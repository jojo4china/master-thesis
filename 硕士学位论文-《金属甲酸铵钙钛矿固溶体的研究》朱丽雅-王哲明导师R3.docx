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4.xml" ContentType="application/vnd.openxmlformats-officedocument.wordprocessingml.header+xml"/>
  <Override PartName="/word/footer11.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1EB521" w14:textId="77777777" w:rsidR="00884B43" w:rsidRPr="00EB1D2B" w:rsidRDefault="00884B43" w:rsidP="00D82A5B">
      <w:pPr>
        <w:spacing w:line="240" w:lineRule="auto"/>
        <w:ind w:firstLineChars="0" w:firstLine="0"/>
        <w:rPr>
          <w:rFonts w:cs="Times New Roman"/>
        </w:rPr>
      </w:pPr>
      <w:bookmarkStart w:id="0" w:name="_Hlk194433159"/>
      <w:bookmarkEnd w:id="0"/>
    </w:p>
    <w:p w14:paraId="34176D95" w14:textId="77777777" w:rsidR="00884B43" w:rsidRPr="00AC494E" w:rsidRDefault="00884B43" w:rsidP="00AC494E">
      <w:pPr>
        <w:widowControl w:val="0"/>
        <w:snapToGrid/>
        <w:spacing w:line="240" w:lineRule="auto"/>
        <w:ind w:firstLineChars="0" w:firstLine="0"/>
        <w:jc w:val="center"/>
        <w:rPr>
          <w:rFonts w:ascii="黑体" w:eastAsia="黑体" w:hAnsi="黑体" w:cs="黑体"/>
          <w:kern w:val="2"/>
          <w:sz w:val="72"/>
          <w:szCs w:val="72"/>
        </w:rPr>
      </w:pPr>
      <w:r w:rsidRPr="00AC494E">
        <w:rPr>
          <w:rFonts w:ascii="黑体" w:eastAsia="黑体" w:hAnsi="黑体" w:cs="黑体"/>
          <w:noProof/>
          <w:kern w:val="2"/>
          <w:sz w:val="72"/>
          <w:szCs w:val="72"/>
        </w:rPr>
        <w:drawing>
          <wp:inline distT="0" distB="0" distL="0" distR="0" wp14:anchorId="48331599" wp14:editId="6AD0784E">
            <wp:extent cx="3028950" cy="847725"/>
            <wp:effectExtent l="0" t="0" r="0" b="9525"/>
            <wp:docPr id="29" name="图片 29" descr="说明: 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说明: 5标志与中文校名组合规范 [转换]"/>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28950" cy="847725"/>
                    </a:xfrm>
                    <a:prstGeom prst="rect">
                      <a:avLst/>
                    </a:prstGeom>
                    <a:noFill/>
                    <a:ln>
                      <a:noFill/>
                    </a:ln>
                  </pic:spPr>
                </pic:pic>
              </a:graphicData>
            </a:graphic>
          </wp:inline>
        </w:drawing>
      </w:r>
    </w:p>
    <w:p w14:paraId="01D3C89F" w14:textId="5EC5BBCC" w:rsidR="00884B43" w:rsidRPr="00AC494E" w:rsidRDefault="00401BD5" w:rsidP="00AC494E">
      <w:pPr>
        <w:widowControl w:val="0"/>
        <w:snapToGrid/>
        <w:spacing w:line="240" w:lineRule="auto"/>
        <w:ind w:firstLineChars="0" w:firstLine="0"/>
        <w:jc w:val="center"/>
        <w:rPr>
          <w:rFonts w:ascii="黑体" w:eastAsia="黑体" w:hAnsi="黑体" w:cs="黑体"/>
          <w:kern w:val="2"/>
          <w:sz w:val="72"/>
          <w:szCs w:val="72"/>
        </w:rPr>
      </w:pPr>
      <w:r>
        <w:rPr>
          <w:rFonts w:ascii="黑体" w:eastAsia="黑体" w:hAnsi="黑体" w:cs="黑体" w:hint="eastAsia"/>
          <w:kern w:val="2"/>
          <w:sz w:val="72"/>
          <w:szCs w:val="72"/>
        </w:rPr>
        <w:t>硕</w:t>
      </w:r>
      <w:r w:rsidR="00884B43" w:rsidRPr="00AC494E">
        <w:rPr>
          <w:rFonts w:ascii="黑体" w:eastAsia="黑体" w:hAnsi="黑体" w:cs="黑体"/>
          <w:kern w:val="2"/>
          <w:sz w:val="72"/>
          <w:szCs w:val="72"/>
        </w:rPr>
        <w:t>士研究生学位论文</w:t>
      </w:r>
    </w:p>
    <w:p w14:paraId="34C426EC" w14:textId="77777777" w:rsidR="00884B43" w:rsidRPr="00EB1D2B" w:rsidRDefault="00884B43" w:rsidP="00D82A5B">
      <w:pPr>
        <w:ind w:firstLineChars="0" w:firstLine="0"/>
        <w:jc w:val="center"/>
        <w:rPr>
          <w:rFonts w:cs="Times New Roman"/>
        </w:rPr>
      </w:pPr>
    </w:p>
    <w:tbl>
      <w:tblPr>
        <w:tblW w:w="0" w:type="auto"/>
        <w:tblInd w:w="709" w:type="dxa"/>
        <w:tblLook w:val="0000" w:firstRow="0" w:lastRow="0" w:firstColumn="0" w:lastColumn="0" w:noHBand="0" w:noVBand="0"/>
      </w:tblPr>
      <w:tblGrid>
        <w:gridCol w:w="1536"/>
        <w:gridCol w:w="4376"/>
      </w:tblGrid>
      <w:tr w:rsidR="00884B43" w:rsidRPr="00EB1D2B" w14:paraId="038C8196" w14:textId="77777777" w:rsidTr="00AC494E">
        <w:trPr>
          <w:trHeight w:val="840"/>
        </w:trPr>
        <w:tc>
          <w:tcPr>
            <w:tcW w:w="0" w:type="auto"/>
            <w:vAlign w:val="bottom"/>
          </w:tcPr>
          <w:p w14:paraId="6415F730" w14:textId="77777777" w:rsidR="00884B43" w:rsidRPr="00CB575A" w:rsidRDefault="00884B43" w:rsidP="00AC494E">
            <w:pPr>
              <w:widowControl w:val="0"/>
              <w:snapToGrid/>
              <w:ind w:firstLineChars="0" w:firstLine="0"/>
              <w:jc w:val="center"/>
              <w:rPr>
                <w:sz w:val="44"/>
                <w:szCs w:val="44"/>
              </w:rPr>
            </w:pPr>
            <w:r w:rsidRPr="00CB575A">
              <w:rPr>
                <w:sz w:val="44"/>
                <w:szCs w:val="44"/>
              </w:rPr>
              <w:t>题目：</w:t>
            </w:r>
          </w:p>
        </w:tc>
        <w:tc>
          <w:tcPr>
            <w:tcW w:w="0" w:type="auto"/>
            <w:tcBorders>
              <w:bottom w:val="single" w:sz="6" w:space="0" w:color="auto"/>
            </w:tcBorders>
            <w:vAlign w:val="bottom"/>
          </w:tcPr>
          <w:p w14:paraId="39B8D9E9" w14:textId="1A33C180" w:rsidR="00884B43" w:rsidRPr="00D82A5B" w:rsidRDefault="00185DA7" w:rsidP="00D82A5B">
            <w:pPr>
              <w:ind w:firstLineChars="0" w:firstLine="0"/>
              <w:jc w:val="center"/>
              <w:rPr>
                <w:rFonts w:ascii="黑体" w:eastAsia="黑体" w:hAnsi="黑体"/>
                <w:sz w:val="52"/>
                <w:szCs w:val="52"/>
              </w:rPr>
            </w:pPr>
            <w:r w:rsidRPr="00D82A5B">
              <w:rPr>
                <w:rFonts w:eastAsia="黑体" w:cs="Times New Roman" w:hint="eastAsia"/>
                <w:color w:val="000000"/>
                <w:sz w:val="52"/>
                <w:szCs w:val="52"/>
              </w:rPr>
              <w:t>金属甲酸铵钙钛矿</w:t>
            </w:r>
          </w:p>
        </w:tc>
      </w:tr>
      <w:tr w:rsidR="00884B43" w:rsidRPr="00EB1D2B" w14:paraId="74F12A56" w14:textId="77777777" w:rsidTr="00AC494E">
        <w:trPr>
          <w:trHeight w:val="840"/>
        </w:trPr>
        <w:tc>
          <w:tcPr>
            <w:tcW w:w="0" w:type="auto"/>
            <w:vAlign w:val="bottom"/>
          </w:tcPr>
          <w:p w14:paraId="405404F9" w14:textId="77777777" w:rsidR="00884B43" w:rsidRPr="00CB575A" w:rsidRDefault="00884B43" w:rsidP="00D82A5B">
            <w:pPr>
              <w:ind w:firstLineChars="0" w:firstLine="0"/>
              <w:rPr>
                <w:sz w:val="44"/>
                <w:szCs w:val="44"/>
              </w:rPr>
            </w:pPr>
          </w:p>
        </w:tc>
        <w:tc>
          <w:tcPr>
            <w:tcW w:w="0" w:type="auto"/>
            <w:tcBorders>
              <w:top w:val="single" w:sz="6" w:space="0" w:color="auto"/>
              <w:bottom w:val="single" w:sz="6" w:space="0" w:color="auto"/>
            </w:tcBorders>
            <w:vAlign w:val="bottom"/>
          </w:tcPr>
          <w:p w14:paraId="724FA81C" w14:textId="2DDB1A5C" w:rsidR="00884B43" w:rsidRPr="00477B59" w:rsidRDefault="00185DA7" w:rsidP="00D82A5B">
            <w:pPr>
              <w:ind w:firstLineChars="0" w:firstLine="0"/>
              <w:jc w:val="center"/>
              <w:rPr>
                <w:rFonts w:ascii="黑体" w:eastAsia="黑体" w:hAnsi="黑体"/>
                <w:sz w:val="52"/>
                <w:szCs w:val="52"/>
              </w:rPr>
            </w:pPr>
            <w:r>
              <w:rPr>
                <w:rFonts w:ascii="黑体" w:eastAsia="黑体" w:hAnsi="黑体" w:hint="eastAsia"/>
                <w:sz w:val="52"/>
                <w:szCs w:val="52"/>
              </w:rPr>
              <w:t>固溶体</w:t>
            </w:r>
            <w:r w:rsidR="00884B43">
              <w:rPr>
                <w:rFonts w:ascii="黑体" w:eastAsia="黑体" w:hAnsi="黑体" w:hint="eastAsia"/>
                <w:sz w:val="52"/>
                <w:szCs w:val="52"/>
              </w:rPr>
              <w:t>的</w:t>
            </w:r>
            <w:r w:rsidR="00884B43" w:rsidRPr="00477B59">
              <w:rPr>
                <w:rFonts w:ascii="黑体" w:eastAsia="黑体" w:hAnsi="黑体" w:hint="eastAsia"/>
                <w:sz w:val="52"/>
                <w:szCs w:val="52"/>
              </w:rPr>
              <w:t>研究</w:t>
            </w:r>
          </w:p>
        </w:tc>
      </w:tr>
    </w:tbl>
    <w:p w14:paraId="62F2224C" w14:textId="77777777" w:rsidR="00884B43" w:rsidRPr="00AC494E" w:rsidRDefault="00884B43" w:rsidP="00AC494E">
      <w:pPr>
        <w:widowControl w:val="0"/>
        <w:snapToGrid/>
        <w:ind w:firstLineChars="0" w:firstLine="0"/>
        <w:rPr>
          <w:rFonts w:cs="Times New Roman"/>
          <w:kern w:val="2"/>
        </w:rPr>
      </w:pPr>
    </w:p>
    <w:p w14:paraId="7E1A9D97" w14:textId="77777777" w:rsidR="00884B43" w:rsidRPr="00AC494E" w:rsidRDefault="00884B43" w:rsidP="00AC494E">
      <w:pPr>
        <w:widowControl w:val="0"/>
        <w:snapToGrid/>
        <w:ind w:firstLineChars="0" w:firstLine="0"/>
        <w:rPr>
          <w:rFonts w:cs="Times New Roman"/>
          <w:kern w:val="2"/>
        </w:rPr>
      </w:pPr>
    </w:p>
    <w:p w14:paraId="5E1C9DD8" w14:textId="77777777" w:rsidR="00884B43" w:rsidRPr="00AC494E" w:rsidRDefault="00884B43" w:rsidP="00AC494E">
      <w:pPr>
        <w:widowControl w:val="0"/>
        <w:snapToGrid/>
        <w:ind w:firstLineChars="0" w:firstLine="0"/>
        <w:rPr>
          <w:rFonts w:cs="Times New Roman"/>
          <w:kern w:val="2"/>
        </w:rPr>
      </w:pPr>
    </w:p>
    <w:p w14:paraId="0AE04834" w14:textId="77777777" w:rsidR="00884B43" w:rsidRPr="00AC494E" w:rsidRDefault="00884B43" w:rsidP="00AC494E">
      <w:pPr>
        <w:widowControl w:val="0"/>
        <w:snapToGrid/>
        <w:ind w:firstLineChars="0" w:firstLine="0"/>
        <w:rPr>
          <w:rFonts w:cs="Times New Roman"/>
          <w:kern w:val="2"/>
        </w:rPr>
      </w:pPr>
    </w:p>
    <w:p w14:paraId="593EB979" w14:textId="77777777" w:rsidR="00884B43" w:rsidRPr="00AC494E" w:rsidRDefault="00884B43" w:rsidP="00AC494E">
      <w:pPr>
        <w:widowControl w:val="0"/>
        <w:snapToGrid/>
        <w:ind w:firstLineChars="0" w:firstLine="0"/>
        <w:rPr>
          <w:rFonts w:cs="Times New Roman"/>
          <w:kern w:val="2"/>
        </w:rPr>
      </w:pPr>
    </w:p>
    <w:p w14:paraId="565E34D7" w14:textId="77777777" w:rsidR="00884B43" w:rsidRPr="00AC494E" w:rsidRDefault="00884B43" w:rsidP="00AC494E">
      <w:pPr>
        <w:widowControl w:val="0"/>
        <w:snapToGrid/>
        <w:ind w:firstLineChars="0" w:firstLine="0"/>
        <w:rPr>
          <w:rFonts w:cs="Times New Roman"/>
          <w:kern w:val="2"/>
        </w:rPr>
      </w:pPr>
    </w:p>
    <w:tbl>
      <w:tblPr>
        <w:tblW w:w="0" w:type="auto"/>
        <w:tblInd w:w="992" w:type="dxa"/>
        <w:tblLook w:val="04A0" w:firstRow="1" w:lastRow="0" w:firstColumn="1" w:lastColumn="0" w:noHBand="0" w:noVBand="1"/>
      </w:tblPr>
      <w:tblGrid>
        <w:gridCol w:w="2456"/>
        <w:gridCol w:w="3736"/>
      </w:tblGrid>
      <w:tr w:rsidR="00884B43" w:rsidRPr="00EB1D2B" w14:paraId="16607A9D" w14:textId="77777777" w:rsidTr="00AC494E">
        <w:tc>
          <w:tcPr>
            <w:tcW w:w="0" w:type="auto"/>
          </w:tcPr>
          <w:p w14:paraId="771E0CCB" w14:textId="77777777" w:rsidR="00884B43" w:rsidRPr="00C00CC0" w:rsidRDefault="00884B43" w:rsidP="00D82A5B">
            <w:pPr>
              <w:pStyle w:val="a9"/>
              <w:ind w:right="640" w:firstLineChars="0" w:firstLine="0"/>
              <w:rPr>
                <w:rFonts w:eastAsia="楷体" w:hAnsi="楷体"/>
                <w:kern w:val="2"/>
                <w:sz w:val="32"/>
                <w:szCs w:val="32"/>
              </w:rPr>
            </w:pPr>
            <w:r w:rsidRPr="00C00CC0">
              <w:rPr>
                <w:rFonts w:eastAsia="楷体" w:hAnsi="楷体"/>
                <w:kern w:val="2"/>
                <w:sz w:val="32"/>
                <w:szCs w:val="32"/>
              </w:rPr>
              <w:t>姓</w:t>
            </w:r>
            <w:r w:rsidRPr="00C00CC0">
              <w:rPr>
                <w:rFonts w:eastAsia="楷体" w:hAnsi="楷体"/>
                <w:kern w:val="2"/>
                <w:sz w:val="32"/>
                <w:szCs w:val="32"/>
              </w:rPr>
              <w:t xml:space="preserve">    </w:t>
            </w:r>
            <w:r w:rsidRPr="00C00CC0">
              <w:rPr>
                <w:rFonts w:eastAsia="楷体" w:hAnsi="楷体"/>
                <w:kern w:val="2"/>
                <w:sz w:val="32"/>
                <w:szCs w:val="32"/>
              </w:rPr>
              <w:t>名：</w:t>
            </w:r>
          </w:p>
        </w:tc>
        <w:tc>
          <w:tcPr>
            <w:tcW w:w="0" w:type="auto"/>
            <w:tcBorders>
              <w:bottom w:val="single" w:sz="6" w:space="0" w:color="auto"/>
            </w:tcBorders>
          </w:tcPr>
          <w:p w14:paraId="56DDCF24" w14:textId="77777777" w:rsidR="00884B43" w:rsidRPr="00690726" w:rsidRDefault="00884B43" w:rsidP="00D82A5B">
            <w:pPr>
              <w:ind w:firstLineChars="0" w:firstLine="0"/>
              <w:jc w:val="center"/>
              <w:rPr>
                <w:rFonts w:ascii="仿宋" w:eastAsia="仿宋" w:hAnsi="仿宋" w:cs="Times New Roman"/>
                <w:sz w:val="32"/>
                <w:szCs w:val="32"/>
              </w:rPr>
            </w:pPr>
            <w:r>
              <w:rPr>
                <w:rFonts w:ascii="仿宋" w:eastAsia="仿宋" w:hAnsi="仿宋" w:cs="Times New Roman" w:hint="eastAsia"/>
                <w:sz w:val="32"/>
                <w:szCs w:val="32"/>
              </w:rPr>
              <w:t>朱丽雅</w:t>
            </w:r>
          </w:p>
        </w:tc>
      </w:tr>
      <w:tr w:rsidR="00884B43" w:rsidRPr="00EB1D2B" w14:paraId="065464B7" w14:textId="77777777" w:rsidTr="00AC494E">
        <w:tc>
          <w:tcPr>
            <w:tcW w:w="0" w:type="auto"/>
          </w:tcPr>
          <w:p w14:paraId="0E4C870B" w14:textId="77777777" w:rsidR="00884B43" w:rsidRPr="00C00CC0" w:rsidRDefault="00884B43" w:rsidP="00D82A5B">
            <w:pPr>
              <w:pStyle w:val="a9"/>
              <w:ind w:right="640" w:firstLineChars="0" w:firstLine="0"/>
              <w:rPr>
                <w:rFonts w:eastAsia="楷体" w:hAnsi="楷体"/>
                <w:kern w:val="2"/>
                <w:sz w:val="32"/>
                <w:szCs w:val="32"/>
              </w:rPr>
            </w:pPr>
            <w:r w:rsidRPr="00C00CC0">
              <w:rPr>
                <w:rFonts w:eastAsia="楷体" w:hAnsi="楷体"/>
                <w:kern w:val="2"/>
                <w:sz w:val="32"/>
                <w:szCs w:val="32"/>
              </w:rPr>
              <w:t>学</w:t>
            </w:r>
            <w:r w:rsidRPr="00C00CC0">
              <w:rPr>
                <w:rFonts w:eastAsia="楷体" w:hAnsi="楷体"/>
                <w:kern w:val="2"/>
                <w:sz w:val="32"/>
                <w:szCs w:val="32"/>
              </w:rPr>
              <w:t xml:space="preserve">    </w:t>
            </w:r>
            <w:r w:rsidRPr="00C00CC0">
              <w:rPr>
                <w:rFonts w:eastAsia="楷体" w:hAnsi="楷体"/>
                <w:kern w:val="2"/>
                <w:sz w:val="32"/>
                <w:szCs w:val="32"/>
              </w:rPr>
              <w:t>号：</w:t>
            </w:r>
          </w:p>
        </w:tc>
        <w:tc>
          <w:tcPr>
            <w:tcW w:w="0" w:type="auto"/>
            <w:tcBorders>
              <w:top w:val="single" w:sz="6" w:space="0" w:color="auto"/>
              <w:bottom w:val="single" w:sz="6" w:space="0" w:color="auto"/>
            </w:tcBorders>
          </w:tcPr>
          <w:p w14:paraId="28E578B4" w14:textId="77777777" w:rsidR="00884B43" w:rsidRPr="00690726" w:rsidRDefault="00884B43" w:rsidP="00D82A5B">
            <w:pPr>
              <w:ind w:firstLineChars="0" w:firstLine="0"/>
              <w:jc w:val="center"/>
              <w:rPr>
                <w:rFonts w:ascii="仿宋" w:eastAsia="仿宋" w:hAnsi="仿宋" w:cs="Times New Roman"/>
                <w:sz w:val="32"/>
                <w:szCs w:val="32"/>
              </w:rPr>
            </w:pPr>
            <w:r>
              <w:rPr>
                <w:rFonts w:ascii="仿宋" w:eastAsia="仿宋" w:hAnsi="仿宋" w:cs="Times New Roman"/>
                <w:sz w:val="32"/>
                <w:szCs w:val="32"/>
              </w:rPr>
              <w:t>2001110453</w:t>
            </w:r>
          </w:p>
        </w:tc>
      </w:tr>
      <w:tr w:rsidR="00884B43" w:rsidRPr="00EB1D2B" w14:paraId="704B2A42" w14:textId="77777777" w:rsidTr="00AC494E">
        <w:tc>
          <w:tcPr>
            <w:tcW w:w="0" w:type="auto"/>
          </w:tcPr>
          <w:p w14:paraId="6EA8735B" w14:textId="77777777" w:rsidR="00884B43" w:rsidRPr="00C00CC0" w:rsidRDefault="00884B43" w:rsidP="00D82A5B">
            <w:pPr>
              <w:pStyle w:val="a9"/>
              <w:ind w:right="640" w:firstLineChars="0" w:firstLine="0"/>
              <w:rPr>
                <w:rFonts w:eastAsia="楷体" w:hAnsi="楷体"/>
                <w:kern w:val="2"/>
                <w:sz w:val="32"/>
                <w:szCs w:val="32"/>
              </w:rPr>
            </w:pPr>
            <w:r w:rsidRPr="00C00CC0">
              <w:rPr>
                <w:rFonts w:eastAsia="楷体" w:hAnsi="楷体"/>
                <w:kern w:val="2"/>
                <w:sz w:val="32"/>
                <w:szCs w:val="32"/>
              </w:rPr>
              <w:t>院</w:t>
            </w:r>
            <w:r w:rsidRPr="00C00CC0">
              <w:rPr>
                <w:rFonts w:eastAsia="楷体" w:hAnsi="楷体"/>
                <w:kern w:val="2"/>
                <w:sz w:val="32"/>
                <w:szCs w:val="32"/>
              </w:rPr>
              <w:t xml:space="preserve">    </w:t>
            </w:r>
            <w:r w:rsidRPr="00C00CC0">
              <w:rPr>
                <w:rFonts w:eastAsia="楷体" w:hAnsi="楷体"/>
                <w:kern w:val="2"/>
                <w:sz w:val="32"/>
                <w:szCs w:val="32"/>
              </w:rPr>
              <w:t>系：</w:t>
            </w:r>
          </w:p>
        </w:tc>
        <w:tc>
          <w:tcPr>
            <w:tcW w:w="0" w:type="auto"/>
            <w:tcBorders>
              <w:top w:val="single" w:sz="6" w:space="0" w:color="auto"/>
              <w:bottom w:val="single" w:sz="6" w:space="0" w:color="auto"/>
            </w:tcBorders>
          </w:tcPr>
          <w:p w14:paraId="4F5E50B6" w14:textId="77777777" w:rsidR="00884B43" w:rsidRPr="00690726" w:rsidRDefault="00884B43" w:rsidP="00D82A5B">
            <w:pPr>
              <w:ind w:firstLineChars="0" w:firstLine="0"/>
              <w:jc w:val="center"/>
              <w:rPr>
                <w:rFonts w:ascii="仿宋" w:eastAsia="仿宋" w:hAnsi="仿宋" w:cs="Times New Roman"/>
                <w:sz w:val="32"/>
                <w:szCs w:val="32"/>
              </w:rPr>
            </w:pPr>
            <w:r w:rsidRPr="00690726">
              <w:rPr>
                <w:rFonts w:ascii="仿宋" w:eastAsia="仿宋" w:hAnsi="仿宋" w:cs="Times New Roman"/>
                <w:sz w:val="32"/>
                <w:szCs w:val="32"/>
              </w:rPr>
              <w:t>化学与分子工程学院</w:t>
            </w:r>
          </w:p>
        </w:tc>
      </w:tr>
      <w:tr w:rsidR="00884B43" w:rsidRPr="00EB1D2B" w14:paraId="4D6983B7" w14:textId="77777777" w:rsidTr="00AC494E">
        <w:tc>
          <w:tcPr>
            <w:tcW w:w="0" w:type="auto"/>
          </w:tcPr>
          <w:p w14:paraId="0EA12582" w14:textId="77777777" w:rsidR="00884B43" w:rsidRPr="00C00CC0" w:rsidRDefault="00884B43" w:rsidP="00D82A5B">
            <w:pPr>
              <w:pStyle w:val="a9"/>
              <w:ind w:right="640" w:firstLineChars="0" w:firstLine="0"/>
              <w:rPr>
                <w:rFonts w:eastAsia="楷体" w:hAnsi="楷体"/>
                <w:kern w:val="2"/>
                <w:sz w:val="32"/>
                <w:szCs w:val="32"/>
              </w:rPr>
            </w:pPr>
            <w:r w:rsidRPr="00C00CC0">
              <w:rPr>
                <w:rFonts w:eastAsia="楷体" w:hAnsi="楷体"/>
                <w:kern w:val="2"/>
                <w:sz w:val="32"/>
                <w:szCs w:val="32"/>
              </w:rPr>
              <w:t>专</w:t>
            </w:r>
            <w:r w:rsidRPr="00C00CC0">
              <w:rPr>
                <w:rFonts w:eastAsia="楷体" w:hAnsi="楷体"/>
                <w:kern w:val="2"/>
                <w:sz w:val="32"/>
                <w:szCs w:val="32"/>
              </w:rPr>
              <w:t xml:space="preserve">    </w:t>
            </w:r>
            <w:r w:rsidRPr="00C00CC0">
              <w:rPr>
                <w:rFonts w:eastAsia="楷体" w:hAnsi="楷体"/>
                <w:kern w:val="2"/>
                <w:sz w:val="32"/>
                <w:szCs w:val="32"/>
              </w:rPr>
              <w:t>业：</w:t>
            </w:r>
          </w:p>
        </w:tc>
        <w:tc>
          <w:tcPr>
            <w:tcW w:w="0" w:type="auto"/>
            <w:tcBorders>
              <w:top w:val="single" w:sz="6" w:space="0" w:color="auto"/>
              <w:bottom w:val="single" w:sz="6" w:space="0" w:color="auto"/>
            </w:tcBorders>
          </w:tcPr>
          <w:p w14:paraId="5728A5B2" w14:textId="77777777" w:rsidR="00884B43" w:rsidRPr="00690726" w:rsidRDefault="00884B43" w:rsidP="00D82A5B">
            <w:pPr>
              <w:ind w:firstLineChars="0" w:firstLine="0"/>
              <w:jc w:val="center"/>
              <w:rPr>
                <w:rFonts w:ascii="仿宋" w:eastAsia="仿宋" w:hAnsi="仿宋" w:cs="Times New Roman"/>
                <w:sz w:val="32"/>
                <w:szCs w:val="32"/>
              </w:rPr>
            </w:pPr>
            <w:r w:rsidRPr="00690726">
              <w:rPr>
                <w:rFonts w:ascii="仿宋" w:eastAsia="仿宋" w:hAnsi="仿宋" w:cs="Times New Roman"/>
                <w:sz w:val="32"/>
                <w:szCs w:val="32"/>
              </w:rPr>
              <w:t>无机化学</w:t>
            </w:r>
          </w:p>
        </w:tc>
      </w:tr>
      <w:tr w:rsidR="00884B43" w:rsidRPr="00EB1D2B" w14:paraId="63836A2B" w14:textId="77777777" w:rsidTr="00AC494E">
        <w:tc>
          <w:tcPr>
            <w:tcW w:w="0" w:type="auto"/>
          </w:tcPr>
          <w:p w14:paraId="63EEEC74" w14:textId="77777777" w:rsidR="00884B43" w:rsidRPr="00C00CC0" w:rsidRDefault="00884B43" w:rsidP="00D82A5B">
            <w:pPr>
              <w:pStyle w:val="a9"/>
              <w:ind w:right="640" w:firstLineChars="0" w:firstLine="0"/>
              <w:rPr>
                <w:rFonts w:eastAsia="楷体" w:hAnsi="楷体"/>
                <w:kern w:val="2"/>
                <w:sz w:val="32"/>
                <w:szCs w:val="32"/>
              </w:rPr>
            </w:pPr>
            <w:r w:rsidRPr="00C00CC0">
              <w:rPr>
                <w:rFonts w:eastAsia="楷体" w:hAnsi="楷体"/>
                <w:kern w:val="2"/>
                <w:sz w:val="32"/>
                <w:szCs w:val="32"/>
              </w:rPr>
              <w:t>研究方向：</w:t>
            </w:r>
          </w:p>
        </w:tc>
        <w:tc>
          <w:tcPr>
            <w:tcW w:w="0" w:type="auto"/>
            <w:tcBorders>
              <w:top w:val="single" w:sz="6" w:space="0" w:color="auto"/>
              <w:bottom w:val="single" w:sz="6" w:space="0" w:color="auto"/>
            </w:tcBorders>
          </w:tcPr>
          <w:p w14:paraId="5FF20A56" w14:textId="77777777" w:rsidR="00884B43" w:rsidRPr="00690726" w:rsidRDefault="00884B43" w:rsidP="00D82A5B">
            <w:pPr>
              <w:ind w:firstLineChars="0" w:firstLine="0"/>
              <w:jc w:val="center"/>
              <w:rPr>
                <w:rFonts w:ascii="仿宋" w:eastAsia="仿宋" w:hAnsi="仿宋" w:cs="Times New Roman"/>
                <w:sz w:val="32"/>
                <w:szCs w:val="32"/>
              </w:rPr>
            </w:pPr>
            <w:r w:rsidRPr="00690726">
              <w:rPr>
                <w:rFonts w:ascii="仿宋" w:eastAsia="仿宋" w:hAnsi="仿宋" w:cs="Times New Roman"/>
                <w:sz w:val="32"/>
                <w:szCs w:val="32"/>
              </w:rPr>
              <w:t>功能配位化学与晶体工程</w:t>
            </w:r>
          </w:p>
        </w:tc>
      </w:tr>
      <w:tr w:rsidR="00884B43" w:rsidRPr="00EB1D2B" w14:paraId="2C73DD05" w14:textId="77777777" w:rsidTr="00AC494E">
        <w:tc>
          <w:tcPr>
            <w:tcW w:w="0" w:type="auto"/>
          </w:tcPr>
          <w:p w14:paraId="438CE729" w14:textId="77777777" w:rsidR="00884B43" w:rsidRPr="00C00CC0" w:rsidRDefault="00884B43" w:rsidP="00D82A5B">
            <w:pPr>
              <w:pStyle w:val="a9"/>
              <w:ind w:right="640" w:firstLineChars="0" w:firstLine="0"/>
              <w:rPr>
                <w:rFonts w:eastAsia="楷体" w:hAnsi="楷体"/>
                <w:kern w:val="2"/>
                <w:sz w:val="32"/>
                <w:szCs w:val="32"/>
              </w:rPr>
            </w:pPr>
            <w:r w:rsidRPr="00C00CC0">
              <w:rPr>
                <w:rFonts w:eastAsia="楷体" w:hAnsi="楷体"/>
                <w:kern w:val="2"/>
                <w:sz w:val="32"/>
                <w:szCs w:val="32"/>
              </w:rPr>
              <w:t>导师姓名：</w:t>
            </w:r>
          </w:p>
        </w:tc>
        <w:tc>
          <w:tcPr>
            <w:tcW w:w="0" w:type="auto"/>
            <w:tcBorders>
              <w:top w:val="single" w:sz="6" w:space="0" w:color="auto"/>
              <w:bottom w:val="single" w:sz="6" w:space="0" w:color="auto"/>
            </w:tcBorders>
          </w:tcPr>
          <w:p w14:paraId="0F8CED2F" w14:textId="77777777" w:rsidR="00884B43" w:rsidRPr="00690726" w:rsidRDefault="00884B43" w:rsidP="00D82A5B">
            <w:pPr>
              <w:ind w:firstLineChars="0" w:firstLine="0"/>
              <w:jc w:val="center"/>
              <w:rPr>
                <w:rFonts w:ascii="仿宋" w:eastAsia="仿宋" w:hAnsi="仿宋" w:cs="Times New Roman"/>
                <w:sz w:val="32"/>
                <w:szCs w:val="32"/>
              </w:rPr>
            </w:pPr>
            <w:r w:rsidRPr="00690726">
              <w:rPr>
                <w:rFonts w:ascii="仿宋" w:eastAsia="仿宋" w:hAnsi="仿宋" w:cs="Times New Roman"/>
                <w:sz w:val="32"/>
                <w:szCs w:val="32"/>
              </w:rPr>
              <w:t>王哲明 教授</w:t>
            </w:r>
          </w:p>
        </w:tc>
      </w:tr>
    </w:tbl>
    <w:p w14:paraId="73F2E473" w14:textId="77777777" w:rsidR="00884B43" w:rsidRPr="00AC494E" w:rsidRDefault="00884B43" w:rsidP="00AC494E">
      <w:pPr>
        <w:widowControl w:val="0"/>
        <w:snapToGrid/>
        <w:ind w:firstLineChars="0" w:firstLine="0"/>
        <w:jc w:val="center"/>
        <w:rPr>
          <w:rFonts w:cs="Times New Roman"/>
          <w:kern w:val="2"/>
        </w:rPr>
      </w:pPr>
    </w:p>
    <w:p w14:paraId="2D2FF41B" w14:textId="23B478CA" w:rsidR="00185DA7" w:rsidRPr="00AC494E" w:rsidRDefault="00185DA7" w:rsidP="00AC494E">
      <w:pPr>
        <w:widowControl w:val="0"/>
        <w:snapToGrid/>
        <w:ind w:firstLineChars="0" w:firstLine="0"/>
        <w:jc w:val="center"/>
        <w:rPr>
          <w:rFonts w:cs="Times New Roman"/>
          <w:kern w:val="2"/>
        </w:rPr>
      </w:pPr>
    </w:p>
    <w:p w14:paraId="5D8AB413" w14:textId="2CEA49F1" w:rsidR="00185DA7" w:rsidRDefault="00185DA7" w:rsidP="0035181A">
      <w:pPr>
        <w:widowControl w:val="0"/>
        <w:snapToGrid/>
        <w:ind w:firstLineChars="0" w:firstLine="0"/>
        <w:jc w:val="center"/>
        <w:rPr>
          <w:rFonts w:cs="Times New Roman"/>
          <w:kern w:val="2"/>
        </w:rPr>
      </w:pPr>
    </w:p>
    <w:p w14:paraId="33235B59" w14:textId="77777777" w:rsidR="0035181A" w:rsidRPr="00AC494E" w:rsidRDefault="0035181A" w:rsidP="00AC494E">
      <w:pPr>
        <w:widowControl w:val="0"/>
        <w:snapToGrid/>
        <w:ind w:firstLineChars="0" w:firstLine="0"/>
        <w:jc w:val="center"/>
        <w:rPr>
          <w:rFonts w:cs="Times New Roman"/>
          <w:kern w:val="2"/>
        </w:rPr>
      </w:pPr>
    </w:p>
    <w:p w14:paraId="69FD1E38" w14:textId="61DA5D33" w:rsidR="00185DA7" w:rsidRPr="00AC494E" w:rsidRDefault="00185DA7" w:rsidP="00AC494E">
      <w:pPr>
        <w:widowControl w:val="0"/>
        <w:snapToGrid/>
        <w:ind w:firstLineChars="0" w:firstLine="0"/>
        <w:jc w:val="center"/>
        <w:rPr>
          <w:rFonts w:ascii="宋体" w:hAnsi="宋体" w:cs="Times New Roman"/>
          <w:kern w:val="2"/>
          <w:sz w:val="32"/>
        </w:rPr>
      </w:pPr>
      <w:r w:rsidRPr="00AC494E">
        <w:rPr>
          <w:rFonts w:ascii="宋体" w:hAnsi="宋体" w:cs="Times New Roman" w:hint="eastAsia"/>
          <w:kern w:val="2"/>
          <w:sz w:val="32"/>
        </w:rPr>
        <w:t>二〇二五年</w:t>
      </w:r>
      <w:r w:rsidRPr="00AC494E">
        <w:rPr>
          <w:rFonts w:ascii="宋体" w:hAnsi="宋体" w:cs="Times New Roman"/>
          <w:kern w:val="2"/>
          <w:sz w:val="32"/>
        </w:rPr>
        <w:t>xx</w:t>
      </w:r>
      <w:r w:rsidRPr="00AC494E">
        <w:rPr>
          <w:rFonts w:ascii="宋体" w:hAnsi="宋体" w:cs="Times New Roman" w:hint="eastAsia"/>
          <w:kern w:val="2"/>
          <w:sz w:val="32"/>
        </w:rPr>
        <w:t>月</w:t>
      </w:r>
    </w:p>
    <w:p w14:paraId="2F5BFCAE" w14:textId="77777777" w:rsidR="004A1025" w:rsidRDefault="004A1025" w:rsidP="00AC494E">
      <w:pPr>
        <w:ind w:firstLine="480"/>
      </w:pPr>
    </w:p>
    <w:p w14:paraId="3C9A379C" w14:textId="3F60C594" w:rsidR="004A1025" w:rsidRDefault="004A1025" w:rsidP="00AC494E">
      <w:pPr>
        <w:ind w:firstLine="480"/>
      </w:pPr>
    </w:p>
    <w:p w14:paraId="46494FA0" w14:textId="77777777" w:rsidR="004A1025" w:rsidRDefault="004A1025">
      <w:pPr>
        <w:ind w:firstLineChars="0" w:firstLine="0"/>
        <w:jc w:val="center"/>
        <w:rPr>
          <w:rFonts w:cs="Times New Roman"/>
          <w:b/>
          <w:bCs/>
          <w:color w:val="000000"/>
          <w:sz w:val="30"/>
          <w:szCs w:val="30"/>
        </w:rPr>
        <w:sectPr w:rsidR="004A1025">
          <w:headerReference w:type="even" r:id="rId10"/>
          <w:headerReference w:type="default" r:id="rId11"/>
          <w:footerReference w:type="even" r:id="rId12"/>
          <w:footerReference w:type="default" r:id="rId13"/>
          <w:headerReference w:type="first" r:id="rId14"/>
          <w:footerReference w:type="first" r:id="rId15"/>
          <w:footnotePr>
            <w:numFmt w:val="decimalEnclosedCircleChinese"/>
            <w:numRestart w:val="eachPage"/>
          </w:footnotePr>
          <w:type w:val="evenPage"/>
          <w:pgSz w:w="11906" w:h="16838"/>
          <w:pgMar w:top="1701" w:right="1474" w:bottom="1418" w:left="1474" w:header="1134" w:footer="992" w:gutter="0"/>
          <w:pgNumType w:start="1"/>
          <w:cols w:space="720"/>
          <w:titlePg/>
          <w:docGrid w:type="lines" w:linePitch="326"/>
        </w:sectPr>
      </w:pPr>
    </w:p>
    <w:p w14:paraId="72C95190" w14:textId="77777777" w:rsidR="004A1025" w:rsidRDefault="004A1025" w:rsidP="004A1025">
      <w:pPr>
        <w:snapToGrid/>
        <w:spacing w:line="480" w:lineRule="auto"/>
        <w:ind w:firstLineChars="0" w:firstLine="0"/>
        <w:jc w:val="center"/>
        <w:rPr>
          <w:rFonts w:ascii="STSong-Light-UniGB-UCS2-H" w:hAnsi="STSong-Light-UniGB-UCS2-H" w:hint="eastAsia"/>
          <w:b/>
          <w:bCs/>
          <w:color w:val="000000"/>
          <w:sz w:val="44"/>
          <w:szCs w:val="44"/>
        </w:rPr>
      </w:pPr>
    </w:p>
    <w:p w14:paraId="56042BC2" w14:textId="568CCE0B" w:rsidR="004A1025" w:rsidRDefault="004A1025" w:rsidP="004A1025">
      <w:pPr>
        <w:snapToGrid/>
        <w:spacing w:line="480" w:lineRule="auto"/>
        <w:ind w:firstLineChars="0" w:firstLine="0"/>
        <w:jc w:val="center"/>
        <w:rPr>
          <w:rFonts w:ascii="STSong-Light-UniGB-UCS2-H" w:hAnsi="STSong-Light-UniGB-UCS2-H" w:hint="eastAsia"/>
          <w:b/>
          <w:bCs/>
          <w:color w:val="000000"/>
          <w:sz w:val="44"/>
          <w:szCs w:val="44"/>
        </w:rPr>
      </w:pPr>
      <w:r w:rsidRPr="004A1025">
        <w:rPr>
          <w:rFonts w:ascii="STSong-Light-UniGB-UCS2-H" w:hAnsi="STSong-Light-UniGB-UCS2-H"/>
          <w:b/>
          <w:bCs/>
          <w:color w:val="000000"/>
          <w:sz w:val="44"/>
          <w:szCs w:val="44"/>
        </w:rPr>
        <w:t>版权声明</w:t>
      </w:r>
    </w:p>
    <w:p w14:paraId="73718300" w14:textId="77777777" w:rsidR="004A1025" w:rsidRPr="004A1025" w:rsidRDefault="004A1025" w:rsidP="00AC494E">
      <w:pPr>
        <w:snapToGrid/>
        <w:spacing w:line="480" w:lineRule="auto"/>
        <w:ind w:firstLineChars="0" w:firstLine="0"/>
        <w:jc w:val="center"/>
        <w:rPr>
          <w:rFonts w:ascii="宋体" w:hAnsi="宋体"/>
        </w:rPr>
      </w:pPr>
    </w:p>
    <w:p w14:paraId="138BA5FD" w14:textId="3E323D53" w:rsidR="004A1025" w:rsidRPr="00AC494E" w:rsidRDefault="004A1025" w:rsidP="00AC494E">
      <w:pPr>
        <w:spacing w:line="480" w:lineRule="auto"/>
        <w:ind w:firstLine="480"/>
        <w:rPr>
          <w:rFonts w:ascii="宋体" w:hAnsi="宋体"/>
        </w:rPr>
      </w:pPr>
      <w:r w:rsidRPr="004A1025">
        <w:t>任何收存和保管本论文各种版本的单位和个人，未经本论文作者同意，不得将本论文转借他人，亦不得随意复制、抄录、拍照或以任何方式传播。否则，引起有碍作者著作权之问题，将可能承担法律责任。</w:t>
      </w:r>
    </w:p>
    <w:p w14:paraId="37939C6C" w14:textId="28675D44" w:rsidR="0035181A" w:rsidRDefault="0035181A">
      <w:pPr>
        <w:ind w:firstLineChars="0" w:firstLine="0"/>
        <w:rPr>
          <w:rFonts w:eastAsia="黑体" w:cs="Times New Roman"/>
          <w:color w:val="000000"/>
          <w:sz w:val="30"/>
          <w:szCs w:val="30"/>
        </w:rPr>
      </w:pPr>
    </w:p>
    <w:p w14:paraId="2071B174" w14:textId="44B16803" w:rsidR="004A1025" w:rsidRDefault="004A1025">
      <w:pPr>
        <w:ind w:firstLineChars="0" w:firstLine="0"/>
        <w:rPr>
          <w:rFonts w:eastAsia="黑体" w:cs="Times New Roman"/>
          <w:color w:val="000000"/>
          <w:sz w:val="30"/>
          <w:szCs w:val="30"/>
        </w:rPr>
      </w:pPr>
    </w:p>
    <w:p w14:paraId="64F00FC2" w14:textId="6899690E" w:rsidR="004A1025" w:rsidRDefault="004A1025">
      <w:pPr>
        <w:ind w:firstLineChars="0" w:firstLine="0"/>
        <w:rPr>
          <w:rFonts w:eastAsia="黑体" w:cs="Times New Roman"/>
          <w:color w:val="000000"/>
          <w:sz w:val="30"/>
          <w:szCs w:val="30"/>
        </w:rPr>
      </w:pPr>
    </w:p>
    <w:p w14:paraId="60602749" w14:textId="304AEBC9" w:rsidR="004A1025" w:rsidRDefault="004A1025">
      <w:pPr>
        <w:ind w:firstLineChars="0" w:firstLine="0"/>
        <w:rPr>
          <w:rFonts w:eastAsia="黑体" w:cs="Times New Roman"/>
          <w:color w:val="000000"/>
          <w:sz w:val="30"/>
          <w:szCs w:val="30"/>
        </w:rPr>
      </w:pPr>
    </w:p>
    <w:p w14:paraId="45445C34" w14:textId="09A6706E" w:rsidR="004A1025" w:rsidRDefault="004A1025">
      <w:pPr>
        <w:ind w:firstLineChars="0" w:firstLine="0"/>
        <w:rPr>
          <w:rFonts w:eastAsia="黑体" w:cs="Times New Roman"/>
          <w:color w:val="000000"/>
          <w:sz w:val="30"/>
          <w:szCs w:val="30"/>
        </w:rPr>
      </w:pPr>
    </w:p>
    <w:p w14:paraId="5133E44E" w14:textId="4ECA74F4" w:rsidR="004A1025" w:rsidRDefault="004A1025">
      <w:pPr>
        <w:ind w:firstLineChars="0" w:firstLine="0"/>
        <w:rPr>
          <w:rFonts w:eastAsia="黑体" w:cs="Times New Roman"/>
          <w:color w:val="000000"/>
          <w:sz w:val="30"/>
          <w:szCs w:val="30"/>
        </w:rPr>
      </w:pPr>
    </w:p>
    <w:p w14:paraId="47F58EB4" w14:textId="77777777" w:rsidR="004A1025" w:rsidRDefault="004A1025">
      <w:pPr>
        <w:ind w:firstLineChars="0" w:firstLine="0"/>
        <w:rPr>
          <w:rFonts w:eastAsia="黑体" w:cs="Times New Roman"/>
          <w:color w:val="000000"/>
          <w:sz w:val="30"/>
          <w:szCs w:val="30"/>
        </w:rPr>
      </w:pPr>
    </w:p>
    <w:p w14:paraId="0272F245" w14:textId="0EC4FEA9" w:rsidR="004A1025" w:rsidRDefault="004A1025">
      <w:pPr>
        <w:ind w:firstLineChars="0" w:firstLine="0"/>
        <w:rPr>
          <w:rFonts w:eastAsia="黑体" w:cs="Times New Roman"/>
          <w:color w:val="000000"/>
          <w:sz w:val="30"/>
          <w:szCs w:val="30"/>
        </w:rPr>
      </w:pPr>
    </w:p>
    <w:p w14:paraId="366A58B6" w14:textId="28DA1B41" w:rsidR="004A1025" w:rsidRDefault="004A1025">
      <w:pPr>
        <w:ind w:firstLineChars="0" w:firstLine="0"/>
        <w:rPr>
          <w:rFonts w:eastAsia="黑体" w:cs="Times New Roman"/>
          <w:color w:val="000000"/>
          <w:sz w:val="30"/>
          <w:szCs w:val="30"/>
        </w:rPr>
      </w:pPr>
    </w:p>
    <w:p w14:paraId="52545DFC" w14:textId="77777777" w:rsidR="004A1025" w:rsidRPr="00AC494E" w:rsidRDefault="004A1025" w:rsidP="00AC494E">
      <w:pPr>
        <w:ind w:firstLineChars="0" w:firstLine="0"/>
        <w:rPr>
          <w:rFonts w:eastAsia="黑体" w:cs="Times New Roman"/>
          <w:color w:val="000000"/>
          <w:sz w:val="30"/>
          <w:szCs w:val="30"/>
        </w:rPr>
      </w:pPr>
    </w:p>
    <w:p w14:paraId="28C532D2" w14:textId="77777777" w:rsidR="00185DA7" w:rsidRPr="0081037C" w:rsidRDefault="00185DA7" w:rsidP="00185DA7">
      <w:pPr>
        <w:spacing w:line="360" w:lineRule="auto"/>
        <w:ind w:firstLineChars="0" w:firstLine="0"/>
        <w:rPr>
          <w:rFonts w:cs="Times New Roman"/>
          <w:color w:val="000000"/>
          <w:sz w:val="28"/>
          <w:szCs w:val="28"/>
          <w:u w:val="single"/>
        </w:rPr>
      </w:pPr>
    </w:p>
    <w:p w14:paraId="303B7C5B" w14:textId="77777777" w:rsidR="00185DA7" w:rsidRPr="0081037C" w:rsidRDefault="00185DA7" w:rsidP="00185DA7">
      <w:pPr>
        <w:spacing w:line="360" w:lineRule="auto"/>
        <w:ind w:firstLine="560"/>
        <w:rPr>
          <w:rFonts w:cs="Times New Roman"/>
          <w:color w:val="000000"/>
          <w:sz w:val="28"/>
          <w:szCs w:val="28"/>
          <w:u w:val="single"/>
        </w:rPr>
        <w:sectPr w:rsidR="00185DA7" w:rsidRPr="0081037C" w:rsidSect="004A1025">
          <w:footnotePr>
            <w:numFmt w:val="decimalEnclosedCircleChinese"/>
            <w:numRestart w:val="eachPage"/>
          </w:footnotePr>
          <w:pgSz w:w="11906" w:h="16838"/>
          <w:pgMar w:top="1701" w:right="1474" w:bottom="1418" w:left="1474" w:header="1134" w:footer="992" w:gutter="0"/>
          <w:pgNumType w:start="1"/>
          <w:cols w:space="720"/>
          <w:titlePg/>
          <w:docGrid w:type="lines" w:linePitch="326"/>
        </w:sectPr>
      </w:pPr>
    </w:p>
    <w:p w14:paraId="4C387D2E" w14:textId="2837692E" w:rsidR="00185DA7" w:rsidRPr="00AC494E" w:rsidRDefault="00185DA7" w:rsidP="00AC494E">
      <w:pPr>
        <w:widowControl w:val="0"/>
        <w:snapToGrid/>
        <w:spacing w:line="240" w:lineRule="auto"/>
        <w:ind w:firstLineChars="0" w:firstLine="0"/>
        <w:jc w:val="center"/>
        <w:rPr>
          <w:rFonts w:cs="Times New Roman"/>
          <w:b/>
          <w:kern w:val="2"/>
          <w:sz w:val="32"/>
          <w:szCs w:val="32"/>
        </w:rPr>
      </w:pPr>
      <w:r w:rsidRPr="00AC494E">
        <w:rPr>
          <w:rFonts w:cs="Times New Roman"/>
          <w:b/>
          <w:kern w:val="2"/>
          <w:sz w:val="32"/>
          <w:szCs w:val="32"/>
        </w:rPr>
        <w:lastRenderedPageBreak/>
        <w:t xml:space="preserve">Dissertation Submitted to Peking University </w:t>
      </w:r>
    </w:p>
    <w:p w14:paraId="2E2731F7" w14:textId="7763E83C" w:rsidR="00185DA7" w:rsidRPr="00AC494E" w:rsidRDefault="00185DA7" w:rsidP="00AC494E">
      <w:pPr>
        <w:widowControl w:val="0"/>
        <w:snapToGrid/>
        <w:spacing w:line="240" w:lineRule="auto"/>
        <w:ind w:firstLineChars="0" w:firstLine="0"/>
        <w:jc w:val="center"/>
        <w:rPr>
          <w:rFonts w:cs="Times New Roman"/>
          <w:b/>
          <w:kern w:val="2"/>
          <w:sz w:val="32"/>
          <w:szCs w:val="32"/>
        </w:rPr>
      </w:pPr>
      <w:r w:rsidRPr="00AC494E">
        <w:rPr>
          <w:rFonts w:cs="Times New Roman"/>
          <w:b/>
          <w:kern w:val="2"/>
          <w:sz w:val="32"/>
          <w:szCs w:val="32"/>
        </w:rPr>
        <w:t xml:space="preserve">For </w:t>
      </w:r>
      <w:r w:rsidR="00401BD5">
        <w:rPr>
          <w:rFonts w:cs="Times New Roman" w:hint="eastAsia"/>
          <w:b/>
          <w:kern w:val="2"/>
          <w:sz w:val="32"/>
          <w:szCs w:val="32"/>
        </w:rPr>
        <w:t>M</w:t>
      </w:r>
      <w:r w:rsidR="00401BD5">
        <w:rPr>
          <w:rFonts w:cs="Times New Roman"/>
          <w:b/>
          <w:kern w:val="2"/>
          <w:sz w:val="32"/>
          <w:szCs w:val="32"/>
        </w:rPr>
        <w:t>aster</w:t>
      </w:r>
      <w:r w:rsidRPr="00AC494E">
        <w:rPr>
          <w:rFonts w:cs="Times New Roman"/>
          <w:b/>
          <w:kern w:val="2"/>
          <w:sz w:val="32"/>
          <w:szCs w:val="32"/>
        </w:rPr>
        <w:t xml:space="preserve"> of Science</w:t>
      </w:r>
    </w:p>
    <w:p w14:paraId="30B4ABEB" w14:textId="77777777" w:rsidR="00185DA7" w:rsidRPr="00AC494E" w:rsidRDefault="00185DA7" w:rsidP="00AC494E">
      <w:pPr>
        <w:snapToGrid/>
        <w:spacing w:before="100" w:beforeAutospacing="1" w:after="100" w:afterAutospacing="1" w:line="240" w:lineRule="auto"/>
        <w:ind w:firstLineChars="0" w:firstLine="0"/>
        <w:jc w:val="center"/>
        <w:rPr>
          <w:rFonts w:eastAsia="黑体" w:cs="Times New Roman"/>
          <w:b/>
          <w:noProof/>
          <w:color w:val="000000"/>
          <w:kern w:val="2"/>
        </w:rPr>
      </w:pPr>
      <w:r w:rsidRPr="00AC494E">
        <w:rPr>
          <w:rFonts w:eastAsia="黑体" w:cs="Times New Roman"/>
          <w:b/>
          <w:noProof/>
          <w:color w:val="000000"/>
          <w:kern w:val="2"/>
        </w:rPr>
        <w:drawing>
          <wp:inline distT="0" distB="0" distL="0" distR="0" wp14:anchorId="7C8DFAA3" wp14:editId="6DD54496">
            <wp:extent cx="2327563" cy="2327563"/>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标志_红色.png"/>
                    <pic:cNvPicPr/>
                  </pic:nvPicPr>
                  <pic:blipFill>
                    <a:blip r:embed="rId16">
                      <a:extLst>
                        <a:ext uri="{28A0092B-C50C-407E-A947-70E740481C1C}">
                          <a14:useLocalDpi xmlns:a14="http://schemas.microsoft.com/office/drawing/2010/main" val="0"/>
                        </a:ext>
                      </a:extLst>
                    </a:blip>
                    <a:stretch>
                      <a:fillRect/>
                    </a:stretch>
                  </pic:blipFill>
                  <pic:spPr>
                    <a:xfrm>
                      <a:off x="0" y="0"/>
                      <a:ext cx="2339647" cy="2339647"/>
                    </a:xfrm>
                    <a:prstGeom prst="rect">
                      <a:avLst/>
                    </a:prstGeom>
                  </pic:spPr>
                </pic:pic>
              </a:graphicData>
            </a:graphic>
          </wp:inline>
        </w:drawing>
      </w:r>
    </w:p>
    <w:p w14:paraId="1E343263" w14:textId="730FD223" w:rsidR="00185DA7" w:rsidRPr="00AC494E" w:rsidRDefault="00185DA7" w:rsidP="00AC494E">
      <w:pPr>
        <w:widowControl w:val="0"/>
        <w:snapToGrid/>
        <w:ind w:firstLineChars="0" w:firstLine="0"/>
        <w:jc w:val="center"/>
        <w:rPr>
          <w:rFonts w:eastAsiaTheme="minorEastAsia" w:cstheme="minorBidi"/>
          <w:b/>
          <w:kern w:val="2"/>
          <w:sz w:val="32"/>
          <w:szCs w:val="32"/>
        </w:rPr>
      </w:pPr>
      <w:r w:rsidRPr="00AC494E">
        <w:rPr>
          <w:rFonts w:eastAsiaTheme="minorEastAsia" w:cstheme="minorBidi"/>
          <w:b/>
          <w:kern w:val="2"/>
          <w:sz w:val="32"/>
          <w:szCs w:val="32"/>
        </w:rPr>
        <w:t>The Study on the Functional Materials of Ammonium Heterometal Formates</w:t>
      </w:r>
    </w:p>
    <w:p w14:paraId="537DB58A" w14:textId="391CFD8A" w:rsidR="00185DA7" w:rsidRPr="00AC494E" w:rsidRDefault="00185DA7" w:rsidP="00AC494E">
      <w:pPr>
        <w:widowControl w:val="0"/>
        <w:snapToGrid/>
        <w:ind w:firstLineChars="0" w:firstLine="0"/>
        <w:jc w:val="center"/>
        <w:rPr>
          <w:rFonts w:eastAsiaTheme="minorEastAsia" w:cstheme="minorBidi"/>
          <w:b/>
          <w:kern w:val="2"/>
          <w:sz w:val="32"/>
          <w:szCs w:val="32"/>
        </w:rPr>
      </w:pPr>
      <w:r w:rsidRPr="00AC494E">
        <w:rPr>
          <w:rFonts w:eastAsiaTheme="minorEastAsia" w:cstheme="minorBidi"/>
          <w:b/>
          <w:kern w:val="2"/>
          <w:sz w:val="32"/>
          <w:szCs w:val="32"/>
        </w:rPr>
        <w:t>by Liya Zhu</w:t>
      </w:r>
    </w:p>
    <w:p w14:paraId="18AA441B" w14:textId="77777777" w:rsidR="00185DA7" w:rsidRPr="00185DA7" w:rsidRDefault="00185DA7" w:rsidP="00185DA7">
      <w:pPr>
        <w:ind w:firstLine="653"/>
        <w:jc w:val="center"/>
        <w:rPr>
          <w:rFonts w:cs="Times New Roman"/>
          <w:b/>
          <w:sz w:val="32"/>
          <w:szCs w:val="32"/>
        </w:rPr>
      </w:pPr>
    </w:p>
    <w:p w14:paraId="57037289" w14:textId="77777777" w:rsidR="00185DA7" w:rsidRPr="00AC494E" w:rsidRDefault="00185DA7" w:rsidP="00AC494E">
      <w:pPr>
        <w:widowControl w:val="0"/>
        <w:snapToGrid/>
        <w:ind w:firstLineChars="0" w:firstLine="0"/>
        <w:jc w:val="center"/>
        <w:rPr>
          <w:rFonts w:cs="Times New Roman"/>
          <w:b/>
          <w:kern w:val="2"/>
          <w:sz w:val="32"/>
          <w:szCs w:val="32"/>
        </w:rPr>
      </w:pPr>
      <w:r w:rsidRPr="00AC494E">
        <w:rPr>
          <w:rFonts w:cs="Times New Roman"/>
          <w:b/>
          <w:kern w:val="2"/>
          <w:sz w:val="32"/>
          <w:szCs w:val="32"/>
        </w:rPr>
        <w:t>Supervised by Professor Zheming Wang</w:t>
      </w:r>
    </w:p>
    <w:p w14:paraId="3A4DCA7C" w14:textId="77777777" w:rsidR="00185DA7" w:rsidRPr="00185DA7" w:rsidRDefault="00185DA7" w:rsidP="00185DA7">
      <w:pPr>
        <w:ind w:firstLine="653"/>
        <w:jc w:val="center"/>
        <w:rPr>
          <w:rFonts w:cs="Times New Roman"/>
          <w:b/>
          <w:sz w:val="32"/>
          <w:szCs w:val="32"/>
        </w:rPr>
      </w:pPr>
    </w:p>
    <w:p w14:paraId="555DD348" w14:textId="77777777" w:rsidR="00185DA7" w:rsidRPr="00185DA7" w:rsidRDefault="00185DA7" w:rsidP="00185DA7">
      <w:pPr>
        <w:ind w:firstLine="653"/>
        <w:jc w:val="center"/>
        <w:rPr>
          <w:rFonts w:cs="Times New Roman"/>
          <w:b/>
          <w:sz w:val="32"/>
          <w:szCs w:val="32"/>
        </w:rPr>
      </w:pPr>
    </w:p>
    <w:p w14:paraId="0B7F6200" w14:textId="77777777" w:rsidR="00185DA7" w:rsidRPr="00AC494E" w:rsidRDefault="00185DA7" w:rsidP="00AC494E">
      <w:pPr>
        <w:widowControl w:val="0"/>
        <w:snapToGrid/>
        <w:ind w:firstLineChars="0" w:firstLine="0"/>
        <w:jc w:val="center"/>
        <w:rPr>
          <w:rFonts w:cs="Times New Roman"/>
          <w:b/>
          <w:kern w:val="2"/>
          <w:sz w:val="32"/>
          <w:szCs w:val="32"/>
        </w:rPr>
      </w:pPr>
      <w:r w:rsidRPr="00AC494E">
        <w:rPr>
          <w:rFonts w:cs="Times New Roman"/>
          <w:b/>
          <w:kern w:val="2"/>
          <w:sz w:val="32"/>
          <w:szCs w:val="32"/>
        </w:rPr>
        <w:t>College of Chemistry and Molecular Engineering</w:t>
      </w:r>
    </w:p>
    <w:p w14:paraId="30DF629B" w14:textId="77777777" w:rsidR="00185DA7" w:rsidRPr="00AC494E" w:rsidRDefault="00185DA7" w:rsidP="00AC494E">
      <w:pPr>
        <w:widowControl w:val="0"/>
        <w:snapToGrid/>
        <w:ind w:firstLineChars="0" w:firstLine="0"/>
        <w:jc w:val="center"/>
        <w:rPr>
          <w:rFonts w:cs="Times New Roman"/>
          <w:b/>
          <w:kern w:val="2"/>
          <w:sz w:val="32"/>
          <w:szCs w:val="32"/>
        </w:rPr>
      </w:pPr>
      <w:r w:rsidRPr="00AC494E">
        <w:rPr>
          <w:rFonts w:cs="Times New Roman"/>
          <w:b/>
          <w:kern w:val="2"/>
          <w:sz w:val="32"/>
          <w:szCs w:val="32"/>
        </w:rPr>
        <w:t>Peking University</w:t>
      </w:r>
    </w:p>
    <w:p w14:paraId="04D6AE87" w14:textId="77777777" w:rsidR="00185DA7" w:rsidRPr="00AC494E" w:rsidRDefault="00185DA7" w:rsidP="00AC494E">
      <w:pPr>
        <w:widowControl w:val="0"/>
        <w:snapToGrid/>
        <w:ind w:firstLineChars="0" w:firstLine="0"/>
        <w:jc w:val="center"/>
        <w:rPr>
          <w:rFonts w:cs="Times New Roman"/>
          <w:b/>
          <w:kern w:val="2"/>
          <w:sz w:val="32"/>
          <w:szCs w:val="32"/>
        </w:rPr>
      </w:pPr>
      <w:r w:rsidRPr="00AC494E">
        <w:rPr>
          <w:rFonts w:cs="Times New Roman"/>
          <w:b/>
          <w:kern w:val="2"/>
          <w:sz w:val="32"/>
          <w:szCs w:val="32"/>
        </w:rPr>
        <w:t>Beijing 100871, P. R. China</w:t>
      </w:r>
    </w:p>
    <w:p w14:paraId="3AF218D5" w14:textId="77777777" w:rsidR="00185DA7" w:rsidRPr="00185DA7" w:rsidRDefault="00185DA7" w:rsidP="00185DA7">
      <w:pPr>
        <w:ind w:firstLine="653"/>
        <w:jc w:val="center"/>
        <w:rPr>
          <w:rFonts w:cs="Times New Roman"/>
          <w:b/>
          <w:sz w:val="32"/>
          <w:szCs w:val="32"/>
        </w:rPr>
      </w:pPr>
    </w:p>
    <w:p w14:paraId="74AF6829" w14:textId="47BAF510" w:rsidR="00185DA7" w:rsidRPr="00AC494E" w:rsidRDefault="005F5E0F" w:rsidP="00AC494E">
      <w:pPr>
        <w:widowControl w:val="0"/>
        <w:snapToGrid/>
        <w:ind w:firstLineChars="0" w:firstLine="0"/>
        <w:jc w:val="center"/>
        <w:rPr>
          <w:rFonts w:cs="Times New Roman"/>
          <w:b/>
          <w:kern w:val="2"/>
          <w:sz w:val="32"/>
          <w:szCs w:val="32"/>
        </w:rPr>
      </w:pPr>
      <w:r w:rsidRPr="00AC494E">
        <w:rPr>
          <w:rFonts w:cs="Times New Roman"/>
          <w:b/>
          <w:kern w:val="2"/>
          <w:sz w:val="32"/>
          <w:szCs w:val="32"/>
        </w:rPr>
        <w:t>XX</w:t>
      </w:r>
      <w:r w:rsidR="00185DA7" w:rsidRPr="00AC494E">
        <w:rPr>
          <w:rFonts w:cs="Times New Roman"/>
          <w:b/>
          <w:kern w:val="2"/>
          <w:sz w:val="32"/>
          <w:szCs w:val="32"/>
        </w:rPr>
        <w:t>, 2025</w:t>
      </w:r>
    </w:p>
    <w:p w14:paraId="0797D669" w14:textId="77777777" w:rsidR="0040067B" w:rsidRPr="00622BF2" w:rsidRDefault="0040067B" w:rsidP="00D82A5B">
      <w:pPr>
        <w:ind w:firstLineChars="0" w:firstLine="0"/>
        <w:rPr>
          <w:rFonts w:cs="Times New Roman"/>
          <w:color w:val="000000"/>
          <w:sz w:val="21"/>
          <w:szCs w:val="21"/>
        </w:rPr>
      </w:pPr>
    </w:p>
    <w:p w14:paraId="42D69C0B" w14:textId="77777777" w:rsidR="00500076" w:rsidRPr="00622BF2" w:rsidRDefault="00500076" w:rsidP="00D82A5B">
      <w:pPr>
        <w:spacing w:line="360" w:lineRule="auto"/>
        <w:ind w:firstLineChars="0" w:firstLine="0"/>
        <w:rPr>
          <w:rFonts w:cs="Times New Roman"/>
          <w:color w:val="000000"/>
          <w:sz w:val="28"/>
          <w:szCs w:val="28"/>
          <w:u w:val="single"/>
        </w:rPr>
      </w:pPr>
    </w:p>
    <w:p w14:paraId="05EDFAA1" w14:textId="613B8127" w:rsidR="00AB3E60" w:rsidRDefault="00AB3E60" w:rsidP="00D82A5B">
      <w:pPr>
        <w:spacing w:line="360" w:lineRule="auto"/>
        <w:ind w:firstLine="560"/>
        <w:rPr>
          <w:rFonts w:cs="Times New Roman"/>
          <w:color w:val="000000"/>
          <w:sz w:val="28"/>
          <w:szCs w:val="28"/>
          <w:u w:val="single"/>
        </w:rPr>
        <w:sectPr w:rsidR="00AB3E60">
          <w:headerReference w:type="even" r:id="rId17"/>
          <w:headerReference w:type="default" r:id="rId18"/>
          <w:footerReference w:type="even" r:id="rId19"/>
          <w:footerReference w:type="default" r:id="rId20"/>
          <w:headerReference w:type="first" r:id="rId21"/>
          <w:footerReference w:type="first" r:id="rId22"/>
          <w:footnotePr>
            <w:numFmt w:val="decimalEnclosedCircleChinese"/>
            <w:numRestart w:val="eachPage"/>
          </w:footnotePr>
          <w:type w:val="evenPage"/>
          <w:pgSz w:w="11906" w:h="16838"/>
          <w:pgMar w:top="1701" w:right="1474" w:bottom="1418" w:left="1474" w:header="1134" w:footer="992" w:gutter="0"/>
          <w:pgNumType w:start="1"/>
          <w:cols w:space="720"/>
          <w:titlePg/>
          <w:docGrid w:type="lines" w:linePitch="326"/>
        </w:sectPr>
      </w:pPr>
    </w:p>
    <w:p w14:paraId="15B4A525" w14:textId="77777777" w:rsidR="0040067B" w:rsidRPr="00622BF2" w:rsidRDefault="00520942" w:rsidP="00DF2A2B">
      <w:pPr>
        <w:pStyle w:val="1"/>
      </w:pPr>
      <w:bookmarkStart w:id="1" w:name="_Toc178683493"/>
      <w:bookmarkStart w:id="2" w:name="_Toc190854824"/>
      <w:bookmarkStart w:id="3" w:name="_Toc207874155"/>
      <w:r w:rsidRPr="00622BF2">
        <w:rPr>
          <w:rFonts w:hint="eastAsia"/>
        </w:rPr>
        <w:lastRenderedPageBreak/>
        <w:t>摘</w:t>
      </w:r>
      <w:r w:rsidRPr="00622BF2">
        <w:t xml:space="preserve"> </w:t>
      </w:r>
      <w:r w:rsidRPr="00622BF2">
        <w:rPr>
          <w:rFonts w:hint="eastAsia"/>
        </w:rPr>
        <w:t>要</w:t>
      </w:r>
      <w:bookmarkEnd w:id="1"/>
      <w:bookmarkEnd w:id="2"/>
      <w:bookmarkEnd w:id="3"/>
    </w:p>
    <w:p w14:paraId="4E3027D3" w14:textId="4ED14F11" w:rsidR="0040067B" w:rsidRPr="00D82A5B" w:rsidRDefault="00520942">
      <w:pPr>
        <w:spacing w:line="360" w:lineRule="auto"/>
        <w:ind w:firstLine="480"/>
        <w:rPr>
          <w:rFonts w:cs="Times New Roman"/>
        </w:rPr>
      </w:pPr>
      <w:r w:rsidRPr="00D82A5B">
        <w:rPr>
          <w:rFonts w:cs="Times New Roman" w:hint="eastAsia"/>
        </w:rPr>
        <w:t>本文系统研究了若干混合金属</w:t>
      </w:r>
      <w:r w:rsidRPr="00D82A5B">
        <w:rPr>
          <w:rFonts w:eastAsia="微软雅黑" w:cs="Times New Roman"/>
        </w:rPr>
        <w:t>−</w:t>
      </w:r>
      <w:r w:rsidRPr="00D82A5B">
        <w:rPr>
          <w:rFonts w:cs="Times New Roman" w:hint="eastAsia"/>
        </w:rPr>
        <w:t>甲酸</w:t>
      </w:r>
      <w:r w:rsidRPr="00D82A5B">
        <w:rPr>
          <w:rFonts w:eastAsia="微软雅黑" w:cs="Times New Roman"/>
        </w:rPr>
        <w:t>−</w:t>
      </w:r>
      <w:r w:rsidRPr="00D82A5B">
        <w:rPr>
          <w:rFonts w:cs="Times New Roman" w:hint="eastAsia"/>
        </w:rPr>
        <w:t>铵</w:t>
      </w:r>
      <w:r w:rsidRPr="00D82A5B">
        <w:rPr>
          <w:rFonts w:cs="Times New Roman"/>
        </w:rPr>
        <w:t xml:space="preserve"> (AMFF)</w:t>
      </w:r>
      <w:r w:rsidRPr="00D82A5B">
        <w:rPr>
          <w:rFonts w:cs="Times New Roman" w:hint="eastAsia"/>
        </w:rPr>
        <w:t>功能材料的新体系，是本课题组在</w:t>
      </w:r>
      <w:r w:rsidRPr="00D82A5B">
        <w:rPr>
          <w:rFonts w:cs="Times New Roman"/>
        </w:rPr>
        <w:t>AMFF</w:t>
      </w:r>
      <w:r w:rsidRPr="00D82A5B">
        <w:rPr>
          <w:rFonts w:cs="Times New Roman" w:hint="eastAsia"/>
        </w:rPr>
        <w:t>方面研究的新进展。主要包括如下</w:t>
      </w:r>
      <w:r w:rsidR="00401BD5">
        <w:rPr>
          <w:rFonts w:cs="Times New Roman" w:hint="eastAsia"/>
        </w:rPr>
        <w:t>三</w:t>
      </w:r>
      <w:r w:rsidRPr="00D82A5B">
        <w:rPr>
          <w:rFonts w:cs="Times New Roman" w:hint="eastAsia"/>
        </w:rPr>
        <w:t>个部分：</w:t>
      </w:r>
    </w:p>
    <w:p w14:paraId="2874AA03" w14:textId="0E5E405A" w:rsidR="0040067B" w:rsidRPr="00D82A5B" w:rsidRDefault="00520942">
      <w:pPr>
        <w:spacing w:line="360" w:lineRule="auto"/>
        <w:ind w:firstLine="480"/>
        <w:rPr>
          <w:rFonts w:cs="Times New Roman"/>
        </w:rPr>
      </w:pPr>
      <w:r w:rsidRPr="00D82A5B">
        <w:rPr>
          <w:rFonts w:cs="Times New Roman"/>
        </w:rPr>
        <w:t xml:space="preserve">1 </w:t>
      </w:r>
      <w:r w:rsidRPr="00D82A5B">
        <w:rPr>
          <w:rFonts w:cs="Times New Roman" w:hint="eastAsia"/>
        </w:rPr>
        <w:t>介绍固溶体，固溶体策略在传统无机材料中的应用，策略应用拓展到有机</w:t>
      </w:r>
      <w:r w:rsidRPr="00D82A5B">
        <w:rPr>
          <w:rFonts w:eastAsia="微软雅黑" w:cs="Times New Roman"/>
        </w:rPr>
        <w:t>−</w:t>
      </w:r>
      <w:r w:rsidRPr="00D82A5B">
        <w:rPr>
          <w:rFonts w:cs="Times New Roman" w:hint="eastAsia"/>
        </w:rPr>
        <w:t>无机杂化领域，从金属离子二元组合种类和比例的角度研究对化合物性质的调控，增加组合基元数目，拓展到</w:t>
      </w:r>
      <w:r w:rsidR="00401BD5">
        <w:rPr>
          <w:rFonts w:cs="Times New Roman" w:hint="eastAsia"/>
        </w:rPr>
        <w:t>不同铵离子</w:t>
      </w:r>
      <w:r w:rsidRPr="00D82A5B">
        <w:rPr>
          <w:rFonts w:cs="Times New Roman" w:hint="eastAsia"/>
        </w:rPr>
        <w:t>固溶体的制备和研究，由此确定了本论文探索和研究二元混合金属</w:t>
      </w:r>
      <w:r w:rsidR="007B60A9">
        <w:rPr>
          <w:rFonts w:cs="Times New Roman" w:hint="eastAsia"/>
        </w:rPr>
        <w:t>和不同铵模板</w:t>
      </w:r>
      <w:r w:rsidRPr="00D82A5B">
        <w:rPr>
          <w:rFonts w:cs="Times New Roman" w:hint="eastAsia"/>
        </w:rPr>
        <w:t>构成的</w:t>
      </w:r>
      <w:r w:rsidRPr="00D82A5B">
        <w:rPr>
          <w:rFonts w:cs="Times New Roman"/>
        </w:rPr>
        <w:t>AMFF</w:t>
      </w:r>
      <w:r w:rsidRPr="00D82A5B">
        <w:rPr>
          <w:rFonts w:cs="Times New Roman" w:hint="eastAsia"/>
        </w:rPr>
        <w:t>钙钛矿材料的研究思路。</w:t>
      </w:r>
    </w:p>
    <w:p w14:paraId="1EAAFF32" w14:textId="50D762AF" w:rsidR="0040067B" w:rsidRPr="00D82A5B" w:rsidRDefault="00520942">
      <w:pPr>
        <w:spacing w:line="360" w:lineRule="auto"/>
        <w:ind w:firstLine="480"/>
        <w:rPr>
          <w:rFonts w:cs="Times New Roman"/>
        </w:rPr>
      </w:pPr>
      <w:r w:rsidRPr="00D82A5B">
        <w:rPr>
          <w:rFonts w:cs="Times New Roman"/>
        </w:rPr>
        <w:t xml:space="preserve">2 </w:t>
      </w:r>
      <w:r w:rsidRPr="00D82A5B">
        <w:rPr>
          <w:rFonts w:cs="Times New Roman" w:hint="eastAsia"/>
        </w:rPr>
        <w:t>制备了钙钛矿</w:t>
      </w:r>
      <w:r w:rsidRPr="00D82A5B">
        <w:rPr>
          <w:rFonts w:cs="Times New Roman"/>
        </w:rPr>
        <w:t>[CH</w:t>
      </w:r>
      <w:r w:rsidRPr="00D82A5B">
        <w:rPr>
          <w:rFonts w:cs="Times New Roman"/>
          <w:vertAlign w:val="subscript"/>
        </w:rPr>
        <w:t>3</w:t>
      </w:r>
      <w:r w:rsidRPr="00D82A5B">
        <w:rPr>
          <w:rFonts w:cs="Times New Roman"/>
        </w:rPr>
        <w:t>CH</w:t>
      </w:r>
      <w:r w:rsidRPr="00D82A5B">
        <w:rPr>
          <w:rFonts w:cs="Times New Roman"/>
          <w:vertAlign w:val="subscript"/>
        </w:rPr>
        <w:t>2</w:t>
      </w:r>
      <w:r w:rsidRPr="00D82A5B">
        <w:rPr>
          <w:rFonts w:cs="Times New Roman"/>
        </w:rPr>
        <w:t>NH</w:t>
      </w:r>
      <w:r w:rsidRPr="00D82A5B">
        <w:rPr>
          <w:rFonts w:cs="Times New Roman"/>
          <w:vertAlign w:val="subscript"/>
        </w:rPr>
        <w:t>2</w:t>
      </w:r>
      <w:r w:rsidRPr="00D82A5B">
        <w:rPr>
          <w:rFonts w:cs="Times New Roman"/>
        </w:rPr>
        <w:t>][Cu</w:t>
      </w:r>
      <w:r w:rsidRPr="00F544C3">
        <w:rPr>
          <w:rFonts w:cs="Times New Roman"/>
          <w:i/>
          <w:iCs/>
          <w:vertAlign w:val="subscript"/>
        </w:rPr>
        <w:t>x</w:t>
      </w:r>
      <w:r w:rsidRPr="00D82A5B">
        <w:rPr>
          <w:rFonts w:cs="Times New Roman"/>
        </w:rPr>
        <w:t>Mn</w:t>
      </w:r>
      <w:r w:rsidRPr="00D82A5B">
        <w:rPr>
          <w:rFonts w:cs="Times New Roman"/>
          <w:vertAlign w:val="subscript"/>
        </w:rPr>
        <w:t>1</w:t>
      </w:r>
      <w:r w:rsidRPr="00D82A5B">
        <w:rPr>
          <w:rFonts w:eastAsia="微软雅黑" w:cs="Times New Roman"/>
          <w:vertAlign w:val="subscript"/>
        </w:rPr>
        <w:t>−</w:t>
      </w:r>
      <w:r w:rsidRPr="00F544C3">
        <w:rPr>
          <w:rFonts w:cs="Times New Roman"/>
          <w:i/>
          <w:iCs/>
          <w:vertAlign w:val="subscript"/>
        </w:rPr>
        <w:t>x</w:t>
      </w:r>
      <w:r w:rsidRPr="00D82A5B">
        <w:rPr>
          <w:rFonts w:cs="Times New Roman"/>
        </w:rPr>
        <w:t>(HCOO)</w:t>
      </w:r>
      <w:r w:rsidRPr="00D82A5B">
        <w:rPr>
          <w:rFonts w:cs="Times New Roman"/>
          <w:vertAlign w:val="subscript"/>
        </w:rPr>
        <w:t>3</w:t>
      </w:r>
      <w:r w:rsidRPr="00D82A5B">
        <w:rPr>
          <w:rFonts w:cs="Times New Roman"/>
        </w:rPr>
        <w:t>]</w:t>
      </w:r>
      <w:r w:rsidRPr="00D82A5B">
        <w:rPr>
          <w:rFonts w:cs="Times New Roman" w:hint="eastAsia"/>
        </w:rPr>
        <w:t>（简称</w:t>
      </w:r>
      <w:r w:rsidRPr="00D82A5B">
        <w:rPr>
          <w:rFonts w:cs="Times New Roman"/>
        </w:rPr>
        <w:t>etaCuMn</w:t>
      </w:r>
      <w:r w:rsidRPr="00D82A5B">
        <w:rPr>
          <w:rFonts w:cs="Times New Roman" w:hint="eastAsia"/>
        </w:rPr>
        <w:t>）全程固溶体体系，系统研究了它们的变温结构、相变、热膨胀行为和磁性。在</w:t>
      </w:r>
      <w:r w:rsidRPr="00D82A5B">
        <w:rPr>
          <w:rFonts w:cs="Times New Roman"/>
        </w:rPr>
        <w:t>etaCuMn</w:t>
      </w:r>
      <w:r w:rsidRPr="00D82A5B">
        <w:rPr>
          <w:rFonts w:cs="Times New Roman" w:hint="eastAsia"/>
        </w:rPr>
        <w:t>固溶体中，改变</w:t>
      </w:r>
      <w:r w:rsidRPr="00D82A5B">
        <w:rPr>
          <w:rFonts w:cs="Times New Roman"/>
        </w:rPr>
        <w:t>Cu/Mn</w:t>
      </w:r>
      <w:r w:rsidRPr="00D82A5B">
        <w:rPr>
          <w:rFonts w:cs="Times New Roman" w:hint="eastAsia"/>
        </w:rPr>
        <w:t>比例可以实现对相变温度和磁性质的调控。</w:t>
      </w:r>
      <w:r w:rsidRPr="00D82A5B">
        <w:rPr>
          <w:rFonts w:cs="Times New Roman"/>
        </w:rPr>
        <w:t>Cu</w:t>
      </w:r>
      <w:r w:rsidRPr="00D82A5B">
        <w:rPr>
          <w:rFonts w:eastAsia="微软雅黑" w:cs="Times New Roman"/>
        </w:rPr>
        <w:t>−</w:t>
      </w:r>
      <w:r w:rsidRPr="00D82A5B">
        <w:rPr>
          <w:rFonts w:cs="Times New Roman"/>
        </w:rPr>
        <w:t>Mn</w:t>
      </w:r>
      <w:r w:rsidRPr="00D82A5B">
        <w:rPr>
          <w:rFonts w:cs="Times New Roman" w:hint="eastAsia"/>
        </w:rPr>
        <w:t>是异种磁性金属混合系统，固溶体中磁性金属离子的相互耦合作用，在金属成分不同时发生变化，导致复杂的磁性行为。研究了</w:t>
      </w:r>
      <w:r w:rsidRPr="00D82A5B">
        <w:rPr>
          <w:rFonts w:cs="Times New Roman"/>
        </w:rPr>
        <w:t>etaCu</w:t>
      </w:r>
      <w:r w:rsidRPr="00D82A5B">
        <w:rPr>
          <w:rFonts w:cs="Times New Roman" w:hint="eastAsia"/>
        </w:rPr>
        <w:t>及微量</w:t>
      </w:r>
      <w:r w:rsidRPr="00D82A5B">
        <w:rPr>
          <w:rFonts w:cs="Times New Roman"/>
        </w:rPr>
        <w:t>Mn</w:t>
      </w:r>
      <w:r w:rsidRPr="00D82A5B">
        <w:rPr>
          <w:rFonts w:cs="Times New Roman" w:hint="eastAsia"/>
        </w:rPr>
        <w:t>的掺入形成的</w:t>
      </w:r>
      <w:r w:rsidRPr="00D82A5B">
        <w:rPr>
          <w:rFonts w:cs="Times New Roman"/>
        </w:rPr>
        <w:t>etaCu</w:t>
      </w:r>
      <w:r w:rsidRPr="00D82A5B">
        <w:rPr>
          <w:rFonts w:cs="Times New Roman"/>
          <w:vertAlign w:val="subscript"/>
        </w:rPr>
        <w:t>0.98</w:t>
      </w:r>
      <w:r w:rsidRPr="00D82A5B">
        <w:rPr>
          <w:rFonts w:cs="Times New Roman"/>
        </w:rPr>
        <w:t>Mn</w:t>
      </w:r>
      <w:r w:rsidRPr="00D82A5B">
        <w:rPr>
          <w:rFonts w:cs="Times New Roman"/>
          <w:vertAlign w:val="subscript"/>
        </w:rPr>
        <w:t>0.02</w:t>
      </w:r>
      <w:r w:rsidRPr="00D82A5B">
        <w:rPr>
          <w:rFonts w:cs="Times New Roman" w:hint="eastAsia"/>
        </w:rPr>
        <w:t>体系的磁性行为，获得了相应的磁结构和相图。</w:t>
      </w:r>
    </w:p>
    <w:p w14:paraId="210CED4B" w14:textId="0B65969B" w:rsidR="0040067B" w:rsidRPr="00D82A5B" w:rsidRDefault="00520942">
      <w:pPr>
        <w:spacing w:line="360" w:lineRule="auto"/>
        <w:ind w:firstLine="480"/>
        <w:rPr>
          <w:rFonts w:cs="Times New Roman"/>
        </w:rPr>
      </w:pPr>
      <w:r w:rsidRPr="00D82A5B">
        <w:rPr>
          <w:rFonts w:cs="Times New Roman"/>
        </w:rPr>
        <w:t xml:space="preserve">3 </w:t>
      </w:r>
      <w:r w:rsidRPr="00D82A5B">
        <w:rPr>
          <w:rFonts w:cs="Times New Roman" w:hint="eastAsia"/>
        </w:rPr>
        <w:t>以</w:t>
      </w:r>
      <w:r w:rsidRPr="00D82A5B">
        <w:rPr>
          <w:rFonts w:cs="Times New Roman"/>
        </w:rPr>
        <w:t>(CH</w:t>
      </w:r>
      <w:r w:rsidRPr="00D82A5B">
        <w:rPr>
          <w:rFonts w:cs="Times New Roman"/>
          <w:vertAlign w:val="subscript"/>
        </w:rPr>
        <w:t>3</w:t>
      </w:r>
      <w:r w:rsidRPr="00D82A5B">
        <w:rPr>
          <w:rFonts w:cs="Times New Roman"/>
        </w:rPr>
        <w:t>)</w:t>
      </w:r>
      <w:r w:rsidRPr="00D82A5B">
        <w:rPr>
          <w:rFonts w:cs="Times New Roman"/>
          <w:vertAlign w:val="subscript"/>
        </w:rPr>
        <w:t>2</w:t>
      </w:r>
      <w:r w:rsidRPr="00D82A5B">
        <w:rPr>
          <w:rFonts w:cs="Times New Roman"/>
        </w:rPr>
        <w:t>NH</w:t>
      </w:r>
      <w:r w:rsidRPr="00D82A5B">
        <w:rPr>
          <w:rFonts w:cs="Times New Roman"/>
          <w:vertAlign w:val="subscript"/>
        </w:rPr>
        <w:t>2</w:t>
      </w:r>
      <w:r w:rsidRPr="00D82A5B">
        <w:rPr>
          <w:rFonts w:cs="Times New Roman"/>
          <w:vertAlign w:val="superscript"/>
        </w:rPr>
        <w:t>+</w:t>
      </w:r>
      <w:r w:rsidRPr="00D82A5B">
        <w:rPr>
          <w:rFonts w:cs="Times New Roman" w:hint="eastAsia"/>
        </w:rPr>
        <w:t>（</w:t>
      </w:r>
      <w:r w:rsidRPr="00D82A5B">
        <w:rPr>
          <w:rFonts w:cs="Times New Roman"/>
        </w:rPr>
        <w:t>dma</w:t>
      </w:r>
      <w:r w:rsidRPr="00D82A5B">
        <w:rPr>
          <w:rFonts w:cs="Times New Roman" w:hint="eastAsia"/>
        </w:rPr>
        <w:t>）为模板，研究了</w:t>
      </w:r>
      <w:r w:rsidRPr="00D82A5B">
        <w:rPr>
          <w:rFonts w:cs="Times New Roman"/>
        </w:rPr>
        <w:t>B</w:t>
      </w:r>
      <w:r w:rsidRPr="00D82A5B">
        <w:rPr>
          <w:rFonts w:eastAsia="微软雅黑" w:cs="Times New Roman"/>
        </w:rPr>
        <w:t>−</w:t>
      </w:r>
      <w:r w:rsidRPr="00D82A5B">
        <w:rPr>
          <w:rFonts w:cs="Times New Roman" w:hint="eastAsia"/>
        </w:rPr>
        <w:t>位混合金属</w:t>
      </w:r>
      <w:r w:rsidRPr="00D82A5B">
        <w:rPr>
          <w:rFonts w:cs="Times New Roman"/>
        </w:rPr>
        <w:t>[</w:t>
      </w:r>
      <w:r w:rsidR="00222402">
        <w:rPr>
          <w:rFonts w:cs="Times New Roman" w:hint="eastAsia"/>
        </w:rPr>
        <w:t>(</w:t>
      </w:r>
      <w:r w:rsidR="00222402">
        <w:rPr>
          <w:rFonts w:cs="Times New Roman"/>
        </w:rPr>
        <w:t>CH</w:t>
      </w:r>
      <w:r w:rsidR="00222402" w:rsidRPr="00DF2A2B">
        <w:rPr>
          <w:rFonts w:cs="Times New Roman"/>
          <w:vertAlign w:val="subscript"/>
        </w:rPr>
        <w:t>3</w:t>
      </w:r>
      <w:r w:rsidR="00222402">
        <w:rPr>
          <w:rFonts w:cs="Times New Roman"/>
        </w:rPr>
        <w:t>)</w:t>
      </w:r>
      <w:r w:rsidR="00222402" w:rsidRPr="00DF2A2B">
        <w:rPr>
          <w:rFonts w:cs="Times New Roman"/>
          <w:vertAlign w:val="subscript"/>
        </w:rPr>
        <w:t>2</w:t>
      </w:r>
      <w:r w:rsidR="00222402">
        <w:rPr>
          <w:rFonts w:cs="Times New Roman"/>
        </w:rPr>
        <w:t>NH</w:t>
      </w:r>
      <w:r w:rsidR="00222402" w:rsidRPr="00DF2A2B">
        <w:rPr>
          <w:rFonts w:cs="Times New Roman"/>
          <w:vertAlign w:val="subscript"/>
        </w:rPr>
        <w:t>2</w:t>
      </w:r>
      <w:r w:rsidRPr="00D82A5B">
        <w:rPr>
          <w:rFonts w:cs="Times New Roman"/>
        </w:rPr>
        <w:t>][</w:t>
      </w:r>
      <w:r w:rsidR="00C61D31">
        <w:rPr>
          <w:rFonts w:cs="Times New Roman" w:hint="eastAsia"/>
        </w:rPr>
        <w:t>Cu</w:t>
      </w:r>
      <w:r w:rsidRPr="00D82A5B">
        <w:rPr>
          <w:rFonts w:cs="Times New Roman"/>
          <w:i/>
          <w:vertAlign w:val="subscript"/>
        </w:rPr>
        <w:t>x</w:t>
      </w:r>
      <w:r w:rsidRPr="00D82A5B">
        <w:rPr>
          <w:rFonts w:cs="Times New Roman"/>
        </w:rPr>
        <w:t>M</w:t>
      </w:r>
      <w:r w:rsidR="00C61D31">
        <w:rPr>
          <w:rFonts w:cs="Times New Roman"/>
        </w:rPr>
        <w:t>n</w:t>
      </w:r>
      <w:r w:rsidRPr="00D82A5B">
        <w:rPr>
          <w:rFonts w:cs="Times New Roman"/>
          <w:vertAlign w:val="subscript"/>
        </w:rPr>
        <w:t>1</w:t>
      </w:r>
      <w:r w:rsidRPr="00D82A5B">
        <w:rPr>
          <w:rFonts w:eastAsia="微软雅黑" w:cs="Times New Roman"/>
          <w:vertAlign w:val="subscript"/>
        </w:rPr>
        <w:t>−</w:t>
      </w:r>
      <w:r w:rsidRPr="00D82A5B">
        <w:rPr>
          <w:rFonts w:cs="Times New Roman"/>
          <w:i/>
          <w:vertAlign w:val="subscript"/>
        </w:rPr>
        <w:t>x</w:t>
      </w:r>
      <w:r w:rsidRPr="00D82A5B">
        <w:rPr>
          <w:rFonts w:cs="Times New Roman"/>
        </w:rPr>
        <w:t>(HCOO)</w:t>
      </w:r>
      <w:r w:rsidRPr="00D82A5B">
        <w:rPr>
          <w:rFonts w:cs="Times New Roman"/>
          <w:vertAlign w:val="subscript"/>
        </w:rPr>
        <w:t>3</w:t>
      </w:r>
      <w:r w:rsidRPr="00D82A5B">
        <w:rPr>
          <w:rFonts w:cs="Times New Roman"/>
        </w:rPr>
        <w:t>]</w:t>
      </w:r>
      <w:r w:rsidRPr="00D82A5B">
        <w:rPr>
          <w:rFonts w:cs="Times New Roman" w:hint="eastAsia"/>
        </w:rPr>
        <w:t>的钙钛矿固溶体系列</w:t>
      </w:r>
      <w:r w:rsidRPr="00D82A5B">
        <w:rPr>
          <w:rFonts w:cs="Times New Roman"/>
        </w:rPr>
        <w:t>(</w:t>
      </w:r>
      <w:r w:rsidR="00222402">
        <w:rPr>
          <w:rFonts w:cs="Times New Roman"/>
        </w:rPr>
        <w:t>dmaCuMn</w:t>
      </w:r>
      <w:r w:rsidRPr="00D82A5B">
        <w:rPr>
          <w:rFonts w:cs="Times New Roman"/>
        </w:rPr>
        <w:t>)</w:t>
      </w:r>
      <w:r w:rsidRPr="00D82A5B">
        <w:rPr>
          <w:rFonts w:cs="Times New Roman" w:hint="eastAsia"/>
        </w:rPr>
        <w:t>的结构磁性</w:t>
      </w:r>
      <w:r w:rsidR="00C61D31">
        <w:rPr>
          <w:rFonts w:cs="Times New Roman" w:hint="eastAsia"/>
        </w:rPr>
        <w:t>和介电性质</w:t>
      </w:r>
      <w:r w:rsidRPr="00D82A5B">
        <w:rPr>
          <w:rFonts w:cs="Times New Roman" w:hint="eastAsia"/>
        </w:rPr>
        <w:t>与金属组成关系，获得了磁相图。</w:t>
      </w:r>
      <w:r w:rsidRPr="00D82A5B">
        <w:rPr>
          <w:rFonts w:cs="Times New Roman"/>
        </w:rPr>
        <w:t>dmaCuMn</w:t>
      </w:r>
      <w:r w:rsidRPr="00D82A5B">
        <w:rPr>
          <w:rFonts w:cs="Times New Roman" w:hint="eastAsia"/>
        </w:rPr>
        <w:t>固溶体结构在</w:t>
      </w:r>
      <w:r w:rsidRPr="00D82A5B">
        <w:rPr>
          <w:rFonts w:cs="Times New Roman"/>
        </w:rPr>
        <w:t>~</w:t>
      </w:r>
      <w:r w:rsidR="00C61D31">
        <w:rPr>
          <w:rFonts w:cs="Times New Roman"/>
        </w:rPr>
        <w:t>30</w:t>
      </w:r>
      <w:r w:rsidRPr="00D82A5B">
        <w:rPr>
          <w:rFonts w:cs="Times New Roman"/>
        </w:rPr>
        <w:t>%</w:t>
      </w:r>
      <w:r w:rsidR="00C61D31">
        <w:rPr>
          <w:rFonts w:cs="Times New Roman" w:hint="eastAsia"/>
        </w:rPr>
        <w:t>Cu</w:t>
      </w:r>
      <w:r w:rsidRPr="00D82A5B">
        <w:rPr>
          <w:rFonts w:cs="Times New Roman" w:hint="eastAsia"/>
        </w:rPr>
        <w:t>附近发生突变，其低温磁性为磁各向同性的</w:t>
      </w:r>
      <w:r w:rsidRPr="00D82A5B">
        <w:rPr>
          <w:rFonts w:cs="Times New Roman"/>
        </w:rPr>
        <w:t>Mn</w:t>
      </w:r>
      <w:r w:rsidRPr="00D82A5B">
        <w:rPr>
          <w:rFonts w:cs="Times New Roman"/>
          <w:vertAlign w:val="superscript"/>
        </w:rPr>
        <w:t>2+</w:t>
      </w:r>
      <w:r w:rsidRPr="00D82A5B">
        <w:rPr>
          <w:rFonts w:cs="Times New Roman" w:hint="eastAsia"/>
        </w:rPr>
        <w:t>和弱磁各向异性</w:t>
      </w:r>
      <w:r w:rsidRPr="00D82A5B">
        <w:rPr>
          <w:rFonts w:cs="Times New Roman"/>
        </w:rPr>
        <w:t>Cu</w:t>
      </w:r>
      <w:r w:rsidRPr="00D82A5B">
        <w:rPr>
          <w:rFonts w:cs="Times New Roman"/>
          <w:vertAlign w:val="superscript"/>
        </w:rPr>
        <w:t>2+</w:t>
      </w:r>
      <w:r w:rsidRPr="00D82A5B">
        <w:rPr>
          <w:rFonts w:cs="Times New Roman" w:hint="eastAsia"/>
        </w:rPr>
        <w:t>相互作用呈现的亚铁磁性，固溶体表现为弱铁磁体</w:t>
      </w:r>
      <w:r w:rsidRPr="00D82A5B">
        <w:rPr>
          <w:rFonts w:cs="Times New Roman"/>
        </w:rPr>
        <w:t>dmaMn</w:t>
      </w:r>
      <w:r w:rsidRPr="00D82A5B">
        <w:rPr>
          <w:rFonts w:cs="Times New Roman" w:hint="eastAsia"/>
        </w:rPr>
        <w:t>和反铁磁体</w:t>
      </w:r>
      <w:r w:rsidRPr="00D82A5B">
        <w:rPr>
          <w:rFonts w:cs="Times New Roman"/>
        </w:rPr>
        <w:t>dmaCu</w:t>
      </w:r>
      <w:r w:rsidRPr="00D82A5B">
        <w:rPr>
          <w:rFonts w:cs="Times New Roman" w:hint="eastAsia"/>
        </w:rPr>
        <w:t>的过渡。</w:t>
      </w:r>
    </w:p>
    <w:p w14:paraId="54BEABAB" w14:textId="57065435" w:rsidR="0040067B" w:rsidRPr="00D82A5B" w:rsidRDefault="00520942">
      <w:pPr>
        <w:spacing w:line="360" w:lineRule="auto"/>
        <w:ind w:firstLine="480"/>
        <w:rPr>
          <w:rFonts w:cs="Times New Roman"/>
        </w:rPr>
      </w:pPr>
      <w:r w:rsidRPr="00D82A5B">
        <w:rPr>
          <w:rFonts w:cs="Times New Roman" w:hint="eastAsia"/>
        </w:rPr>
        <w:t>本研究结果丰富了钙钛矿型化合物的结构和磁性数据库，为设计具有特定性能的新型钙钛矿材料提供了理论依据和实验指导。</w:t>
      </w:r>
    </w:p>
    <w:p w14:paraId="31CC9584" w14:textId="77777777" w:rsidR="0040067B" w:rsidRPr="00622BF2" w:rsidRDefault="0040067B">
      <w:pPr>
        <w:spacing w:line="360" w:lineRule="auto"/>
        <w:ind w:firstLine="480"/>
        <w:rPr>
          <w:rFonts w:cs="Times New Roman"/>
          <w:bCs/>
        </w:rPr>
      </w:pPr>
    </w:p>
    <w:p w14:paraId="1090ACFE" w14:textId="77777777" w:rsidR="0040067B" w:rsidRPr="00622BF2" w:rsidRDefault="0040067B">
      <w:pPr>
        <w:spacing w:line="360" w:lineRule="auto"/>
        <w:ind w:firstLine="480"/>
        <w:rPr>
          <w:rFonts w:cs="Times New Roman"/>
          <w:bCs/>
        </w:rPr>
      </w:pPr>
    </w:p>
    <w:p w14:paraId="19493D0E" w14:textId="77777777" w:rsidR="0040067B" w:rsidRPr="00622BF2" w:rsidRDefault="0040067B">
      <w:pPr>
        <w:spacing w:line="360" w:lineRule="auto"/>
        <w:ind w:firstLine="480"/>
        <w:rPr>
          <w:rFonts w:cs="Times New Roman"/>
          <w:bCs/>
        </w:rPr>
      </w:pPr>
    </w:p>
    <w:p w14:paraId="29B7FF14" w14:textId="78FCA777" w:rsidR="0040067B" w:rsidRPr="00622BF2" w:rsidRDefault="00520942" w:rsidP="00D82A5B">
      <w:pPr>
        <w:spacing w:line="400" w:lineRule="exact"/>
        <w:ind w:firstLineChars="0" w:firstLine="0"/>
        <w:rPr>
          <w:rFonts w:cs="Times New Roman"/>
          <w:bCs/>
        </w:rPr>
      </w:pPr>
      <w:r w:rsidRPr="00622BF2">
        <w:rPr>
          <w:rFonts w:cs="Times New Roman" w:hint="eastAsia"/>
          <w:bCs/>
        </w:rPr>
        <w:t>关键词：金属</w:t>
      </w:r>
      <w:r w:rsidRPr="00622BF2">
        <w:rPr>
          <w:rFonts w:cs="Times New Roman"/>
          <w:bCs/>
        </w:rPr>
        <w:t>−</w:t>
      </w:r>
      <w:r w:rsidRPr="00622BF2">
        <w:rPr>
          <w:rFonts w:cs="Times New Roman" w:hint="eastAsia"/>
          <w:bCs/>
        </w:rPr>
        <w:t>甲酸</w:t>
      </w:r>
      <w:r w:rsidRPr="00622BF2">
        <w:rPr>
          <w:rFonts w:cs="Times New Roman"/>
          <w:bCs/>
        </w:rPr>
        <w:t>−</w:t>
      </w:r>
      <w:r w:rsidRPr="00622BF2">
        <w:rPr>
          <w:rFonts w:cs="Times New Roman" w:hint="eastAsia"/>
          <w:bCs/>
        </w:rPr>
        <w:t>铵，混合</w:t>
      </w:r>
      <w:r w:rsidRPr="00622BF2">
        <w:rPr>
          <w:rFonts w:cs="Times New Roman"/>
          <w:bCs/>
        </w:rPr>
        <w:t>/</w:t>
      </w:r>
      <w:r w:rsidRPr="00622BF2">
        <w:rPr>
          <w:rFonts w:cs="Times New Roman" w:hint="eastAsia"/>
          <w:bCs/>
        </w:rPr>
        <w:t>异金属，</w:t>
      </w:r>
      <w:r w:rsidR="00105B2A">
        <w:rPr>
          <w:rFonts w:cs="Times New Roman" w:hint="eastAsia"/>
          <w:bCs/>
        </w:rPr>
        <w:t>晶体</w:t>
      </w:r>
      <w:r w:rsidRPr="00622BF2">
        <w:rPr>
          <w:rFonts w:cs="Times New Roman" w:hint="eastAsia"/>
          <w:bCs/>
        </w:rPr>
        <w:t>结构，磁性和介电性质，各向异性热膨胀</w:t>
      </w:r>
    </w:p>
    <w:p w14:paraId="12C17690" w14:textId="77777777" w:rsidR="0040067B" w:rsidRPr="00622BF2" w:rsidRDefault="0040067B">
      <w:pPr>
        <w:spacing w:line="360" w:lineRule="auto"/>
        <w:ind w:firstLine="480"/>
        <w:rPr>
          <w:rFonts w:cs="Times New Roman"/>
          <w:bCs/>
        </w:rPr>
      </w:pPr>
    </w:p>
    <w:p w14:paraId="771B911F" w14:textId="6C792211" w:rsidR="0040067B" w:rsidRDefault="0040067B">
      <w:pPr>
        <w:spacing w:line="360" w:lineRule="auto"/>
        <w:ind w:firstLine="480"/>
        <w:rPr>
          <w:rFonts w:cs="Times New Roman"/>
          <w:bCs/>
        </w:rPr>
      </w:pPr>
    </w:p>
    <w:p w14:paraId="196A5700" w14:textId="77777777" w:rsidR="0040067B" w:rsidRPr="00622BF2" w:rsidRDefault="0040067B" w:rsidP="00AC494E">
      <w:pPr>
        <w:spacing w:line="360" w:lineRule="auto"/>
        <w:ind w:firstLineChars="0" w:firstLine="0"/>
        <w:rPr>
          <w:rFonts w:cs="Times New Roman"/>
          <w:bCs/>
        </w:rPr>
      </w:pPr>
    </w:p>
    <w:p w14:paraId="1F986B66" w14:textId="77777777" w:rsidR="00D13F6F" w:rsidRPr="00D13F6F" w:rsidRDefault="00D13F6F" w:rsidP="00AC494E">
      <w:pPr>
        <w:spacing w:line="360" w:lineRule="auto"/>
        <w:ind w:firstLineChars="0" w:firstLine="0"/>
        <w:rPr>
          <w:rFonts w:cs="Times New Roman"/>
          <w:bCs/>
        </w:rPr>
        <w:sectPr w:rsidR="00D13F6F" w:rsidRPr="00D13F6F">
          <w:headerReference w:type="even" r:id="rId23"/>
          <w:headerReference w:type="default" r:id="rId24"/>
          <w:footerReference w:type="even" r:id="rId25"/>
          <w:footerReference w:type="default" r:id="rId26"/>
          <w:footnotePr>
            <w:numFmt w:val="decimalEnclosedCircleChinese"/>
            <w:numRestart w:val="eachPage"/>
          </w:footnotePr>
          <w:pgSz w:w="11906" w:h="16838"/>
          <w:pgMar w:top="1701" w:right="1474" w:bottom="1418" w:left="1474" w:header="1134" w:footer="992" w:gutter="0"/>
          <w:pgNumType w:fmt="lowerRoman" w:start="1"/>
          <w:cols w:space="720"/>
          <w:docGrid w:type="lines" w:linePitch="326"/>
        </w:sectPr>
      </w:pPr>
    </w:p>
    <w:p w14:paraId="4B8BE675" w14:textId="19FA371F" w:rsidR="0040067B" w:rsidRPr="00622BF2" w:rsidRDefault="005776D2" w:rsidP="00D82A5B">
      <w:pPr>
        <w:pStyle w:val="a9"/>
        <w:spacing w:before="480" w:after="160"/>
        <w:ind w:firstLineChars="0" w:firstLine="0"/>
        <w:jc w:val="center"/>
        <w:rPr>
          <w:rFonts w:hAnsi="Times New Roman" w:cs="Times New Roman"/>
          <w:bCs/>
          <w:sz w:val="32"/>
          <w:szCs w:val="32"/>
        </w:rPr>
      </w:pPr>
      <w:r w:rsidRPr="00622BF2">
        <w:rPr>
          <w:rFonts w:hAnsi="Times New Roman" w:cs="Times New Roman"/>
          <w:bCs/>
          <w:sz w:val="32"/>
          <w:szCs w:val="32"/>
        </w:rPr>
        <w:lastRenderedPageBreak/>
        <w:t>T</w:t>
      </w:r>
      <w:r w:rsidR="00520942" w:rsidRPr="00622BF2">
        <w:rPr>
          <w:rFonts w:hAnsi="Times New Roman" w:cs="Times New Roman"/>
          <w:bCs/>
          <w:sz w:val="32"/>
          <w:szCs w:val="32"/>
        </w:rPr>
        <w:t>he Study on the Functional Materials of Ammonium Heterometal Formates</w:t>
      </w:r>
    </w:p>
    <w:p w14:paraId="51150240" w14:textId="77777777" w:rsidR="0040067B" w:rsidRPr="00622BF2" w:rsidRDefault="00520942" w:rsidP="00D82A5B">
      <w:pPr>
        <w:pStyle w:val="a9"/>
        <w:spacing w:line="400" w:lineRule="exact"/>
        <w:ind w:firstLineChars="0" w:firstLine="0"/>
        <w:jc w:val="center"/>
        <w:rPr>
          <w:rFonts w:hAnsi="Times New Roman" w:cs="Times New Roman"/>
          <w:bCs/>
          <w:szCs w:val="24"/>
        </w:rPr>
      </w:pPr>
      <w:r w:rsidRPr="00622BF2">
        <w:rPr>
          <w:rFonts w:hAnsi="Times New Roman" w:cs="Times New Roman"/>
          <w:bCs/>
          <w:szCs w:val="24"/>
        </w:rPr>
        <w:t>Liya Zhu</w:t>
      </w:r>
    </w:p>
    <w:p w14:paraId="2E0432BC" w14:textId="77777777" w:rsidR="0040067B" w:rsidRPr="00622BF2" w:rsidRDefault="00520942" w:rsidP="00D82A5B">
      <w:pPr>
        <w:pStyle w:val="a9"/>
        <w:spacing w:before="480" w:after="160" w:line="400" w:lineRule="exact"/>
        <w:ind w:firstLineChars="0" w:firstLine="0"/>
        <w:jc w:val="center"/>
        <w:rPr>
          <w:rFonts w:hAnsi="Times New Roman" w:cs="Times New Roman"/>
          <w:bCs/>
          <w:szCs w:val="24"/>
        </w:rPr>
      </w:pPr>
      <w:r w:rsidRPr="00622BF2">
        <w:rPr>
          <w:rFonts w:hAnsi="Times New Roman" w:cs="Times New Roman"/>
          <w:bCs/>
          <w:szCs w:val="24"/>
        </w:rPr>
        <w:t>Inorganic Chemistry</w:t>
      </w:r>
    </w:p>
    <w:p w14:paraId="721B15D5" w14:textId="15A89A83" w:rsidR="0040067B" w:rsidRPr="00622BF2" w:rsidRDefault="00520942" w:rsidP="00D82A5B">
      <w:pPr>
        <w:pStyle w:val="a9"/>
        <w:spacing w:before="480" w:after="160" w:line="400" w:lineRule="exact"/>
        <w:ind w:firstLineChars="0" w:firstLine="0"/>
        <w:jc w:val="center"/>
        <w:rPr>
          <w:rFonts w:hAnsi="Times New Roman" w:cs="Times New Roman"/>
          <w:bCs/>
          <w:szCs w:val="24"/>
        </w:rPr>
      </w:pPr>
      <w:r w:rsidRPr="00622BF2">
        <w:rPr>
          <w:rFonts w:hAnsi="Times New Roman" w:cs="Times New Roman"/>
          <w:bCs/>
          <w:szCs w:val="24"/>
        </w:rPr>
        <w:t>Directed by Prof</w:t>
      </w:r>
      <w:r w:rsidR="000F79DE">
        <w:rPr>
          <w:rFonts w:hAnsi="Times New Roman" w:cs="Times New Roman" w:hint="eastAsia"/>
          <w:bCs/>
          <w:szCs w:val="24"/>
        </w:rPr>
        <w:t>e</w:t>
      </w:r>
      <w:r w:rsidR="000F79DE">
        <w:rPr>
          <w:rFonts w:hAnsi="Times New Roman" w:cs="Times New Roman"/>
          <w:bCs/>
          <w:szCs w:val="24"/>
        </w:rPr>
        <w:t>ssor</w:t>
      </w:r>
      <w:r w:rsidRPr="00622BF2">
        <w:rPr>
          <w:rFonts w:hAnsi="Times New Roman" w:cs="Times New Roman"/>
          <w:bCs/>
          <w:szCs w:val="24"/>
        </w:rPr>
        <w:t xml:space="preserve"> Zheming, Wang</w:t>
      </w:r>
    </w:p>
    <w:p w14:paraId="14218DC8" w14:textId="06E8B4D3" w:rsidR="0040067B" w:rsidRPr="00622BF2" w:rsidRDefault="00520942" w:rsidP="00D82A5B">
      <w:pPr>
        <w:pStyle w:val="1"/>
        <w:spacing w:before="160" w:after="120" w:line="400" w:lineRule="exact"/>
        <w:jc w:val="both"/>
        <w:rPr>
          <w:rFonts w:cs="Times New Roman"/>
          <w:b w:val="0"/>
          <w:sz w:val="24"/>
          <w:szCs w:val="24"/>
        </w:rPr>
      </w:pPr>
      <w:bookmarkStart w:id="4" w:name="_Toc387132156"/>
      <w:bookmarkStart w:id="5" w:name="_Toc414886954"/>
      <w:bookmarkStart w:id="6" w:name="_Toc178683494"/>
      <w:bookmarkStart w:id="7" w:name="_Toc190854825"/>
      <w:bookmarkStart w:id="8" w:name="_Toc207874156"/>
      <w:r w:rsidRPr="00622BF2">
        <w:rPr>
          <w:rFonts w:cs="Times New Roman"/>
          <w:b w:val="0"/>
          <w:sz w:val="24"/>
          <w:szCs w:val="24"/>
        </w:rPr>
        <w:t>ABSTRACT</w:t>
      </w:r>
      <w:bookmarkEnd w:id="4"/>
      <w:bookmarkEnd w:id="5"/>
      <w:bookmarkEnd w:id="6"/>
      <w:bookmarkEnd w:id="7"/>
      <w:bookmarkEnd w:id="8"/>
    </w:p>
    <w:p w14:paraId="6648FFCE" w14:textId="28D96726" w:rsidR="0040067B" w:rsidRPr="00D82A5B" w:rsidRDefault="00520942">
      <w:pPr>
        <w:spacing w:line="360" w:lineRule="auto"/>
        <w:ind w:firstLine="480"/>
        <w:rPr>
          <w:rFonts w:cs="Times New Roman"/>
        </w:rPr>
      </w:pPr>
      <w:r w:rsidRPr="00D82A5B">
        <w:rPr>
          <w:rFonts w:cs="Times New Roman"/>
        </w:rPr>
        <w:t>In this thesis, it is studied on several new series of ammonium</w:t>
      </w:r>
      <w:r w:rsidRPr="00D82A5B">
        <w:rPr>
          <w:rFonts w:eastAsia="微软雅黑" w:cs="Times New Roman"/>
        </w:rPr>
        <w:t>−</w:t>
      </w:r>
      <w:r w:rsidRPr="00D82A5B">
        <w:rPr>
          <w:rFonts w:cs="Times New Roman"/>
        </w:rPr>
        <w:t xml:space="preserve">metal–formate framworks (AMFFs) functional materials, from their synthesis, structures, phase transiotions, dielectric and magnetic properties as well as relavant functionalities, to their mechanism. The thesis consists of </w:t>
      </w:r>
      <w:r w:rsidR="00F60AB3">
        <w:rPr>
          <w:rFonts w:cs="Times New Roman"/>
        </w:rPr>
        <w:t>3</w:t>
      </w:r>
      <w:r w:rsidR="00F60AB3" w:rsidRPr="00D82A5B">
        <w:rPr>
          <w:rFonts w:cs="Times New Roman"/>
        </w:rPr>
        <w:t xml:space="preserve"> </w:t>
      </w:r>
      <w:r w:rsidRPr="00D82A5B">
        <w:rPr>
          <w:rFonts w:cs="Times New Roman"/>
        </w:rPr>
        <w:t>parts as follow.</w:t>
      </w:r>
    </w:p>
    <w:p w14:paraId="198A6CFC" w14:textId="323668BC" w:rsidR="0040067B" w:rsidRPr="00D82A5B" w:rsidRDefault="00520942">
      <w:pPr>
        <w:spacing w:line="360" w:lineRule="auto"/>
        <w:ind w:firstLine="480"/>
        <w:rPr>
          <w:rFonts w:cs="Times New Roman"/>
        </w:rPr>
      </w:pPr>
      <w:r w:rsidRPr="00D82A5B">
        <w:rPr>
          <w:rFonts w:cs="Times New Roman"/>
        </w:rPr>
        <w:t xml:space="preserve">1 Introduction to solid solutions, application of solid solution strategy in traditional inorganic materials, the strategy is extended to the organic-inorganic hybrid field, investigating the regulation of compound properties from the perspective of </w:t>
      </w:r>
      <w:r w:rsidR="00576AB2">
        <w:rPr>
          <w:rFonts w:cs="Times New Roman"/>
        </w:rPr>
        <w:t>component</w:t>
      </w:r>
      <w:r w:rsidRPr="00D82A5B">
        <w:rPr>
          <w:rFonts w:cs="Times New Roman"/>
        </w:rPr>
        <w:t>s and proportions of binary combinations of metal ions, increasing the number of combination elements, extending to the preparation and research of multinary</w:t>
      </w:r>
      <w:r w:rsidR="00F60AB3">
        <w:rPr>
          <w:rFonts w:cs="Times New Roman"/>
        </w:rPr>
        <w:t xml:space="preserve"> </w:t>
      </w:r>
      <w:r w:rsidRPr="00D82A5B">
        <w:rPr>
          <w:rFonts w:cs="Times New Roman"/>
        </w:rPr>
        <w:t xml:space="preserve">solid solutions, thereby establishing the research approach for this thesis, which explores and investigates AMFF perovskite materials composed of binary </w:t>
      </w:r>
      <w:del w:id="9" w:author="Xianjun_P15" w:date="2025-09-05T10:57:00Z">
        <w:r w:rsidRPr="00D82A5B" w:rsidDel="00BB0E93">
          <w:rPr>
            <w:rFonts w:cs="Times New Roman"/>
          </w:rPr>
          <w:delText xml:space="preserve">to multinary </w:delText>
        </w:r>
      </w:del>
      <w:r w:rsidRPr="00D82A5B">
        <w:rPr>
          <w:rFonts w:cs="Times New Roman"/>
        </w:rPr>
        <w:t>mixed metals.</w:t>
      </w:r>
    </w:p>
    <w:p w14:paraId="758A6964" w14:textId="5BAF1828" w:rsidR="00F60AB3" w:rsidRDefault="00520942" w:rsidP="00222402">
      <w:pPr>
        <w:spacing w:line="360" w:lineRule="auto"/>
        <w:ind w:firstLine="480"/>
        <w:rPr>
          <w:rFonts w:cs="Times New Roman"/>
        </w:rPr>
      </w:pPr>
      <w:r w:rsidRPr="00D82A5B">
        <w:rPr>
          <w:rFonts w:cs="Times New Roman"/>
        </w:rPr>
        <w:t xml:space="preserve">2 The </w:t>
      </w:r>
      <w:r w:rsidR="00222402" w:rsidRPr="00D82A5B">
        <w:rPr>
          <w:rFonts w:cs="Times New Roman"/>
        </w:rPr>
        <w:t>[CH</w:t>
      </w:r>
      <w:r w:rsidR="00222402" w:rsidRPr="00D82A5B">
        <w:rPr>
          <w:rFonts w:cs="Times New Roman"/>
          <w:vertAlign w:val="subscript"/>
        </w:rPr>
        <w:t>3</w:t>
      </w:r>
      <w:r w:rsidR="00222402" w:rsidRPr="00D82A5B">
        <w:rPr>
          <w:rFonts w:cs="Times New Roman"/>
        </w:rPr>
        <w:t>CH</w:t>
      </w:r>
      <w:r w:rsidR="00222402" w:rsidRPr="00D82A5B">
        <w:rPr>
          <w:rFonts w:cs="Times New Roman"/>
          <w:vertAlign w:val="subscript"/>
        </w:rPr>
        <w:t>2</w:t>
      </w:r>
      <w:r w:rsidR="00222402" w:rsidRPr="00D82A5B">
        <w:rPr>
          <w:rFonts w:cs="Times New Roman"/>
        </w:rPr>
        <w:t>NH</w:t>
      </w:r>
      <w:r w:rsidR="00222402" w:rsidRPr="00D82A5B">
        <w:rPr>
          <w:rFonts w:cs="Times New Roman"/>
          <w:vertAlign w:val="subscript"/>
        </w:rPr>
        <w:t>2</w:t>
      </w:r>
      <w:r w:rsidR="00222402" w:rsidRPr="00D82A5B">
        <w:rPr>
          <w:rFonts w:cs="Times New Roman"/>
        </w:rPr>
        <w:t>][Cu</w:t>
      </w:r>
      <w:r w:rsidR="00222402" w:rsidRPr="00F544C3">
        <w:rPr>
          <w:rFonts w:cs="Times New Roman"/>
          <w:i/>
          <w:iCs/>
          <w:vertAlign w:val="subscript"/>
        </w:rPr>
        <w:t>x</w:t>
      </w:r>
      <w:r w:rsidR="00222402" w:rsidRPr="00D82A5B">
        <w:rPr>
          <w:rFonts w:cs="Times New Roman"/>
        </w:rPr>
        <w:t>Mn</w:t>
      </w:r>
      <w:r w:rsidR="00222402" w:rsidRPr="00D82A5B">
        <w:rPr>
          <w:rFonts w:cs="Times New Roman"/>
          <w:vertAlign w:val="subscript"/>
        </w:rPr>
        <w:t>1</w:t>
      </w:r>
      <w:r w:rsidR="00222402" w:rsidRPr="00D82A5B">
        <w:rPr>
          <w:rFonts w:eastAsia="微软雅黑" w:cs="Times New Roman"/>
          <w:vertAlign w:val="subscript"/>
        </w:rPr>
        <w:t>−</w:t>
      </w:r>
      <w:r w:rsidR="00222402" w:rsidRPr="00F544C3">
        <w:rPr>
          <w:rFonts w:cs="Times New Roman"/>
          <w:i/>
          <w:iCs/>
          <w:vertAlign w:val="subscript"/>
        </w:rPr>
        <w:t>x</w:t>
      </w:r>
      <w:r w:rsidR="00222402" w:rsidRPr="00D82A5B">
        <w:rPr>
          <w:rFonts w:cs="Times New Roman"/>
        </w:rPr>
        <w:t>(HCOO)</w:t>
      </w:r>
      <w:r w:rsidR="00222402" w:rsidRPr="00D82A5B">
        <w:rPr>
          <w:rFonts w:cs="Times New Roman"/>
          <w:vertAlign w:val="subscript"/>
        </w:rPr>
        <w:t>3</w:t>
      </w:r>
      <w:r w:rsidR="00222402" w:rsidRPr="00D82A5B">
        <w:rPr>
          <w:rFonts w:cs="Times New Roman"/>
        </w:rPr>
        <w:t>]</w:t>
      </w:r>
      <w:r w:rsidR="00222402">
        <w:rPr>
          <w:rFonts w:cs="Times New Roman"/>
        </w:rPr>
        <w:t xml:space="preserve"> </w:t>
      </w:r>
      <w:r w:rsidRPr="00D82A5B">
        <w:rPr>
          <w:rFonts w:cs="Times New Roman"/>
        </w:rPr>
        <w:t>solid solution system of perovskite (etaCuMn) in the whole Cu to Mn ratios (</w:t>
      </w:r>
      <w:r w:rsidRPr="00D82A5B">
        <w:rPr>
          <w:rFonts w:cs="Times New Roman"/>
          <w:i/>
        </w:rPr>
        <w:t>x</w:t>
      </w:r>
      <w:r w:rsidRPr="00D82A5B">
        <w:rPr>
          <w:rFonts w:cs="Times New Roman"/>
        </w:rPr>
        <w:t>=0 to 1.0) have been successfully prepared. It is investigated for their variable temperature structures, phase transitions, thermal expansion</w:t>
      </w:r>
      <w:r w:rsidR="00103C95">
        <w:rPr>
          <w:rFonts w:cs="Times New Roman"/>
        </w:rPr>
        <w:t xml:space="preserve"> </w:t>
      </w:r>
      <w:r w:rsidRPr="00D82A5B">
        <w:rPr>
          <w:rFonts w:cs="Times New Roman"/>
        </w:rPr>
        <w:t xml:space="preserve">and magnetic properties. The phase transition temperature and magnetic characters are significantly modulated by Cu/Mn ratios. </w:t>
      </w:r>
      <w:r w:rsidR="00222402" w:rsidRPr="00DF2A2B">
        <w:rPr>
          <w:rFonts w:cs="Times New Roman"/>
        </w:rPr>
        <w:t>The mutual coupling interaction of magnetic metal ions in the solid solutions changes with different metal compositions, resulting in complex magnetic behaviors. The magnetic behaviors of the etaCu and etaCu₀.₉₈Mn₀.₀₂ systems formed by doping trace amounts of Mn were studied, and the corresponding magnetic structures and phase diagrams were obtained.</w:t>
      </w:r>
    </w:p>
    <w:p w14:paraId="6C91A864" w14:textId="77777777" w:rsidR="00F60AB3" w:rsidRDefault="00F60AB3">
      <w:pPr>
        <w:spacing w:line="360" w:lineRule="auto"/>
        <w:ind w:firstLine="480"/>
        <w:rPr>
          <w:rFonts w:cs="Times New Roman"/>
        </w:rPr>
      </w:pPr>
    </w:p>
    <w:p w14:paraId="51C1CD73" w14:textId="4AFF6FC0" w:rsidR="0040067B" w:rsidRPr="00D82A5B" w:rsidRDefault="00520942">
      <w:pPr>
        <w:spacing w:line="360" w:lineRule="auto"/>
        <w:ind w:firstLine="480"/>
        <w:rPr>
          <w:rFonts w:cs="Times New Roman"/>
        </w:rPr>
      </w:pPr>
      <w:r w:rsidRPr="00861527">
        <w:rPr>
          <w:rFonts w:cs="Times New Roman"/>
        </w:rPr>
        <w:lastRenderedPageBreak/>
        <w:t>3 Using (CH</w:t>
      </w:r>
      <w:r w:rsidRPr="00861527">
        <w:rPr>
          <w:rFonts w:cs="Times New Roman"/>
          <w:vertAlign w:val="subscript"/>
        </w:rPr>
        <w:t>3</w:t>
      </w:r>
      <w:r w:rsidRPr="00861527">
        <w:rPr>
          <w:rFonts w:cs="Times New Roman"/>
        </w:rPr>
        <w:t>)</w:t>
      </w:r>
      <w:r w:rsidRPr="00861527">
        <w:rPr>
          <w:rFonts w:cs="Times New Roman"/>
          <w:vertAlign w:val="subscript"/>
        </w:rPr>
        <w:t>2</w:t>
      </w:r>
      <w:r w:rsidRPr="00861527">
        <w:rPr>
          <w:rFonts w:cs="Times New Roman"/>
        </w:rPr>
        <w:t>NH</w:t>
      </w:r>
      <w:r w:rsidRPr="00861527">
        <w:rPr>
          <w:rFonts w:cs="Times New Roman"/>
          <w:vertAlign w:val="subscript"/>
        </w:rPr>
        <w:t>2</w:t>
      </w:r>
      <w:r w:rsidRPr="00861527">
        <w:rPr>
          <w:rFonts w:cs="Times New Roman"/>
          <w:vertAlign w:val="superscript"/>
        </w:rPr>
        <w:t>+</w:t>
      </w:r>
      <w:r w:rsidRPr="00861527">
        <w:rPr>
          <w:rFonts w:cs="Times New Roman"/>
        </w:rPr>
        <w:t xml:space="preserve"> (dma) as a template, we studied the structural magnetism </w:t>
      </w:r>
      <w:r w:rsidR="00861527" w:rsidRPr="00DF2A2B">
        <w:rPr>
          <w:rFonts w:cs="Times New Roman"/>
          <w:shd w:val="clear" w:color="auto" w:fill="FFFFFF"/>
        </w:rPr>
        <w:t xml:space="preserve">, dielectric properties </w:t>
      </w:r>
      <w:r w:rsidRPr="00861527">
        <w:rPr>
          <w:rFonts w:cs="Times New Roman"/>
        </w:rPr>
        <w:t xml:space="preserve">and metal composition relationship of </w:t>
      </w:r>
      <w:r w:rsidR="00222402" w:rsidRPr="00861527">
        <w:rPr>
          <w:rFonts w:cs="Times New Roman"/>
        </w:rPr>
        <w:t xml:space="preserve">the </w:t>
      </w:r>
      <w:r w:rsidRPr="00861527">
        <w:rPr>
          <w:rFonts w:cs="Times New Roman"/>
        </w:rPr>
        <w:t xml:space="preserve">perovskite solid solution series </w:t>
      </w:r>
      <w:r w:rsidR="00222402" w:rsidRPr="00D82A5B">
        <w:rPr>
          <w:rFonts w:cs="Times New Roman"/>
        </w:rPr>
        <w:t>[</w:t>
      </w:r>
      <w:r w:rsidR="00222402">
        <w:rPr>
          <w:rFonts w:cs="Times New Roman" w:hint="eastAsia"/>
        </w:rPr>
        <w:t>(</w:t>
      </w:r>
      <w:r w:rsidR="00222402">
        <w:rPr>
          <w:rFonts w:cs="Times New Roman"/>
        </w:rPr>
        <w:t>CH</w:t>
      </w:r>
      <w:r w:rsidR="00222402" w:rsidRPr="009E5EFF">
        <w:rPr>
          <w:rFonts w:cs="Times New Roman"/>
          <w:vertAlign w:val="subscript"/>
        </w:rPr>
        <w:t>3</w:t>
      </w:r>
      <w:r w:rsidR="00222402">
        <w:rPr>
          <w:rFonts w:cs="Times New Roman"/>
        </w:rPr>
        <w:t>)</w:t>
      </w:r>
      <w:r w:rsidR="00222402" w:rsidRPr="009E5EFF">
        <w:rPr>
          <w:rFonts w:cs="Times New Roman"/>
          <w:vertAlign w:val="subscript"/>
        </w:rPr>
        <w:t>2</w:t>
      </w:r>
      <w:r w:rsidR="00222402">
        <w:rPr>
          <w:rFonts w:cs="Times New Roman"/>
        </w:rPr>
        <w:t>NH</w:t>
      </w:r>
      <w:r w:rsidR="00222402" w:rsidRPr="009E5EFF">
        <w:rPr>
          <w:rFonts w:cs="Times New Roman"/>
          <w:vertAlign w:val="subscript"/>
        </w:rPr>
        <w:t>2</w:t>
      </w:r>
      <w:r w:rsidR="00222402" w:rsidRPr="00D82A5B">
        <w:rPr>
          <w:rFonts w:cs="Times New Roman"/>
        </w:rPr>
        <w:t>][</w:t>
      </w:r>
      <w:r w:rsidR="00222402">
        <w:rPr>
          <w:rFonts w:cs="Times New Roman" w:hint="eastAsia"/>
        </w:rPr>
        <w:t>Cu</w:t>
      </w:r>
      <w:r w:rsidR="00222402" w:rsidRPr="00D82A5B">
        <w:rPr>
          <w:rFonts w:cs="Times New Roman"/>
          <w:i/>
          <w:vertAlign w:val="subscript"/>
        </w:rPr>
        <w:t>x</w:t>
      </w:r>
      <w:r w:rsidR="00222402" w:rsidRPr="00D82A5B">
        <w:rPr>
          <w:rFonts w:cs="Times New Roman"/>
        </w:rPr>
        <w:t>M</w:t>
      </w:r>
      <w:r w:rsidR="00222402">
        <w:rPr>
          <w:rFonts w:cs="Times New Roman"/>
        </w:rPr>
        <w:t>n</w:t>
      </w:r>
      <w:r w:rsidR="00222402" w:rsidRPr="00D82A5B">
        <w:rPr>
          <w:rFonts w:cs="Times New Roman"/>
          <w:vertAlign w:val="subscript"/>
        </w:rPr>
        <w:t>1</w:t>
      </w:r>
      <w:r w:rsidR="00222402" w:rsidRPr="00D82A5B">
        <w:rPr>
          <w:rFonts w:eastAsia="微软雅黑" w:cs="Times New Roman"/>
          <w:vertAlign w:val="subscript"/>
        </w:rPr>
        <w:t>−</w:t>
      </w:r>
      <w:r w:rsidR="00222402" w:rsidRPr="00D82A5B">
        <w:rPr>
          <w:rFonts w:cs="Times New Roman"/>
          <w:i/>
          <w:vertAlign w:val="subscript"/>
        </w:rPr>
        <w:t>x</w:t>
      </w:r>
      <w:r w:rsidR="00222402" w:rsidRPr="00D82A5B">
        <w:rPr>
          <w:rFonts w:cs="Times New Roman"/>
        </w:rPr>
        <w:t>(HCOO)</w:t>
      </w:r>
      <w:r w:rsidR="00222402" w:rsidRPr="00D82A5B">
        <w:rPr>
          <w:rFonts w:cs="Times New Roman"/>
          <w:vertAlign w:val="subscript"/>
        </w:rPr>
        <w:t>3</w:t>
      </w:r>
      <w:r w:rsidR="00222402" w:rsidRPr="00D82A5B">
        <w:rPr>
          <w:rFonts w:cs="Times New Roman"/>
        </w:rPr>
        <w:t>]</w:t>
      </w:r>
      <w:r w:rsidRPr="00D82A5B">
        <w:rPr>
          <w:rFonts w:cs="Times New Roman"/>
        </w:rPr>
        <w:t xml:space="preserve"> </w:t>
      </w:r>
      <w:r w:rsidR="00861527" w:rsidRPr="00D82A5B">
        <w:rPr>
          <w:rFonts w:cs="Times New Roman"/>
        </w:rPr>
        <w:t>(</w:t>
      </w:r>
      <w:r w:rsidR="00861527">
        <w:rPr>
          <w:rFonts w:cs="Times New Roman"/>
        </w:rPr>
        <w:t>dma</w:t>
      </w:r>
      <w:r w:rsidR="00861527" w:rsidRPr="00D82A5B">
        <w:rPr>
          <w:rFonts w:cs="Times New Roman"/>
        </w:rPr>
        <w:t>CuMn)</w:t>
      </w:r>
      <w:r w:rsidR="00861527">
        <w:rPr>
          <w:rFonts w:cs="Times New Roman"/>
        </w:rPr>
        <w:t xml:space="preserve"> </w:t>
      </w:r>
      <w:r w:rsidRPr="00D82A5B">
        <w:rPr>
          <w:rFonts w:cs="Times New Roman"/>
        </w:rPr>
        <w:t xml:space="preserve">with mixed metals at the B-site, and obtained the magnetic phase diagrams. The structure of the dmaCuMn solid solution undergoes a sudden change around </w:t>
      </w:r>
      <w:r w:rsidR="00222402">
        <w:rPr>
          <w:rFonts w:cs="Times New Roman"/>
        </w:rPr>
        <w:t>30</w:t>
      </w:r>
      <w:r w:rsidRPr="00D82A5B">
        <w:rPr>
          <w:rFonts w:cs="Times New Roman"/>
        </w:rPr>
        <w:t>% of Cu, with its low-temperature magnetism exhibiting ferromagnetism due to the interaction between magnetically isotropic Mn</w:t>
      </w:r>
      <w:r w:rsidRPr="00D82A5B">
        <w:rPr>
          <w:rFonts w:cs="Times New Roman"/>
          <w:vertAlign w:val="superscript"/>
        </w:rPr>
        <w:t>2+</w:t>
      </w:r>
      <w:r w:rsidRPr="00D82A5B">
        <w:rPr>
          <w:rFonts w:cs="Times New Roman"/>
        </w:rPr>
        <w:t xml:space="preserve"> and weakly magnetically anisotropic Cu</w:t>
      </w:r>
      <w:r w:rsidRPr="00D82A5B">
        <w:rPr>
          <w:rFonts w:cs="Times New Roman"/>
          <w:vertAlign w:val="superscript"/>
        </w:rPr>
        <w:t>2+</w:t>
      </w:r>
      <w:r w:rsidRPr="00D82A5B">
        <w:rPr>
          <w:rFonts w:cs="Times New Roman"/>
        </w:rPr>
        <w:t>. The solid solution represents a transition between the weak ferromagnetic dmaMn and the antiferromagnetic dmaCu.</w:t>
      </w:r>
    </w:p>
    <w:p w14:paraId="246E182D" w14:textId="7E718619" w:rsidR="0040067B" w:rsidRPr="00D82A5B" w:rsidRDefault="00520942">
      <w:pPr>
        <w:spacing w:line="360" w:lineRule="auto"/>
        <w:ind w:firstLine="480"/>
        <w:rPr>
          <w:rFonts w:cs="Times New Roman"/>
        </w:rPr>
      </w:pPr>
      <w:r w:rsidRPr="00D82A5B">
        <w:rPr>
          <w:rFonts w:cs="Times New Roman"/>
        </w:rPr>
        <w:t xml:space="preserve">The research results in this </w:t>
      </w:r>
      <w:r w:rsidR="00861527">
        <w:rPr>
          <w:rFonts w:cs="Times New Roman"/>
        </w:rPr>
        <w:t>thesis</w:t>
      </w:r>
      <w:r w:rsidR="00861527" w:rsidRPr="00D82A5B">
        <w:rPr>
          <w:rFonts w:cs="Times New Roman"/>
        </w:rPr>
        <w:t xml:space="preserve"> </w:t>
      </w:r>
      <w:r w:rsidRPr="00D82A5B">
        <w:rPr>
          <w:rFonts w:cs="Times New Roman"/>
        </w:rPr>
        <w:t>enrich the structural and magnetic databases of perovskite- compounds and provide theoretical basis and experimental guidance for designing new perovskite materials with specific properties.</w:t>
      </w:r>
    </w:p>
    <w:p w14:paraId="2EA23F8E" w14:textId="77777777" w:rsidR="0040067B" w:rsidRPr="00622BF2" w:rsidRDefault="0040067B">
      <w:pPr>
        <w:spacing w:line="360" w:lineRule="auto"/>
        <w:ind w:firstLine="480"/>
        <w:rPr>
          <w:rFonts w:cs="Times New Roman"/>
          <w:bCs/>
        </w:rPr>
      </w:pPr>
    </w:p>
    <w:p w14:paraId="5FA0521E" w14:textId="410D16BA" w:rsidR="0040067B" w:rsidRDefault="00520942" w:rsidP="00D82A5B">
      <w:pPr>
        <w:spacing w:line="360" w:lineRule="auto"/>
        <w:ind w:firstLineChars="0" w:firstLine="0"/>
        <w:rPr>
          <w:rFonts w:cs="Times New Roman"/>
        </w:rPr>
      </w:pPr>
      <w:r w:rsidRPr="00D82A5B">
        <w:rPr>
          <w:rFonts w:cs="Times New Roman"/>
        </w:rPr>
        <w:t>KEY WORDS: ammonium</w:t>
      </w:r>
      <w:r w:rsidRPr="00D82A5B">
        <w:rPr>
          <w:rFonts w:eastAsia="微软雅黑" w:cs="Times New Roman"/>
        </w:rPr>
        <w:t>−</w:t>
      </w:r>
      <w:r w:rsidRPr="00D82A5B">
        <w:rPr>
          <w:rFonts w:cs="Times New Roman"/>
        </w:rPr>
        <w:t>metal</w:t>
      </w:r>
      <w:r w:rsidRPr="00D82A5B">
        <w:rPr>
          <w:rFonts w:eastAsia="微软雅黑" w:cs="Times New Roman"/>
        </w:rPr>
        <w:t>−</w:t>
      </w:r>
      <w:r w:rsidRPr="00D82A5B">
        <w:rPr>
          <w:rFonts w:cs="Times New Roman"/>
        </w:rPr>
        <w:t>formate, mixed</w:t>
      </w:r>
      <w:r w:rsidRPr="00D82A5B">
        <w:rPr>
          <w:rFonts w:eastAsia="微软雅黑" w:cs="Times New Roman"/>
        </w:rPr>
        <w:t>−</w:t>
      </w:r>
      <w:r w:rsidRPr="00D82A5B">
        <w:rPr>
          <w:rFonts w:cs="Times New Roman"/>
        </w:rPr>
        <w:t xml:space="preserve">metal or heterometallic systems, </w:t>
      </w:r>
      <w:r w:rsidR="00861527">
        <w:rPr>
          <w:rFonts w:cs="Times New Roman"/>
        </w:rPr>
        <w:t xml:space="preserve">crystal structure, </w:t>
      </w:r>
      <w:r w:rsidRPr="00D82A5B">
        <w:rPr>
          <w:rFonts w:cs="Times New Roman"/>
        </w:rPr>
        <w:t>magnetic and dielectric properties, anisotropic thermal expansion</w:t>
      </w:r>
    </w:p>
    <w:p w14:paraId="626243AB" w14:textId="77777777" w:rsidR="00B14D96" w:rsidRPr="00D82A5B" w:rsidRDefault="00B14D96" w:rsidP="00D82A5B">
      <w:pPr>
        <w:spacing w:line="360" w:lineRule="auto"/>
        <w:ind w:firstLineChars="0" w:firstLine="0"/>
      </w:pPr>
    </w:p>
    <w:p w14:paraId="247B2BF5" w14:textId="77777777" w:rsidR="0040067B" w:rsidRPr="00622BF2" w:rsidRDefault="0040067B" w:rsidP="00D82A5B">
      <w:pPr>
        <w:pStyle w:val="a5"/>
        <w:ind w:firstLineChars="0" w:firstLine="0"/>
        <w:rPr>
          <w:rFonts w:cs="Times New Roman"/>
          <w:bCs/>
        </w:rPr>
      </w:pPr>
    </w:p>
    <w:p w14:paraId="24520E6D" w14:textId="77777777" w:rsidR="00D13F6F" w:rsidRPr="00861527" w:rsidRDefault="00D13F6F">
      <w:pPr>
        <w:pStyle w:val="a5"/>
        <w:ind w:firstLine="480"/>
        <w:rPr>
          <w:rFonts w:cs="Times New Roman"/>
          <w:bCs/>
        </w:rPr>
        <w:sectPr w:rsidR="00D13F6F" w:rsidRPr="00861527" w:rsidSect="00A91981">
          <w:headerReference w:type="even" r:id="rId27"/>
          <w:headerReference w:type="default" r:id="rId28"/>
          <w:footnotePr>
            <w:numFmt w:val="decimalEnclosedCircleChinese"/>
            <w:numRestart w:val="eachPage"/>
          </w:footnotePr>
          <w:pgSz w:w="11906" w:h="16838"/>
          <w:pgMar w:top="1701" w:right="1474" w:bottom="1418" w:left="1474" w:header="1134" w:footer="992" w:gutter="0"/>
          <w:pgNumType w:fmt="lowerRoman"/>
          <w:cols w:space="720"/>
          <w:docGrid w:type="lines" w:linePitch="326"/>
        </w:sectPr>
      </w:pPr>
    </w:p>
    <w:bookmarkStart w:id="10" w:name="_Toc207874157" w:displacedByCustomXml="next"/>
    <w:sdt>
      <w:sdtPr>
        <w:rPr>
          <w:rFonts w:ascii="Times New Roman" w:eastAsia="宋体" w:hAnsi="Times New Roman" w:cs="宋体"/>
          <w:color w:val="auto"/>
          <w:sz w:val="24"/>
          <w:szCs w:val="24"/>
          <w:lang w:val="zh-CN"/>
        </w:rPr>
        <w:id w:val="-637423270"/>
        <w:docPartObj>
          <w:docPartGallery w:val="Table of Contents"/>
          <w:docPartUnique/>
        </w:docPartObj>
      </w:sdtPr>
      <w:sdtEndPr>
        <w:rPr>
          <w:b/>
          <w:bCs/>
        </w:rPr>
      </w:sdtEndPr>
      <w:sdtContent>
        <w:p w14:paraId="6171AE8D" w14:textId="5326AEE0" w:rsidR="00365A2F" w:rsidRDefault="00365A2F" w:rsidP="00AC494E">
          <w:pPr>
            <w:pStyle w:val="TOC"/>
            <w:outlineLvl w:val="0"/>
          </w:pPr>
          <w:r>
            <w:rPr>
              <w:lang w:val="zh-CN"/>
            </w:rPr>
            <w:t>目</w:t>
          </w:r>
          <w:r>
            <w:rPr>
              <w:rFonts w:hint="eastAsia"/>
              <w:lang w:val="zh-CN"/>
            </w:rPr>
            <w:t xml:space="preserve"> </w:t>
          </w:r>
          <w:r>
            <w:rPr>
              <w:lang w:val="zh-CN"/>
            </w:rPr>
            <w:t>录</w:t>
          </w:r>
          <w:bookmarkEnd w:id="10"/>
        </w:p>
        <w:p w14:paraId="63E77C5F" w14:textId="51D2F6FF" w:rsidR="001C0357" w:rsidRDefault="00365A2F">
          <w:pPr>
            <w:pStyle w:val="TOC1"/>
            <w:rPr>
              <w:ins w:id="11" w:author="Xianjun_P15" w:date="2025-09-04T10:28:00Z"/>
              <w:rFonts w:asciiTheme="minorHAnsi" w:eastAsiaTheme="minorEastAsia" w:hAnsiTheme="minorHAnsi" w:cstheme="minorBidi"/>
              <w:noProof/>
              <w:kern w:val="2"/>
              <w:sz w:val="21"/>
              <w:szCs w:val="22"/>
            </w:rPr>
          </w:pPr>
          <w:r>
            <w:fldChar w:fldCharType="begin"/>
          </w:r>
          <w:r>
            <w:instrText xml:space="preserve"> TOC \o "1-3" \h \z \u </w:instrText>
          </w:r>
          <w:r>
            <w:fldChar w:fldCharType="separate"/>
          </w:r>
          <w:ins w:id="12" w:author="Xianjun_P15" w:date="2025-09-04T10:28:00Z">
            <w:r w:rsidR="001C0357" w:rsidRPr="00A06D33">
              <w:rPr>
                <w:rStyle w:val="af7"/>
                <w:noProof/>
              </w:rPr>
              <w:fldChar w:fldCharType="begin"/>
            </w:r>
            <w:r w:rsidR="001C0357" w:rsidRPr="00A06D33">
              <w:rPr>
                <w:rStyle w:val="af7"/>
                <w:noProof/>
              </w:rPr>
              <w:instrText xml:space="preserve"> </w:instrText>
            </w:r>
            <w:r w:rsidR="001C0357">
              <w:rPr>
                <w:noProof/>
              </w:rPr>
              <w:instrText>HYPERLINK \l "_Toc207874155"</w:instrText>
            </w:r>
            <w:r w:rsidR="001C0357" w:rsidRPr="00A06D33">
              <w:rPr>
                <w:rStyle w:val="af7"/>
                <w:noProof/>
              </w:rPr>
              <w:instrText xml:space="preserve"> </w:instrText>
            </w:r>
            <w:r w:rsidR="001C0357" w:rsidRPr="00A06D33">
              <w:rPr>
                <w:rStyle w:val="af7"/>
                <w:noProof/>
              </w:rPr>
            </w:r>
            <w:r w:rsidR="001C0357" w:rsidRPr="00A06D33">
              <w:rPr>
                <w:rStyle w:val="af7"/>
                <w:noProof/>
              </w:rPr>
              <w:fldChar w:fldCharType="separate"/>
            </w:r>
            <w:r w:rsidR="001C0357" w:rsidRPr="00A06D33">
              <w:rPr>
                <w:rStyle w:val="af7"/>
                <w:noProof/>
              </w:rPr>
              <w:t>摘</w:t>
            </w:r>
            <w:r w:rsidR="001C0357" w:rsidRPr="00A06D33">
              <w:rPr>
                <w:rStyle w:val="af7"/>
                <w:noProof/>
              </w:rPr>
              <w:t xml:space="preserve"> </w:t>
            </w:r>
            <w:r w:rsidR="001C0357" w:rsidRPr="00A06D33">
              <w:rPr>
                <w:rStyle w:val="af7"/>
                <w:noProof/>
              </w:rPr>
              <w:t>要</w:t>
            </w:r>
            <w:r w:rsidR="001C0357">
              <w:rPr>
                <w:noProof/>
                <w:webHidden/>
              </w:rPr>
              <w:tab/>
            </w:r>
            <w:r w:rsidR="001C0357">
              <w:rPr>
                <w:noProof/>
                <w:webHidden/>
              </w:rPr>
              <w:fldChar w:fldCharType="begin"/>
            </w:r>
            <w:r w:rsidR="001C0357">
              <w:rPr>
                <w:noProof/>
                <w:webHidden/>
              </w:rPr>
              <w:instrText xml:space="preserve"> PAGEREF _Toc207874155 \h </w:instrText>
            </w:r>
          </w:ins>
          <w:r w:rsidR="001C0357">
            <w:rPr>
              <w:noProof/>
              <w:webHidden/>
            </w:rPr>
          </w:r>
          <w:r w:rsidR="001C0357">
            <w:rPr>
              <w:noProof/>
              <w:webHidden/>
            </w:rPr>
            <w:fldChar w:fldCharType="separate"/>
          </w:r>
          <w:ins w:id="13" w:author="Xianjun_P15" w:date="2025-09-04T10:28:00Z">
            <w:r w:rsidR="001C0357">
              <w:rPr>
                <w:noProof/>
                <w:webHidden/>
              </w:rPr>
              <w:t>i</w:t>
            </w:r>
            <w:r w:rsidR="001C0357">
              <w:rPr>
                <w:noProof/>
                <w:webHidden/>
              </w:rPr>
              <w:fldChar w:fldCharType="end"/>
            </w:r>
            <w:r w:rsidR="001C0357" w:rsidRPr="00A06D33">
              <w:rPr>
                <w:rStyle w:val="af7"/>
                <w:noProof/>
              </w:rPr>
              <w:fldChar w:fldCharType="end"/>
            </w:r>
          </w:ins>
        </w:p>
        <w:p w14:paraId="429B33E2" w14:textId="54E81CE6" w:rsidR="001C0357" w:rsidRDefault="001C0357">
          <w:pPr>
            <w:pStyle w:val="TOC1"/>
            <w:rPr>
              <w:ins w:id="14" w:author="Xianjun_P15" w:date="2025-09-04T10:28:00Z"/>
              <w:rFonts w:asciiTheme="minorHAnsi" w:eastAsiaTheme="minorEastAsia" w:hAnsiTheme="minorHAnsi" w:cstheme="minorBidi"/>
              <w:noProof/>
              <w:kern w:val="2"/>
              <w:sz w:val="21"/>
              <w:szCs w:val="22"/>
            </w:rPr>
          </w:pPr>
          <w:ins w:id="15" w:author="Xianjun_P15" w:date="2025-09-04T10:28:00Z">
            <w:r w:rsidRPr="00A06D33">
              <w:rPr>
                <w:rStyle w:val="af7"/>
                <w:noProof/>
              </w:rPr>
              <w:fldChar w:fldCharType="begin"/>
            </w:r>
            <w:r w:rsidRPr="00A06D33">
              <w:rPr>
                <w:rStyle w:val="af7"/>
                <w:noProof/>
              </w:rPr>
              <w:instrText xml:space="preserve"> </w:instrText>
            </w:r>
            <w:r>
              <w:rPr>
                <w:noProof/>
              </w:rPr>
              <w:instrText>HYPERLINK \l "_Toc207874156"</w:instrText>
            </w:r>
            <w:r w:rsidRPr="00A06D33">
              <w:rPr>
                <w:rStyle w:val="af7"/>
                <w:noProof/>
              </w:rPr>
              <w:instrText xml:space="preserve"> </w:instrText>
            </w:r>
            <w:r w:rsidRPr="00A06D33">
              <w:rPr>
                <w:rStyle w:val="af7"/>
                <w:noProof/>
              </w:rPr>
            </w:r>
            <w:r w:rsidRPr="00A06D33">
              <w:rPr>
                <w:rStyle w:val="af7"/>
                <w:noProof/>
              </w:rPr>
              <w:fldChar w:fldCharType="separate"/>
            </w:r>
            <w:r w:rsidRPr="00A06D33">
              <w:rPr>
                <w:rStyle w:val="af7"/>
                <w:rFonts w:cs="Times New Roman"/>
                <w:noProof/>
              </w:rPr>
              <w:t>ABSTRACT</w:t>
            </w:r>
            <w:r>
              <w:rPr>
                <w:noProof/>
                <w:webHidden/>
              </w:rPr>
              <w:tab/>
            </w:r>
            <w:r>
              <w:rPr>
                <w:noProof/>
                <w:webHidden/>
              </w:rPr>
              <w:fldChar w:fldCharType="begin"/>
            </w:r>
            <w:r>
              <w:rPr>
                <w:noProof/>
                <w:webHidden/>
              </w:rPr>
              <w:instrText xml:space="preserve"> PAGEREF _Toc207874156 \h </w:instrText>
            </w:r>
          </w:ins>
          <w:r>
            <w:rPr>
              <w:noProof/>
              <w:webHidden/>
            </w:rPr>
          </w:r>
          <w:r>
            <w:rPr>
              <w:noProof/>
              <w:webHidden/>
            </w:rPr>
            <w:fldChar w:fldCharType="separate"/>
          </w:r>
          <w:ins w:id="16" w:author="Xianjun_P15" w:date="2025-09-04T10:28:00Z">
            <w:r>
              <w:rPr>
                <w:noProof/>
                <w:webHidden/>
              </w:rPr>
              <w:t>ii</w:t>
            </w:r>
            <w:r>
              <w:rPr>
                <w:noProof/>
                <w:webHidden/>
              </w:rPr>
              <w:fldChar w:fldCharType="end"/>
            </w:r>
            <w:r w:rsidRPr="00A06D33">
              <w:rPr>
                <w:rStyle w:val="af7"/>
                <w:noProof/>
              </w:rPr>
              <w:fldChar w:fldCharType="end"/>
            </w:r>
          </w:ins>
        </w:p>
        <w:p w14:paraId="57224A1B" w14:textId="73619F84" w:rsidR="001C0357" w:rsidRDefault="001C0357">
          <w:pPr>
            <w:pStyle w:val="TOC1"/>
            <w:rPr>
              <w:ins w:id="17" w:author="Xianjun_P15" w:date="2025-09-04T10:28:00Z"/>
              <w:rFonts w:asciiTheme="minorHAnsi" w:eastAsiaTheme="minorEastAsia" w:hAnsiTheme="minorHAnsi" w:cstheme="minorBidi"/>
              <w:noProof/>
              <w:kern w:val="2"/>
              <w:sz w:val="21"/>
              <w:szCs w:val="22"/>
            </w:rPr>
          </w:pPr>
          <w:ins w:id="18" w:author="Xianjun_P15" w:date="2025-09-04T10:28:00Z">
            <w:r w:rsidRPr="00A06D33">
              <w:rPr>
                <w:rStyle w:val="af7"/>
                <w:noProof/>
              </w:rPr>
              <w:fldChar w:fldCharType="begin"/>
            </w:r>
            <w:r w:rsidRPr="00A06D33">
              <w:rPr>
                <w:rStyle w:val="af7"/>
                <w:noProof/>
              </w:rPr>
              <w:instrText xml:space="preserve"> </w:instrText>
            </w:r>
            <w:r>
              <w:rPr>
                <w:noProof/>
              </w:rPr>
              <w:instrText>HYPERLINK \l "_Toc207874157"</w:instrText>
            </w:r>
            <w:r w:rsidRPr="00A06D33">
              <w:rPr>
                <w:rStyle w:val="af7"/>
                <w:noProof/>
              </w:rPr>
              <w:instrText xml:space="preserve"> </w:instrText>
            </w:r>
            <w:r w:rsidRPr="00A06D33">
              <w:rPr>
                <w:rStyle w:val="af7"/>
                <w:noProof/>
              </w:rPr>
            </w:r>
            <w:r w:rsidRPr="00A06D33">
              <w:rPr>
                <w:rStyle w:val="af7"/>
                <w:noProof/>
              </w:rPr>
              <w:fldChar w:fldCharType="separate"/>
            </w:r>
            <w:r w:rsidRPr="00A06D33">
              <w:rPr>
                <w:rStyle w:val="af7"/>
                <w:noProof/>
                <w:lang w:val="zh-CN"/>
              </w:rPr>
              <w:t>目</w:t>
            </w:r>
            <w:r w:rsidRPr="00A06D33">
              <w:rPr>
                <w:rStyle w:val="af7"/>
                <w:noProof/>
                <w:lang w:val="zh-CN"/>
              </w:rPr>
              <w:t xml:space="preserve"> </w:t>
            </w:r>
            <w:r w:rsidRPr="00A06D33">
              <w:rPr>
                <w:rStyle w:val="af7"/>
                <w:noProof/>
                <w:lang w:val="zh-CN"/>
              </w:rPr>
              <w:t>录</w:t>
            </w:r>
            <w:r>
              <w:rPr>
                <w:noProof/>
                <w:webHidden/>
              </w:rPr>
              <w:tab/>
            </w:r>
            <w:r>
              <w:rPr>
                <w:noProof/>
                <w:webHidden/>
              </w:rPr>
              <w:fldChar w:fldCharType="begin"/>
            </w:r>
            <w:r>
              <w:rPr>
                <w:noProof/>
                <w:webHidden/>
              </w:rPr>
              <w:instrText xml:space="preserve"> PAGEREF _Toc207874157 \h </w:instrText>
            </w:r>
          </w:ins>
          <w:r>
            <w:rPr>
              <w:noProof/>
              <w:webHidden/>
            </w:rPr>
          </w:r>
          <w:r>
            <w:rPr>
              <w:noProof/>
              <w:webHidden/>
            </w:rPr>
            <w:fldChar w:fldCharType="separate"/>
          </w:r>
          <w:ins w:id="19" w:author="Xianjun_P15" w:date="2025-09-04T10:28:00Z">
            <w:r>
              <w:rPr>
                <w:noProof/>
                <w:webHidden/>
              </w:rPr>
              <w:t>iv</w:t>
            </w:r>
            <w:r>
              <w:rPr>
                <w:noProof/>
                <w:webHidden/>
              </w:rPr>
              <w:fldChar w:fldCharType="end"/>
            </w:r>
            <w:r w:rsidRPr="00A06D33">
              <w:rPr>
                <w:rStyle w:val="af7"/>
                <w:noProof/>
              </w:rPr>
              <w:fldChar w:fldCharType="end"/>
            </w:r>
          </w:ins>
        </w:p>
        <w:p w14:paraId="5981C1F4" w14:textId="57E4C7EC" w:rsidR="001C0357" w:rsidRDefault="001C0357">
          <w:pPr>
            <w:pStyle w:val="TOC1"/>
            <w:rPr>
              <w:ins w:id="20" w:author="Xianjun_P15" w:date="2025-09-04T10:28:00Z"/>
              <w:rFonts w:asciiTheme="minorHAnsi" w:eastAsiaTheme="minorEastAsia" w:hAnsiTheme="minorHAnsi" w:cstheme="minorBidi"/>
              <w:noProof/>
              <w:kern w:val="2"/>
              <w:sz w:val="21"/>
              <w:szCs w:val="22"/>
            </w:rPr>
          </w:pPr>
          <w:ins w:id="21" w:author="Xianjun_P15" w:date="2025-09-04T10:28:00Z">
            <w:r w:rsidRPr="00A06D33">
              <w:rPr>
                <w:rStyle w:val="af7"/>
                <w:noProof/>
              </w:rPr>
              <w:fldChar w:fldCharType="begin"/>
            </w:r>
            <w:r w:rsidRPr="00A06D33">
              <w:rPr>
                <w:rStyle w:val="af7"/>
                <w:noProof/>
              </w:rPr>
              <w:instrText xml:space="preserve"> </w:instrText>
            </w:r>
            <w:r>
              <w:rPr>
                <w:noProof/>
              </w:rPr>
              <w:instrText>HYPERLINK \l "_Toc207874158"</w:instrText>
            </w:r>
            <w:r w:rsidRPr="00A06D33">
              <w:rPr>
                <w:rStyle w:val="af7"/>
                <w:noProof/>
              </w:rPr>
              <w:instrText xml:space="preserve"> </w:instrText>
            </w:r>
            <w:r w:rsidRPr="00A06D33">
              <w:rPr>
                <w:rStyle w:val="af7"/>
                <w:noProof/>
              </w:rPr>
            </w:r>
            <w:r w:rsidRPr="00A06D33">
              <w:rPr>
                <w:rStyle w:val="af7"/>
                <w:noProof/>
              </w:rPr>
              <w:fldChar w:fldCharType="separate"/>
            </w:r>
            <w:r w:rsidRPr="00A06D33">
              <w:rPr>
                <w:rStyle w:val="af7"/>
                <w:noProof/>
              </w:rPr>
              <w:t>第一章</w:t>
            </w:r>
            <w:r w:rsidRPr="00A06D33">
              <w:rPr>
                <w:rStyle w:val="af7"/>
                <w:noProof/>
              </w:rPr>
              <w:t xml:space="preserve"> </w:t>
            </w:r>
            <w:r w:rsidRPr="00A06D33">
              <w:rPr>
                <w:rStyle w:val="af7"/>
                <w:noProof/>
              </w:rPr>
              <w:t>前</w:t>
            </w:r>
            <w:r w:rsidRPr="00A06D33">
              <w:rPr>
                <w:rStyle w:val="af7"/>
                <w:noProof/>
              </w:rPr>
              <w:t xml:space="preserve"> </w:t>
            </w:r>
            <w:r w:rsidRPr="00A06D33">
              <w:rPr>
                <w:rStyle w:val="af7"/>
                <w:noProof/>
              </w:rPr>
              <w:t>言</w:t>
            </w:r>
            <w:r>
              <w:rPr>
                <w:noProof/>
                <w:webHidden/>
              </w:rPr>
              <w:tab/>
            </w:r>
            <w:r>
              <w:rPr>
                <w:noProof/>
                <w:webHidden/>
              </w:rPr>
              <w:fldChar w:fldCharType="begin"/>
            </w:r>
            <w:r>
              <w:rPr>
                <w:noProof/>
                <w:webHidden/>
              </w:rPr>
              <w:instrText xml:space="preserve"> PAGEREF _Toc207874158 \h </w:instrText>
            </w:r>
          </w:ins>
          <w:r>
            <w:rPr>
              <w:noProof/>
              <w:webHidden/>
            </w:rPr>
          </w:r>
          <w:r>
            <w:rPr>
              <w:noProof/>
              <w:webHidden/>
            </w:rPr>
            <w:fldChar w:fldCharType="separate"/>
          </w:r>
          <w:ins w:id="22" w:author="Xianjun_P15" w:date="2025-09-04T10:28:00Z">
            <w:r>
              <w:rPr>
                <w:noProof/>
                <w:webHidden/>
              </w:rPr>
              <w:t>1</w:t>
            </w:r>
            <w:r>
              <w:rPr>
                <w:noProof/>
                <w:webHidden/>
              </w:rPr>
              <w:fldChar w:fldCharType="end"/>
            </w:r>
            <w:r w:rsidRPr="00A06D33">
              <w:rPr>
                <w:rStyle w:val="af7"/>
                <w:noProof/>
              </w:rPr>
              <w:fldChar w:fldCharType="end"/>
            </w:r>
          </w:ins>
        </w:p>
        <w:p w14:paraId="61FA86CE" w14:textId="52687499" w:rsidR="001C0357" w:rsidRDefault="001C0357">
          <w:pPr>
            <w:pStyle w:val="TOC2"/>
            <w:tabs>
              <w:tab w:val="right" w:leader="dot" w:pos="8948"/>
            </w:tabs>
            <w:ind w:left="240"/>
            <w:rPr>
              <w:ins w:id="23" w:author="Xianjun_P15" w:date="2025-09-04T10:28:00Z"/>
              <w:rFonts w:asciiTheme="minorHAnsi" w:eastAsiaTheme="minorEastAsia" w:hAnsiTheme="minorHAnsi" w:cstheme="minorBidi"/>
              <w:noProof/>
              <w:kern w:val="2"/>
              <w:sz w:val="21"/>
              <w:szCs w:val="22"/>
            </w:rPr>
          </w:pPr>
          <w:ins w:id="24" w:author="Xianjun_P15" w:date="2025-09-04T10:28:00Z">
            <w:r w:rsidRPr="00A06D33">
              <w:rPr>
                <w:rStyle w:val="af7"/>
                <w:noProof/>
              </w:rPr>
              <w:fldChar w:fldCharType="begin"/>
            </w:r>
            <w:r w:rsidRPr="00A06D33">
              <w:rPr>
                <w:rStyle w:val="af7"/>
                <w:noProof/>
              </w:rPr>
              <w:instrText xml:space="preserve"> </w:instrText>
            </w:r>
            <w:r>
              <w:rPr>
                <w:noProof/>
              </w:rPr>
              <w:instrText>HYPERLINK \l "_Toc207874159"</w:instrText>
            </w:r>
            <w:r w:rsidRPr="00A06D33">
              <w:rPr>
                <w:rStyle w:val="af7"/>
                <w:noProof/>
              </w:rPr>
              <w:instrText xml:space="preserve"> </w:instrText>
            </w:r>
            <w:r w:rsidRPr="00A06D33">
              <w:rPr>
                <w:rStyle w:val="af7"/>
                <w:noProof/>
              </w:rPr>
            </w:r>
            <w:r w:rsidRPr="00A06D33">
              <w:rPr>
                <w:rStyle w:val="af7"/>
                <w:noProof/>
              </w:rPr>
              <w:fldChar w:fldCharType="separate"/>
            </w:r>
            <w:r w:rsidRPr="00A06D33">
              <w:rPr>
                <w:rStyle w:val="af7"/>
                <w:noProof/>
              </w:rPr>
              <w:t xml:space="preserve">1.1 </w:t>
            </w:r>
            <w:r w:rsidRPr="00A06D33">
              <w:rPr>
                <w:rStyle w:val="af7"/>
                <w:noProof/>
              </w:rPr>
              <w:t>固溶体和材料研究中的固溶体策略</w:t>
            </w:r>
            <w:r>
              <w:rPr>
                <w:noProof/>
                <w:webHidden/>
              </w:rPr>
              <w:tab/>
            </w:r>
            <w:r>
              <w:rPr>
                <w:noProof/>
                <w:webHidden/>
              </w:rPr>
              <w:fldChar w:fldCharType="begin"/>
            </w:r>
            <w:r>
              <w:rPr>
                <w:noProof/>
                <w:webHidden/>
              </w:rPr>
              <w:instrText xml:space="preserve"> PAGEREF _Toc207874159 \h </w:instrText>
            </w:r>
          </w:ins>
          <w:r>
            <w:rPr>
              <w:noProof/>
              <w:webHidden/>
            </w:rPr>
          </w:r>
          <w:r>
            <w:rPr>
              <w:noProof/>
              <w:webHidden/>
            </w:rPr>
            <w:fldChar w:fldCharType="separate"/>
          </w:r>
          <w:ins w:id="25" w:author="Xianjun_P15" w:date="2025-09-04T10:28:00Z">
            <w:r>
              <w:rPr>
                <w:noProof/>
                <w:webHidden/>
              </w:rPr>
              <w:t>1</w:t>
            </w:r>
            <w:r>
              <w:rPr>
                <w:noProof/>
                <w:webHidden/>
              </w:rPr>
              <w:fldChar w:fldCharType="end"/>
            </w:r>
            <w:r w:rsidRPr="00A06D33">
              <w:rPr>
                <w:rStyle w:val="af7"/>
                <w:noProof/>
              </w:rPr>
              <w:fldChar w:fldCharType="end"/>
            </w:r>
          </w:ins>
        </w:p>
        <w:p w14:paraId="63126C84" w14:textId="00B18037" w:rsidR="001C0357" w:rsidRDefault="001C0357">
          <w:pPr>
            <w:pStyle w:val="TOC2"/>
            <w:tabs>
              <w:tab w:val="right" w:leader="dot" w:pos="8948"/>
            </w:tabs>
            <w:ind w:left="240"/>
            <w:rPr>
              <w:ins w:id="26" w:author="Xianjun_P15" w:date="2025-09-04T10:28:00Z"/>
              <w:rFonts w:asciiTheme="minorHAnsi" w:eastAsiaTheme="minorEastAsia" w:hAnsiTheme="minorHAnsi" w:cstheme="minorBidi"/>
              <w:noProof/>
              <w:kern w:val="2"/>
              <w:sz w:val="21"/>
              <w:szCs w:val="22"/>
            </w:rPr>
          </w:pPr>
          <w:ins w:id="27" w:author="Xianjun_P15" w:date="2025-09-04T10:28:00Z">
            <w:r w:rsidRPr="00A06D33">
              <w:rPr>
                <w:rStyle w:val="af7"/>
                <w:noProof/>
              </w:rPr>
              <w:fldChar w:fldCharType="begin"/>
            </w:r>
            <w:r w:rsidRPr="00A06D33">
              <w:rPr>
                <w:rStyle w:val="af7"/>
                <w:noProof/>
              </w:rPr>
              <w:instrText xml:space="preserve"> </w:instrText>
            </w:r>
            <w:r>
              <w:rPr>
                <w:noProof/>
              </w:rPr>
              <w:instrText>HYPERLINK \l "_Toc207874160"</w:instrText>
            </w:r>
            <w:r w:rsidRPr="00A06D33">
              <w:rPr>
                <w:rStyle w:val="af7"/>
                <w:noProof/>
              </w:rPr>
              <w:instrText xml:space="preserve"> </w:instrText>
            </w:r>
            <w:r w:rsidRPr="00A06D33">
              <w:rPr>
                <w:rStyle w:val="af7"/>
                <w:noProof/>
              </w:rPr>
            </w:r>
            <w:r w:rsidRPr="00A06D33">
              <w:rPr>
                <w:rStyle w:val="af7"/>
                <w:noProof/>
              </w:rPr>
              <w:fldChar w:fldCharType="separate"/>
            </w:r>
            <w:r w:rsidRPr="00A06D33">
              <w:rPr>
                <w:rStyle w:val="af7"/>
                <w:noProof/>
              </w:rPr>
              <w:t xml:space="preserve">1.2 </w:t>
            </w:r>
            <w:r w:rsidRPr="00A06D33">
              <w:rPr>
                <w:rStyle w:val="af7"/>
                <w:noProof/>
              </w:rPr>
              <w:t>传统无机材料固溶体</w:t>
            </w:r>
            <w:r>
              <w:rPr>
                <w:noProof/>
                <w:webHidden/>
              </w:rPr>
              <w:tab/>
            </w:r>
            <w:r>
              <w:rPr>
                <w:noProof/>
                <w:webHidden/>
              </w:rPr>
              <w:fldChar w:fldCharType="begin"/>
            </w:r>
            <w:r>
              <w:rPr>
                <w:noProof/>
                <w:webHidden/>
              </w:rPr>
              <w:instrText xml:space="preserve"> PAGEREF _Toc207874160 \h </w:instrText>
            </w:r>
          </w:ins>
          <w:r>
            <w:rPr>
              <w:noProof/>
              <w:webHidden/>
            </w:rPr>
          </w:r>
          <w:r>
            <w:rPr>
              <w:noProof/>
              <w:webHidden/>
            </w:rPr>
            <w:fldChar w:fldCharType="separate"/>
          </w:r>
          <w:ins w:id="28" w:author="Xianjun_P15" w:date="2025-09-04T10:28:00Z">
            <w:r>
              <w:rPr>
                <w:noProof/>
                <w:webHidden/>
              </w:rPr>
              <w:t>1</w:t>
            </w:r>
            <w:r>
              <w:rPr>
                <w:noProof/>
                <w:webHidden/>
              </w:rPr>
              <w:fldChar w:fldCharType="end"/>
            </w:r>
            <w:r w:rsidRPr="00A06D33">
              <w:rPr>
                <w:rStyle w:val="af7"/>
                <w:noProof/>
              </w:rPr>
              <w:fldChar w:fldCharType="end"/>
            </w:r>
          </w:ins>
        </w:p>
        <w:p w14:paraId="54DA026E" w14:textId="632970F8" w:rsidR="001C0357" w:rsidRDefault="001C0357">
          <w:pPr>
            <w:pStyle w:val="TOC2"/>
            <w:tabs>
              <w:tab w:val="right" w:leader="dot" w:pos="8948"/>
            </w:tabs>
            <w:ind w:left="240"/>
            <w:rPr>
              <w:ins w:id="29" w:author="Xianjun_P15" w:date="2025-09-04T10:28:00Z"/>
              <w:rFonts w:asciiTheme="minorHAnsi" w:eastAsiaTheme="minorEastAsia" w:hAnsiTheme="minorHAnsi" w:cstheme="minorBidi"/>
              <w:noProof/>
              <w:kern w:val="2"/>
              <w:sz w:val="21"/>
              <w:szCs w:val="22"/>
            </w:rPr>
          </w:pPr>
          <w:ins w:id="30" w:author="Xianjun_P15" w:date="2025-09-04T10:28:00Z">
            <w:r w:rsidRPr="00A06D33">
              <w:rPr>
                <w:rStyle w:val="af7"/>
                <w:noProof/>
              </w:rPr>
              <w:fldChar w:fldCharType="begin"/>
            </w:r>
            <w:r w:rsidRPr="00A06D33">
              <w:rPr>
                <w:rStyle w:val="af7"/>
                <w:noProof/>
              </w:rPr>
              <w:instrText xml:space="preserve"> </w:instrText>
            </w:r>
            <w:r>
              <w:rPr>
                <w:noProof/>
              </w:rPr>
              <w:instrText>HYPERLINK \l "_Toc207874161"</w:instrText>
            </w:r>
            <w:r w:rsidRPr="00A06D33">
              <w:rPr>
                <w:rStyle w:val="af7"/>
                <w:noProof/>
              </w:rPr>
              <w:instrText xml:space="preserve"> </w:instrText>
            </w:r>
            <w:r w:rsidRPr="00A06D33">
              <w:rPr>
                <w:rStyle w:val="af7"/>
                <w:noProof/>
              </w:rPr>
            </w:r>
            <w:r w:rsidRPr="00A06D33">
              <w:rPr>
                <w:rStyle w:val="af7"/>
                <w:noProof/>
              </w:rPr>
              <w:fldChar w:fldCharType="separate"/>
            </w:r>
            <w:r w:rsidRPr="00A06D33">
              <w:rPr>
                <w:rStyle w:val="af7"/>
                <w:noProof/>
              </w:rPr>
              <w:t xml:space="preserve">1.3 </w:t>
            </w:r>
            <w:r w:rsidRPr="00A06D33">
              <w:rPr>
                <w:rStyle w:val="af7"/>
                <w:noProof/>
              </w:rPr>
              <w:t>固溶体策略在有机</w:t>
            </w:r>
            <w:r w:rsidRPr="00A06D33">
              <w:rPr>
                <w:rStyle w:val="af7"/>
                <w:noProof/>
              </w:rPr>
              <w:t>−</w:t>
            </w:r>
            <w:r w:rsidRPr="00A06D33">
              <w:rPr>
                <w:rStyle w:val="af7"/>
                <w:noProof/>
              </w:rPr>
              <w:t>无机杂化体系中的应用</w:t>
            </w:r>
            <w:r>
              <w:rPr>
                <w:noProof/>
                <w:webHidden/>
              </w:rPr>
              <w:tab/>
            </w:r>
            <w:r>
              <w:rPr>
                <w:noProof/>
                <w:webHidden/>
              </w:rPr>
              <w:fldChar w:fldCharType="begin"/>
            </w:r>
            <w:r>
              <w:rPr>
                <w:noProof/>
                <w:webHidden/>
              </w:rPr>
              <w:instrText xml:space="preserve"> PAGEREF _Toc207874161 \h </w:instrText>
            </w:r>
          </w:ins>
          <w:r>
            <w:rPr>
              <w:noProof/>
              <w:webHidden/>
            </w:rPr>
          </w:r>
          <w:r>
            <w:rPr>
              <w:noProof/>
              <w:webHidden/>
            </w:rPr>
            <w:fldChar w:fldCharType="separate"/>
          </w:r>
          <w:ins w:id="31" w:author="Xianjun_P15" w:date="2025-09-04T10:28:00Z">
            <w:r>
              <w:rPr>
                <w:noProof/>
                <w:webHidden/>
              </w:rPr>
              <w:t>2</w:t>
            </w:r>
            <w:r>
              <w:rPr>
                <w:noProof/>
                <w:webHidden/>
              </w:rPr>
              <w:fldChar w:fldCharType="end"/>
            </w:r>
            <w:r w:rsidRPr="00A06D33">
              <w:rPr>
                <w:rStyle w:val="af7"/>
                <w:noProof/>
              </w:rPr>
              <w:fldChar w:fldCharType="end"/>
            </w:r>
          </w:ins>
        </w:p>
        <w:p w14:paraId="4A9C272D" w14:textId="3175E5F6" w:rsidR="001C0357" w:rsidRDefault="001C0357">
          <w:pPr>
            <w:pStyle w:val="TOC2"/>
            <w:tabs>
              <w:tab w:val="right" w:leader="dot" w:pos="8948"/>
            </w:tabs>
            <w:ind w:left="240"/>
            <w:rPr>
              <w:ins w:id="32" w:author="Xianjun_P15" w:date="2025-09-04T10:28:00Z"/>
              <w:rFonts w:asciiTheme="minorHAnsi" w:eastAsiaTheme="minorEastAsia" w:hAnsiTheme="minorHAnsi" w:cstheme="minorBidi"/>
              <w:noProof/>
              <w:kern w:val="2"/>
              <w:sz w:val="21"/>
              <w:szCs w:val="22"/>
            </w:rPr>
          </w:pPr>
          <w:ins w:id="33" w:author="Xianjun_P15" w:date="2025-09-04T10:28:00Z">
            <w:r w:rsidRPr="00A06D33">
              <w:rPr>
                <w:rStyle w:val="af7"/>
                <w:noProof/>
              </w:rPr>
              <w:fldChar w:fldCharType="begin"/>
            </w:r>
            <w:r w:rsidRPr="00A06D33">
              <w:rPr>
                <w:rStyle w:val="af7"/>
                <w:noProof/>
              </w:rPr>
              <w:instrText xml:space="preserve"> </w:instrText>
            </w:r>
            <w:r>
              <w:rPr>
                <w:noProof/>
              </w:rPr>
              <w:instrText>HYPERLINK \l "_Toc207874162"</w:instrText>
            </w:r>
            <w:r w:rsidRPr="00A06D33">
              <w:rPr>
                <w:rStyle w:val="af7"/>
                <w:noProof/>
              </w:rPr>
              <w:instrText xml:space="preserve"> </w:instrText>
            </w:r>
            <w:r w:rsidRPr="00A06D33">
              <w:rPr>
                <w:rStyle w:val="af7"/>
                <w:noProof/>
              </w:rPr>
            </w:r>
            <w:r w:rsidRPr="00A06D33">
              <w:rPr>
                <w:rStyle w:val="af7"/>
                <w:noProof/>
              </w:rPr>
              <w:fldChar w:fldCharType="separate"/>
            </w:r>
            <w:r w:rsidRPr="00A06D33">
              <w:rPr>
                <w:rStyle w:val="af7"/>
                <w:noProof/>
              </w:rPr>
              <w:t xml:space="preserve">1.4 </w:t>
            </w:r>
            <w:r w:rsidRPr="00A06D33">
              <w:rPr>
                <w:rStyle w:val="af7"/>
                <w:noProof/>
              </w:rPr>
              <w:t>钙钛矿金属甲酸铵的研究</w:t>
            </w:r>
            <w:r>
              <w:rPr>
                <w:noProof/>
                <w:webHidden/>
              </w:rPr>
              <w:tab/>
            </w:r>
            <w:r>
              <w:rPr>
                <w:noProof/>
                <w:webHidden/>
              </w:rPr>
              <w:fldChar w:fldCharType="begin"/>
            </w:r>
            <w:r>
              <w:rPr>
                <w:noProof/>
                <w:webHidden/>
              </w:rPr>
              <w:instrText xml:space="preserve"> PAGEREF _Toc207874162 \h </w:instrText>
            </w:r>
          </w:ins>
          <w:r>
            <w:rPr>
              <w:noProof/>
              <w:webHidden/>
            </w:rPr>
          </w:r>
          <w:r>
            <w:rPr>
              <w:noProof/>
              <w:webHidden/>
            </w:rPr>
            <w:fldChar w:fldCharType="separate"/>
          </w:r>
          <w:ins w:id="34" w:author="Xianjun_P15" w:date="2025-09-04T10:28:00Z">
            <w:r>
              <w:rPr>
                <w:noProof/>
                <w:webHidden/>
              </w:rPr>
              <w:t>3</w:t>
            </w:r>
            <w:r>
              <w:rPr>
                <w:noProof/>
                <w:webHidden/>
              </w:rPr>
              <w:fldChar w:fldCharType="end"/>
            </w:r>
            <w:r w:rsidRPr="00A06D33">
              <w:rPr>
                <w:rStyle w:val="af7"/>
                <w:noProof/>
              </w:rPr>
              <w:fldChar w:fldCharType="end"/>
            </w:r>
          </w:ins>
        </w:p>
        <w:p w14:paraId="6397D4CB" w14:textId="0A576119" w:rsidR="001C0357" w:rsidRDefault="001C0357">
          <w:pPr>
            <w:pStyle w:val="TOC2"/>
            <w:tabs>
              <w:tab w:val="right" w:leader="dot" w:pos="8948"/>
            </w:tabs>
            <w:ind w:left="240"/>
            <w:rPr>
              <w:ins w:id="35" w:author="Xianjun_P15" w:date="2025-09-04T10:28:00Z"/>
              <w:rFonts w:asciiTheme="minorHAnsi" w:eastAsiaTheme="minorEastAsia" w:hAnsiTheme="minorHAnsi" w:cstheme="minorBidi"/>
              <w:noProof/>
              <w:kern w:val="2"/>
              <w:sz w:val="21"/>
              <w:szCs w:val="22"/>
            </w:rPr>
          </w:pPr>
          <w:ins w:id="36" w:author="Xianjun_P15" w:date="2025-09-04T10:28:00Z">
            <w:r w:rsidRPr="00A06D33">
              <w:rPr>
                <w:rStyle w:val="af7"/>
                <w:noProof/>
              </w:rPr>
              <w:fldChar w:fldCharType="begin"/>
            </w:r>
            <w:r w:rsidRPr="00A06D33">
              <w:rPr>
                <w:rStyle w:val="af7"/>
                <w:noProof/>
              </w:rPr>
              <w:instrText xml:space="preserve"> </w:instrText>
            </w:r>
            <w:r>
              <w:rPr>
                <w:noProof/>
              </w:rPr>
              <w:instrText>HYPERLINK \l "_Toc207874163"</w:instrText>
            </w:r>
            <w:r w:rsidRPr="00A06D33">
              <w:rPr>
                <w:rStyle w:val="af7"/>
                <w:noProof/>
              </w:rPr>
              <w:instrText xml:space="preserve"> </w:instrText>
            </w:r>
            <w:r w:rsidRPr="00A06D33">
              <w:rPr>
                <w:rStyle w:val="af7"/>
                <w:noProof/>
              </w:rPr>
            </w:r>
            <w:r w:rsidRPr="00A06D33">
              <w:rPr>
                <w:rStyle w:val="af7"/>
                <w:noProof/>
              </w:rPr>
              <w:fldChar w:fldCharType="separate"/>
            </w:r>
            <w:r w:rsidRPr="00A06D33">
              <w:rPr>
                <w:rStyle w:val="af7"/>
                <w:noProof/>
              </w:rPr>
              <w:t xml:space="preserve">1.6 </w:t>
            </w:r>
            <w:r w:rsidRPr="00A06D33">
              <w:rPr>
                <w:rStyle w:val="af7"/>
                <w:noProof/>
              </w:rPr>
              <w:t>本论文的研究工作概要</w:t>
            </w:r>
            <w:r>
              <w:rPr>
                <w:noProof/>
                <w:webHidden/>
              </w:rPr>
              <w:tab/>
            </w:r>
            <w:r>
              <w:rPr>
                <w:noProof/>
                <w:webHidden/>
              </w:rPr>
              <w:fldChar w:fldCharType="begin"/>
            </w:r>
            <w:r>
              <w:rPr>
                <w:noProof/>
                <w:webHidden/>
              </w:rPr>
              <w:instrText xml:space="preserve"> PAGEREF _Toc207874163 \h </w:instrText>
            </w:r>
          </w:ins>
          <w:r>
            <w:rPr>
              <w:noProof/>
              <w:webHidden/>
            </w:rPr>
          </w:r>
          <w:r>
            <w:rPr>
              <w:noProof/>
              <w:webHidden/>
            </w:rPr>
            <w:fldChar w:fldCharType="separate"/>
          </w:r>
          <w:ins w:id="37" w:author="Xianjun_P15" w:date="2025-09-04T10:28:00Z">
            <w:r>
              <w:rPr>
                <w:noProof/>
                <w:webHidden/>
              </w:rPr>
              <w:t>10</w:t>
            </w:r>
            <w:r>
              <w:rPr>
                <w:noProof/>
                <w:webHidden/>
              </w:rPr>
              <w:fldChar w:fldCharType="end"/>
            </w:r>
            <w:r w:rsidRPr="00A06D33">
              <w:rPr>
                <w:rStyle w:val="af7"/>
                <w:noProof/>
              </w:rPr>
              <w:fldChar w:fldCharType="end"/>
            </w:r>
          </w:ins>
        </w:p>
        <w:p w14:paraId="52CB5BB8" w14:textId="44929125" w:rsidR="001C0357" w:rsidRDefault="001C0357">
          <w:pPr>
            <w:pStyle w:val="TOC1"/>
            <w:rPr>
              <w:ins w:id="38" w:author="Xianjun_P15" w:date="2025-09-04T10:28:00Z"/>
              <w:rFonts w:asciiTheme="minorHAnsi" w:eastAsiaTheme="minorEastAsia" w:hAnsiTheme="minorHAnsi" w:cstheme="minorBidi"/>
              <w:noProof/>
              <w:kern w:val="2"/>
              <w:sz w:val="21"/>
              <w:szCs w:val="22"/>
            </w:rPr>
          </w:pPr>
          <w:ins w:id="39" w:author="Xianjun_P15" w:date="2025-09-04T10:28:00Z">
            <w:r w:rsidRPr="00A06D33">
              <w:rPr>
                <w:rStyle w:val="af7"/>
                <w:noProof/>
              </w:rPr>
              <w:fldChar w:fldCharType="begin"/>
            </w:r>
            <w:r w:rsidRPr="00A06D33">
              <w:rPr>
                <w:rStyle w:val="af7"/>
                <w:noProof/>
              </w:rPr>
              <w:instrText xml:space="preserve"> </w:instrText>
            </w:r>
            <w:r>
              <w:rPr>
                <w:noProof/>
              </w:rPr>
              <w:instrText>HYPERLINK \l "_Toc207874164"</w:instrText>
            </w:r>
            <w:r w:rsidRPr="00A06D33">
              <w:rPr>
                <w:rStyle w:val="af7"/>
                <w:noProof/>
              </w:rPr>
              <w:instrText xml:space="preserve"> </w:instrText>
            </w:r>
            <w:r w:rsidRPr="00A06D33">
              <w:rPr>
                <w:rStyle w:val="af7"/>
                <w:noProof/>
              </w:rPr>
            </w:r>
            <w:r w:rsidRPr="00A06D33">
              <w:rPr>
                <w:rStyle w:val="af7"/>
                <w:noProof/>
              </w:rPr>
              <w:fldChar w:fldCharType="separate"/>
            </w:r>
            <w:r w:rsidRPr="00A06D33">
              <w:rPr>
                <w:rStyle w:val="af7"/>
                <w:noProof/>
              </w:rPr>
              <w:t>第二章</w:t>
            </w:r>
            <w:r w:rsidRPr="00A06D33">
              <w:rPr>
                <w:rStyle w:val="af7"/>
                <w:noProof/>
              </w:rPr>
              <w:t xml:space="preserve"> </w:t>
            </w:r>
            <w:r w:rsidRPr="00A06D33">
              <w:rPr>
                <w:rStyle w:val="af7"/>
                <w:noProof/>
              </w:rPr>
              <w:t>一般合成方法、试剂、仪器、表征方法和结果</w:t>
            </w:r>
            <w:r>
              <w:rPr>
                <w:noProof/>
                <w:webHidden/>
              </w:rPr>
              <w:tab/>
            </w:r>
            <w:r>
              <w:rPr>
                <w:noProof/>
                <w:webHidden/>
              </w:rPr>
              <w:fldChar w:fldCharType="begin"/>
            </w:r>
            <w:r>
              <w:rPr>
                <w:noProof/>
                <w:webHidden/>
              </w:rPr>
              <w:instrText xml:space="preserve"> PAGEREF _Toc207874164 \h </w:instrText>
            </w:r>
          </w:ins>
          <w:r>
            <w:rPr>
              <w:noProof/>
              <w:webHidden/>
            </w:rPr>
          </w:r>
          <w:r>
            <w:rPr>
              <w:noProof/>
              <w:webHidden/>
            </w:rPr>
            <w:fldChar w:fldCharType="separate"/>
          </w:r>
          <w:ins w:id="40" w:author="Xianjun_P15" w:date="2025-09-04T10:28:00Z">
            <w:r>
              <w:rPr>
                <w:noProof/>
                <w:webHidden/>
              </w:rPr>
              <w:t>12</w:t>
            </w:r>
            <w:r>
              <w:rPr>
                <w:noProof/>
                <w:webHidden/>
              </w:rPr>
              <w:fldChar w:fldCharType="end"/>
            </w:r>
            <w:r w:rsidRPr="00A06D33">
              <w:rPr>
                <w:rStyle w:val="af7"/>
                <w:noProof/>
              </w:rPr>
              <w:fldChar w:fldCharType="end"/>
            </w:r>
          </w:ins>
        </w:p>
        <w:p w14:paraId="5E8A71DE" w14:textId="2E601F4A" w:rsidR="001C0357" w:rsidRDefault="001C0357">
          <w:pPr>
            <w:pStyle w:val="TOC2"/>
            <w:tabs>
              <w:tab w:val="right" w:leader="dot" w:pos="8948"/>
            </w:tabs>
            <w:ind w:left="240"/>
            <w:rPr>
              <w:ins w:id="41" w:author="Xianjun_P15" w:date="2025-09-04T10:28:00Z"/>
              <w:rFonts w:asciiTheme="minorHAnsi" w:eastAsiaTheme="minorEastAsia" w:hAnsiTheme="minorHAnsi" w:cstheme="minorBidi"/>
              <w:noProof/>
              <w:kern w:val="2"/>
              <w:sz w:val="21"/>
              <w:szCs w:val="22"/>
            </w:rPr>
          </w:pPr>
          <w:ins w:id="42" w:author="Xianjun_P15" w:date="2025-09-04T10:28:00Z">
            <w:r w:rsidRPr="00A06D33">
              <w:rPr>
                <w:rStyle w:val="af7"/>
                <w:noProof/>
              </w:rPr>
              <w:fldChar w:fldCharType="begin"/>
            </w:r>
            <w:r w:rsidRPr="00A06D33">
              <w:rPr>
                <w:rStyle w:val="af7"/>
                <w:noProof/>
              </w:rPr>
              <w:instrText xml:space="preserve"> </w:instrText>
            </w:r>
            <w:r>
              <w:rPr>
                <w:noProof/>
              </w:rPr>
              <w:instrText>HYPERLINK \l "_Toc207874165"</w:instrText>
            </w:r>
            <w:r w:rsidRPr="00A06D33">
              <w:rPr>
                <w:rStyle w:val="af7"/>
                <w:noProof/>
              </w:rPr>
              <w:instrText xml:space="preserve"> </w:instrText>
            </w:r>
            <w:r w:rsidRPr="00A06D33">
              <w:rPr>
                <w:rStyle w:val="af7"/>
                <w:noProof/>
              </w:rPr>
            </w:r>
            <w:r w:rsidRPr="00A06D33">
              <w:rPr>
                <w:rStyle w:val="af7"/>
                <w:noProof/>
              </w:rPr>
              <w:fldChar w:fldCharType="separate"/>
            </w:r>
            <w:r w:rsidRPr="00A06D33">
              <w:rPr>
                <w:rStyle w:val="af7"/>
                <w:noProof/>
              </w:rPr>
              <w:t xml:space="preserve">2.1 </w:t>
            </w:r>
            <w:r w:rsidRPr="00A06D33">
              <w:rPr>
                <w:rStyle w:val="af7"/>
                <w:noProof/>
              </w:rPr>
              <w:t>试剂、仪器、表征方法、论文中所用符号的含义及缩写</w:t>
            </w:r>
            <w:r>
              <w:rPr>
                <w:noProof/>
                <w:webHidden/>
              </w:rPr>
              <w:tab/>
            </w:r>
            <w:r>
              <w:rPr>
                <w:noProof/>
                <w:webHidden/>
              </w:rPr>
              <w:fldChar w:fldCharType="begin"/>
            </w:r>
            <w:r>
              <w:rPr>
                <w:noProof/>
                <w:webHidden/>
              </w:rPr>
              <w:instrText xml:space="preserve"> PAGEREF _Toc207874165 \h </w:instrText>
            </w:r>
          </w:ins>
          <w:r>
            <w:rPr>
              <w:noProof/>
              <w:webHidden/>
            </w:rPr>
          </w:r>
          <w:r>
            <w:rPr>
              <w:noProof/>
              <w:webHidden/>
            </w:rPr>
            <w:fldChar w:fldCharType="separate"/>
          </w:r>
          <w:ins w:id="43" w:author="Xianjun_P15" w:date="2025-09-04T10:28:00Z">
            <w:r>
              <w:rPr>
                <w:noProof/>
                <w:webHidden/>
              </w:rPr>
              <w:t>12</w:t>
            </w:r>
            <w:r>
              <w:rPr>
                <w:noProof/>
                <w:webHidden/>
              </w:rPr>
              <w:fldChar w:fldCharType="end"/>
            </w:r>
            <w:r w:rsidRPr="00A06D33">
              <w:rPr>
                <w:rStyle w:val="af7"/>
                <w:noProof/>
              </w:rPr>
              <w:fldChar w:fldCharType="end"/>
            </w:r>
          </w:ins>
        </w:p>
        <w:p w14:paraId="003F2B31" w14:textId="7D8E910B" w:rsidR="001C0357" w:rsidRDefault="001C0357">
          <w:pPr>
            <w:pStyle w:val="TOC2"/>
            <w:tabs>
              <w:tab w:val="right" w:leader="dot" w:pos="8948"/>
            </w:tabs>
            <w:ind w:left="240"/>
            <w:rPr>
              <w:ins w:id="44" w:author="Xianjun_P15" w:date="2025-09-04T10:28:00Z"/>
              <w:rFonts w:asciiTheme="minorHAnsi" w:eastAsiaTheme="minorEastAsia" w:hAnsiTheme="minorHAnsi" w:cstheme="minorBidi"/>
              <w:noProof/>
              <w:kern w:val="2"/>
              <w:sz w:val="21"/>
              <w:szCs w:val="22"/>
            </w:rPr>
          </w:pPr>
          <w:ins w:id="45" w:author="Xianjun_P15" w:date="2025-09-04T10:28:00Z">
            <w:r w:rsidRPr="00A06D33">
              <w:rPr>
                <w:rStyle w:val="af7"/>
                <w:noProof/>
              </w:rPr>
              <w:fldChar w:fldCharType="begin"/>
            </w:r>
            <w:r w:rsidRPr="00A06D33">
              <w:rPr>
                <w:rStyle w:val="af7"/>
                <w:noProof/>
              </w:rPr>
              <w:instrText xml:space="preserve"> </w:instrText>
            </w:r>
            <w:r>
              <w:rPr>
                <w:noProof/>
              </w:rPr>
              <w:instrText>HYPERLINK \l "_Toc207874166"</w:instrText>
            </w:r>
            <w:r w:rsidRPr="00A06D33">
              <w:rPr>
                <w:rStyle w:val="af7"/>
                <w:noProof/>
              </w:rPr>
              <w:instrText xml:space="preserve"> </w:instrText>
            </w:r>
            <w:r w:rsidRPr="00A06D33">
              <w:rPr>
                <w:rStyle w:val="af7"/>
                <w:noProof/>
              </w:rPr>
            </w:r>
            <w:r w:rsidRPr="00A06D33">
              <w:rPr>
                <w:rStyle w:val="af7"/>
                <w:noProof/>
              </w:rPr>
              <w:fldChar w:fldCharType="separate"/>
            </w:r>
            <w:r w:rsidRPr="00A06D33">
              <w:rPr>
                <w:rStyle w:val="af7"/>
                <w:noProof/>
              </w:rPr>
              <w:t xml:space="preserve">2.2 </w:t>
            </w:r>
            <w:r w:rsidRPr="00A06D33">
              <w:rPr>
                <w:rStyle w:val="af7"/>
                <w:noProof/>
              </w:rPr>
              <w:t>一般合成方法、实验结果</w:t>
            </w:r>
            <w:r>
              <w:rPr>
                <w:noProof/>
                <w:webHidden/>
              </w:rPr>
              <w:tab/>
            </w:r>
            <w:r>
              <w:rPr>
                <w:noProof/>
                <w:webHidden/>
              </w:rPr>
              <w:fldChar w:fldCharType="begin"/>
            </w:r>
            <w:r>
              <w:rPr>
                <w:noProof/>
                <w:webHidden/>
              </w:rPr>
              <w:instrText xml:space="preserve"> PAGEREF _Toc207874166 \h </w:instrText>
            </w:r>
          </w:ins>
          <w:r>
            <w:rPr>
              <w:noProof/>
              <w:webHidden/>
            </w:rPr>
          </w:r>
          <w:r>
            <w:rPr>
              <w:noProof/>
              <w:webHidden/>
            </w:rPr>
            <w:fldChar w:fldCharType="separate"/>
          </w:r>
          <w:ins w:id="46" w:author="Xianjun_P15" w:date="2025-09-04T10:28:00Z">
            <w:r>
              <w:rPr>
                <w:noProof/>
                <w:webHidden/>
              </w:rPr>
              <w:t>14</w:t>
            </w:r>
            <w:r>
              <w:rPr>
                <w:noProof/>
                <w:webHidden/>
              </w:rPr>
              <w:fldChar w:fldCharType="end"/>
            </w:r>
            <w:r w:rsidRPr="00A06D33">
              <w:rPr>
                <w:rStyle w:val="af7"/>
                <w:noProof/>
              </w:rPr>
              <w:fldChar w:fldCharType="end"/>
            </w:r>
          </w:ins>
        </w:p>
        <w:p w14:paraId="1268AC9A" w14:textId="0213DB86" w:rsidR="001C0357" w:rsidRDefault="001C0357">
          <w:pPr>
            <w:pStyle w:val="TOC1"/>
            <w:rPr>
              <w:ins w:id="47" w:author="Xianjun_P15" w:date="2025-09-04T10:28:00Z"/>
              <w:rFonts w:asciiTheme="minorHAnsi" w:eastAsiaTheme="minorEastAsia" w:hAnsiTheme="minorHAnsi" w:cstheme="minorBidi"/>
              <w:noProof/>
              <w:kern w:val="2"/>
              <w:sz w:val="21"/>
              <w:szCs w:val="22"/>
            </w:rPr>
          </w:pPr>
          <w:ins w:id="48" w:author="Xianjun_P15" w:date="2025-09-04T10:28:00Z">
            <w:r w:rsidRPr="00A06D33">
              <w:rPr>
                <w:rStyle w:val="af7"/>
                <w:noProof/>
              </w:rPr>
              <w:fldChar w:fldCharType="begin"/>
            </w:r>
            <w:r w:rsidRPr="00A06D33">
              <w:rPr>
                <w:rStyle w:val="af7"/>
                <w:noProof/>
              </w:rPr>
              <w:instrText xml:space="preserve"> </w:instrText>
            </w:r>
            <w:r>
              <w:rPr>
                <w:noProof/>
              </w:rPr>
              <w:instrText>HYPERLINK \l "_Toc207874167"</w:instrText>
            </w:r>
            <w:r w:rsidRPr="00A06D33">
              <w:rPr>
                <w:rStyle w:val="af7"/>
                <w:noProof/>
              </w:rPr>
              <w:instrText xml:space="preserve"> </w:instrText>
            </w:r>
            <w:r w:rsidRPr="00A06D33">
              <w:rPr>
                <w:rStyle w:val="af7"/>
                <w:noProof/>
              </w:rPr>
            </w:r>
            <w:r w:rsidRPr="00A06D33">
              <w:rPr>
                <w:rStyle w:val="af7"/>
                <w:noProof/>
              </w:rPr>
              <w:fldChar w:fldCharType="separate"/>
            </w:r>
            <w:r w:rsidRPr="00A06D33">
              <w:rPr>
                <w:rStyle w:val="af7"/>
                <w:noProof/>
              </w:rPr>
              <w:t>第三章</w:t>
            </w:r>
            <w:r w:rsidRPr="00A06D33">
              <w:rPr>
                <w:rStyle w:val="af7"/>
                <w:noProof/>
              </w:rPr>
              <w:t xml:space="preserve"> [CH</w:t>
            </w:r>
            <w:r w:rsidRPr="00A06D33">
              <w:rPr>
                <w:rStyle w:val="af7"/>
                <w:noProof/>
                <w:vertAlign w:val="subscript"/>
              </w:rPr>
              <w:t>3</w:t>
            </w:r>
            <w:r w:rsidRPr="00A06D33">
              <w:rPr>
                <w:rStyle w:val="af7"/>
                <w:noProof/>
              </w:rPr>
              <w:t>CH</w:t>
            </w:r>
            <w:r w:rsidRPr="00A06D33">
              <w:rPr>
                <w:rStyle w:val="af7"/>
                <w:noProof/>
                <w:vertAlign w:val="subscript"/>
              </w:rPr>
              <w:t>2</w:t>
            </w:r>
            <w:r w:rsidRPr="00A06D33">
              <w:rPr>
                <w:rStyle w:val="af7"/>
                <w:noProof/>
              </w:rPr>
              <w:t>NH</w:t>
            </w:r>
            <w:r w:rsidRPr="00A06D33">
              <w:rPr>
                <w:rStyle w:val="af7"/>
                <w:noProof/>
                <w:vertAlign w:val="subscript"/>
              </w:rPr>
              <w:t>3</w:t>
            </w:r>
            <w:r w:rsidRPr="00A06D33">
              <w:rPr>
                <w:rStyle w:val="af7"/>
                <w:noProof/>
              </w:rPr>
              <w:t>][Cu</w:t>
            </w:r>
            <w:r w:rsidRPr="00A06D33">
              <w:rPr>
                <w:rStyle w:val="af7"/>
                <w:i/>
                <w:noProof/>
                <w:vertAlign w:val="subscript"/>
              </w:rPr>
              <w:t>x</w:t>
            </w:r>
            <w:r w:rsidRPr="00A06D33">
              <w:rPr>
                <w:rStyle w:val="af7"/>
                <w:noProof/>
              </w:rPr>
              <w:t>Mn</w:t>
            </w:r>
            <w:r w:rsidRPr="00A06D33">
              <w:rPr>
                <w:rStyle w:val="af7"/>
                <w:noProof/>
                <w:vertAlign w:val="subscript"/>
              </w:rPr>
              <w:t>1−</w:t>
            </w:r>
            <w:r w:rsidRPr="00A06D33">
              <w:rPr>
                <w:rStyle w:val="af7"/>
                <w:i/>
                <w:noProof/>
                <w:vertAlign w:val="subscript"/>
              </w:rPr>
              <w:t>x</w:t>
            </w:r>
            <w:r w:rsidRPr="00A06D33">
              <w:rPr>
                <w:rStyle w:val="af7"/>
                <w:noProof/>
              </w:rPr>
              <w:t>(HCOO)</w:t>
            </w:r>
            <w:r w:rsidRPr="00A06D33">
              <w:rPr>
                <w:rStyle w:val="af7"/>
                <w:noProof/>
                <w:vertAlign w:val="subscript"/>
              </w:rPr>
              <w:t>3</w:t>
            </w:r>
            <w:r w:rsidRPr="00A06D33">
              <w:rPr>
                <w:rStyle w:val="af7"/>
                <w:noProof/>
              </w:rPr>
              <w:t>]</w:t>
            </w:r>
            <w:r w:rsidRPr="00A06D33">
              <w:rPr>
                <w:rStyle w:val="af7"/>
                <w:noProof/>
              </w:rPr>
              <w:t>系列的结构和磁性</w:t>
            </w:r>
            <w:r>
              <w:rPr>
                <w:noProof/>
                <w:webHidden/>
              </w:rPr>
              <w:tab/>
            </w:r>
            <w:r>
              <w:rPr>
                <w:noProof/>
                <w:webHidden/>
              </w:rPr>
              <w:fldChar w:fldCharType="begin"/>
            </w:r>
            <w:r>
              <w:rPr>
                <w:noProof/>
                <w:webHidden/>
              </w:rPr>
              <w:instrText xml:space="preserve"> PAGEREF _Toc207874167 \h </w:instrText>
            </w:r>
          </w:ins>
          <w:r>
            <w:rPr>
              <w:noProof/>
              <w:webHidden/>
            </w:rPr>
          </w:r>
          <w:r>
            <w:rPr>
              <w:noProof/>
              <w:webHidden/>
            </w:rPr>
            <w:fldChar w:fldCharType="separate"/>
          </w:r>
          <w:ins w:id="49" w:author="Xianjun_P15" w:date="2025-09-04T10:28:00Z">
            <w:r>
              <w:rPr>
                <w:noProof/>
                <w:webHidden/>
              </w:rPr>
              <w:t>17</w:t>
            </w:r>
            <w:r>
              <w:rPr>
                <w:noProof/>
                <w:webHidden/>
              </w:rPr>
              <w:fldChar w:fldCharType="end"/>
            </w:r>
            <w:r w:rsidRPr="00A06D33">
              <w:rPr>
                <w:rStyle w:val="af7"/>
                <w:noProof/>
              </w:rPr>
              <w:fldChar w:fldCharType="end"/>
            </w:r>
          </w:ins>
        </w:p>
        <w:p w14:paraId="54B25375" w14:textId="40531163" w:rsidR="001C0357" w:rsidRDefault="001C0357">
          <w:pPr>
            <w:pStyle w:val="TOC2"/>
            <w:tabs>
              <w:tab w:val="right" w:leader="dot" w:pos="8948"/>
            </w:tabs>
            <w:ind w:left="240"/>
            <w:rPr>
              <w:ins w:id="50" w:author="Xianjun_P15" w:date="2025-09-04T10:28:00Z"/>
              <w:rFonts w:asciiTheme="minorHAnsi" w:eastAsiaTheme="minorEastAsia" w:hAnsiTheme="minorHAnsi" w:cstheme="minorBidi"/>
              <w:noProof/>
              <w:kern w:val="2"/>
              <w:sz w:val="21"/>
              <w:szCs w:val="22"/>
            </w:rPr>
          </w:pPr>
          <w:ins w:id="51" w:author="Xianjun_P15" w:date="2025-09-04T10:28:00Z">
            <w:r w:rsidRPr="00A06D33">
              <w:rPr>
                <w:rStyle w:val="af7"/>
                <w:noProof/>
              </w:rPr>
              <w:fldChar w:fldCharType="begin"/>
            </w:r>
            <w:r w:rsidRPr="00A06D33">
              <w:rPr>
                <w:rStyle w:val="af7"/>
                <w:noProof/>
              </w:rPr>
              <w:instrText xml:space="preserve"> </w:instrText>
            </w:r>
            <w:r>
              <w:rPr>
                <w:noProof/>
              </w:rPr>
              <w:instrText>HYPERLINK \l "_Toc207874168"</w:instrText>
            </w:r>
            <w:r w:rsidRPr="00A06D33">
              <w:rPr>
                <w:rStyle w:val="af7"/>
                <w:noProof/>
              </w:rPr>
              <w:instrText xml:space="preserve"> </w:instrText>
            </w:r>
            <w:r w:rsidRPr="00A06D33">
              <w:rPr>
                <w:rStyle w:val="af7"/>
                <w:noProof/>
              </w:rPr>
            </w:r>
            <w:r w:rsidRPr="00A06D33">
              <w:rPr>
                <w:rStyle w:val="af7"/>
                <w:noProof/>
              </w:rPr>
              <w:fldChar w:fldCharType="separate"/>
            </w:r>
            <w:r w:rsidRPr="00A06D33">
              <w:rPr>
                <w:rStyle w:val="af7"/>
                <w:noProof/>
              </w:rPr>
              <w:t xml:space="preserve">3.1 </w:t>
            </w:r>
            <w:r w:rsidRPr="00A06D33">
              <w:rPr>
                <w:rStyle w:val="af7"/>
                <w:noProof/>
              </w:rPr>
              <w:t>引言</w:t>
            </w:r>
            <w:r>
              <w:rPr>
                <w:noProof/>
                <w:webHidden/>
              </w:rPr>
              <w:tab/>
            </w:r>
            <w:r>
              <w:rPr>
                <w:noProof/>
                <w:webHidden/>
              </w:rPr>
              <w:fldChar w:fldCharType="begin"/>
            </w:r>
            <w:r>
              <w:rPr>
                <w:noProof/>
                <w:webHidden/>
              </w:rPr>
              <w:instrText xml:space="preserve"> PAGEREF _Toc207874168 \h </w:instrText>
            </w:r>
          </w:ins>
          <w:r>
            <w:rPr>
              <w:noProof/>
              <w:webHidden/>
            </w:rPr>
          </w:r>
          <w:r>
            <w:rPr>
              <w:noProof/>
              <w:webHidden/>
            </w:rPr>
            <w:fldChar w:fldCharType="separate"/>
          </w:r>
          <w:ins w:id="52" w:author="Xianjun_P15" w:date="2025-09-04T10:28:00Z">
            <w:r>
              <w:rPr>
                <w:noProof/>
                <w:webHidden/>
              </w:rPr>
              <w:t>17</w:t>
            </w:r>
            <w:r>
              <w:rPr>
                <w:noProof/>
                <w:webHidden/>
              </w:rPr>
              <w:fldChar w:fldCharType="end"/>
            </w:r>
            <w:r w:rsidRPr="00A06D33">
              <w:rPr>
                <w:rStyle w:val="af7"/>
                <w:noProof/>
              </w:rPr>
              <w:fldChar w:fldCharType="end"/>
            </w:r>
          </w:ins>
        </w:p>
        <w:p w14:paraId="58388A99" w14:textId="54440BED" w:rsidR="001C0357" w:rsidRDefault="001C0357">
          <w:pPr>
            <w:pStyle w:val="TOC2"/>
            <w:tabs>
              <w:tab w:val="right" w:leader="dot" w:pos="8948"/>
            </w:tabs>
            <w:ind w:left="240"/>
            <w:rPr>
              <w:ins w:id="53" w:author="Xianjun_P15" w:date="2025-09-04T10:28:00Z"/>
              <w:rFonts w:asciiTheme="minorHAnsi" w:eastAsiaTheme="minorEastAsia" w:hAnsiTheme="minorHAnsi" w:cstheme="minorBidi"/>
              <w:noProof/>
              <w:kern w:val="2"/>
              <w:sz w:val="21"/>
              <w:szCs w:val="22"/>
            </w:rPr>
          </w:pPr>
          <w:ins w:id="54" w:author="Xianjun_P15" w:date="2025-09-04T10:28:00Z">
            <w:r w:rsidRPr="00A06D33">
              <w:rPr>
                <w:rStyle w:val="af7"/>
                <w:noProof/>
              </w:rPr>
              <w:fldChar w:fldCharType="begin"/>
            </w:r>
            <w:r w:rsidRPr="00A06D33">
              <w:rPr>
                <w:rStyle w:val="af7"/>
                <w:noProof/>
              </w:rPr>
              <w:instrText xml:space="preserve"> </w:instrText>
            </w:r>
            <w:r>
              <w:rPr>
                <w:noProof/>
              </w:rPr>
              <w:instrText>HYPERLINK \l "_Toc207874169"</w:instrText>
            </w:r>
            <w:r w:rsidRPr="00A06D33">
              <w:rPr>
                <w:rStyle w:val="af7"/>
                <w:noProof/>
              </w:rPr>
              <w:instrText xml:space="preserve"> </w:instrText>
            </w:r>
            <w:r w:rsidRPr="00A06D33">
              <w:rPr>
                <w:rStyle w:val="af7"/>
                <w:noProof/>
              </w:rPr>
            </w:r>
            <w:r w:rsidRPr="00A06D33">
              <w:rPr>
                <w:rStyle w:val="af7"/>
                <w:noProof/>
              </w:rPr>
              <w:fldChar w:fldCharType="separate"/>
            </w:r>
            <w:r w:rsidRPr="00A06D33">
              <w:rPr>
                <w:rStyle w:val="af7"/>
                <w:noProof/>
              </w:rPr>
              <w:t>3.2 Cu−Mn</w:t>
            </w:r>
            <w:r w:rsidRPr="00A06D33">
              <w:rPr>
                <w:rStyle w:val="af7"/>
                <w:noProof/>
              </w:rPr>
              <w:t>混合金属</w:t>
            </w:r>
            <w:r w:rsidRPr="00A06D33">
              <w:rPr>
                <w:rStyle w:val="af7"/>
                <w:noProof/>
              </w:rPr>
              <w:t>[CH</w:t>
            </w:r>
            <w:r w:rsidRPr="00A06D33">
              <w:rPr>
                <w:rStyle w:val="af7"/>
                <w:noProof/>
                <w:vertAlign w:val="subscript"/>
              </w:rPr>
              <w:t>3</w:t>
            </w:r>
            <w:r w:rsidRPr="00A06D33">
              <w:rPr>
                <w:rStyle w:val="af7"/>
                <w:noProof/>
              </w:rPr>
              <w:t>CH</w:t>
            </w:r>
            <w:r w:rsidRPr="00A06D33">
              <w:rPr>
                <w:rStyle w:val="af7"/>
                <w:noProof/>
                <w:vertAlign w:val="subscript"/>
              </w:rPr>
              <w:t>2</w:t>
            </w:r>
            <w:r w:rsidRPr="00A06D33">
              <w:rPr>
                <w:rStyle w:val="af7"/>
                <w:noProof/>
              </w:rPr>
              <w:t>NH</w:t>
            </w:r>
            <w:r w:rsidRPr="00A06D33">
              <w:rPr>
                <w:rStyle w:val="af7"/>
                <w:noProof/>
                <w:vertAlign w:val="subscript"/>
              </w:rPr>
              <w:t>3</w:t>
            </w:r>
            <w:r w:rsidRPr="00A06D33">
              <w:rPr>
                <w:rStyle w:val="af7"/>
                <w:noProof/>
              </w:rPr>
              <w:t>][Cu</w:t>
            </w:r>
            <w:r w:rsidRPr="00A06D33">
              <w:rPr>
                <w:rStyle w:val="af7"/>
                <w:i/>
                <w:noProof/>
                <w:vertAlign w:val="subscript"/>
              </w:rPr>
              <w:t>x</w:t>
            </w:r>
            <w:r w:rsidRPr="00A06D33">
              <w:rPr>
                <w:rStyle w:val="af7"/>
                <w:noProof/>
              </w:rPr>
              <w:t>Mn</w:t>
            </w:r>
            <w:r w:rsidRPr="00A06D33">
              <w:rPr>
                <w:rStyle w:val="af7"/>
                <w:noProof/>
                <w:vertAlign w:val="subscript"/>
              </w:rPr>
              <w:t>1−</w:t>
            </w:r>
            <w:r w:rsidRPr="00A06D33">
              <w:rPr>
                <w:rStyle w:val="af7"/>
                <w:i/>
                <w:noProof/>
                <w:vertAlign w:val="subscript"/>
              </w:rPr>
              <w:t>x</w:t>
            </w:r>
            <w:r w:rsidRPr="00A06D33">
              <w:rPr>
                <w:rStyle w:val="af7"/>
                <w:noProof/>
              </w:rPr>
              <w:t>(HCOO)</w:t>
            </w:r>
            <w:r w:rsidRPr="00A06D33">
              <w:rPr>
                <w:rStyle w:val="af7"/>
                <w:noProof/>
                <w:vertAlign w:val="subscript"/>
              </w:rPr>
              <w:t>3</w:t>
            </w:r>
            <w:r w:rsidRPr="00A06D33">
              <w:rPr>
                <w:rStyle w:val="af7"/>
                <w:noProof/>
              </w:rPr>
              <w:t>]</w:t>
            </w:r>
            <w:r w:rsidRPr="00A06D33">
              <w:rPr>
                <w:rStyle w:val="af7"/>
                <w:noProof/>
              </w:rPr>
              <w:t>系列的结构和磁性</w:t>
            </w:r>
            <w:r>
              <w:rPr>
                <w:noProof/>
                <w:webHidden/>
              </w:rPr>
              <w:tab/>
            </w:r>
            <w:r>
              <w:rPr>
                <w:noProof/>
                <w:webHidden/>
              </w:rPr>
              <w:fldChar w:fldCharType="begin"/>
            </w:r>
            <w:r>
              <w:rPr>
                <w:noProof/>
                <w:webHidden/>
              </w:rPr>
              <w:instrText xml:space="preserve"> PAGEREF _Toc207874169 \h </w:instrText>
            </w:r>
          </w:ins>
          <w:r>
            <w:rPr>
              <w:noProof/>
              <w:webHidden/>
            </w:rPr>
          </w:r>
          <w:r>
            <w:rPr>
              <w:noProof/>
              <w:webHidden/>
            </w:rPr>
            <w:fldChar w:fldCharType="separate"/>
          </w:r>
          <w:ins w:id="55" w:author="Xianjun_P15" w:date="2025-09-04T10:28:00Z">
            <w:r>
              <w:rPr>
                <w:noProof/>
                <w:webHidden/>
              </w:rPr>
              <w:t>17</w:t>
            </w:r>
            <w:r>
              <w:rPr>
                <w:noProof/>
                <w:webHidden/>
              </w:rPr>
              <w:fldChar w:fldCharType="end"/>
            </w:r>
            <w:r w:rsidRPr="00A06D33">
              <w:rPr>
                <w:rStyle w:val="af7"/>
                <w:noProof/>
              </w:rPr>
              <w:fldChar w:fldCharType="end"/>
            </w:r>
          </w:ins>
        </w:p>
        <w:p w14:paraId="0C29EC7F" w14:textId="14861D1A" w:rsidR="001C0357" w:rsidRDefault="001C0357">
          <w:pPr>
            <w:pStyle w:val="TOC3"/>
            <w:ind w:left="480"/>
            <w:rPr>
              <w:ins w:id="56" w:author="Xianjun_P15" w:date="2025-09-04T10:28:00Z"/>
              <w:rFonts w:asciiTheme="minorHAnsi" w:eastAsiaTheme="minorEastAsia" w:hAnsiTheme="minorHAnsi" w:cstheme="minorBidi"/>
              <w:noProof/>
              <w:kern w:val="2"/>
              <w:sz w:val="21"/>
              <w:szCs w:val="22"/>
            </w:rPr>
          </w:pPr>
          <w:ins w:id="57" w:author="Xianjun_P15" w:date="2025-09-04T10:28:00Z">
            <w:r w:rsidRPr="00A06D33">
              <w:rPr>
                <w:rStyle w:val="af7"/>
                <w:noProof/>
              </w:rPr>
              <w:fldChar w:fldCharType="begin"/>
            </w:r>
            <w:r w:rsidRPr="00A06D33">
              <w:rPr>
                <w:rStyle w:val="af7"/>
                <w:noProof/>
              </w:rPr>
              <w:instrText xml:space="preserve"> </w:instrText>
            </w:r>
            <w:r>
              <w:rPr>
                <w:noProof/>
              </w:rPr>
              <w:instrText>HYPERLINK \l "_Toc207874170"</w:instrText>
            </w:r>
            <w:r w:rsidRPr="00A06D33">
              <w:rPr>
                <w:rStyle w:val="af7"/>
                <w:noProof/>
              </w:rPr>
              <w:instrText xml:space="preserve"> </w:instrText>
            </w:r>
            <w:r w:rsidRPr="00A06D33">
              <w:rPr>
                <w:rStyle w:val="af7"/>
                <w:noProof/>
              </w:rPr>
            </w:r>
            <w:r w:rsidRPr="00A06D33">
              <w:rPr>
                <w:rStyle w:val="af7"/>
                <w:noProof/>
              </w:rPr>
              <w:fldChar w:fldCharType="separate"/>
            </w:r>
            <w:r w:rsidRPr="00A06D33">
              <w:rPr>
                <w:rStyle w:val="af7"/>
                <w:noProof/>
              </w:rPr>
              <w:t>3.2.1 [CH</w:t>
            </w:r>
            <w:r w:rsidRPr="00A06D33">
              <w:rPr>
                <w:rStyle w:val="af7"/>
                <w:noProof/>
                <w:vertAlign w:val="subscript"/>
              </w:rPr>
              <w:t>3</w:t>
            </w:r>
            <w:r w:rsidRPr="00A06D33">
              <w:rPr>
                <w:rStyle w:val="af7"/>
                <w:noProof/>
              </w:rPr>
              <w:t>CH</w:t>
            </w:r>
            <w:r w:rsidRPr="00A06D33">
              <w:rPr>
                <w:rStyle w:val="af7"/>
                <w:noProof/>
                <w:vertAlign w:val="subscript"/>
              </w:rPr>
              <w:t>2</w:t>
            </w:r>
            <w:r w:rsidRPr="00A06D33">
              <w:rPr>
                <w:rStyle w:val="af7"/>
                <w:noProof/>
              </w:rPr>
              <w:t>NH</w:t>
            </w:r>
            <w:r w:rsidRPr="00A06D33">
              <w:rPr>
                <w:rStyle w:val="af7"/>
                <w:noProof/>
                <w:vertAlign w:val="subscript"/>
              </w:rPr>
              <w:t>3</w:t>
            </w:r>
            <w:r w:rsidRPr="00A06D33">
              <w:rPr>
                <w:rStyle w:val="af7"/>
                <w:noProof/>
              </w:rPr>
              <w:t>][Cu</w:t>
            </w:r>
            <w:r w:rsidRPr="00A06D33">
              <w:rPr>
                <w:rStyle w:val="af7"/>
                <w:i/>
                <w:noProof/>
                <w:vertAlign w:val="subscript"/>
              </w:rPr>
              <w:t>x</w:t>
            </w:r>
            <w:r w:rsidRPr="00A06D33">
              <w:rPr>
                <w:rStyle w:val="af7"/>
                <w:noProof/>
              </w:rPr>
              <w:t>Mn</w:t>
            </w:r>
            <w:r w:rsidRPr="00A06D33">
              <w:rPr>
                <w:rStyle w:val="af7"/>
                <w:noProof/>
                <w:vertAlign w:val="subscript"/>
              </w:rPr>
              <w:t>1−</w:t>
            </w:r>
            <w:r w:rsidRPr="00A06D33">
              <w:rPr>
                <w:rStyle w:val="af7"/>
                <w:i/>
                <w:noProof/>
                <w:vertAlign w:val="subscript"/>
              </w:rPr>
              <w:t>x</w:t>
            </w:r>
            <w:r w:rsidRPr="00A06D33">
              <w:rPr>
                <w:rStyle w:val="af7"/>
                <w:noProof/>
              </w:rPr>
              <w:t>(HCOO)</w:t>
            </w:r>
            <w:r w:rsidRPr="00A06D33">
              <w:rPr>
                <w:rStyle w:val="af7"/>
                <w:noProof/>
                <w:vertAlign w:val="subscript"/>
              </w:rPr>
              <w:t>3</w:t>
            </w:r>
            <w:r w:rsidRPr="00A06D33">
              <w:rPr>
                <w:rStyle w:val="af7"/>
                <w:noProof/>
              </w:rPr>
              <w:t>]</w:t>
            </w:r>
            <w:r w:rsidRPr="00A06D33">
              <w:rPr>
                <w:rStyle w:val="af7"/>
                <w:noProof/>
              </w:rPr>
              <w:t>的元素分析和热稳定性</w:t>
            </w:r>
            <w:r>
              <w:rPr>
                <w:noProof/>
                <w:webHidden/>
              </w:rPr>
              <w:tab/>
            </w:r>
            <w:r>
              <w:rPr>
                <w:noProof/>
                <w:webHidden/>
              </w:rPr>
              <w:fldChar w:fldCharType="begin"/>
            </w:r>
            <w:r>
              <w:rPr>
                <w:noProof/>
                <w:webHidden/>
              </w:rPr>
              <w:instrText xml:space="preserve"> PAGEREF _Toc207874170 \h </w:instrText>
            </w:r>
          </w:ins>
          <w:r>
            <w:rPr>
              <w:noProof/>
              <w:webHidden/>
            </w:rPr>
          </w:r>
          <w:r>
            <w:rPr>
              <w:noProof/>
              <w:webHidden/>
            </w:rPr>
            <w:fldChar w:fldCharType="separate"/>
          </w:r>
          <w:ins w:id="58" w:author="Xianjun_P15" w:date="2025-09-04T10:28:00Z">
            <w:r>
              <w:rPr>
                <w:noProof/>
                <w:webHidden/>
              </w:rPr>
              <w:t>17</w:t>
            </w:r>
            <w:r>
              <w:rPr>
                <w:noProof/>
                <w:webHidden/>
              </w:rPr>
              <w:fldChar w:fldCharType="end"/>
            </w:r>
            <w:r w:rsidRPr="00A06D33">
              <w:rPr>
                <w:rStyle w:val="af7"/>
                <w:noProof/>
              </w:rPr>
              <w:fldChar w:fldCharType="end"/>
            </w:r>
          </w:ins>
        </w:p>
        <w:p w14:paraId="3F62809B" w14:textId="123F1976" w:rsidR="001C0357" w:rsidRDefault="001C0357">
          <w:pPr>
            <w:pStyle w:val="TOC3"/>
            <w:ind w:left="480"/>
            <w:rPr>
              <w:ins w:id="59" w:author="Xianjun_P15" w:date="2025-09-04T10:28:00Z"/>
              <w:rFonts w:asciiTheme="minorHAnsi" w:eastAsiaTheme="minorEastAsia" w:hAnsiTheme="minorHAnsi" w:cstheme="minorBidi"/>
              <w:noProof/>
              <w:kern w:val="2"/>
              <w:sz w:val="21"/>
              <w:szCs w:val="22"/>
            </w:rPr>
          </w:pPr>
          <w:ins w:id="60" w:author="Xianjun_P15" w:date="2025-09-04T10:28:00Z">
            <w:r w:rsidRPr="00A06D33">
              <w:rPr>
                <w:rStyle w:val="af7"/>
                <w:noProof/>
              </w:rPr>
              <w:fldChar w:fldCharType="begin"/>
            </w:r>
            <w:r w:rsidRPr="00A06D33">
              <w:rPr>
                <w:rStyle w:val="af7"/>
                <w:noProof/>
              </w:rPr>
              <w:instrText xml:space="preserve"> </w:instrText>
            </w:r>
            <w:r>
              <w:rPr>
                <w:noProof/>
              </w:rPr>
              <w:instrText>HYPERLINK \l "_Toc207874171"</w:instrText>
            </w:r>
            <w:r w:rsidRPr="00A06D33">
              <w:rPr>
                <w:rStyle w:val="af7"/>
                <w:noProof/>
              </w:rPr>
              <w:instrText xml:space="preserve"> </w:instrText>
            </w:r>
            <w:r w:rsidRPr="00A06D33">
              <w:rPr>
                <w:rStyle w:val="af7"/>
                <w:noProof/>
              </w:rPr>
            </w:r>
            <w:r w:rsidRPr="00A06D33">
              <w:rPr>
                <w:rStyle w:val="af7"/>
                <w:noProof/>
              </w:rPr>
              <w:fldChar w:fldCharType="separate"/>
            </w:r>
            <w:r w:rsidRPr="00A06D33">
              <w:rPr>
                <w:rStyle w:val="af7"/>
                <w:noProof/>
              </w:rPr>
              <w:t>3.2.2 [CH</w:t>
            </w:r>
            <w:r w:rsidRPr="00A06D33">
              <w:rPr>
                <w:rStyle w:val="af7"/>
                <w:noProof/>
                <w:vertAlign w:val="subscript"/>
              </w:rPr>
              <w:t>3</w:t>
            </w:r>
            <w:r w:rsidRPr="00A06D33">
              <w:rPr>
                <w:rStyle w:val="af7"/>
                <w:noProof/>
              </w:rPr>
              <w:t>CH</w:t>
            </w:r>
            <w:r w:rsidRPr="00A06D33">
              <w:rPr>
                <w:rStyle w:val="af7"/>
                <w:noProof/>
                <w:vertAlign w:val="subscript"/>
              </w:rPr>
              <w:t>2</w:t>
            </w:r>
            <w:r w:rsidRPr="00A06D33">
              <w:rPr>
                <w:rStyle w:val="af7"/>
                <w:noProof/>
              </w:rPr>
              <w:t>NH</w:t>
            </w:r>
            <w:r w:rsidRPr="00A06D33">
              <w:rPr>
                <w:rStyle w:val="af7"/>
                <w:noProof/>
                <w:vertAlign w:val="subscript"/>
              </w:rPr>
              <w:t>3</w:t>
            </w:r>
            <w:r w:rsidRPr="00A06D33">
              <w:rPr>
                <w:rStyle w:val="af7"/>
                <w:noProof/>
              </w:rPr>
              <w:t>][Cu</w:t>
            </w:r>
            <w:r w:rsidRPr="00A06D33">
              <w:rPr>
                <w:rStyle w:val="af7"/>
                <w:i/>
                <w:noProof/>
                <w:vertAlign w:val="subscript"/>
              </w:rPr>
              <w:t>x</w:t>
            </w:r>
            <w:r w:rsidRPr="00A06D33">
              <w:rPr>
                <w:rStyle w:val="af7"/>
                <w:noProof/>
              </w:rPr>
              <w:t>Mn</w:t>
            </w:r>
            <w:r w:rsidRPr="00A06D33">
              <w:rPr>
                <w:rStyle w:val="af7"/>
                <w:noProof/>
                <w:vertAlign w:val="subscript"/>
              </w:rPr>
              <w:t>1−</w:t>
            </w:r>
            <w:r w:rsidRPr="00A06D33">
              <w:rPr>
                <w:rStyle w:val="af7"/>
                <w:i/>
                <w:noProof/>
                <w:vertAlign w:val="subscript"/>
              </w:rPr>
              <w:t>x</w:t>
            </w:r>
            <w:r w:rsidRPr="00A06D33">
              <w:rPr>
                <w:rStyle w:val="af7"/>
                <w:noProof/>
              </w:rPr>
              <w:t>(HCOO)</w:t>
            </w:r>
            <w:r w:rsidRPr="00A06D33">
              <w:rPr>
                <w:rStyle w:val="af7"/>
                <w:noProof/>
                <w:vertAlign w:val="subscript"/>
              </w:rPr>
              <w:t>3</w:t>
            </w:r>
            <w:r w:rsidRPr="00A06D33">
              <w:rPr>
                <w:rStyle w:val="af7"/>
                <w:noProof/>
              </w:rPr>
              <w:t>]</w:t>
            </w:r>
            <w:r w:rsidRPr="00A06D33">
              <w:rPr>
                <w:rStyle w:val="af7"/>
                <w:noProof/>
              </w:rPr>
              <w:t>的晶体结构</w:t>
            </w:r>
            <w:r>
              <w:rPr>
                <w:noProof/>
                <w:webHidden/>
              </w:rPr>
              <w:tab/>
            </w:r>
            <w:r>
              <w:rPr>
                <w:noProof/>
                <w:webHidden/>
              </w:rPr>
              <w:fldChar w:fldCharType="begin"/>
            </w:r>
            <w:r>
              <w:rPr>
                <w:noProof/>
                <w:webHidden/>
              </w:rPr>
              <w:instrText xml:space="preserve"> PAGEREF _Toc207874171 \h </w:instrText>
            </w:r>
          </w:ins>
          <w:r>
            <w:rPr>
              <w:noProof/>
              <w:webHidden/>
            </w:rPr>
          </w:r>
          <w:r>
            <w:rPr>
              <w:noProof/>
              <w:webHidden/>
            </w:rPr>
            <w:fldChar w:fldCharType="separate"/>
          </w:r>
          <w:ins w:id="61" w:author="Xianjun_P15" w:date="2025-09-04T10:28:00Z">
            <w:r>
              <w:rPr>
                <w:noProof/>
                <w:webHidden/>
              </w:rPr>
              <w:t>20</w:t>
            </w:r>
            <w:r>
              <w:rPr>
                <w:noProof/>
                <w:webHidden/>
              </w:rPr>
              <w:fldChar w:fldCharType="end"/>
            </w:r>
            <w:r w:rsidRPr="00A06D33">
              <w:rPr>
                <w:rStyle w:val="af7"/>
                <w:noProof/>
              </w:rPr>
              <w:fldChar w:fldCharType="end"/>
            </w:r>
          </w:ins>
        </w:p>
        <w:p w14:paraId="40EC8430" w14:textId="3CB76797" w:rsidR="001C0357" w:rsidRDefault="001C0357">
          <w:pPr>
            <w:pStyle w:val="TOC3"/>
            <w:ind w:left="480"/>
            <w:rPr>
              <w:ins w:id="62" w:author="Xianjun_P15" w:date="2025-09-04T10:28:00Z"/>
              <w:rFonts w:asciiTheme="minorHAnsi" w:eastAsiaTheme="minorEastAsia" w:hAnsiTheme="minorHAnsi" w:cstheme="minorBidi"/>
              <w:noProof/>
              <w:kern w:val="2"/>
              <w:sz w:val="21"/>
              <w:szCs w:val="22"/>
            </w:rPr>
          </w:pPr>
          <w:ins w:id="63" w:author="Xianjun_P15" w:date="2025-09-04T10:28:00Z">
            <w:r w:rsidRPr="00A06D33">
              <w:rPr>
                <w:rStyle w:val="af7"/>
                <w:noProof/>
              </w:rPr>
              <w:fldChar w:fldCharType="begin"/>
            </w:r>
            <w:r w:rsidRPr="00A06D33">
              <w:rPr>
                <w:rStyle w:val="af7"/>
                <w:noProof/>
              </w:rPr>
              <w:instrText xml:space="preserve"> </w:instrText>
            </w:r>
            <w:r>
              <w:rPr>
                <w:noProof/>
              </w:rPr>
              <w:instrText>HYPERLINK \l "_Toc207874172"</w:instrText>
            </w:r>
            <w:r w:rsidRPr="00A06D33">
              <w:rPr>
                <w:rStyle w:val="af7"/>
                <w:noProof/>
              </w:rPr>
              <w:instrText xml:space="preserve"> </w:instrText>
            </w:r>
            <w:r w:rsidRPr="00A06D33">
              <w:rPr>
                <w:rStyle w:val="af7"/>
                <w:noProof/>
              </w:rPr>
            </w:r>
            <w:r w:rsidRPr="00A06D33">
              <w:rPr>
                <w:rStyle w:val="af7"/>
                <w:noProof/>
              </w:rPr>
              <w:fldChar w:fldCharType="separate"/>
            </w:r>
            <w:r w:rsidRPr="00A06D33">
              <w:rPr>
                <w:rStyle w:val="af7"/>
                <w:noProof/>
              </w:rPr>
              <w:t>3.3.3 [CH</w:t>
            </w:r>
            <w:r w:rsidRPr="00A06D33">
              <w:rPr>
                <w:rStyle w:val="af7"/>
                <w:noProof/>
                <w:vertAlign w:val="subscript"/>
              </w:rPr>
              <w:t>3</w:t>
            </w:r>
            <w:r w:rsidRPr="00A06D33">
              <w:rPr>
                <w:rStyle w:val="af7"/>
                <w:noProof/>
              </w:rPr>
              <w:t>CH</w:t>
            </w:r>
            <w:r w:rsidRPr="00A06D33">
              <w:rPr>
                <w:rStyle w:val="af7"/>
                <w:noProof/>
                <w:vertAlign w:val="subscript"/>
              </w:rPr>
              <w:t>2</w:t>
            </w:r>
            <w:r w:rsidRPr="00A06D33">
              <w:rPr>
                <w:rStyle w:val="af7"/>
                <w:noProof/>
              </w:rPr>
              <w:t>NH</w:t>
            </w:r>
            <w:r w:rsidRPr="00A06D33">
              <w:rPr>
                <w:rStyle w:val="af7"/>
                <w:noProof/>
                <w:vertAlign w:val="subscript"/>
              </w:rPr>
              <w:t>3</w:t>
            </w:r>
            <w:r w:rsidRPr="00A06D33">
              <w:rPr>
                <w:rStyle w:val="af7"/>
                <w:noProof/>
              </w:rPr>
              <w:t>][Cu</w:t>
            </w:r>
            <w:r w:rsidRPr="00A06D33">
              <w:rPr>
                <w:rStyle w:val="af7"/>
                <w:i/>
                <w:noProof/>
                <w:vertAlign w:val="subscript"/>
              </w:rPr>
              <w:t>x</w:t>
            </w:r>
            <w:r w:rsidRPr="00A06D33">
              <w:rPr>
                <w:rStyle w:val="af7"/>
                <w:noProof/>
              </w:rPr>
              <w:t>Mn</w:t>
            </w:r>
            <w:r w:rsidRPr="00A06D33">
              <w:rPr>
                <w:rStyle w:val="af7"/>
                <w:noProof/>
                <w:vertAlign w:val="subscript"/>
              </w:rPr>
              <w:t>1−</w:t>
            </w:r>
            <w:r w:rsidRPr="00A06D33">
              <w:rPr>
                <w:rStyle w:val="af7"/>
                <w:i/>
                <w:noProof/>
                <w:vertAlign w:val="subscript"/>
              </w:rPr>
              <w:t>x</w:t>
            </w:r>
            <w:r w:rsidRPr="00A06D33">
              <w:rPr>
                <w:rStyle w:val="af7"/>
                <w:noProof/>
              </w:rPr>
              <w:t>(HCOO)</w:t>
            </w:r>
            <w:r w:rsidRPr="00A06D33">
              <w:rPr>
                <w:rStyle w:val="af7"/>
                <w:noProof/>
                <w:vertAlign w:val="subscript"/>
              </w:rPr>
              <w:t>3</w:t>
            </w:r>
            <w:r w:rsidRPr="00A06D33">
              <w:rPr>
                <w:rStyle w:val="af7"/>
                <w:noProof/>
              </w:rPr>
              <w:t>]</w:t>
            </w:r>
            <w:r w:rsidRPr="00A06D33">
              <w:rPr>
                <w:rStyle w:val="af7"/>
                <w:noProof/>
              </w:rPr>
              <w:t>的磁性</w:t>
            </w:r>
            <w:r>
              <w:rPr>
                <w:noProof/>
                <w:webHidden/>
              </w:rPr>
              <w:tab/>
            </w:r>
            <w:r>
              <w:rPr>
                <w:noProof/>
                <w:webHidden/>
              </w:rPr>
              <w:fldChar w:fldCharType="begin"/>
            </w:r>
            <w:r>
              <w:rPr>
                <w:noProof/>
                <w:webHidden/>
              </w:rPr>
              <w:instrText xml:space="preserve"> PAGEREF _Toc207874172 \h </w:instrText>
            </w:r>
          </w:ins>
          <w:r>
            <w:rPr>
              <w:noProof/>
              <w:webHidden/>
            </w:rPr>
          </w:r>
          <w:r>
            <w:rPr>
              <w:noProof/>
              <w:webHidden/>
            </w:rPr>
            <w:fldChar w:fldCharType="separate"/>
          </w:r>
          <w:ins w:id="64" w:author="Xianjun_P15" w:date="2025-09-04T10:28:00Z">
            <w:r>
              <w:rPr>
                <w:noProof/>
                <w:webHidden/>
              </w:rPr>
              <w:t>24</w:t>
            </w:r>
            <w:r>
              <w:rPr>
                <w:noProof/>
                <w:webHidden/>
              </w:rPr>
              <w:fldChar w:fldCharType="end"/>
            </w:r>
            <w:r w:rsidRPr="00A06D33">
              <w:rPr>
                <w:rStyle w:val="af7"/>
                <w:noProof/>
              </w:rPr>
              <w:fldChar w:fldCharType="end"/>
            </w:r>
          </w:ins>
        </w:p>
        <w:p w14:paraId="4C980306" w14:textId="198BEBAE" w:rsidR="001C0357" w:rsidRDefault="001C0357">
          <w:pPr>
            <w:pStyle w:val="TOC2"/>
            <w:tabs>
              <w:tab w:val="right" w:leader="dot" w:pos="8948"/>
            </w:tabs>
            <w:ind w:left="240"/>
            <w:rPr>
              <w:ins w:id="65" w:author="Xianjun_P15" w:date="2025-09-04T10:28:00Z"/>
              <w:rFonts w:asciiTheme="minorHAnsi" w:eastAsiaTheme="minorEastAsia" w:hAnsiTheme="minorHAnsi" w:cstheme="minorBidi"/>
              <w:noProof/>
              <w:kern w:val="2"/>
              <w:sz w:val="21"/>
              <w:szCs w:val="22"/>
            </w:rPr>
          </w:pPr>
          <w:ins w:id="66" w:author="Xianjun_P15" w:date="2025-09-04T10:28:00Z">
            <w:r w:rsidRPr="00A06D33">
              <w:rPr>
                <w:rStyle w:val="af7"/>
                <w:noProof/>
              </w:rPr>
              <w:fldChar w:fldCharType="begin"/>
            </w:r>
            <w:r w:rsidRPr="00A06D33">
              <w:rPr>
                <w:rStyle w:val="af7"/>
                <w:noProof/>
              </w:rPr>
              <w:instrText xml:space="preserve"> </w:instrText>
            </w:r>
            <w:r>
              <w:rPr>
                <w:noProof/>
              </w:rPr>
              <w:instrText>HYPERLINK \l "_Toc207874173"</w:instrText>
            </w:r>
            <w:r w:rsidRPr="00A06D33">
              <w:rPr>
                <w:rStyle w:val="af7"/>
                <w:noProof/>
              </w:rPr>
              <w:instrText xml:space="preserve"> </w:instrText>
            </w:r>
            <w:r w:rsidRPr="00A06D33">
              <w:rPr>
                <w:rStyle w:val="af7"/>
                <w:noProof/>
              </w:rPr>
            </w:r>
            <w:r w:rsidRPr="00A06D33">
              <w:rPr>
                <w:rStyle w:val="af7"/>
                <w:noProof/>
              </w:rPr>
              <w:fldChar w:fldCharType="separate"/>
            </w:r>
            <w:r w:rsidRPr="00A06D33">
              <w:rPr>
                <w:rStyle w:val="af7"/>
                <w:noProof/>
              </w:rPr>
              <w:t>3.3 [CH</w:t>
            </w:r>
            <w:r w:rsidRPr="00A06D33">
              <w:rPr>
                <w:rStyle w:val="af7"/>
                <w:noProof/>
                <w:vertAlign w:val="subscript"/>
              </w:rPr>
              <w:t>3</w:t>
            </w:r>
            <w:r w:rsidRPr="00A06D33">
              <w:rPr>
                <w:rStyle w:val="af7"/>
                <w:noProof/>
              </w:rPr>
              <w:t>CH</w:t>
            </w:r>
            <w:r w:rsidRPr="00A06D33">
              <w:rPr>
                <w:rStyle w:val="af7"/>
                <w:noProof/>
                <w:vertAlign w:val="subscript"/>
              </w:rPr>
              <w:t>2</w:t>
            </w:r>
            <w:r w:rsidRPr="00A06D33">
              <w:rPr>
                <w:rStyle w:val="af7"/>
                <w:noProof/>
              </w:rPr>
              <w:t>NH</w:t>
            </w:r>
            <w:r w:rsidRPr="00A06D33">
              <w:rPr>
                <w:rStyle w:val="af7"/>
                <w:noProof/>
                <w:vertAlign w:val="subscript"/>
              </w:rPr>
              <w:t>3</w:t>
            </w:r>
            <w:r w:rsidRPr="00A06D33">
              <w:rPr>
                <w:rStyle w:val="af7"/>
                <w:noProof/>
              </w:rPr>
              <w:t>][Cu(HCOO)</w:t>
            </w:r>
            <w:r w:rsidRPr="00A06D33">
              <w:rPr>
                <w:rStyle w:val="af7"/>
                <w:noProof/>
                <w:vertAlign w:val="subscript"/>
              </w:rPr>
              <w:t>3</w:t>
            </w:r>
            <w:r w:rsidRPr="00A06D33">
              <w:rPr>
                <w:rStyle w:val="af7"/>
                <w:noProof/>
              </w:rPr>
              <w:t>]</w:t>
            </w:r>
            <w:r w:rsidRPr="00A06D33">
              <w:rPr>
                <w:rStyle w:val="af7"/>
                <w:noProof/>
              </w:rPr>
              <w:t>单晶结构和磁结构</w:t>
            </w:r>
            <w:r>
              <w:rPr>
                <w:noProof/>
                <w:webHidden/>
              </w:rPr>
              <w:tab/>
            </w:r>
            <w:r>
              <w:rPr>
                <w:noProof/>
                <w:webHidden/>
              </w:rPr>
              <w:fldChar w:fldCharType="begin"/>
            </w:r>
            <w:r>
              <w:rPr>
                <w:noProof/>
                <w:webHidden/>
              </w:rPr>
              <w:instrText xml:space="preserve"> PAGEREF _Toc207874173 \h </w:instrText>
            </w:r>
          </w:ins>
          <w:r>
            <w:rPr>
              <w:noProof/>
              <w:webHidden/>
            </w:rPr>
          </w:r>
          <w:r>
            <w:rPr>
              <w:noProof/>
              <w:webHidden/>
            </w:rPr>
            <w:fldChar w:fldCharType="separate"/>
          </w:r>
          <w:ins w:id="67" w:author="Xianjun_P15" w:date="2025-09-04T10:28:00Z">
            <w:r>
              <w:rPr>
                <w:noProof/>
                <w:webHidden/>
              </w:rPr>
              <w:t>28</w:t>
            </w:r>
            <w:r>
              <w:rPr>
                <w:noProof/>
                <w:webHidden/>
              </w:rPr>
              <w:fldChar w:fldCharType="end"/>
            </w:r>
            <w:r w:rsidRPr="00A06D33">
              <w:rPr>
                <w:rStyle w:val="af7"/>
                <w:noProof/>
              </w:rPr>
              <w:fldChar w:fldCharType="end"/>
            </w:r>
          </w:ins>
        </w:p>
        <w:p w14:paraId="7EB8D1FF" w14:textId="076CED28" w:rsidR="001C0357" w:rsidRDefault="001C0357">
          <w:pPr>
            <w:pStyle w:val="TOC2"/>
            <w:tabs>
              <w:tab w:val="right" w:leader="dot" w:pos="8948"/>
            </w:tabs>
            <w:ind w:left="240"/>
            <w:rPr>
              <w:ins w:id="68" w:author="Xianjun_P15" w:date="2025-09-04T10:28:00Z"/>
              <w:rFonts w:asciiTheme="minorHAnsi" w:eastAsiaTheme="minorEastAsia" w:hAnsiTheme="minorHAnsi" w:cstheme="minorBidi"/>
              <w:noProof/>
              <w:kern w:val="2"/>
              <w:sz w:val="21"/>
              <w:szCs w:val="22"/>
            </w:rPr>
          </w:pPr>
          <w:ins w:id="69" w:author="Xianjun_P15" w:date="2025-09-04T10:28:00Z">
            <w:r w:rsidRPr="00A06D33">
              <w:rPr>
                <w:rStyle w:val="af7"/>
                <w:noProof/>
              </w:rPr>
              <w:fldChar w:fldCharType="begin"/>
            </w:r>
            <w:r w:rsidRPr="00A06D33">
              <w:rPr>
                <w:rStyle w:val="af7"/>
                <w:noProof/>
              </w:rPr>
              <w:instrText xml:space="preserve"> </w:instrText>
            </w:r>
            <w:r>
              <w:rPr>
                <w:noProof/>
              </w:rPr>
              <w:instrText>HYPERLINK \l "_Toc207874174"</w:instrText>
            </w:r>
            <w:r w:rsidRPr="00A06D33">
              <w:rPr>
                <w:rStyle w:val="af7"/>
                <w:noProof/>
              </w:rPr>
              <w:instrText xml:space="preserve"> </w:instrText>
            </w:r>
            <w:r w:rsidRPr="00A06D33">
              <w:rPr>
                <w:rStyle w:val="af7"/>
                <w:noProof/>
              </w:rPr>
            </w:r>
            <w:r w:rsidRPr="00A06D33">
              <w:rPr>
                <w:rStyle w:val="af7"/>
                <w:noProof/>
              </w:rPr>
              <w:fldChar w:fldCharType="separate"/>
            </w:r>
            <w:r w:rsidRPr="00A06D33">
              <w:rPr>
                <w:rStyle w:val="af7"/>
                <w:noProof/>
              </w:rPr>
              <w:t>3.4 [CH</w:t>
            </w:r>
            <w:r w:rsidRPr="00A06D33">
              <w:rPr>
                <w:rStyle w:val="af7"/>
                <w:noProof/>
                <w:vertAlign w:val="subscript"/>
              </w:rPr>
              <w:t>3</w:t>
            </w:r>
            <w:r w:rsidRPr="00A06D33">
              <w:rPr>
                <w:rStyle w:val="af7"/>
                <w:noProof/>
              </w:rPr>
              <w:t>CH</w:t>
            </w:r>
            <w:r w:rsidRPr="00A06D33">
              <w:rPr>
                <w:rStyle w:val="af7"/>
                <w:noProof/>
                <w:vertAlign w:val="subscript"/>
              </w:rPr>
              <w:t>2</w:t>
            </w:r>
            <w:r w:rsidRPr="00A06D33">
              <w:rPr>
                <w:rStyle w:val="af7"/>
                <w:noProof/>
              </w:rPr>
              <w:t>NH</w:t>
            </w:r>
            <w:r w:rsidRPr="00A06D33">
              <w:rPr>
                <w:rStyle w:val="af7"/>
                <w:noProof/>
                <w:vertAlign w:val="subscript"/>
              </w:rPr>
              <w:t>3</w:t>
            </w:r>
            <w:r w:rsidRPr="00A06D33">
              <w:rPr>
                <w:rStyle w:val="af7"/>
                <w:noProof/>
              </w:rPr>
              <w:t>][Cu</w:t>
            </w:r>
            <w:r w:rsidRPr="00A06D33">
              <w:rPr>
                <w:rStyle w:val="af7"/>
                <w:noProof/>
                <w:vertAlign w:val="subscript"/>
              </w:rPr>
              <w:t>0.98</w:t>
            </w:r>
            <w:r w:rsidRPr="00A06D33">
              <w:rPr>
                <w:rStyle w:val="af7"/>
                <w:noProof/>
              </w:rPr>
              <w:t>Mn</w:t>
            </w:r>
            <w:r w:rsidRPr="00A06D33">
              <w:rPr>
                <w:rStyle w:val="af7"/>
                <w:noProof/>
                <w:vertAlign w:val="subscript"/>
              </w:rPr>
              <w:t>0.02</w:t>
            </w:r>
            <w:r w:rsidRPr="00A06D33">
              <w:rPr>
                <w:rStyle w:val="af7"/>
                <w:noProof/>
              </w:rPr>
              <w:t>(HCOO)</w:t>
            </w:r>
            <w:r w:rsidRPr="00A06D33">
              <w:rPr>
                <w:rStyle w:val="af7"/>
                <w:noProof/>
                <w:vertAlign w:val="subscript"/>
              </w:rPr>
              <w:t>3</w:t>
            </w:r>
            <w:r w:rsidRPr="00A06D33">
              <w:rPr>
                <w:rStyle w:val="af7"/>
                <w:noProof/>
              </w:rPr>
              <w:t>]</w:t>
            </w:r>
            <w:r w:rsidRPr="00A06D33">
              <w:rPr>
                <w:rStyle w:val="af7"/>
                <w:noProof/>
              </w:rPr>
              <w:t>单晶结构和磁结构</w:t>
            </w:r>
            <w:r>
              <w:rPr>
                <w:noProof/>
                <w:webHidden/>
              </w:rPr>
              <w:tab/>
            </w:r>
            <w:r>
              <w:rPr>
                <w:noProof/>
                <w:webHidden/>
              </w:rPr>
              <w:fldChar w:fldCharType="begin"/>
            </w:r>
            <w:r>
              <w:rPr>
                <w:noProof/>
                <w:webHidden/>
              </w:rPr>
              <w:instrText xml:space="preserve"> PAGEREF _Toc207874174 \h </w:instrText>
            </w:r>
          </w:ins>
          <w:r>
            <w:rPr>
              <w:noProof/>
              <w:webHidden/>
            </w:rPr>
          </w:r>
          <w:r>
            <w:rPr>
              <w:noProof/>
              <w:webHidden/>
            </w:rPr>
            <w:fldChar w:fldCharType="separate"/>
          </w:r>
          <w:ins w:id="70" w:author="Xianjun_P15" w:date="2025-09-04T10:28:00Z">
            <w:r>
              <w:rPr>
                <w:noProof/>
                <w:webHidden/>
              </w:rPr>
              <w:t>32</w:t>
            </w:r>
            <w:r>
              <w:rPr>
                <w:noProof/>
                <w:webHidden/>
              </w:rPr>
              <w:fldChar w:fldCharType="end"/>
            </w:r>
            <w:r w:rsidRPr="00A06D33">
              <w:rPr>
                <w:rStyle w:val="af7"/>
                <w:noProof/>
              </w:rPr>
              <w:fldChar w:fldCharType="end"/>
            </w:r>
          </w:ins>
        </w:p>
        <w:p w14:paraId="135D1528" w14:textId="0062730B" w:rsidR="001C0357" w:rsidRDefault="001C0357">
          <w:pPr>
            <w:pStyle w:val="TOC2"/>
            <w:tabs>
              <w:tab w:val="right" w:leader="dot" w:pos="8948"/>
            </w:tabs>
            <w:ind w:left="240"/>
            <w:rPr>
              <w:ins w:id="71" w:author="Xianjun_P15" w:date="2025-09-04T10:28:00Z"/>
              <w:rFonts w:asciiTheme="minorHAnsi" w:eastAsiaTheme="minorEastAsia" w:hAnsiTheme="minorHAnsi" w:cstheme="minorBidi"/>
              <w:noProof/>
              <w:kern w:val="2"/>
              <w:sz w:val="21"/>
              <w:szCs w:val="22"/>
            </w:rPr>
          </w:pPr>
          <w:ins w:id="72" w:author="Xianjun_P15" w:date="2025-09-04T10:28:00Z">
            <w:r w:rsidRPr="00A06D33">
              <w:rPr>
                <w:rStyle w:val="af7"/>
                <w:noProof/>
              </w:rPr>
              <w:fldChar w:fldCharType="begin"/>
            </w:r>
            <w:r w:rsidRPr="00A06D33">
              <w:rPr>
                <w:rStyle w:val="af7"/>
                <w:noProof/>
              </w:rPr>
              <w:instrText xml:space="preserve"> </w:instrText>
            </w:r>
            <w:r>
              <w:rPr>
                <w:noProof/>
              </w:rPr>
              <w:instrText>HYPERLINK \l "_Toc207874175"</w:instrText>
            </w:r>
            <w:r w:rsidRPr="00A06D33">
              <w:rPr>
                <w:rStyle w:val="af7"/>
                <w:noProof/>
              </w:rPr>
              <w:instrText xml:space="preserve"> </w:instrText>
            </w:r>
            <w:r w:rsidRPr="00A06D33">
              <w:rPr>
                <w:rStyle w:val="af7"/>
                <w:noProof/>
              </w:rPr>
            </w:r>
            <w:r w:rsidRPr="00A06D33">
              <w:rPr>
                <w:rStyle w:val="af7"/>
                <w:noProof/>
              </w:rPr>
              <w:fldChar w:fldCharType="separate"/>
            </w:r>
            <w:r w:rsidRPr="00A06D33">
              <w:rPr>
                <w:rStyle w:val="af7"/>
                <w:noProof/>
              </w:rPr>
              <w:t xml:space="preserve">3.5 </w:t>
            </w:r>
            <w:r w:rsidRPr="00A06D33">
              <w:rPr>
                <w:rStyle w:val="af7"/>
                <w:noProof/>
              </w:rPr>
              <w:t>本章小结</w:t>
            </w:r>
            <w:r>
              <w:rPr>
                <w:noProof/>
                <w:webHidden/>
              </w:rPr>
              <w:tab/>
            </w:r>
            <w:r>
              <w:rPr>
                <w:noProof/>
                <w:webHidden/>
              </w:rPr>
              <w:fldChar w:fldCharType="begin"/>
            </w:r>
            <w:r>
              <w:rPr>
                <w:noProof/>
                <w:webHidden/>
              </w:rPr>
              <w:instrText xml:space="preserve"> PAGEREF _Toc207874175 \h </w:instrText>
            </w:r>
          </w:ins>
          <w:r>
            <w:rPr>
              <w:noProof/>
              <w:webHidden/>
            </w:rPr>
          </w:r>
          <w:r>
            <w:rPr>
              <w:noProof/>
              <w:webHidden/>
            </w:rPr>
            <w:fldChar w:fldCharType="separate"/>
          </w:r>
          <w:ins w:id="73" w:author="Xianjun_P15" w:date="2025-09-04T10:28:00Z">
            <w:r>
              <w:rPr>
                <w:noProof/>
                <w:webHidden/>
              </w:rPr>
              <w:t>34</w:t>
            </w:r>
            <w:r>
              <w:rPr>
                <w:noProof/>
                <w:webHidden/>
              </w:rPr>
              <w:fldChar w:fldCharType="end"/>
            </w:r>
            <w:r w:rsidRPr="00A06D33">
              <w:rPr>
                <w:rStyle w:val="af7"/>
                <w:noProof/>
              </w:rPr>
              <w:fldChar w:fldCharType="end"/>
            </w:r>
          </w:ins>
        </w:p>
        <w:p w14:paraId="75015A32" w14:textId="053B4D35" w:rsidR="001C0357" w:rsidRDefault="001C0357">
          <w:pPr>
            <w:pStyle w:val="TOC1"/>
            <w:rPr>
              <w:ins w:id="74" w:author="Xianjun_P15" w:date="2025-09-04T10:28:00Z"/>
              <w:rFonts w:asciiTheme="minorHAnsi" w:eastAsiaTheme="minorEastAsia" w:hAnsiTheme="minorHAnsi" w:cstheme="minorBidi"/>
              <w:noProof/>
              <w:kern w:val="2"/>
              <w:sz w:val="21"/>
              <w:szCs w:val="22"/>
            </w:rPr>
          </w:pPr>
          <w:ins w:id="75" w:author="Xianjun_P15" w:date="2025-09-04T10:28:00Z">
            <w:r w:rsidRPr="00A06D33">
              <w:rPr>
                <w:rStyle w:val="af7"/>
                <w:noProof/>
              </w:rPr>
              <w:fldChar w:fldCharType="begin"/>
            </w:r>
            <w:r w:rsidRPr="00A06D33">
              <w:rPr>
                <w:rStyle w:val="af7"/>
                <w:noProof/>
              </w:rPr>
              <w:instrText xml:space="preserve"> </w:instrText>
            </w:r>
            <w:r>
              <w:rPr>
                <w:noProof/>
              </w:rPr>
              <w:instrText>HYPERLINK \l "_Toc207874176"</w:instrText>
            </w:r>
            <w:r w:rsidRPr="00A06D33">
              <w:rPr>
                <w:rStyle w:val="af7"/>
                <w:noProof/>
              </w:rPr>
              <w:instrText xml:space="preserve"> </w:instrText>
            </w:r>
            <w:r w:rsidRPr="00A06D33">
              <w:rPr>
                <w:rStyle w:val="af7"/>
                <w:noProof/>
              </w:rPr>
            </w:r>
            <w:r w:rsidRPr="00A06D33">
              <w:rPr>
                <w:rStyle w:val="af7"/>
                <w:noProof/>
              </w:rPr>
              <w:fldChar w:fldCharType="separate"/>
            </w:r>
            <w:r w:rsidRPr="00A06D33">
              <w:rPr>
                <w:rStyle w:val="af7"/>
                <w:noProof/>
              </w:rPr>
              <w:t>第四章</w:t>
            </w:r>
            <w:r w:rsidRPr="00A06D33">
              <w:rPr>
                <w:rStyle w:val="af7"/>
                <w:noProof/>
              </w:rPr>
              <w:t xml:space="preserve"> [(CH</w:t>
            </w:r>
            <w:r w:rsidRPr="00A06D33">
              <w:rPr>
                <w:rStyle w:val="af7"/>
                <w:noProof/>
                <w:vertAlign w:val="subscript"/>
              </w:rPr>
              <w:t>3</w:t>
            </w:r>
            <w:r w:rsidRPr="00A06D33">
              <w:rPr>
                <w:rStyle w:val="af7"/>
                <w:noProof/>
              </w:rPr>
              <w:t>)</w:t>
            </w:r>
            <w:r w:rsidRPr="00A06D33">
              <w:rPr>
                <w:rStyle w:val="af7"/>
                <w:noProof/>
                <w:vertAlign w:val="subscript"/>
              </w:rPr>
              <w:t>2</w:t>
            </w:r>
            <w:r w:rsidRPr="00A06D33">
              <w:rPr>
                <w:rStyle w:val="af7"/>
                <w:noProof/>
              </w:rPr>
              <w:t>NH</w:t>
            </w:r>
            <w:r w:rsidRPr="00A06D33">
              <w:rPr>
                <w:rStyle w:val="af7"/>
                <w:noProof/>
                <w:vertAlign w:val="subscript"/>
              </w:rPr>
              <w:t>2</w:t>
            </w:r>
            <w:r w:rsidRPr="00A06D33">
              <w:rPr>
                <w:rStyle w:val="af7"/>
                <w:noProof/>
              </w:rPr>
              <w:t>][Cu</w:t>
            </w:r>
            <w:r w:rsidRPr="00A06D33">
              <w:rPr>
                <w:rStyle w:val="af7"/>
                <w:i/>
                <w:noProof/>
                <w:vertAlign w:val="subscript"/>
              </w:rPr>
              <w:t>x</w:t>
            </w:r>
            <w:r w:rsidRPr="00A06D33">
              <w:rPr>
                <w:rStyle w:val="af7"/>
                <w:noProof/>
              </w:rPr>
              <w:t>Mn</w:t>
            </w:r>
            <w:r w:rsidRPr="00A06D33">
              <w:rPr>
                <w:rStyle w:val="af7"/>
                <w:noProof/>
                <w:vertAlign w:val="subscript"/>
              </w:rPr>
              <w:t>1−</w:t>
            </w:r>
            <w:r w:rsidRPr="00A06D33">
              <w:rPr>
                <w:rStyle w:val="af7"/>
                <w:i/>
                <w:noProof/>
                <w:vertAlign w:val="subscript"/>
              </w:rPr>
              <w:t>x</w:t>
            </w:r>
            <w:r w:rsidRPr="00A06D33">
              <w:rPr>
                <w:rStyle w:val="af7"/>
                <w:noProof/>
              </w:rPr>
              <w:t>(HCOO)</w:t>
            </w:r>
            <w:r w:rsidRPr="00A06D33">
              <w:rPr>
                <w:rStyle w:val="af7"/>
                <w:noProof/>
                <w:vertAlign w:val="subscript"/>
              </w:rPr>
              <w:t>3</w:t>
            </w:r>
            <w:r w:rsidRPr="00A06D33">
              <w:rPr>
                <w:rStyle w:val="af7"/>
                <w:noProof/>
              </w:rPr>
              <w:t>]</w:t>
            </w:r>
            <w:r w:rsidRPr="00A06D33">
              <w:rPr>
                <w:rStyle w:val="af7"/>
                <w:noProof/>
              </w:rPr>
              <w:t>系列的结构、磁性和介电性质</w:t>
            </w:r>
            <w:r>
              <w:rPr>
                <w:noProof/>
                <w:webHidden/>
              </w:rPr>
              <w:tab/>
            </w:r>
            <w:r>
              <w:rPr>
                <w:noProof/>
                <w:webHidden/>
              </w:rPr>
              <w:fldChar w:fldCharType="begin"/>
            </w:r>
            <w:r>
              <w:rPr>
                <w:noProof/>
                <w:webHidden/>
              </w:rPr>
              <w:instrText xml:space="preserve"> PAGEREF _Toc207874176 \h </w:instrText>
            </w:r>
          </w:ins>
          <w:r>
            <w:rPr>
              <w:noProof/>
              <w:webHidden/>
            </w:rPr>
          </w:r>
          <w:r>
            <w:rPr>
              <w:noProof/>
              <w:webHidden/>
            </w:rPr>
            <w:fldChar w:fldCharType="separate"/>
          </w:r>
          <w:ins w:id="76" w:author="Xianjun_P15" w:date="2025-09-04T10:28:00Z">
            <w:r>
              <w:rPr>
                <w:noProof/>
                <w:webHidden/>
              </w:rPr>
              <w:t>35</w:t>
            </w:r>
            <w:r>
              <w:rPr>
                <w:noProof/>
                <w:webHidden/>
              </w:rPr>
              <w:fldChar w:fldCharType="end"/>
            </w:r>
            <w:r w:rsidRPr="00A06D33">
              <w:rPr>
                <w:rStyle w:val="af7"/>
                <w:noProof/>
              </w:rPr>
              <w:fldChar w:fldCharType="end"/>
            </w:r>
          </w:ins>
        </w:p>
        <w:p w14:paraId="4FEE38FC" w14:textId="3C55E72F" w:rsidR="001C0357" w:rsidRDefault="001C0357">
          <w:pPr>
            <w:pStyle w:val="TOC2"/>
            <w:tabs>
              <w:tab w:val="right" w:leader="dot" w:pos="8948"/>
            </w:tabs>
            <w:ind w:left="240"/>
            <w:rPr>
              <w:ins w:id="77" w:author="Xianjun_P15" w:date="2025-09-04T10:28:00Z"/>
              <w:rFonts w:asciiTheme="minorHAnsi" w:eastAsiaTheme="minorEastAsia" w:hAnsiTheme="minorHAnsi" w:cstheme="minorBidi"/>
              <w:noProof/>
              <w:kern w:val="2"/>
              <w:sz w:val="21"/>
              <w:szCs w:val="22"/>
            </w:rPr>
          </w:pPr>
          <w:ins w:id="78" w:author="Xianjun_P15" w:date="2025-09-04T10:28:00Z">
            <w:r w:rsidRPr="00A06D33">
              <w:rPr>
                <w:rStyle w:val="af7"/>
                <w:noProof/>
              </w:rPr>
              <w:fldChar w:fldCharType="begin"/>
            </w:r>
            <w:r w:rsidRPr="00A06D33">
              <w:rPr>
                <w:rStyle w:val="af7"/>
                <w:noProof/>
              </w:rPr>
              <w:instrText xml:space="preserve"> </w:instrText>
            </w:r>
            <w:r>
              <w:rPr>
                <w:noProof/>
              </w:rPr>
              <w:instrText>HYPERLINK \l "_Toc207874177"</w:instrText>
            </w:r>
            <w:r w:rsidRPr="00A06D33">
              <w:rPr>
                <w:rStyle w:val="af7"/>
                <w:noProof/>
              </w:rPr>
              <w:instrText xml:space="preserve"> </w:instrText>
            </w:r>
            <w:r w:rsidRPr="00A06D33">
              <w:rPr>
                <w:rStyle w:val="af7"/>
                <w:noProof/>
              </w:rPr>
            </w:r>
            <w:r w:rsidRPr="00A06D33">
              <w:rPr>
                <w:rStyle w:val="af7"/>
                <w:noProof/>
              </w:rPr>
              <w:fldChar w:fldCharType="separate"/>
            </w:r>
            <w:r w:rsidRPr="00A06D33">
              <w:rPr>
                <w:rStyle w:val="af7"/>
                <w:noProof/>
              </w:rPr>
              <w:t xml:space="preserve">4.1 </w:t>
            </w:r>
            <w:r w:rsidRPr="00A06D33">
              <w:rPr>
                <w:rStyle w:val="af7"/>
                <w:noProof/>
              </w:rPr>
              <w:t>引言</w:t>
            </w:r>
            <w:r>
              <w:rPr>
                <w:noProof/>
                <w:webHidden/>
              </w:rPr>
              <w:tab/>
            </w:r>
            <w:r>
              <w:rPr>
                <w:noProof/>
                <w:webHidden/>
              </w:rPr>
              <w:fldChar w:fldCharType="begin"/>
            </w:r>
            <w:r>
              <w:rPr>
                <w:noProof/>
                <w:webHidden/>
              </w:rPr>
              <w:instrText xml:space="preserve"> PAGEREF _Toc207874177 \h </w:instrText>
            </w:r>
          </w:ins>
          <w:r>
            <w:rPr>
              <w:noProof/>
              <w:webHidden/>
            </w:rPr>
          </w:r>
          <w:r>
            <w:rPr>
              <w:noProof/>
              <w:webHidden/>
            </w:rPr>
            <w:fldChar w:fldCharType="separate"/>
          </w:r>
          <w:ins w:id="79" w:author="Xianjun_P15" w:date="2025-09-04T10:28:00Z">
            <w:r>
              <w:rPr>
                <w:noProof/>
                <w:webHidden/>
              </w:rPr>
              <w:t>35</w:t>
            </w:r>
            <w:r>
              <w:rPr>
                <w:noProof/>
                <w:webHidden/>
              </w:rPr>
              <w:fldChar w:fldCharType="end"/>
            </w:r>
            <w:r w:rsidRPr="00A06D33">
              <w:rPr>
                <w:rStyle w:val="af7"/>
                <w:noProof/>
              </w:rPr>
              <w:fldChar w:fldCharType="end"/>
            </w:r>
          </w:ins>
        </w:p>
        <w:p w14:paraId="010CE91A" w14:textId="06EFC068" w:rsidR="001C0357" w:rsidRDefault="001C0357">
          <w:pPr>
            <w:pStyle w:val="TOC2"/>
            <w:tabs>
              <w:tab w:val="right" w:leader="dot" w:pos="8948"/>
            </w:tabs>
            <w:ind w:left="240"/>
            <w:rPr>
              <w:ins w:id="80" w:author="Xianjun_P15" w:date="2025-09-04T10:28:00Z"/>
              <w:rFonts w:asciiTheme="minorHAnsi" w:eastAsiaTheme="minorEastAsia" w:hAnsiTheme="minorHAnsi" w:cstheme="minorBidi"/>
              <w:noProof/>
              <w:kern w:val="2"/>
              <w:sz w:val="21"/>
              <w:szCs w:val="22"/>
            </w:rPr>
          </w:pPr>
          <w:ins w:id="81" w:author="Xianjun_P15" w:date="2025-09-04T10:28:00Z">
            <w:r w:rsidRPr="00A06D33">
              <w:rPr>
                <w:rStyle w:val="af7"/>
                <w:noProof/>
              </w:rPr>
              <w:fldChar w:fldCharType="begin"/>
            </w:r>
            <w:r w:rsidRPr="00A06D33">
              <w:rPr>
                <w:rStyle w:val="af7"/>
                <w:noProof/>
              </w:rPr>
              <w:instrText xml:space="preserve"> </w:instrText>
            </w:r>
            <w:r>
              <w:rPr>
                <w:noProof/>
              </w:rPr>
              <w:instrText>HYPERLINK \l "_Toc207874178"</w:instrText>
            </w:r>
            <w:r w:rsidRPr="00A06D33">
              <w:rPr>
                <w:rStyle w:val="af7"/>
                <w:noProof/>
              </w:rPr>
              <w:instrText xml:space="preserve"> </w:instrText>
            </w:r>
            <w:r w:rsidRPr="00A06D33">
              <w:rPr>
                <w:rStyle w:val="af7"/>
                <w:noProof/>
              </w:rPr>
            </w:r>
            <w:r w:rsidRPr="00A06D33">
              <w:rPr>
                <w:rStyle w:val="af7"/>
                <w:noProof/>
              </w:rPr>
              <w:fldChar w:fldCharType="separate"/>
            </w:r>
            <w:r w:rsidRPr="00A06D33">
              <w:rPr>
                <w:rStyle w:val="af7"/>
                <w:noProof/>
              </w:rPr>
              <w:t>4.2 Cu−Mn</w:t>
            </w:r>
            <w:r w:rsidRPr="00A06D33">
              <w:rPr>
                <w:rStyle w:val="af7"/>
                <w:noProof/>
              </w:rPr>
              <w:t>混合金属</w:t>
            </w:r>
            <w:r w:rsidRPr="00A06D33">
              <w:rPr>
                <w:rStyle w:val="af7"/>
                <w:noProof/>
              </w:rPr>
              <w:t>[(CH</w:t>
            </w:r>
            <w:r w:rsidRPr="00A06D33">
              <w:rPr>
                <w:rStyle w:val="af7"/>
                <w:noProof/>
                <w:vertAlign w:val="subscript"/>
              </w:rPr>
              <w:t>3</w:t>
            </w:r>
            <w:r w:rsidRPr="00A06D33">
              <w:rPr>
                <w:rStyle w:val="af7"/>
                <w:noProof/>
              </w:rPr>
              <w:t>)</w:t>
            </w:r>
            <w:r w:rsidRPr="00A06D33">
              <w:rPr>
                <w:rStyle w:val="af7"/>
                <w:noProof/>
                <w:vertAlign w:val="subscript"/>
              </w:rPr>
              <w:t>2</w:t>
            </w:r>
            <w:r w:rsidRPr="00A06D33">
              <w:rPr>
                <w:rStyle w:val="af7"/>
                <w:noProof/>
              </w:rPr>
              <w:t>NH</w:t>
            </w:r>
            <w:r w:rsidRPr="00A06D33">
              <w:rPr>
                <w:rStyle w:val="af7"/>
                <w:noProof/>
                <w:vertAlign w:val="subscript"/>
              </w:rPr>
              <w:t>2</w:t>
            </w:r>
            <w:r w:rsidRPr="00A06D33">
              <w:rPr>
                <w:rStyle w:val="af7"/>
                <w:noProof/>
              </w:rPr>
              <w:t>][Cu</w:t>
            </w:r>
            <w:r w:rsidRPr="00A06D33">
              <w:rPr>
                <w:rStyle w:val="af7"/>
                <w:i/>
                <w:iCs/>
                <w:noProof/>
                <w:vertAlign w:val="subscript"/>
              </w:rPr>
              <w:t>x</w:t>
            </w:r>
            <w:r w:rsidRPr="00A06D33">
              <w:rPr>
                <w:rStyle w:val="af7"/>
                <w:noProof/>
              </w:rPr>
              <w:t>Mn</w:t>
            </w:r>
            <w:r w:rsidRPr="00A06D33">
              <w:rPr>
                <w:rStyle w:val="af7"/>
                <w:noProof/>
                <w:vertAlign w:val="subscript"/>
              </w:rPr>
              <w:t>1−</w:t>
            </w:r>
            <w:r w:rsidRPr="00A06D33">
              <w:rPr>
                <w:rStyle w:val="af7"/>
                <w:i/>
                <w:iCs/>
                <w:noProof/>
                <w:vertAlign w:val="subscript"/>
              </w:rPr>
              <w:t>x</w:t>
            </w:r>
            <w:r w:rsidRPr="00A06D33">
              <w:rPr>
                <w:rStyle w:val="af7"/>
                <w:noProof/>
              </w:rPr>
              <w:t>(HCOO)</w:t>
            </w:r>
            <w:r w:rsidRPr="00A06D33">
              <w:rPr>
                <w:rStyle w:val="af7"/>
                <w:noProof/>
                <w:vertAlign w:val="subscript"/>
              </w:rPr>
              <w:t>3</w:t>
            </w:r>
            <w:r w:rsidRPr="00A06D33">
              <w:rPr>
                <w:rStyle w:val="af7"/>
                <w:noProof/>
              </w:rPr>
              <w:t>]</w:t>
            </w:r>
            <w:r w:rsidRPr="00A06D33">
              <w:rPr>
                <w:rStyle w:val="af7"/>
                <w:noProof/>
              </w:rPr>
              <w:t>系列</w:t>
            </w:r>
            <w:r>
              <w:rPr>
                <w:noProof/>
                <w:webHidden/>
              </w:rPr>
              <w:tab/>
            </w:r>
            <w:r>
              <w:rPr>
                <w:noProof/>
                <w:webHidden/>
              </w:rPr>
              <w:fldChar w:fldCharType="begin"/>
            </w:r>
            <w:r>
              <w:rPr>
                <w:noProof/>
                <w:webHidden/>
              </w:rPr>
              <w:instrText xml:space="preserve"> PAGEREF _Toc207874178 \h </w:instrText>
            </w:r>
          </w:ins>
          <w:r>
            <w:rPr>
              <w:noProof/>
              <w:webHidden/>
            </w:rPr>
          </w:r>
          <w:r>
            <w:rPr>
              <w:noProof/>
              <w:webHidden/>
            </w:rPr>
            <w:fldChar w:fldCharType="separate"/>
          </w:r>
          <w:ins w:id="82" w:author="Xianjun_P15" w:date="2025-09-04T10:28:00Z">
            <w:r>
              <w:rPr>
                <w:noProof/>
                <w:webHidden/>
              </w:rPr>
              <w:t>35</w:t>
            </w:r>
            <w:r>
              <w:rPr>
                <w:noProof/>
                <w:webHidden/>
              </w:rPr>
              <w:fldChar w:fldCharType="end"/>
            </w:r>
            <w:r w:rsidRPr="00A06D33">
              <w:rPr>
                <w:rStyle w:val="af7"/>
                <w:noProof/>
              </w:rPr>
              <w:fldChar w:fldCharType="end"/>
            </w:r>
          </w:ins>
        </w:p>
        <w:p w14:paraId="67573DD8" w14:textId="02F9744E" w:rsidR="001C0357" w:rsidRDefault="001C0357">
          <w:pPr>
            <w:pStyle w:val="TOC3"/>
            <w:ind w:left="480"/>
            <w:rPr>
              <w:ins w:id="83" w:author="Xianjun_P15" w:date="2025-09-04T10:28:00Z"/>
              <w:rFonts w:asciiTheme="minorHAnsi" w:eastAsiaTheme="minorEastAsia" w:hAnsiTheme="minorHAnsi" w:cstheme="minorBidi"/>
              <w:noProof/>
              <w:kern w:val="2"/>
              <w:sz w:val="21"/>
              <w:szCs w:val="22"/>
            </w:rPr>
          </w:pPr>
          <w:ins w:id="84" w:author="Xianjun_P15" w:date="2025-09-04T10:28:00Z">
            <w:r w:rsidRPr="00A06D33">
              <w:rPr>
                <w:rStyle w:val="af7"/>
                <w:noProof/>
              </w:rPr>
              <w:fldChar w:fldCharType="begin"/>
            </w:r>
            <w:r w:rsidRPr="00A06D33">
              <w:rPr>
                <w:rStyle w:val="af7"/>
                <w:noProof/>
              </w:rPr>
              <w:instrText xml:space="preserve"> </w:instrText>
            </w:r>
            <w:r>
              <w:rPr>
                <w:noProof/>
              </w:rPr>
              <w:instrText>HYPERLINK \l "_Toc207874179"</w:instrText>
            </w:r>
            <w:r w:rsidRPr="00A06D33">
              <w:rPr>
                <w:rStyle w:val="af7"/>
                <w:noProof/>
              </w:rPr>
              <w:instrText xml:space="preserve"> </w:instrText>
            </w:r>
            <w:r w:rsidRPr="00A06D33">
              <w:rPr>
                <w:rStyle w:val="af7"/>
                <w:noProof/>
              </w:rPr>
            </w:r>
            <w:r w:rsidRPr="00A06D33">
              <w:rPr>
                <w:rStyle w:val="af7"/>
                <w:noProof/>
              </w:rPr>
              <w:fldChar w:fldCharType="separate"/>
            </w:r>
            <w:r w:rsidRPr="00A06D33">
              <w:rPr>
                <w:rStyle w:val="af7"/>
                <w:noProof/>
              </w:rPr>
              <w:t>4.2.1 [(CH</w:t>
            </w:r>
            <w:r w:rsidRPr="00A06D33">
              <w:rPr>
                <w:rStyle w:val="af7"/>
                <w:noProof/>
                <w:vertAlign w:val="subscript"/>
              </w:rPr>
              <w:t>3</w:t>
            </w:r>
            <w:r w:rsidRPr="00A06D33">
              <w:rPr>
                <w:rStyle w:val="af7"/>
                <w:noProof/>
              </w:rPr>
              <w:t>)</w:t>
            </w:r>
            <w:r w:rsidRPr="00A06D33">
              <w:rPr>
                <w:rStyle w:val="af7"/>
                <w:noProof/>
                <w:vertAlign w:val="subscript"/>
              </w:rPr>
              <w:t>2</w:t>
            </w:r>
            <w:r w:rsidRPr="00A06D33">
              <w:rPr>
                <w:rStyle w:val="af7"/>
                <w:noProof/>
              </w:rPr>
              <w:t>NH</w:t>
            </w:r>
            <w:r w:rsidRPr="00A06D33">
              <w:rPr>
                <w:rStyle w:val="af7"/>
                <w:noProof/>
                <w:vertAlign w:val="subscript"/>
              </w:rPr>
              <w:t>2</w:t>
            </w:r>
            <w:r w:rsidRPr="00A06D33">
              <w:rPr>
                <w:rStyle w:val="af7"/>
                <w:noProof/>
              </w:rPr>
              <w:t>][Cu</w:t>
            </w:r>
            <w:r w:rsidRPr="00A06D33">
              <w:rPr>
                <w:rStyle w:val="af7"/>
                <w:i/>
                <w:iCs/>
                <w:noProof/>
                <w:vertAlign w:val="subscript"/>
              </w:rPr>
              <w:t>x</w:t>
            </w:r>
            <w:r w:rsidRPr="00A06D33">
              <w:rPr>
                <w:rStyle w:val="af7"/>
                <w:noProof/>
              </w:rPr>
              <w:t>Mn</w:t>
            </w:r>
            <w:r w:rsidRPr="00A06D33">
              <w:rPr>
                <w:rStyle w:val="af7"/>
                <w:noProof/>
                <w:vertAlign w:val="subscript"/>
              </w:rPr>
              <w:t>1−</w:t>
            </w:r>
            <w:r w:rsidRPr="00A06D33">
              <w:rPr>
                <w:rStyle w:val="af7"/>
                <w:i/>
                <w:iCs/>
                <w:noProof/>
                <w:vertAlign w:val="subscript"/>
              </w:rPr>
              <w:t>x</w:t>
            </w:r>
            <w:r w:rsidRPr="00A06D33">
              <w:rPr>
                <w:rStyle w:val="af7"/>
                <w:noProof/>
              </w:rPr>
              <w:t>(HCOO)</w:t>
            </w:r>
            <w:r w:rsidRPr="00A06D33">
              <w:rPr>
                <w:rStyle w:val="af7"/>
                <w:noProof/>
                <w:vertAlign w:val="subscript"/>
              </w:rPr>
              <w:t>3</w:t>
            </w:r>
            <w:r w:rsidRPr="00A06D33">
              <w:rPr>
                <w:rStyle w:val="af7"/>
                <w:noProof/>
              </w:rPr>
              <w:t>]</w:t>
            </w:r>
            <w:r w:rsidRPr="00A06D33">
              <w:rPr>
                <w:rStyle w:val="af7"/>
                <w:noProof/>
              </w:rPr>
              <w:t>的元素分析和热稳定性</w:t>
            </w:r>
            <w:r>
              <w:rPr>
                <w:noProof/>
                <w:webHidden/>
              </w:rPr>
              <w:tab/>
            </w:r>
            <w:r>
              <w:rPr>
                <w:noProof/>
                <w:webHidden/>
              </w:rPr>
              <w:fldChar w:fldCharType="begin"/>
            </w:r>
            <w:r>
              <w:rPr>
                <w:noProof/>
                <w:webHidden/>
              </w:rPr>
              <w:instrText xml:space="preserve"> PAGEREF _Toc207874179 \h </w:instrText>
            </w:r>
          </w:ins>
          <w:r>
            <w:rPr>
              <w:noProof/>
              <w:webHidden/>
            </w:rPr>
          </w:r>
          <w:r>
            <w:rPr>
              <w:noProof/>
              <w:webHidden/>
            </w:rPr>
            <w:fldChar w:fldCharType="separate"/>
          </w:r>
          <w:ins w:id="85" w:author="Xianjun_P15" w:date="2025-09-04T10:28:00Z">
            <w:r>
              <w:rPr>
                <w:noProof/>
                <w:webHidden/>
              </w:rPr>
              <w:t>35</w:t>
            </w:r>
            <w:r>
              <w:rPr>
                <w:noProof/>
                <w:webHidden/>
              </w:rPr>
              <w:fldChar w:fldCharType="end"/>
            </w:r>
            <w:r w:rsidRPr="00A06D33">
              <w:rPr>
                <w:rStyle w:val="af7"/>
                <w:noProof/>
              </w:rPr>
              <w:fldChar w:fldCharType="end"/>
            </w:r>
          </w:ins>
        </w:p>
        <w:p w14:paraId="18EC788A" w14:textId="09A0DB13" w:rsidR="001C0357" w:rsidRDefault="001C0357">
          <w:pPr>
            <w:pStyle w:val="TOC3"/>
            <w:ind w:left="480"/>
            <w:rPr>
              <w:ins w:id="86" w:author="Xianjun_P15" w:date="2025-09-04T10:28:00Z"/>
              <w:rFonts w:asciiTheme="minorHAnsi" w:eastAsiaTheme="minorEastAsia" w:hAnsiTheme="minorHAnsi" w:cstheme="minorBidi"/>
              <w:noProof/>
              <w:kern w:val="2"/>
              <w:sz w:val="21"/>
              <w:szCs w:val="22"/>
            </w:rPr>
          </w:pPr>
          <w:ins w:id="87" w:author="Xianjun_P15" w:date="2025-09-04T10:28:00Z">
            <w:r w:rsidRPr="00A06D33">
              <w:rPr>
                <w:rStyle w:val="af7"/>
                <w:noProof/>
              </w:rPr>
              <w:fldChar w:fldCharType="begin"/>
            </w:r>
            <w:r w:rsidRPr="00A06D33">
              <w:rPr>
                <w:rStyle w:val="af7"/>
                <w:noProof/>
              </w:rPr>
              <w:instrText xml:space="preserve"> </w:instrText>
            </w:r>
            <w:r>
              <w:rPr>
                <w:noProof/>
              </w:rPr>
              <w:instrText>HYPERLINK \l "_Toc207874180"</w:instrText>
            </w:r>
            <w:r w:rsidRPr="00A06D33">
              <w:rPr>
                <w:rStyle w:val="af7"/>
                <w:noProof/>
              </w:rPr>
              <w:instrText xml:space="preserve"> </w:instrText>
            </w:r>
            <w:r w:rsidRPr="00A06D33">
              <w:rPr>
                <w:rStyle w:val="af7"/>
                <w:noProof/>
              </w:rPr>
            </w:r>
            <w:r w:rsidRPr="00A06D33">
              <w:rPr>
                <w:rStyle w:val="af7"/>
                <w:noProof/>
              </w:rPr>
              <w:fldChar w:fldCharType="separate"/>
            </w:r>
            <w:r w:rsidRPr="00A06D33">
              <w:rPr>
                <w:rStyle w:val="af7"/>
                <w:noProof/>
              </w:rPr>
              <w:t>4.2.2 [(CH</w:t>
            </w:r>
            <w:r w:rsidRPr="00A06D33">
              <w:rPr>
                <w:rStyle w:val="af7"/>
                <w:noProof/>
                <w:vertAlign w:val="subscript"/>
              </w:rPr>
              <w:t>3</w:t>
            </w:r>
            <w:r w:rsidRPr="00A06D33">
              <w:rPr>
                <w:rStyle w:val="af7"/>
                <w:noProof/>
              </w:rPr>
              <w:t>)</w:t>
            </w:r>
            <w:r w:rsidRPr="00A06D33">
              <w:rPr>
                <w:rStyle w:val="af7"/>
                <w:noProof/>
                <w:vertAlign w:val="subscript"/>
              </w:rPr>
              <w:t>2</w:t>
            </w:r>
            <w:r w:rsidRPr="00A06D33">
              <w:rPr>
                <w:rStyle w:val="af7"/>
                <w:noProof/>
              </w:rPr>
              <w:t>NH</w:t>
            </w:r>
            <w:r w:rsidRPr="00A06D33">
              <w:rPr>
                <w:rStyle w:val="af7"/>
                <w:noProof/>
                <w:vertAlign w:val="subscript"/>
              </w:rPr>
              <w:t>2</w:t>
            </w:r>
            <w:r w:rsidRPr="00A06D33">
              <w:rPr>
                <w:rStyle w:val="af7"/>
                <w:noProof/>
              </w:rPr>
              <w:t>][Cu</w:t>
            </w:r>
            <w:r w:rsidRPr="00A06D33">
              <w:rPr>
                <w:rStyle w:val="af7"/>
                <w:i/>
                <w:iCs/>
                <w:noProof/>
                <w:vertAlign w:val="subscript"/>
              </w:rPr>
              <w:t>x</w:t>
            </w:r>
            <w:r w:rsidRPr="00A06D33">
              <w:rPr>
                <w:rStyle w:val="af7"/>
                <w:noProof/>
              </w:rPr>
              <w:t>Mn</w:t>
            </w:r>
            <w:r w:rsidRPr="00A06D33">
              <w:rPr>
                <w:rStyle w:val="af7"/>
                <w:noProof/>
                <w:vertAlign w:val="subscript"/>
              </w:rPr>
              <w:t>1−</w:t>
            </w:r>
            <w:r w:rsidRPr="00A06D33">
              <w:rPr>
                <w:rStyle w:val="af7"/>
                <w:i/>
                <w:iCs/>
                <w:noProof/>
                <w:vertAlign w:val="subscript"/>
              </w:rPr>
              <w:t>x</w:t>
            </w:r>
            <w:r w:rsidRPr="00A06D33">
              <w:rPr>
                <w:rStyle w:val="af7"/>
                <w:noProof/>
              </w:rPr>
              <w:t>(HCOO)</w:t>
            </w:r>
            <w:r w:rsidRPr="00A06D33">
              <w:rPr>
                <w:rStyle w:val="af7"/>
                <w:noProof/>
                <w:vertAlign w:val="subscript"/>
              </w:rPr>
              <w:t>3</w:t>
            </w:r>
            <w:r w:rsidRPr="00A06D33">
              <w:rPr>
                <w:rStyle w:val="af7"/>
                <w:noProof/>
              </w:rPr>
              <w:t>]</w:t>
            </w:r>
            <w:r w:rsidRPr="00A06D33">
              <w:rPr>
                <w:rStyle w:val="af7"/>
                <w:noProof/>
              </w:rPr>
              <w:t>的晶体结构</w:t>
            </w:r>
            <w:r>
              <w:rPr>
                <w:noProof/>
                <w:webHidden/>
              </w:rPr>
              <w:tab/>
            </w:r>
            <w:r>
              <w:rPr>
                <w:noProof/>
                <w:webHidden/>
              </w:rPr>
              <w:fldChar w:fldCharType="begin"/>
            </w:r>
            <w:r>
              <w:rPr>
                <w:noProof/>
                <w:webHidden/>
              </w:rPr>
              <w:instrText xml:space="preserve"> PAGEREF _Toc207874180 \h </w:instrText>
            </w:r>
          </w:ins>
          <w:r>
            <w:rPr>
              <w:noProof/>
              <w:webHidden/>
            </w:rPr>
          </w:r>
          <w:r>
            <w:rPr>
              <w:noProof/>
              <w:webHidden/>
            </w:rPr>
            <w:fldChar w:fldCharType="separate"/>
          </w:r>
          <w:ins w:id="88" w:author="Xianjun_P15" w:date="2025-09-04T10:28:00Z">
            <w:r>
              <w:rPr>
                <w:noProof/>
                <w:webHidden/>
              </w:rPr>
              <w:t>37</w:t>
            </w:r>
            <w:r>
              <w:rPr>
                <w:noProof/>
                <w:webHidden/>
              </w:rPr>
              <w:fldChar w:fldCharType="end"/>
            </w:r>
            <w:r w:rsidRPr="00A06D33">
              <w:rPr>
                <w:rStyle w:val="af7"/>
                <w:noProof/>
              </w:rPr>
              <w:fldChar w:fldCharType="end"/>
            </w:r>
          </w:ins>
        </w:p>
        <w:p w14:paraId="42D908BF" w14:textId="1520C11D" w:rsidR="001C0357" w:rsidRDefault="001C0357">
          <w:pPr>
            <w:pStyle w:val="TOC2"/>
            <w:tabs>
              <w:tab w:val="right" w:leader="dot" w:pos="8948"/>
            </w:tabs>
            <w:ind w:left="240"/>
            <w:rPr>
              <w:ins w:id="89" w:author="Xianjun_P15" w:date="2025-09-04T10:28:00Z"/>
              <w:rFonts w:asciiTheme="minorHAnsi" w:eastAsiaTheme="minorEastAsia" w:hAnsiTheme="minorHAnsi" w:cstheme="minorBidi"/>
              <w:noProof/>
              <w:kern w:val="2"/>
              <w:sz w:val="21"/>
              <w:szCs w:val="22"/>
            </w:rPr>
          </w:pPr>
          <w:ins w:id="90" w:author="Xianjun_P15" w:date="2025-09-04T10:28:00Z">
            <w:r w:rsidRPr="00A06D33">
              <w:rPr>
                <w:rStyle w:val="af7"/>
                <w:noProof/>
              </w:rPr>
              <w:fldChar w:fldCharType="begin"/>
            </w:r>
            <w:r w:rsidRPr="00A06D33">
              <w:rPr>
                <w:rStyle w:val="af7"/>
                <w:noProof/>
              </w:rPr>
              <w:instrText xml:space="preserve"> </w:instrText>
            </w:r>
            <w:r>
              <w:rPr>
                <w:noProof/>
              </w:rPr>
              <w:instrText>HYPERLINK \l "_Toc207874181"</w:instrText>
            </w:r>
            <w:r w:rsidRPr="00A06D33">
              <w:rPr>
                <w:rStyle w:val="af7"/>
                <w:noProof/>
              </w:rPr>
              <w:instrText xml:space="preserve"> </w:instrText>
            </w:r>
            <w:r w:rsidRPr="00A06D33">
              <w:rPr>
                <w:rStyle w:val="af7"/>
                <w:noProof/>
              </w:rPr>
            </w:r>
            <w:r w:rsidRPr="00A06D33">
              <w:rPr>
                <w:rStyle w:val="af7"/>
                <w:noProof/>
              </w:rPr>
              <w:fldChar w:fldCharType="separate"/>
            </w:r>
            <w:r w:rsidRPr="00A06D33">
              <w:rPr>
                <w:rStyle w:val="af7"/>
                <w:noProof/>
              </w:rPr>
              <w:t>4.3 [(CH</w:t>
            </w:r>
            <w:r w:rsidRPr="00A06D33">
              <w:rPr>
                <w:rStyle w:val="af7"/>
                <w:noProof/>
                <w:vertAlign w:val="subscript"/>
              </w:rPr>
              <w:t>3</w:t>
            </w:r>
            <w:r w:rsidRPr="00A06D33">
              <w:rPr>
                <w:rStyle w:val="af7"/>
                <w:noProof/>
              </w:rPr>
              <w:t>)</w:t>
            </w:r>
            <w:r w:rsidRPr="00A06D33">
              <w:rPr>
                <w:rStyle w:val="af7"/>
                <w:noProof/>
                <w:vertAlign w:val="subscript"/>
              </w:rPr>
              <w:t>2</w:t>
            </w:r>
            <w:r w:rsidRPr="00A06D33">
              <w:rPr>
                <w:rStyle w:val="af7"/>
                <w:noProof/>
              </w:rPr>
              <w:t>NH</w:t>
            </w:r>
            <w:r w:rsidRPr="00A06D33">
              <w:rPr>
                <w:rStyle w:val="af7"/>
                <w:noProof/>
                <w:vertAlign w:val="subscript"/>
              </w:rPr>
              <w:t>2</w:t>
            </w:r>
            <w:r w:rsidRPr="00A06D33">
              <w:rPr>
                <w:rStyle w:val="af7"/>
                <w:noProof/>
              </w:rPr>
              <w:t>][Cu</w:t>
            </w:r>
            <w:r w:rsidRPr="00A06D33">
              <w:rPr>
                <w:rStyle w:val="af7"/>
                <w:i/>
                <w:iCs/>
                <w:noProof/>
                <w:vertAlign w:val="subscript"/>
              </w:rPr>
              <w:t>x</w:t>
            </w:r>
            <w:r w:rsidRPr="00A06D33">
              <w:rPr>
                <w:rStyle w:val="af7"/>
                <w:noProof/>
              </w:rPr>
              <w:t>Mn</w:t>
            </w:r>
            <w:r w:rsidRPr="00A06D33">
              <w:rPr>
                <w:rStyle w:val="af7"/>
                <w:noProof/>
                <w:vertAlign w:val="subscript"/>
              </w:rPr>
              <w:t>1−</w:t>
            </w:r>
            <w:r w:rsidRPr="00A06D33">
              <w:rPr>
                <w:rStyle w:val="af7"/>
                <w:i/>
                <w:iCs/>
                <w:noProof/>
                <w:vertAlign w:val="subscript"/>
              </w:rPr>
              <w:t>x</w:t>
            </w:r>
            <w:r w:rsidRPr="00A06D33">
              <w:rPr>
                <w:rStyle w:val="af7"/>
                <w:noProof/>
              </w:rPr>
              <w:t>(HCOO)</w:t>
            </w:r>
            <w:r w:rsidRPr="00A06D33">
              <w:rPr>
                <w:rStyle w:val="af7"/>
                <w:noProof/>
                <w:vertAlign w:val="subscript"/>
              </w:rPr>
              <w:t>3</w:t>
            </w:r>
            <w:r w:rsidRPr="00A06D33">
              <w:rPr>
                <w:rStyle w:val="af7"/>
                <w:noProof/>
              </w:rPr>
              <w:t>]</w:t>
            </w:r>
            <w:r w:rsidRPr="00A06D33">
              <w:rPr>
                <w:rStyle w:val="af7"/>
                <w:noProof/>
              </w:rPr>
              <w:t>的磁性</w:t>
            </w:r>
            <w:r>
              <w:rPr>
                <w:noProof/>
                <w:webHidden/>
              </w:rPr>
              <w:tab/>
            </w:r>
            <w:r>
              <w:rPr>
                <w:noProof/>
                <w:webHidden/>
              </w:rPr>
              <w:fldChar w:fldCharType="begin"/>
            </w:r>
            <w:r>
              <w:rPr>
                <w:noProof/>
                <w:webHidden/>
              </w:rPr>
              <w:instrText xml:space="preserve"> PAGEREF _Toc207874181 \h </w:instrText>
            </w:r>
          </w:ins>
          <w:r>
            <w:rPr>
              <w:noProof/>
              <w:webHidden/>
            </w:rPr>
          </w:r>
          <w:r>
            <w:rPr>
              <w:noProof/>
              <w:webHidden/>
            </w:rPr>
            <w:fldChar w:fldCharType="separate"/>
          </w:r>
          <w:ins w:id="91" w:author="Xianjun_P15" w:date="2025-09-04T10:28:00Z">
            <w:r>
              <w:rPr>
                <w:noProof/>
                <w:webHidden/>
              </w:rPr>
              <w:t>43</w:t>
            </w:r>
            <w:r>
              <w:rPr>
                <w:noProof/>
                <w:webHidden/>
              </w:rPr>
              <w:fldChar w:fldCharType="end"/>
            </w:r>
            <w:r w:rsidRPr="00A06D33">
              <w:rPr>
                <w:rStyle w:val="af7"/>
                <w:noProof/>
              </w:rPr>
              <w:fldChar w:fldCharType="end"/>
            </w:r>
          </w:ins>
        </w:p>
        <w:p w14:paraId="1B314D39" w14:textId="32B3DA82" w:rsidR="001C0357" w:rsidRDefault="001C0357">
          <w:pPr>
            <w:pStyle w:val="TOC3"/>
            <w:ind w:left="480"/>
            <w:rPr>
              <w:ins w:id="92" w:author="Xianjun_P15" w:date="2025-09-04T10:28:00Z"/>
              <w:rFonts w:asciiTheme="minorHAnsi" w:eastAsiaTheme="minorEastAsia" w:hAnsiTheme="minorHAnsi" w:cstheme="minorBidi"/>
              <w:noProof/>
              <w:kern w:val="2"/>
              <w:sz w:val="21"/>
              <w:szCs w:val="22"/>
            </w:rPr>
          </w:pPr>
          <w:ins w:id="93" w:author="Xianjun_P15" w:date="2025-09-04T10:28:00Z">
            <w:r w:rsidRPr="00A06D33">
              <w:rPr>
                <w:rStyle w:val="af7"/>
                <w:noProof/>
              </w:rPr>
              <w:fldChar w:fldCharType="begin"/>
            </w:r>
            <w:r w:rsidRPr="00A06D33">
              <w:rPr>
                <w:rStyle w:val="af7"/>
                <w:noProof/>
              </w:rPr>
              <w:instrText xml:space="preserve"> </w:instrText>
            </w:r>
            <w:r>
              <w:rPr>
                <w:noProof/>
              </w:rPr>
              <w:instrText>HYPERLINK \l "_Toc207874182"</w:instrText>
            </w:r>
            <w:r w:rsidRPr="00A06D33">
              <w:rPr>
                <w:rStyle w:val="af7"/>
                <w:noProof/>
              </w:rPr>
              <w:instrText xml:space="preserve"> </w:instrText>
            </w:r>
            <w:r w:rsidRPr="00A06D33">
              <w:rPr>
                <w:rStyle w:val="af7"/>
                <w:noProof/>
              </w:rPr>
            </w:r>
            <w:r w:rsidRPr="00A06D33">
              <w:rPr>
                <w:rStyle w:val="af7"/>
                <w:noProof/>
              </w:rPr>
              <w:fldChar w:fldCharType="separate"/>
            </w:r>
            <w:r w:rsidRPr="00A06D33">
              <w:rPr>
                <w:rStyle w:val="af7"/>
                <w:noProof/>
              </w:rPr>
              <w:t>4.3.1 [(CH</w:t>
            </w:r>
            <w:r w:rsidRPr="00A06D33">
              <w:rPr>
                <w:rStyle w:val="af7"/>
                <w:noProof/>
                <w:vertAlign w:val="subscript"/>
              </w:rPr>
              <w:t>3</w:t>
            </w:r>
            <w:r w:rsidRPr="00A06D33">
              <w:rPr>
                <w:rStyle w:val="af7"/>
                <w:noProof/>
              </w:rPr>
              <w:t>)</w:t>
            </w:r>
            <w:r w:rsidRPr="00A06D33">
              <w:rPr>
                <w:rStyle w:val="af7"/>
                <w:noProof/>
                <w:vertAlign w:val="subscript"/>
              </w:rPr>
              <w:t>2</w:t>
            </w:r>
            <w:r w:rsidRPr="00A06D33">
              <w:rPr>
                <w:rStyle w:val="af7"/>
                <w:noProof/>
              </w:rPr>
              <w:t>NH</w:t>
            </w:r>
            <w:r w:rsidRPr="00A06D33">
              <w:rPr>
                <w:rStyle w:val="af7"/>
                <w:noProof/>
                <w:vertAlign w:val="subscript"/>
              </w:rPr>
              <w:t>2</w:t>
            </w:r>
            <w:r w:rsidRPr="00A06D33">
              <w:rPr>
                <w:rStyle w:val="af7"/>
                <w:noProof/>
              </w:rPr>
              <w:t>][Cu</w:t>
            </w:r>
            <w:r w:rsidRPr="00A06D33">
              <w:rPr>
                <w:rStyle w:val="af7"/>
                <w:i/>
                <w:iCs/>
                <w:noProof/>
                <w:vertAlign w:val="subscript"/>
              </w:rPr>
              <w:t>x</w:t>
            </w:r>
            <w:r w:rsidRPr="00A06D33">
              <w:rPr>
                <w:rStyle w:val="af7"/>
                <w:noProof/>
              </w:rPr>
              <w:t>Mn</w:t>
            </w:r>
            <w:r w:rsidRPr="00A06D33">
              <w:rPr>
                <w:rStyle w:val="af7"/>
                <w:noProof/>
                <w:vertAlign w:val="subscript"/>
              </w:rPr>
              <w:t>1−</w:t>
            </w:r>
            <w:r w:rsidRPr="00A06D33">
              <w:rPr>
                <w:rStyle w:val="af7"/>
                <w:i/>
                <w:iCs/>
                <w:noProof/>
                <w:vertAlign w:val="subscript"/>
              </w:rPr>
              <w:t>x</w:t>
            </w:r>
            <w:r w:rsidRPr="00A06D33">
              <w:rPr>
                <w:rStyle w:val="af7"/>
                <w:noProof/>
              </w:rPr>
              <w:t>(HCOO)</w:t>
            </w:r>
            <w:r w:rsidRPr="00A06D33">
              <w:rPr>
                <w:rStyle w:val="af7"/>
                <w:noProof/>
                <w:vertAlign w:val="subscript"/>
              </w:rPr>
              <w:t>3</w:t>
            </w:r>
            <w:r w:rsidRPr="00A06D33">
              <w:rPr>
                <w:rStyle w:val="af7"/>
                <w:noProof/>
              </w:rPr>
              <w:t>]</w:t>
            </w:r>
            <w:r w:rsidRPr="00A06D33">
              <w:rPr>
                <w:rStyle w:val="af7"/>
                <w:noProof/>
              </w:rPr>
              <w:t>的磁性</w:t>
            </w:r>
            <w:r>
              <w:rPr>
                <w:noProof/>
                <w:webHidden/>
              </w:rPr>
              <w:tab/>
            </w:r>
            <w:r>
              <w:rPr>
                <w:noProof/>
                <w:webHidden/>
              </w:rPr>
              <w:fldChar w:fldCharType="begin"/>
            </w:r>
            <w:r>
              <w:rPr>
                <w:noProof/>
                <w:webHidden/>
              </w:rPr>
              <w:instrText xml:space="preserve"> PAGEREF _Toc207874182 \h </w:instrText>
            </w:r>
          </w:ins>
          <w:r>
            <w:rPr>
              <w:noProof/>
              <w:webHidden/>
            </w:rPr>
          </w:r>
          <w:r>
            <w:rPr>
              <w:noProof/>
              <w:webHidden/>
            </w:rPr>
            <w:fldChar w:fldCharType="separate"/>
          </w:r>
          <w:ins w:id="94" w:author="Xianjun_P15" w:date="2025-09-04T10:28:00Z">
            <w:r>
              <w:rPr>
                <w:noProof/>
                <w:webHidden/>
              </w:rPr>
              <w:t>43</w:t>
            </w:r>
            <w:r>
              <w:rPr>
                <w:noProof/>
                <w:webHidden/>
              </w:rPr>
              <w:fldChar w:fldCharType="end"/>
            </w:r>
            <w:r w:rsidRPr="00A06D33">
              <w:rPr>
                <w:rStyle w:val="af7"/>
                <w:noProof/>
              </w:rPr>
              <w:fldChar w:fldCharType="end"/>
            </w:r>
          </w:ins>
        </w:p>
        <w:p w14:paraId="4D6C4246" w14:textId="0A278254" w:rsidR="001C0357" w:rsidRDefault="001C0357">
          <w:pPr>
            <w:pStyle w:val="TOC3"/>
            <w:ind w:left="480"/>
            <w:rPr>
              <w:ins w:id="95" w:author="Xianjun_P15" w:date="2025-09-04T10:28:00Z"/>
              <w:rFonts w:asciiTheme="minorHAnsi" w:eastAsiaTheme="minorEastAsia" w:hAnsiTheme="minorHAnsi" w:cstheme="minorBidi"/>
              <w:noProof/>
              <w:kern w:val="2"/>
              <w:sz w:val="21"/>
              <w:szCs w:val="22"/>
            </w:rPr>
          </w:pPr>
          <w:ins w:id="96" w:author="Xianjun_P15" w:date="2025-09-04T10:28:00Z">
            <w:r w:rsidRPr="00A06D33">
              <w:rPr>
                <w:rStyle w:val="af7"/>
                <w:noProof/>
              </w:rPr>
              <w:fldChar w:fldCharType="begin"/>
            </w:r>
            <w:r w:rsidRPr="00A06D33">
              <w:rPr>
                <w:rStyle w:val="af7"/>
                <w:noProof/>
              </w:rPr>
              <w:instrText xml:space="preserve"> </w:instrText>
            </w:r>
            <w:r>
              <w:rPr>
                <w:noProof/>
              </w:rPr>
              <w:instrText>HYPERLINK \l "_Toc207874183"</w:instrText>
            </w:r>
            <w:r w:rsidRPr="00A06D33">
              <w:rPr>
                <w:rStyle w:val="af7"/>
                <w:noProof/>
              </w:rPr>
              <w:instrText xml:space="preserve"> </w:instrText>
            </w:r>
            <w:r w:rsidRPr="00A06D33">
              <w:rPr>
                <w:rStyle w:val="af7"/>
                <w:noProof/>
              </w:rPr>
            </w:r>
            <w:r w:rsidRPr="00A06D33">
              <w:rPr>
                <w:rStyle w:val="af7"/>
                <w:noProof/>
              </w:rPr>
              <w:fldChar w:fldCharType="separate"/>
            </w:r>
            <w:r w:rsidRPr="00A06D33">
              <w:rPr>
                <w:rStyle w:val="af7"/>
                <w:noProof/>
              </w:rPr>
              <w:t>4.3.2 [(CH</w:t>
            </w:r>
            <w:r w:rsidRPr="00A06D33">
              <w:rPr>
                <w:rStyle w:val="af7"/>
                <w:noProof/>
                <w:vertAlign w:val="subscript"/>
              </w:rPr>
              <w:t>3</w:t>
            </w:r>
            <w:r w:rsidRPr="00A06D33">
              <w:rPr>
                <w:rStyle w:val="af7"/>
                <w:noProof/>
              </w:rPr>
              <w:t>)</w:t>
            </w:r>
            <w:r w:rsidRPr="00A06D33">
              <w:rPr>
                <w:rStyle w:val="af7"/>
                <w:noProof/>
                <w:vertAlign w:val="subscript"/>
              </w:rPr>
              <w:t>2</w:t>
            </w:r>
            <w:r w:rsidRPr="00A06D33">
              <w:rPr>
                <w:rStyle w:val="af7"/>
                <w:noProof/>
              </w:rPr>
              <w:t>NH</w:t>
            </w:r>
            <w:r w:rsidRPr="00A06D33">
              <w:rPr>
                <w:rStyle w:val="af7"/>
                <w:noProof/>
                <w:vertAlign w:val="subscript"/>
              </w:rPr>
              <w:t>2</w:t>
            </w:r>
            <w:r w:rsidRPr="00A06D33">
              <w:rPr>
                <w:rStyle w:val="af7"/>
                <w:noProof/>
              </w:rPr>
              <w:t>][Cu</w:t>
            </w:r>
            <w:r w:rsidRPr="00A06D33">
              <w:rPr>
                <w:rStyle w:val="af7"/>
                <w:i/>
                <w:iCs/>
                <w:noProof/>
                <w:vertAlign w:val="subscript"/>
              </w:rPr>
              <w:t>x</w:t>
            </w:r>
            <w:r w:rsidRPr="00A06D33">
              <w:rPr>
                <w:rStyle w:val="af7"/>
                <w:noProof/>
              </w:rPr>
              <w:t>Mn</w:t>
            </w:r>
            <w:r w:rsidRPr="00A06D33">
              <w:rPr>
                <w:rStyle w:val="af7"/>
                <w:noProof/>
                <w:vertAlign w:val="subscript"/>
              </w:rPr>
              <w:t>1−</w:t>
            </w:r>
            <w:r w:rsidRPr="00A06D33">
              <w:rPr>
                <w:rStyle w:val="af7"/>
                <w:i/>
                <w:iCs/>
                <w:noProof/>
                <w:vertAlign w:val="subscript"/>
              </w:rPr>
              <w:t>x</w:t>
            </w:r>
            <w:r w:rsidRPr="00A06D33">
              <w:rPr>
                <w:rStyle w:val="af7"/>
                <w:noProof/>
              </w:rPr>
              <w:t>(HCOO)</w:t>
            </w:r>
            <w:r w:rsidRPr="00A06D33">
              <w:rPr>
                <w:rStyle w:val="af7"/>
                <w:noProof/>
                <w:vertAlign w:val="subscript"/>
              </w:rPr>
              <w:t>3</w:t>
            </w:r>
            <w:r w:rsidRPr="00A06D33">
              <w:rPr>
                <w:rStyle w:val="af7"/>
                <w:noProof/>
              </w:rPr>
              <w:t>]</w:t>
            </w:r>
            <w:r w:rsidRPr="00A06D33">
              <w:rPr>
                <w:rStyle w:val="af7"/>
                <w:noProof/>
              </w:rPr>
              <w:t>与</w:t>
            </w:r>
            <w:r w:rsidRPr="00A06D33">
              <w:rPr>
                <w:rStyle w:val="af7"/>
                <w:noProof/>
              </w:rPr>
              <w:t>[CH</w:t>
            </w:r>
            <w:r w:rsidRPr="00A06D33">
              <w:rPr>
                <w:rStyle w:val="af7"/>
                <w:noProof/>
                <w:vertAlign w:val="subscript"/>
              </w:rPr>
              <w:t>3</w:t>
            </w:r>
            <w:r w:rsidRPr="00A06D33">
              <w:rPr>
                <w:rStyle w:val="af7"/>
                <w:noProof/>
              </w:rPr>
              <w:t>CH</w:t>
            </w:r>
            <w:r w:rsidRPr="00A06D33">
              <w:rPr>
                <w:rStyle w:val="af7"/>
                <w:noProof/>
                <w:vertAlign w:val="subscript"/>
              </w:rPr>
              <w:t>2</w:t>
            </w:r>
            <w:r w:rsidRPr="00A06D33">
              <w:rPr>
                <w:rStyle w:val="af7"/>
                <w:noProof/>
              </w:rPr>
              <w:t>NH</w:t>
            </w:r>
            <w:r w:rsidRPr="00A06D33">
              <w:rPr>
                <w:rStyle w:val="af7"/>
                <w:noProof/>
                <w:vertAlign w:val="subscript"/>
              </w:rPr>
              <w:t>3</w:t>
            </w:r>
            <w:r w:rsidRPr="00A06D33">
              <w:rPr>
                <w:rStyle w:val="af7"/>
                <w:noProof/>
              </w:rPr>
              <w:t>][Cu</w:t>
            </w:r>
            <w:r w:rsidRPr="00A06D33">
              <w:rPr>
                <w:rStyle w:val="af7"/>
                <w:i/>
                <w:noProof/>
                <w:vertAlign w:val="subscript"/>
              </w:rPr>
              <w:t>x</w:t>
            </w:r>
            <w:r w:rsidRPr="00A06D33">
              <w:rPr>
                <w:rStyle w:val="af7"/>
                <w:noProof/>
              </w:rPr>
              <w:t>Mn</w:t>
            </w:r>
            <w:r w:rsidRPr="00A06D33">
              <w:rPr>
                <w:rStyle w:val="af7"/>
                <w:noProof/>
                <w:vertAlign w:val="subscript"/>
              </w:rPr>
              <w:t>1−</w:t>
            </w:r>
            <w:r w:rsidRPr="00A06D33">
              <w:rPr>
                <w:rStyle w:val="af7"/>
                <w:i/>
                <w:noProof/>
                <w:vertAlign w:val="subscript"/>
              </w:rPr>
              <w:t>x</w:t>
            </w:r>
            <w:r w:rsidRPr="00A06D33">
              <w:rPr>
                <w:rStyle w:val="af7"/>
                <w:noProof/>
              </w:rPr>
              <w:t>(HCOO)</w:t>
            </w:r>
            <w:r w:rsidRPr="00A06D33">
              <w:rPr>
                <w:rStyle w:val="af7"/>
                <w:noProof/>
                <w:vertAlign w:val="subscript"/>
              </w:rPr>
              <w:t>3</w:t>
            </w:r>
            <w:r w:rsidRPr="00A06D33">
              <w:rPr>
                <w:rStyle w:val="af7"/>
                <w:noProof/>
              </w:rPr>
              <w:t>]</w:t>
            </w:r>
            <w:r w:rsidRPr="00A06D33">
              <w:rPr>
                <w:rStyle w:val="af7"/>
                <w:noProof/>
              </w:rPr>
              <w:t>磁性对比</w:t>
            </w:r>
            <w:r>
              <w:rPr>
                <w:noProof/>
                <w:webHidden/>
              </w:rPr>
              <w:tab/>
            </w:r>
            <w:r>
              <w:rPr>
                <w:noProof/>
                <w:webHidden/>
              </w:rPr>
              <w:fldChar w:fldCharType="begin"/>
            </w:r>
            <w:r>
              <w:rPr>
                <w:noProof/>
                <w:webHidden/>
              </w:rPr>
              <w:instrText xml:space="preserve"> PAGEREF _Toc207874183 \h </w:instrText>
            </w:r>
          </w:ins>
          <w:r>
            <w:rPr>
              <w:noProof/>
              <w:webHidden/>
            </w:rPr>
          </w:r>
          <w:r>
            <w:rPr>
              <w:noProof/>
              <w:webHidden/>
            </w:rPr>
            <w:fldChar w:fldCharType="separate"/>
          </w:r>
          <w:ins w:id="97" w:author="Xianjun_P15" w:date="2025-09-04T10:28:00Z">
            <w:r>
              <w:rPr>
                <w:noProof/>
                <w:webHidden/>
              </w:rPr>
              <w:t>45</w:t>
            </w:r>
            <w:r>
              <w:rPr>
                <w:noProof/>
                <w:webHidden/>
              </w:rPr>
              <w:fldChar w:fldCharType="end"/>
            </w:r>
            <w:r w:rsidRPr="00A06D33">
              <w:rPr>
                <w:rStyle w:val="af7"/>
                <w:noProof/>
              </w:rPr>
              <w:fldChar w:fldCharType="end"/>
            </w:r>
          </w:ins>
        </w:p>
        <w:p w14:paraId="4D37449B" w14:textId="1A360241" w:rsidR="001C0357" w:rsidRDefault="001C0357">
          <w:pPr>
            <w:pStyle w:val="TOC2"/>
            <w:tabs>
              <w:tab w:val="right" w:leader="dot" w:pos="8948"/>
            </w:tabs>
            <w:ind w:left="240"/>
            <w:rPr>
              <w:ins w:id="98" w:author="Xianjun_P15" w:date="2025-09-04T10:28:00Z"/>
              <w:rFonts w:asciiTheme="minorHAnsi" w:eastAsiaTheme="minorEastAsia" w:hAnsiTheme="minorHAnsi" w:cstheme="minorBidi"/>
              <w:noProof/>
              <w:kern w:val="2"/>
              <w:sz w:val="21"/>
              <w:szCs w:val="22"/>
            </w:rPr>
          </w:pPr>
          <w:ins w:id="99" w:author="Xianjun_P15" w:date="2025-09-04T10:28:00Z">
            <w:r w:rsidRPr="00A06D33">
              <w:rPr>
                <w:rStyle w:val="af7"/>
                <w:noProof/>
              </w:rPr>
              <w:fldChar w:fldCharType="begin"/>
            </w:r>
            <w:r w:rsidRPr="00A06D33">
              <w:rPr>
                <w:rStyle w:val="af7"/>
                <w:noProof/>
              </w:rPr>
              <w:instrText xml:space="preserve"> </w:instrText>
            </w:r>
            <w:r>
              <w:rPr>
                <w:noProof/>
              </w:rPr>
              <w:instrText>HYPERLINK \l "_Toc207874184"</w:instrText>
            </w:r>
            <w:r w:rsidRPr="00A06D33">
              <w:rPr>
                <w:rStyle w:val="af7"/>
                <w:noProof/>
              </w:rPr>
              <w:instrText xml:space="preserve"> </w:instrText>
            </w:r>
            <w:r w:rsidRPr="00A06D33">
              <w:rPr>
                <w:rStyle w:val="af7"/>
                <w:noProof/>
              </w:rPr>
            </w:r>
            <w:r w:rsidRPr="00A06D33">
              <w:rPr>
                <w:rStyle w:val="af7"/>
                <w:noProof/>
              </w:rPr>
              <w:fldChar w:fldCharType="separate"/>
            </w:r>
            <w:r w:rsidRPr="00A06D33">
              <w:rPr>
                <w:rStyle w:val="af7"/>
                <w:noProof/>
              </w:rPr>
              <w:t>4.4 dmaCuMn</w:t>
            </w:r>
            <w:r w:rsidRPr="00A06D33">
              <w:rPr>
                <w:rStyle w:val="af7"/>
                <w:noProof/>
              </w:rPr>
              <w:t>固溶体化合物的介电性质</w:t>
            </w:r>
            <w:r>
              <w:rPr>
                <w:noProof/>
                <w:webHidden/>
              </w:rPr>
              <w:tab/>
            </w:r>
            <w:r>
              <w:rPr>
                <w:noProof/>
                <w:webHidden/>
              </w:rPr>
              <w:fldChar w:fldCharType="begin"/>
            </w:r>
            <w:r>
              <w:rPr>
                <w:noProof/>
                <w:webHidden/>
              </w:rPr>
              <w:instrText xml:space="preserve"> PAGEREF _Toc207874184 \h </w:instrText>
            </w:r>
          </w:ins>
          <w:r>
            <w:rPr>
              <w:noProof/>
              <w:webHidden/>
            </w:rPr>
          </w:r>
          <w:r>
            <w:rPr>
              <w:noProof/>
              <w:webHidden/>
            </w:rPr>
            <w:fldChar w:fldCharType="separate"/>
          </w:r>
          <w:ins w:id="100" w:author="Xianjun_P15" w:date="2025-09-04T10:28:00Z">
            <w:r>
              <w:rPr>
                <w:noProof/>
                <w:webHidden/>
              </w:rPr>
              <w:t>46</w:t>
            </w:r>
            <w:r>
              <w:rPr>
                <w:noProof/>
                <w:webHidden/>
              </w:rPr>
              <w:fldChar w:fldCharType="end"/>
            </w:r>
            <w:r w:rsidRPr="00A06D33">
              <w:rPr>
                <w:rStyle w:val="af7"/>
                <w:noProof/>
              </w:rPr>
              <w:fldChar w:fldCharType="end"/>
            </w:r>
          </w:ins>
        </w:p>
        <w:p w14:paraId="5C4FCB98" w14:textId="4B10206C" w:rsidR="001C0357" w:rsidRDefault="001C0357">
          <w:pPr>
            <w:pStyle w:val="TOC2"/>
            <w:tabs>
              <w:tab w:val="right" w:leader="dot" w:pos="8948"/>
            </w:tabs>
            <w:ind w:left="240"/>
            <w:rPr>
              <w:ins w:id="101" w:author="Xianjun_P15" w:date="2025-09-04T10:28:00Z"/>
              <w:rFonts w:asciiTheme="minorHAnsi" w:eastAsiaTheme="minorEastAsia" w:hAnsiTheme="minorHAnsi" w:cstheme="minorBidi"/>
              <w:noProof/>
              <w:kern w:val="2"/>
              <w:sz w:val="21"/>
              <w:szCs w:val="22"/>
            </w:rPr>
          </w:pPr>
          <w:ins w:id="102" w:author="Xianjun_P15" w:date="2025-09-04T10:28:00Z">
            <w:r w:rsidRPr="00A06D33">
              <w:rPr>
                <w:rStyle w:val="af7"/>
                <w:noProof/>
              </w:rPr>
              <w:lastRenderedPageBreak/>
              <w:fldChar w:fldCharType="begin"/>
            </w:r>
            <w:r w:rsidRPr="00A06D33">
              <w:rPr>
                <w:rStyle w:val="af7"/>
                <w:noProof/>
              </w:rPr>
              <w:instrText xml:space="preserve"> </w:instrText>
            </w:r>
            <w:r>
              <w:rPr>
                <w:noProof/>
              </w:rPr>
              <w:instrText>HYPERLINK \l "_Toc207874185"</w:instrText>
            </w:r>
            <w:r w:rsidRPr="00A06D33">
              <w:rPr>
                <w:rStyle w:val="af7"/>
                <w:noProof/>
              </w:rPr>
              <w:instrText xml:space="preserve"> </w:instrText>
            </w:r>
            <w:r w:rsidRPr="00A06D33">
              <w:rPr>
                <w:rStyle w:val="af7"/>
                <w:noProof/>
              </w:rPr>
            </w:r>
            <w:r w:rsidRPr="00A06D33">
              <w:rPr>
                <w:rStyle w:val="af7"/>
                <w:noProof/>
              </w:rPr>
              <w:fldChar w:fldCharType="separate"/>
            </w:r>
            <w:r w:rsidRPr="00A06D33">
              <w:rPr>
                <w:rStyle w:val="af7"/>
                <w:noProof/>
              </w:rPr>
              <w:t xml:space="preserve">4.5 </w:t>
            </w:r>
            <w:r w:rsidRPr="00A06D33">
              <w:rPr>
                <w:rStyle w:val="af7"/>
                <w:noProof/>
              </w:rPr>
              <w:t>本章小结</w:t>
            </w:r>
            <w:r>
              <w:rPr>
                <w:noProof/>
                <w:webHidden/>
              </w:rPr>
              <w:tab/>
            </w:r>
            <w:r>
              <w:rPr>
                <w:noProof/>
                <w:webHidden/>
              </w:rPr>
              <w:fldChar w:fldCharType="begin"/>
            </w:r>
            <w:r>
              <w:rPr>
                <w:noProof/>
                <w:webHidden/>
              </w:rPr>
              <w:instrText xml:space="preserve"> PAGEREF _Toc207874185 \h </w:instrText>
            </w:r>
          </w:ins>
          <w:r>
            <w:rPr>
              <w:noProof/>
              <w:webHidden/>
            </w:rPr>
          </w:r>
          <w:r>
            <w:rPr>
              <w:noProof/>
              <w:webHidden/>
            </w:rPr>
            <w:fldChar w:fldCharType="separate"/>
          </w:r>
          <w:ins w:id="103" w:author="Xianjun_P15" w:date="2025-09-04T10:28:00Z">
            <w:r>
              <w:rPr>
                <w:noProof/>
                <w:webHidden/>
              </w:rPr>
              <w:t>49</w:t>
            </w:r>
            <w:r>
              <w:rPr>
                <w:noProof/>
                <w:webHidden/>
              </w:rPr>
              <w:fldChar w:fldCharType="end"/>
            </w:r>
            <w:r w:rsidRPr="00A06D33">
              <w:rPr>
                <w:rStyle w:val="af7"/>
                <w:noProof/>
              </w:rPr>
              <w:fldChar w:fldCharType="end"/>
            </w:r>
          </w:ins>
        </w:p>
        <w:p w14:paraId="7C426586" w14:textId="1430D75B" w:rsidR="001C0357" w:rsidRDefault="001C0357">
          <w:pPr>
            <w:pStyle w:val="TOC1"/>
            <w:rPr>
              <w:ins w:id="104" w:author="Xianjun_P15" w:date="2025-09-04T10:28:00Z"/>
              <w:rFonts w:asciiTheme="minorHAnsi" w:eastAsiaTheme="minorEastAsia" w:hAnsiTheme="minorHAnsi" w:cstheme="minorBidi"/>
              <w:noProof/>
              <w:kern w:val="2"/>
              <w:sz w:val="21"/>
              <w:szCs w:val="22"/>
            </w:rPr>
          </w:pPr>
          <w:ins w:id="105" w:author="Xianjun_P15" w:date="2025-09-04T10:28:00Z">
            <w:r w:rsidRPr="00A06D33">
              <w:rPr>
                <w:rStyle w:val="af7"/>
                <w:noProof/>
              </w:rPr>
              <w:fldChar w:fldCharType="begin"/>
            </w:r>
            <w:r w:rsidRPr="00A06D33">
              <w:rPr>
                <w:rStyle w:val="af7"/>
                <w:noProof/>
              </w:rPr>
              <w:instrText xml:space="preserve"> </w:instrText>
            </w:r>
            <w:r>
              <w:rPr>
                <w:noProof/>
              </w:rPr>
              <w:instrText>HYPERLINK \l "_Toc207874186"</w:instrText>
            </w:r>
            <w:r w:rsidRPr="00A06D33">
              <w:rPr>
                <w:rStyle w:val="af7"/>
                <w:noProof/>
              </w:rPr>
              <w:instrText xml:space="preserve"> </w:instrText>
            </w:r>
            <w:r w:rsidRPr="00A06D33">
              <w:rPr>
                <w:rStyle w:val="af7"/>
                <w:noProof/>
              </w:rPr>
            </w:r>
            <w:r w:rsidRPr="00A06D33">
              <w:rPr>
                <w:rStyle w:val="af7"/>
                <w:noProof/>
              </w:rPr>
              <w:fldChar w:fldCharType="separate"/>
            </w:r>
            <w:r w:rsidRPr="00A06D33">
              <w:rPr>
                <w:rStyle w:val="af7"/>
                <w:noProof/>
              </w:rPr>
              <w:t>第五章</w:t>
            </w:r>
            <w:r w:rsidRPr="00A06D33">
              <w:rPr>
                <w:rStyle w:val="af7"/>
                <w:noProof/>
              </w:rPr>
              <w:t xml:space="preserve"> </w:t>
            </w:r>
            <w:r w:rsidRPr="00A06D33">
              <w:rPr>
                <w:rStyle w:val="af7"/>
                <w:noProof/>
              </w:rPr>
              <w:t>总结和展望</w:t>
            </w:r>
            <w:r>
              <w:rPr>
                <w:noProof/>
                <w:webHidden/>
              </w:rPr>
              <w:tab/>
            </w:r>
            <w:r>
              <w:rPr>
                <w:noProof/>
                <w:webHidden/>
              </w:rPr>
              <w:fldChar w:fldCharType="begin"/>
            </w:r>
            <w:r>
              <w:rPr>
                <w:noProof/>
                <w:webHidden/>
              </w:rPr>
              <w:instrText xml:space="preserve"> PAGEREF _Toc207874186 \h </w:instrText>
            </w:r>
          </w:ins>
          <w:r>
            <w:rPr>
              <w:noProof/>
              <w:webHidden/>
            </w:rPr>
          </w:r>
          <w:r>
            <w:rPr>
              <w:noProof/>
              <w:webHidden/>
            </w:rPr>
            <w:fldChar w:fldCharType="separate"/>
          </w:r>
          <w:ins w:id="106" w:author="Xianjun_P15" w:date="2025-09-04T10:28:00Z">
            <w:r>
              <w:rPr>
                <w:noProof/>
                <w:webHidden/>
              </w:rPr>
              <w:t>51</w:t>
            </w:r>
            <w:r>
              <w:rPr>
                <w:noProof/>
                <w:webHidden/>
              </w:rPr>
              <w:fldChar w:fldCharType="end"/>
            </w:r>
            <w:r w:rsidRPr="00A06D33">
              <w:rPr>
                <w:rStyle w:val="af7"/>
                <w:noProof/>
              </w:rPr>
              <w:fldChar w:fldCharType="end"/>
            </w:r>
          </w:ins>
        </w:p>
        <w:p w14:paraId="1A3DC7AF" w14:textId="661DD106" w:rsidR="001C0357" w:rsidRDefault="001C0357">
          <w:pPr>
            <w:pStyle w:val="TOC1"/>
            <w:rPr>
              <w:ins w:id="107" w:author="Xianjun_P15" w:date="2025-09-04T10:28:00Z"/>
              <w:rFonts w:asciiTheme="minorHAnsi" w:eastAsiaTheme="minorEastAsia" w:hAnsiTheme="minorHAnsi" w:cstheme="minorBidi"/>
              <w:noProof/>
              <w:kern w:val="2"/>
              <w:sz w:val="21"/>
              <w:szCs w:val="22"/>
            </w:rPr>
          </w:pPr>
          <w:ins w:id="108" w:author="Xianjun_P15" w:date="2025-09-04T10:28:00Z">
            <w:r w:rsidRPr="00A06D33">
              <w:rPr>
                <w:rStyle w:val="af7"/>
                <w:noProof/>
              </w:rPr>
              <w:fldChar w:fldCharType="begin"/>
            </w:r>
            <w:r w:rsidRPr="00A06D33">
              <w:rPr>
                <w:rStyle w:val="af7"/>
                <w:noProof/>
              </w:rPr>
              <w:instrText xml:space="preserve"> </w:instrText>
            </w:r>
            <w:r>
              <w:rPr>
                <w:noProof/>
              </w:rPr>
              <w:instrText>HYPERLINK \l "_Toc207874187"</w:instrText>
            </w:r>
            <w:r w:rsidRPr="00A06D33">
              <w:rPr>
                <w:rStyle w:val="af7"/>
                <w:noProof/>
              </w:rPr>
              <w:instrText xml:space="preserve"> </w:instrText>
            </w:r>
            <w:r w:rsidRPr="00A06D33">
              <w:rPr>
                <w:rStyle w:val="af7"/>
                <w:noProof/>
              </w:rPr>
            </w:r>
            <w:r w:rsidRPr="00A06D33">
              <w:rPr>
                <w:rStyle w:val="af7"/>
                <w:noProof/>
              </w:rPr>
              <w:fldChar w:fldCharType="separate"/>
            </w:r>
            <w:r w:rsidRPr="00A06D33">
              <w:rPr>
                <w:rStyle w:val="af7"/>
                <w:noProof/>
              </w:rPr>
              <w:t>参考文献</w:t>
            </w:r>
            <w:r>
              <w:rPr>
                <w:noProof/>
                <w:webHidden/>
              </w:rPr>
              <w:tab/>
            </w:r>
            <w:r>
              <w:rPr>
                <w:noProof/>
                <w:webHidden/>
              </w:rPr>
              <w:fldChar w:fldCharType="begin"/>
            </w:r>
            <w:r>
              <w:rPr>
                <w:noProof/>
                <w:webHidden/>
              </w:rPr>
              <w:instrText xml:space="preserve"> PAGEREF _Toc207874187 \h </w:instrText>
            </w:r>
          </w:ins>
          <w:r>
            <w:rPr>
              <w:noProof/>
              <w:webHidden/>
            </w:rPr>
          </w:r>
          <w:r>
            <w:rPr>
              <w:noProof/>
              <w:webHidden/>
            </w:rPr>
            <w:fldChar w:fldCharType="separate"/>
          </w:r>
          <w:ins w:id="109" w:author="Xianjun_P15" w:date="2025-09-04T10:28:00Z">
            <w:r>
              <w:rPr>
                <w:noProof/>
                <w:webHidden/>
              </w:rPr>
              <w:t>53</w:t>
            </w:r>
            <w:r>
              <w:rPr>
                <w:noProof/>
                <w:webHidden/>
              </w:rPr>
              <w:fldChar w:fldCharType="end"/>
            </w:r>
            <w:r w:rsidRPr="00A06D33">
              <w:rPr>
                <w:rStyle w:val="af7"/>
                <w:noProof/>
              </w:rPr>
              <w:fldChar w:fldCharType="end"/>
            </w:r>
          </w:ins>
        </w:p>
        <w:p w14:paraId="4F223DBE" w14:textId="446C368A" w:rsidR="001C0357" w:rsidRDefault="001C0357">
          <w:pPr>
            <w:pStyle w:val="TOC1"/>
            <w:rPr>
              <w:ins w:id="110" w:author="Xianjun_P15" w:date="2025-09-04T10:28:00Z"/>
              <w:rFonts w:asciiTheme="minorHAnsi" w:eastAsiaTheme="minorEastAsia" w:hAnsiTheme="minorHAnsi" w:cstheme="minorBidi"/>
              <w:noProof/>
              <w:kern w:val="2"/>
              <w:sz w:val="21"/>
              <w:szCs w:val="22"/>
            </w:rPr>
          </w:pPr>
          <w:ins w:id="111" w:author="Xianjun_P15" w:date="2025-09-04T10:28:00Z">
            <w:r w:rsidRPr="00A06D33">
              <w:rPr>
                <w:rStyle w:val="af7"/>
                <w:noProof/>
              </w:rPr>
              <w:fldChar w:fldCharType="begin"/>
            </w:r>
            <w:r w:rsidRPr="00A06D33">
              <w:rPr>
                <w:rStyle w:val="af7"/>
                <w:noProof/>
              </w:rPr>
              <w:instrText xml:space="preserve"> </w:instrText>
            </w:r>
            <w:r>
              <w:rPr>
                <w:noProof/>
              </w:rPr>
              <w:instrText>HYPERLINK \l "_Toc207874188"</w:instrText>
            </w:r>
            <w:r w:rsidRPr="00A06D33">
              <w:rPr>
                <w:rStyle w:val="af7"/>
                <w:noProof/>
              </w:rPr>
              <w:instrText xml:space="preserve"> </w:instrText>
            </w:r>
            <w:r w:rsidRPr="00A06D33">
              <w:rPr>
                <w:rStyle w:val="af7"/>
                <w:noProof/>
              </w:rPr>
            </w:r>
            <w:r w:rsidRPr="00A06D33">
              <w:rPr>
                <w:rStyle w:val="af7"/>
                <w:noProof/>
              </w:rPr>
              <w:fldChar w:fldCharType="separate"/>
            </w:r>
            <w:r w:rsidRPr="00A06D33">
              <w:rPr>
                <w:rStyle w:val="af7"/>
                <w:rFonts w:cs="Times New Roman"/>
                <w:noProof/>
              </w:rPr>
              <w:t>攻读硕士学位期间论文发表情况</w:t>
            </w:r>
            <w:r>
              <w:rPr>
                <w:noProof/>
                <w:webHidden/>
              </w:rPr>
              <w:tab/>
            </w:r>
            <w:r>
              <w:rPr>
                <w:noProof/>
                <w:webHidden/>
              </w:rPr>
              <w:fldChar w:fldCharType="begin"/>
            </w:r>
            <w:r>
              <w:rPr>
                <w:noProof/>
                <w:webHidden/>
              </w:rPr>
              <w:instrText xml:space="preserve"> PAGEREF _Toc207874188 \h </w:instrText>
            </w:r>
          </w:ins>
          <w:r>
            <w:rPr>
              <w:noProof/>
              <w:webHidden/>
            </w:rPr>
          </w:r>
          <w:r>
            <w:rPr>
              <w:noProof/>
              <w:webHidden/>
            </w:rPr>
            <w:fldChar w:fldCharType="separate"/>
          </w:r>
          <w:ins w:id="112" w:author="Xianjun_P15" w:date="2025-09-04T10:28:00Z">
            <w:r>
              <w:rPr>
                <w:noProof/>
                <w:webHidden/>
              </w:rPr>
              <w:t>69</w:t>
            </w:r>
            <w:r>
              <w:rPr>
                <w:noProof/>
                <w:webHidden/>
              </w:rPr>
              <w:fldChar w:fldCharType="end"/>
            </w:r>
            <w:r w:rsidRPr="00A06D33">
              <w:rPr>
                <w:rStyle w:val="af7"/>
                <w:noProof/>
              </w:rPr>
              <w:fldChar w:fldCharType="end"/>
            </w:r>
          </w:ins>
        </w:p>
        <w:p w14:paraId="6FA79290" w14:textId="46722FF8" w:rsidR="001C0357" w:rsidRDefault="001C0357">
          <w:pPr>
            <w:pStyle w:val="TOC1"/>
            <w:rPr>
              <w:ins w:id="113" w:author="Xianjun_P15" w:date="2025-09-04T10:28:00Z"/>
              <w:rFonts w:asciiTheme="minorHAnsi" w:eastAsiaTheme="minorEastAsia" w:hAnsiTheme="minorHAnsi" w:cstheme="minorBidi"/>
              <w:noProof/>
              <w:kern w:val="2"/>
              <w:sz w:val="21"/>
              <w:szCs w:val="22"/>
            </w:rPr>
          </w:pPr>
          <w:ins w:id="114" w:author="Xianjun_P15" w:date="2025-09-04T10:28:00Z">
            <w:r w:rsidRPr="00A06D33">
              <w:rPr>
                <w:rStyle w:val="af7"/>
                <w:noProof/>
              </w:rPr>
              <w:fldChar w:fldCharType="begin"/>
            </w:r>
            <w:r w:rsidRPr="00A06D33">
              <w:rPr>
                <w:rStyle w:val="af7"/>
                <w:noProof/>
              </w:rPr>
              <w:instrText xml:space="preserve"> </w:instrText>
            </w:r>
            <w:r>
              <w:rPr>
                <w:noProof/>
              </w:rPr>
              <w:instrText>HYPERLINK \l "_Toc207874189"</w:instrText>
            </w:r>
            <w:r w:rsidRPr="00A06D33">
              <w:rPr>
                <w:rStyle w:val="af7"/>
                <w:noProof/>
              </w:rPr>
              <w:instrText xml:space="preserve"> </w:instrText>
            </w:r>
            <w:r w:rsidRPr="00A06D33">
              <w:rPr>
                <w:rStyle w:val="af7"/>
                <w:noProof/>
              </w:rPr>
            </w:r>
            <w:r w:rsidRPr="00A06D33">
              <w:rPr>
                <w:rStyle w:val="af7"/>
                <w:noProof/>
              </w:rPr>
              <w:fldChar w:fldCharType="separate"/>
            </w:r>
            <w:r w:rsidRPr="00A06D33">
              <w:rPr>
                <w:rStyle w:val="af7"/>
                <w:noProof/>
              </w:rPr>
              <w:t>致</w:t>
            </w:r>
            <w:r w:rsidRPr="00A06D33">
              <w:rPr>
                <w:rStyle w:val="af7"/>
                <w:noProof/>
              </w:rPr>
              <w:t xml:space="preserve"> </w:t>
            </w:r>
            <w:r w:rsidRPr="00A06D33">
              <w:rPr>
                <w:rStyle w:val="af7"/>
                <w:noProof/>
              </w:rPr>
              <w:t>谢</w:t>
            </w:r>
            <w:r>
              <w:rPr>
                <w:noProof/>
                <w:webHidden/>
              </w:rPr>
              <w:tab/>
            </w:r>
            <w:r>
              <w:rPr>
                <w:noProof/>
                <w:webHidden/>
              </w:rPr>
              <w:fldChar w:fldCharType="begin"/>
            </w:r>
            <w:r>
              <w:rPr>
                <w:noProof/>
                <w:webHidden/>
              </w:rPr>
              <w:instrText xml:space="preserve"> PAGEREF _Toc207874189 \h </w:instrText>
            </w:r>
          </w:ins>
          <w:r>
            <w:rPr>
              <w:noProof/>
              <w:webHidden/>
            </w:rPr>
          </w:r>
          <w:r>
            <w:rPr>
              <w:noProof/>
              <w:webHidden/>
            </w:rPr>
            <w:fldChar w:fldCharType="separate"/>
          </w:r>
          <w:ins w:id="115" w:author="Xianjun_P15" w:date="2025-09-04T10:28:00Z">
            <w:r>
              <w:rPr>
                <w:noProof/>
                <w:webHidden/>
              </w:rPr>
              <w:t>71</w:t>
            </w:r>
            <w:r>
              <w:rPr>
                <w:noProof/>
                <w:webHidden/>
              </w:rPr>
              <w:fldChar w:fldCharType="end"/>
            </w:r>
            <w:r w:rsidRPr="00A06D33">
              <w:rPr>
                <w:rStyle w:val="af7"/>
                <w:noProof/>
              </w:rPr>
              <w:fldChar w:fldCharType="end"/>
            </w:r>
          </w:ins>
        </w:p>
        <w:p w14:paraId="4CA5645C" w14:textId="0AAE97C6" w:rsidR="0098488D" w:rsidDel="001C0357" w:rsidRDefault="0098488D">
          <w:pPr>
            <w:pStyle w:val="TOC1"/>
            <w:rPr>
              <w:del w:id="116" w:author="Xianjun_P15" w:date="2025-09-04T10:28:00Z"/>
              <w:rFonts w:asciiTheme="minorHAnsi" w:eastAsiaTheme="minorEastAsia" w:hAnsiTheme="minorHAnsi" w:cstheme="minorBidi"/>
              <w:noProof/>
              <w:kern w:val="2"/>
              <w:sz w:val="21"/>
              <w:szCs w:val="22"/>
            </w:rPr>
          </w:pPr>
          <w:del w:id="117" w:author="Xianjun_P15" w:date="2025-09-04T10:28:00Z">
            <w:r w:rsidRPr="001C0357" w:rsidDel="001C0357">
              <w:rPr>
                <w:rFonts w:hint="eastAsia"/>
                <w:rPrChange w:id="118" w:author="Xianjun_P15" w:date="2025-09-04T10:28:00Z">
                  <w:rPr>
                    <w:rStyle w:val="af7"/>
                    <w:rFonts w:hint="eastAsia"/>
                    <w:noProof/>
                  </w:rPr>
                </w:rPrChange>
              </w:rPr>
              <w:delText>摘</w:delText>
            </w:r>
            <w:r w:rsidRPr="001C0357" w:rsidDel="001C0357">
              <w:rPr>
                <w:rPrChange w:id="119" w:author="Xianjun_P15" w:date="2025-09-04T10:28:00Z">
                  <w:rPr>
                    <w:rStyle w:val="af7"/>
                    <w:noProof/>
                  </w:rPr>
                </w:rPrChange>
              </w:rPr>
              <w:delText xml:space="preserve"> </w:delText>
            </w:r>
            <w:r w:rsidRPr="001C0357" w:rsidDel="001C0357">
              <w:rPr>
                <w:rFonts w:hint="eastAsia"/>
                <w:rPrChange w:id="120" w:author="Xianjun_P15" w:date="2025-09-04T10:28:00Z">
                  <w:rPr>
                    <w:rStyle w:val="af7"/>
                    <w:rFonts w:hint="eastAsia"/>
                    <w:noProof/>
                  </w:rPr>
                </w:rPrChange>
              </w:rPr>
              <w:delText>要</w:delText>
            </w:r>
            <w:r w:rsidDel="001C0357">
              <w:rPr>
                <w:noProof/>
                <w:webHidden/>
              </w:rPr>
              <w:tab/>
              <w:delText>i</w:delText>
            </w:r>
          </w:del>
        </w:p>
        <w:p w14:paraId="0008080D" w14:textId="2D1676B5" w:rsidR="0098488D" w:rsidDel="001C0357" w:rsidRDefault="0098488D">
          <w:pPr>
            <w:pStyle w:val="TOC1"/>
            <w:rPr>
              <w:del w:id="121" w:author="Xianjun_P15" w:date="2025-09-04T10:28:00Z"/>
              <w:rFonts w:asciiTheme="minorHAnsi" w:eastAsiaTheme="minorEastAsia" w:hAnsiTheme="minorHAnsi" w:cstheme="minorBidi"/>
              <w:noProof/>
              <w:kern w:val="2"/>
              <w:sz w:val="21"/>
              <w:szCs w:val="22"/>
            </w:rPr>
          </w:pPr>
          <w:del w:id="122" w:author="Xianjun_P15" w:date="2025-09-04T10:28:00Z">
            <w:r w:rsidRPr="001C0357" w:rsidDel="001C0357">
              <w:rPr>
                <w:rPrChange w:id="123" w:author="Xianjun_P15" w:date="2025-09-04T10:28:00Z">
                  <w:rPr>
                    <w:rStyle w:val="af7"/>
                    <w:rFonts w:cs="Times New Roman"/>
                    <w:noProof/>
                  </w:rPr>
                </w:rPrChange>
              </w:rPr>
              <w:delText>ABSTRACT</w:delText>
            </w:r>
            <w:r w:rsidDel="001C0357">
              <w:rPr>
                <w:noProof/>
                <w:webHidden/>
              </w:rPr>
              <w:tab/>
              <w:delText>iii</w:delText>
            </w:r>
          </w:del>
        </w:p>
        <w:p w14:paraId="4F297A0B" w14:textId="305FAA4A" w:rsidR="0098488D" w:rsidDel="001C0357" w:rsidRDefault="0098488D">
          <w:pPr>
            <w:pStyle w:val="TOC1"/>
            <w:rPr>
              <w:del w:id="124" w:author="Xianjun_P15" w:date="2025-09-04T10:28:00Z"/>
              <w:rFonts w:asciiTheme="minorHAnsi" w:eastAsiaTheme="minorEastAsia" w:hAnsiTheme="minorHAnsi" w:cstheme="minorBidi"/>
              <w:noProof/>
              <w:kern w:val="2"/>
              <w:sz w:val="21"/>
              <w:szCs w:val="22"/>
            </w:rPr>
          </w:pPr>
          <w:del w:id="125" w:author="Xianjun_P15" w:date="2025-09-04T10:28:00Z">
            <w:r w:rsidRPr="001C0357" w:rsidDel="001C0357">
              <w:rPr>
                <w:rFonts w:hint="eastAsia"/>
                <w:rPrChange w:id="126" w:author="Xianjun_P15" w:date="2025-09-04T10:28:00Z">
                  <w:rPr>
                    <w:rStyle w:val="af7"/>
                    <w:rFonts w:hint="eastAsia"/>
                    <w:noProof/>
                    <w:lang w:val="zh-CN"/>
                  </w:rPr>
                </w:rPrChange>
              </w:rPr>
              <w:delText>目</w:delText>
            </w:r>
            <w:r w:rsidRPr="001C0357" w:rsidDel="001C0357">
              <w:rPr>
                <w:rPrChange w:id="127" w:author="Xianjun_P15" w:date="2025-09-04T10:28:00Z">
                  <w:rPr>
                    <w:rStyle w:val="af7"/>
                    <w:noProof/>
                    <w:lang w:val="zh-CN"/>
                  </w:rPr>
                </w:rPrChange>
              </w:rPr>
              <w:delText xml:space="preserve"> </w:delText>
            </w:r>
            <w:r w:rsidRPr="001C0357" w:rsidDel="001C0357">
              <w:rPr>
                <w:rFonts w:hint="eastAsia"/>
                <w:rPrChange w:id="128" w:author="Xianjun_P15" w:date="2025-09-04T10:28:00Z">
                  <w:rPr>
                    <w:rStyle w:val="af7"/>
                    <w:rFonts w:hint="eastAsia"/>
                    <w:noProof/>
                    <w:lang w:val="zh-CN"/>
                  </w:rPr>
                </w:rPrChange>
              </w:rPr>
              <w:delText>录</w:delText>
            </w:r>
            <w:r w:rsidDel="001C0357">
              <w:rPr>
                <w:noProof/>
                <w:webHidden/>
              </w:rPr>
              <w:tab/>
              <w:delText>v</w:delText>
            </w:r>
          </w:del>
        </w:p>
        <w:p w14:paraId="053BCEFE" w14:textId="3B5FA570" w:rsidR="0098488D" w:rsidDel="001C0357" w:rsidRDefault="0098488D">
          <w:pPr>
            <w:pStyle w:val="TOC1"/>
            <w:rPr>
              <w:del w:id="129" w:author="Xianjun_P15" w:date="2025-09-04T10:28:00Z"/>
              <w:rFonts w:asciiTheme="minorHAnsi" w:eastAsiaTheme="minorEastAsia" w:hAnsiTheme="minorHAnsi" w:cstheme="minorBidi"/>
              <w:noProof/>
              <w:kern w:val="2"/>
              <w:sz w:val="21"/>
              <w:szCs w:val="22"/>
            </w:rPr>
          </w:pPr>
          <w:del w:id="130" w:author="Xianjun_P15" w:date="2025-09-04T10:28:00Z">
            <w:r w:rsidRPr="001C0357" w:rsidDel="001C0357">
              <w:rPr>
                <w:rFonts w:hint="eastAsia"/>
                <w:rPrChange w:id="131" w:author="Xianjun_P15" w:date="2025-09-04T10:28:00Z">
                  <w:rPr>
                    <w:rStyle w:val="af7"/>
                    <w:rFonts w:hint="eastAsia"/>
                    <w:noProof/>
                  </w:rPr>
                </w:rPrChange>
              </w:rPr>
              <w:delText>第一章</w:delText>
            </w:r>
            <w:r w:rsidRPr="001C0357" w:rsidDel="001C0357">
              <w:rPr>
                <w:rPrChange w:id="132" w:author="Xianjun_P15" w:date="2025-09-04T10:28:00Z">
                  <w:rPr>
                    <w:rStyle w:val="af7"/>
                    <w:noProof/>
                  </w:rPr>
                </w:rPrChange>
              </w:rPr>
              <w:delText xml:space="preserve"> </w:delText>
            </w:r>
            <w:r w:rsidRPr="001C0357" w:rsidDel="001C0357">
              <w:rPr>
                <w:rFonts w:hint="eastAsia"/>
                <w:rPrChange w:id="133" w:author="Xianjun_P15" w:date="2025-09-04T10:28:00Z">
                  <w:rPr>
                    <w:rStyle w:val="af7"/>
                    <w:rFonts w:hint="eastAsia"/>
                    <w:noProof/>
                  </w:rPr>
                </w:rPrChange>
              </w:rPr>
              <w:delText>前</w:delText>
            </w:r>
            <w:r w:rsidRPr="001C0357" w:rsidDel="001C0357">
              <w:rPr>
                <w:rPrChange w:id="134" w:author="Xianjun_P15" w:date="2025-09-04T10:28:00Z">
                  <w:rPr>
                    <w:rStyle w:val="af7"/>
                    <w:noProof/>
                  </w:rPr>
                </w:rPrChange>
              </w:rPr>
              <w:delText xml:space="preserve"> </w:delText>
            </w:r>
            <w:r w:rsidRPr="001C0357" w:rsidDel="001C0357">
              <w:rPr>
                <w:rFonts w:hint="eastAsia"/>
                <w:rPrChange w:id="135" w:author="Xianjun_P15" w:date="2025-09-04T10:28:00Z">
                  <w:rPr>
                    <w:rStyle w:val="af7"/>
                    <w:rFonts w:hint="eastAsia"/>
                    <w:noProof/>
                  </w:rPr>
                </w:rPrChange>
              </w:rPr>
              <w:delText>言</w:delText>
            </w:r>
            <w:r w:rsidDel="001C0357">
              <w:rPr>
                <w:noProof/>
                <w:webHidden/>
              </w:rPr>
              <w:tab/>
              <w:delText>1</w:delText>
            </w:r>
          </w:del>
        </w:p>
        <w:p w14:paraId="6280A2F7" w14:textId="0A96C074" w:rsidR="0098488D" w:rsidDel="001C0357" w:rsidRDefault="0098488D">
          <w:pPr>
            <w:pStyle w:val="TOC2"/>
            <w:tabs>
              <w:tab w:val="right" w:leader="dot" w:pos="8948"/>
            </w:tabs>
            <w:ind w:left="240"/>
            <w:rPr>
              <w:del w:id="136" w:author="Xianjun_P15" w:date="2025-09-04T10:28:00Z"/>
              <w:rFonts w:asciiTheme="minorHAnsi" w:eastAsiaTheme="minorEastAsia" w:hAnsiTheme="minorHAnsi" w:cstheme="minorBidi"/>
              <w:noProof/>
              <w:kern w:val="2"/>
              <w:sz w:val="21"/>
              <w:szCs w:val="22"/>
            </w:rPr>
          </w:pPr>
          <w:del w:id="137" w:author="Xianjun_P15" w:date="2025-09-04T10:28:00Z">
            <w:r w:rsidRPr="001C0357" w:rsidDel="001C0357">
              <w:rPr>
                <w:rPrChange w:id="138" w:author="Xianjun_P15" w:date="2025-09-04T10:28:00Z">
                  <w:rPr>
                    <w:rStyle w:val="af7"/>
                    <w:noProof/>
                  </w:rPr>
                </w:rPrChange>
              </w:rPr>
              <w:delText xml:space="preserve">1.1 </w:delText>
            </w:r>
            <w:r w:rsidRPr="001C0357" w:rsidDel="001C0357">
              <w:rPr>
                <w:rFonts w:hint="eastAsia"/>
                <w:rPrChange w:id="139" w:author="Xianjun_P15" w:date="2025-09-04T10:28:00Z">
                  <w:rPr>
                    <w:rStyle w:val="af7"/>
                    <w:rFonts w:hint="eastAsia"/>
                    <w:noProof/>
                  </w:rPr>
                </w:rPrChange>
              </w:rPr>
              <w:delText>固溶体和材料研究中的固溶体策略</w:delText>
            </w:r>
            <w:r w:rsidDel="001C0357">
              <w:rPr>
                <w:noProof/>
                <w:webHidden/>
              </w:rPr>
              <w:tab/>
              <w:delText>1</w:delText>
            </w:r>
          </w:del>
        </w:p>
        <w:p w14:paraId="7BF8BC83" w14:textId="35A5A351" w:rsidR="0098488D" w:rsidDel="001C0357" w:rsidRDefault="0098488D">
          <w:pPr>
            <w:pStyle w:val="TOC2"/>
            <w:tabs>
              <w:tab w:val="right" w:leader="dot" w:pos="8948"/>
            </w:tabs>
            <w:ind w:left="240"/>
            <w:rPr>
              <w:del w:id="140" w:author="Xianjun_P15" w:date="2025-09-04T10:28:00Z"/>
              <w:rFonts w:asciiTheme="minorHAnsi" w:eastAsiaTheme="minorEastAsia" w:hAnsiTheme="minorHAnsi" w:cstheme="minorBidi"/>
              <w:noProof/>
              <w:kern w:val="2"/>
              <w:sz w:val="21"/>
              <w:szCs w:val="22"/>
            </w:rPr>
          </w:pPr>
          <w:del w:id="141" w:author="Xianjun_P15" w:date="2025-09-04T10:28:00Z">
            <w:r w:rsidRPr="001C0357" w:rsidDel="001C0357">
              <w:rPr>
                <w:rPrChange w:id="142" w:author="Xianjun_P15" w:date="2025-09-04T10:28:00Z">
                  <w:rPr>
                    <w:rStyle w:val="af7"/>
                    <w:noProof/>
                  </w:rPr>
                </w:rPrChange>
              </w:rPr>
              <w:delText xml:space="preserve">1.2 </w:delText>
            </w:r>
            <w:r w:rsidRPr="001C0357" w:rsidDel="001C0357">
              <w:rPr>
                <w:rFonts w:hint="eastAsia"/>
                <w:rPrChange w:id="143" w:author="Xianjun_P15" w:date="2025-09-04T10:28:00Z">
                  <w:rPr>
                    <w:rStyle w:val="af7"/>
                    <w:rFonts w:hint="eastAsia"/>
                    <w:noProof/>
                  </w:rPr>
                </w:rPrChange>
              </w:rPr>
              <w:delText>传统无机材料固溶体</w:delText>
            </w:r>
            <w:r w:rsidDel="001C0357">
              <w:rPr>
                <w:noProof/>
                <w:webHidden/>
              </w:rPr>
              <w:tab/>
              <w:delText>1</w:delText>
            </w:r>
          </w:del>
        </w:p>
        <w:p w14:paraId="1064E52E" w14:textId="0D6DD3A7" w:rsidR="0098488D" w:rsidDel="001C0357" w:rsidRDefault="0098488D">
          <w:pPr>
            <w:pStyle w:val="TOC2"/>
            <w:tabs>
              <w:tab w:val="right" w:leader="dot" w:pos="8948"/>
            </w:tabs>
            <w:ind w:left="240"/>
            <w:rPr>
              <w:del w:id="144" w:author="Xianjun_P15" w:date="2025-09-04T10:28:00Z"/>
              <w:rFonts w:asciiTheme="minorHAnsi" w:eastAsiaTheme="minorEastAsia" w:hAnsiTheme="minorHAnsi" w:cstheme="minorBidi"/>
              <w:noProof/>
              <w:kern w:val="2"/>
              <w:sz w:val="21"/>
              <w:szCs w:val="22"/>
            </w:rPr>
          </w:pPr>
          <w:del w:id="145" w:author="Xianjun_P15" w:date="2025-09-04T10:28:00Z">
            <w:r w:rsidRPr="001C0357" w:rsidDel="001C0357">
              <w:rPr>
                <w:rPrChange w:id="146" w:author="Xianjun_P15" w:date="2025-09-04T10:28:00Z">
                  <w:rPr>
                    <w:rStyle w:val="af7"/>
                    <w:noProof/>
                  </w:rPr>
                </w:rPrChange>
              </w:rPr>
              <w:delText xml:space="preserve">1.3 </w:delText>
            </w:r>
            <w:r w:rsidRPr="001C0357" w:rsidDel="001C0357">
              <w:rPr>
                <w:rFonts w:hint="eastAsia"/>
                <w:rPrChange w:id="147" w:author="Xianjun_P15" w:date="2025-09-04T10:28:00Z">
                  <w:rPr>
                    <w:rStyle w:val="af7"/>
                    <w:rFonts w:hint="eastAsia"/>
                    <w:noProof/>
                  </w:rPr>
                </w:rPrChange>
              </w:rPr>
              <w:delText>多元和高熵固溶体</w:delText>
            </w:r>
            <w:r w:rsidDel="001C0357">
              <w:rPr>
                <w:noProof/>
                <w:webHidden/>
              </w:rPr>
              <w:tab/>
              <w:delText>2</w:delText>
            </w:r>
          </w:del>
        </w:p>
        <w:p w14:paraId="09B8C54B" w14:textId="2CCC4029" w:rsidR="0098488D" w:rsidDel="001C0357" w:rsidRDefault="0098488D">
          <w:pPr>
            <w:pStyle w:val="TOC2"/>
            <w:tabs>
              <w:tab w:val="right" w:leader="dot" w:pos="8948"/>
            </w:tabs>
            <w:ind w:left="240"/>
            <w:rPr>
              <w:del w:id="148" w:author="Xianjun_P15" w:date="2025-09-04T10:28:00Z"/>
              <w:rFonts w:asciiTheme="minorHAnsi" w:eastAsiaTheme="minorEastAsia" w:hAnsiTheme="minorHAnsi" w:cstheme="minorBidi"/>
              <w:noProof/>
              <w:kern w:val="2"/>
              <w:sz w:val="21"/>
              <w:szCs w:val="22"/>
            </w:rPr>
          </w:pPr>
          <w:del w:id="149" w:author="Xianjun_P15" w:date="2025-09-04T10:28:00Z">
            <w:r w:rsidRPr="001C0357" w:rsidDel="001C0357">
              <w:rPr>
                <w:rPrChange w:id="150" w:author="Xianjun_P15" w:date="2025-09-04T10:28:00Z">
                  <w:rPr>
                    <w:rStyle w:val="af7"/>
                    <w:noProof/>
                  </w:rPr>
                </w:rPrChange>
              </w:rPr>
              <w:delText xml:space="preserve">1.4 </w:delText>
            </w:r>
            <w:r w:rsidRPr="001C0357" w:rsidDel="001C0357">
              <w:rPr>
                <w:rFonts w:hint="eastAsia"/>
                <w:rPrChange w:id="151" w:author="Xianjun_P15" w:date="2025-09-04T10:28:00Z">
                  <w:rPr>
                    <w:rStyle w:val="af7"/>
                    <w:rFonts w:hint="eastAsia"/>
                    <w:noProof/>
                  </w:rPr>
                </w:rPrChange>
              </w:rPr>
              <w:delText>固溶体策略在有机</w:delText>
            </w:r>
            <w:r w:rsidRPr="001C0357" w:rsidDel="001C0357">
              <w:rPr>
                <w:rPrChange w:id="152" w:author="Xianjun_P15" w:date="2025-09-04T10:28:00Z">
                  <w:rPr>
                    <w:rStyle w:val="af7"/>
                    <w:noProof/>
                  </w:rPr>
                </w:rPrChange>
              </w:rPr>
              <w:delText>−</w:delText>
            </w:r>
            <w:r w:rsidRPr="001C0357" w:rsidDel="001C0357">
              <w:rPr>
                <w:rFonts w:hint="eastAsia"/>
                <w:rPrChange w:id="153" w:author="Xianjun_P15" w:date="2025-09-04T10:28:00Z">
                  <w:rPr>
                    <w:rStyle w:val="af7"/>
                    <w:rFonts w:hint="eastAsia"/>
                    <w:noProof/>
                  </w:rPr>
                </w:rPrChange>
              </w:rPr>
              <w:delText>无机杂化体系中的应用</w:delText>
            </w:r>
            <w:r w:rsidDel="001C0357">
              <w:rPr>
                <w:noProof/>
                <w:webHidden/>
              </w:rPr>
              <w:tab/>
              <w:delText>3</w:delText>
            </w:r>
          </w:del>
        </w:p>
        <w:p w14:paraId="10758ED6" w14:textId="6C11D5AC" w:rsidR="0098488D" w:rsidDel="001C0357" w:rsidRDefault="0098488D">
          <w:pPr>
            <w:pStyle w:val="TOC2"/>
            <w:tabs>
              <w:tab w:val="right" w:leader="dot" w:pos="8948"/>
            </w:tabs>
            <w:ind w:left="240"/>
            <w:rPr>
              <w:del w:id="154" w:author="Xianjun_P15" w:date="2025-09-04T10:28:00Z"/>
              <w:rFonts w:asciiTheme="minorHAnsi" w:eastAsiaTheme="minorEastAsia" w:hAnsiTheme="minorHAnsi" w:cstheme="minorBidi"/>
              <w:noProof/>
              <w:kern w:val="2"/>
              <w:sz w:val="21"/>
              <w:szCs w:val="22"/>
            </w:rPr>
          </w:pPr>
          <w:del w:id="155" w:author="Xianjun_P15" w:date="2025-09-04T10:28:00Z">
            <w:r w:rsidRPr="001C0357" w:rsidDel="001C0357">
              <w:rPr>
                <w:rPrChange w:id="156" w:author="Xianjun_P15" w:date="2025-09-04T10:28:00Z">
                  <w:rPr>
                    <w:rStyle w:val="af7"/>
                    <w:noProof/>
                  </w:rPr>
                </w:rPrChange>
              </w:rPr>
              <w:delText xml:space="preserve">1.5 </w:delText>
            </w:r>
            <w:r w:rsidRPr="001C0357" w:rsidDel="001C0357">
              <w:rPr>
                <w:rFonts w:hint="eastAsia"/>
                <w:rPrChange w:id="157" w:author="Xianjun_P15" w:date="2025-09-04T10:28:00Z">
                  <w:rPr>
                    <w:rStyle w:val="af7"/>
                    <w:rFonts w:hint="eastAsia"/>
                    <w:noProof/>
                  </w:rPr>
                </w:rPrChange>
              </w:rPr>
              <w:delText>钙钛矿金属甲酸铵的研究</w:delText>
            </w:r>
            <w:r w:rsidDel="001C0357">
              <w:rPr>
                <w:noProof/>
                <w:webHidden/>
              </w:rPr>
              <w:tab/>
              <w:delText>4</w:delText>
            </w:r>
          </w:del>
        </w:p>
        <w:p w14:paraId="08F57140" w14:textId="3D602CB8" w:rsidR="0098488D" w:rsidDel="001C0357" w:rsidRDefault="0098488D">
          <w:pPr>
            <w:pStyle w:val="TOC2"/>
            <w:tabs>
              <w:tab w:val="right" w:leader="dot" w:pos="8948"/>
            </w:tabs>
            <w:ind w:left="240"/>
            <w:rPr>
              <w:del w:id="158" w:author="Xianjun_P15" w:date="2025-09-04T10:28:00Z"/>
              <w:rFonts w:asciiTheme="minorHAnsi" w:eastAsiaTheme="minorEastAsia" w:hAnsiTheme="minorHAnsi" w:cstheme="minorBidi"/>
              <w:noProof/>
              <w:kern w:val="2"/>
              <w:sz w:val="21"/>
              <w:szCs w:val="22"/>
            </w:rPr>
          </w:pPr>
          <w:del w:id="159" w:author="Xianjun_P15" w:date="2025-09-04T10:28:00Z">
            <w:r w:rsidRPr="001C0357" w:rsidDel="001C0357">
              <w:rPr>
                <w:rPrChange w:id="160" w:author="Xianjun_P15" w:date="2025-09-04T10:28:00Z">
                  <w:rPr>
                    <w:rStyle w:val="af7"/>
                    <w:noProof/>
                  </w:rPr>
                </w:rPrChange>
              </w:rPr>
              <w:delText xml:space="preserve">1.6 </w:delText>
            </w:r>
            <w:r w:rsidRPr="001C0357" w:rsidDel="001C0357">
              <w:rPr>
                <w:rFonts w:hint="eastAsia"/>
                <w:rPrChange w:id="161" w:author="Xianjun_P15" w:date="2025-09-04T10:28:00Z">
                  <w:rPr>
                    <w:rStyle w:val="af7"/>
                    <w:rFonts w:hint="eastAsia"/>
                    <w:noProof/>
                  </w:rPr>
                </w:rPrChange>
              </w:rPr>
              <w:delText>本论文的研究工作概要</w:delText>
            </w:r>
            <w:r w:rsidDel="001C0357">
              <w:rPr>
                <w:noProof/>
                <w:webHidden/>
              </w:rPr>
              <w:tab/>
              <w:delText>11</w:delText>
            </w:r>
          </w:del>
        </w:p>
        <w:p w14:paraId="4B065EFE" w14:textId="011BF3C1" w:rsidR="0098488D" w:rsidDel="001C0357" w:rsidRDefault="0098488D">
          <w:pPr>
            <w:pStyle w:val="TOC1"/>
            <w:rPr>
              <w:del w:id="162" w:author="Xianjun_P15" w:date="2025-09-04T10:28:00Z"/>
              <w:rFonts w:asciiTheme="minorHAnsi" w:eastAsiaTheme="minorEastAsia" w:hAnsiTheme="minorHAnsi" w:cstheme="minorBidi"/>
              <w:noProof/>
              <w:kern w:val="2"/>
              <w:sz w:val="21"/>
              <w:szCs w:val="22"/>
            </w:rPr>
          </w:pPr>
          <w:del w:id="163" w:author="Xianjun_P15" w:date="2025-09-04T10:28:00Z">
            <w:r w:rsidRPr="001C0357" w:rsidDel="001C0357">
              <w:rPr>
                <w:rFonts w:hint="eastAsia"/>
                <w:rPrChange w:id="164" w:author="Xianjun_P15" w:date="2025-09-04T10:28:00Z">
                  <w:rPr>
                    <w:rStyle w:val="af7"/>
                    <w:rFonts w:hint="eastAsia"/>
                    <w:noProof/>
                  </w:rPr>
                </w:rPrChange>
              </w:rPr>
              <w:delText>第二章</w:delText>
            </w:r>
            <w:r w:rsidRPr="001C0357" w:rsidDel="001C0357">
              <w:rPr>
                <w:rPrChange w:id="165" w:author="Xianjun_P15" w:date="2025-09-04T10:28:00Z">
                  <w:rPr>
                    <w:rStyle w:val="af7"/>
                    <w:noProof/>
                  </w:rPr>
                </w:rPrChange>
              </w:rPr>
              <w:delText xml:space="preserve"> </w:delText>
            </w:r>
            <w:r w:rsidRPr="001C0357" w:rsidDel="001C0357">
              <w:rPr>
                <w:rFonts w:hint="eastAsia"/>
                <w:rPrChange w:id="166" w:author="Xianjun_P15" w:date="2025-09-04T10:28:00Z">
                  <w:rPr>
                    <w:rStyle w:val="af7"/>
                    <w:rFonts w:hint="eastAsia"/>
                    <w:noProof/>
                  </w:rPr>
                </w:rPrChange>
              </w:rPr>
              <w:delText>一般合成方法、试剂、仪器、表征方法和结果</w:delText>
            </w:r>
            <w:r w:rsidDel="001C0357">
              <w:rPr>
                <w:noProof/>
                <w:webHidden/>
              </w:rPr>
              <w:tab/>
              <w:delText>13</w:delText>
            </w:r>
          </w:del>
        </w:p>
        <w:p w14:paraId="4E771FB2" w14:textId="251A4019" w:rsidR="0098488D" w:rsidDel="001C0357" w:rsidRDefault="0098488D">
          <w:pPr>
            <w:pStyle w:val="TOC2"/>
            <w:tabs>
              <w:tab w:val="right" w:leader="dot" w:pos="8948"/>
            </w:tabs>
            <w:ind w:left="240"/>
            <w:rPr>
              <w:del w:id="167" w:author="Xianjun_P15" w:date="2025-09-04T10:28:00Z"/>
              <w:rFonts w:asciiTheme="minorHAnsi" w:eastAsiaTheme="minorEastAsia" w:hAnsiTheme="minorHAnsi" w:cstheme="minorBidi"/>
              <w:noProof/>
              <w:kern w:val="2"/>
              <w:sz w:val="21"/>
              <w:szCs w:val="22"/>
            </w:rPr>
          </w:pPr>
          <w:del w:id="168" w:author="Xianjun_P15" w:date="2025-09-04T10:28:00Z">
            <w:r w:rsidRPr="001C0357" w:rsidDel="001C0357">
              <w:rPr>
                <w:rPrChange w:id="169" w:author="Xianjun_P15" w:date="2025-09-04T10:28:00Z">
                  <w:rPr>
                    <w:rStyle w:val="af7"/>
                    <w:noProof/>
                  </w:rPr>
                </w:rPrChange>
              </w:rPr>
              <w:delText xml:space="preserve">2.1 </w:delText>
            </w:r>
            <w:r w:rsidRPr="001C0357" w:rsidDel="001C0357">
              <w:rPr>
                <w:rFonts w:hint="eastAsia"/>
                <w:rPrChange w:id="170" w:author="Xianjun_P15" w:date="2025-09-04T10:28:00Z">
                  <w:rPr>
                    <w:rStyle w:val="af7"/>
                    <w:rFonts w:hint="eastAsia"/>
                    <w:noProof/>
                  </w:rPr>
                </w:rPrChange>
              </w:rPr>
              <w:delText>试剂、仪器、表征方法、论文中所用符号的含义及缩写</w:delText>
            </w:r>
            <w:r w:rsidDel="001C0357">
              <w:rPr>
                <w:noProof/>
                <w:webHidden/>
              </w:rPr>
              <w:tab/>
              <w:delText>13</w:delText>
            </w:r>
          </w:del>
        </w:p>
        <w:p w14:paraId="4B07DF4F" w14:textId="42E57B69" w:rsidR="0098488D" w:rsidDel="001C0357" w:rsidRDefault="0098488D">
          <w:pPr>
            <w:pStyle w:val="TOC2"/>
            <w:tabs>
              <w:tab w:val="right" w:leader="dot" w:pos="8948"/>
            </w:tabs>
            <w:ind w:left="240"/>
            <w:rPr>
              <w:del w:id="171" w:author="Xianjun_P15" w:date="2025-09-04T10:28:00Z"/>
              <w:rFonts w:asciiTheme="minorHAnsi" w:eastAsiaTheme="minorEastAsia" w:hAnsiTheme="minorHAnsi" w:cstheme="minorBidi"/>
              <w:noProof/>
              <w:kern w:val="2"/>
              <w:sz w:val="21"/>
              <w:szCs w:val="22"/>
            </w:rPr>
          </w:pPr>
          <w:del w:id="172" w:author="Xianjun_P15" w:date="2025-09-04T10:28:00Z">
            <w:r w:rsidRPr="001C0357" w:rsidDel="001C0357">
              <w:rPr>
                <w:rPrChange w:id="173" w:author="Xianjun_P15" w:date="2025-09-04T10:28:00Z">
                  <w:rPr>
                    <w:rStyle w:val="af7"/>
                    <w:noProof/>
                  </w:rPr>
                </w:rPrChange>
              </w:rPr>
              <w:delText xml:space="preserve">2.2 </w:delText>
            </w:r>
            <w:r w:rsidRPr="001C0357" w:rsidDel="001C0357">
              <w:rPr>
                <w:rFonts w:hint="eastAsia"/>
                <w:rPrChange w:id="174" w:author="Xianjun_P15" w:date="2025-09-04T10:28:00Z">
                  <w:rPr>
                    <w:rStyle w:val="af7"/>
                    <w:rFonts w:hint="eastAsia"/>
                    <w:noProof/>
                  </w:rPr>
                </w:rPrChange>
              </w:rPr>
              <w:delText>一般合成方法、实验结果</w:delText>
            </w:r>
            <w:r w:rsidDel="001C0357">
              <w:rPr>
                <w:noProof/>
                <w:webHidden/>
              </w:rPr>
              <w:tab/>
              <w:delText>15</w:delText>
            </w:r>
          </w:del>
        </w:p>
        <w:p w14:paraId="080EA5E8" w14:textId="54142EC9" w:rsidR="0098488D" w:rsidDel="001C0357" w:rsidRDefault="0098488D">
          <w:pPr>
            <w:pStyle w:val="TOC1"/>
            <w:rPr>
              <w:del w:id="175" w:author="Xianjun_P15" w:date="2025-09-04T10:28:00Z"/>
              <w:rFonts w:asciiTheme="minorHAnsi" w:eastAsiaTheme="minorEastAsia" w:hAnsiTheme="minorHAnsi" w:cstheme="minorBidi"/>
              <w:noProof/>
              <w:kern w:val="2"/>
              <w:sz w:val="21"/>
              <w:szCs w:val="22"/>
            </w:rPr>
          </w:pPr>
          <w:del w:id="176" w:author="Xianjun_P15" w:date="2025-09-04T10:28:00Z">
            <w:r w:rsidRPr="001C0357" w:rsidDel="001C0357">
              <w:rPr>
                <w:rFonts w:hint="eastAsia"/>
                <w:rPrChange w:id="177" w:author="Xianjun_P15" w:date="2025-09-04T10:28:00Z">
                  <w:rPr>
                    <w:rStyle w:val="af7"/>
                    <w:rFonts w:hint="eastAsia"/>
                    <w:noProof/>
                  </w:rPr>
                </w:rPrChange>
              </w:rPr>
              <w:delText>第三章</w:delText>
            </w:r>
            <w:r w:rsidRPr="001C0357" w:rsidDel="001C0357">
              <w:rPr>
                <w:rPrChange w:id="178" w:author="Xianjun_P15" w:date="2025-09-04T10:28:00Z">
                  <w:rPr>
                    <w:rStyle w:val="af7"/>
                    <w:noProof/>
                  </w:rPr>
                </w:rPrChange>
              </w:rPr>
              <w:delText xml:space="preserve"> [CH</w:delText>
            </w:r>
            <w:r w:rsidRPr="001C0357" w:rsidDel="001C0357">
              <w:rPr>
                <w:rPrChange w:id="179" w:author="Xianjun_P15" w:date="2025-09-04T10:28:00Z">
                  <w:rPr>
                    <w:rStyle w:val="af7"/>
                    <w:noProof/>
                    <w:vertAlign w:val="subscript"/>
                  </w:rPr>
                </w:rPrChange>
              </w:rPr>
              <w:delText>3</w:delText>
            </w:r>
            <w:r w:rsidRPr="001C0357" w:rsidDel="001C0357">
              <w:rPr>
                <w:rPrChange w:id="180" w:author="Xianjun_P15" w:date="2025-09-04T10:28:00Z">
                  <w:rPr>
                    <w:rStyle w:val="af7"/>
                    <w:noProof/>
                  </w:rPr>
                </w:rPrChange>
              </w:rPr>
              <w:delText>CH</w:delText>
            </w:r>
            <w:r w:rsidRPr="001C0357" w:rsidDel="001C0357">
              <w:rPr>
                <w:rPrChange w:id="181" w:author="Xianjun_P15" w:date="2025-09-04T10:28:00Z">
                  <w:rPr>
                    <w:rStyle w:val="af7"/>
                    <w:noProof/>
                    <w:vertAlign w:val="subscript"/>
                  </w:rPr>
                </w:rPrChange>
              </w:rPr>
              <w:delText>2</w:delText>
            </w:r>
            <w:r w:rsidRPr="001C0357" w:rsidDel="001C0357">
              <w:rPr>
                <w:rPrChange w:id="182" w:author="Xianjun_P15" w:date="2025-09-04T10:28:00Z">
                  <w:rPr>
                    <w:rStyle w:val="af7"/>
                    <w:noProof/>
                  </w:rPr>
                </w:rPrChange>
              </w:rPr>
              <w:delText>NH</w:delText>
            </w:r>
            <w:r w:rsidRPr="001C0357" w:rsidDel="001C0357">
              <w:rPr>
                <w:rPrChange w:id="183" w:author="Xianjun_P15" w:date="2025-09-04T10:28:00Z">
                  <w:rPr>
                    <w:rStyle w:val="af7"/>
                    <w:noProof/>
                    <w:vertAlign w:val="subscript"/>
                  </w:rPr>
                </w:rPrChange>
              </w:rPr>
              <w:delText>3</w:delText>
            </w:r>
            <w:r w:rsidRPr="001C0357" w:rsidDel="001C0357">
              <w:rPr>
                <w:rPrChange w:id="184" w:author="Xianjun_P15" w:date="2025-09-04T10:28:00Z">
                  <w:rPr>
                    <w:rStyle w:val="af7"/>
                    <w:noProof/>
                  </w:rPr>
                </w:rPrChange>
              </w:rPr>
              <w:delText>][Cu</w:delText>
            </w:r>
            <w:r w:rsidRPr="001C0357" w:rsidDel="001C0357">
              <w:rPr>
                <w:rPrChange w:id="185" w:author="Xianjun_P15" w:date="2025-09-04T10:28:00Z">
                  <w:rPr>
                    <w:rStyle w:val="af7"/>
                    <w:i/>
                    <w:noProof/>
                    <w:vertAlign w:val="subscript"/>
                  </w:rPr>
                </w:rPrChange>
              </w:rPr>
              <w:delText>x</w:delText>
            </w:r>
            <w:r w:rsidRPr="001C0357" w:rsidDel="001C0357">
              <w:rPr>
                <w:rPrChange w:id="186" w:author="Xianjun_P15" w:date="2025-09-04T10:28:00Z">
                  <w:rPr>
                    <w:rStyle w:val="af7"/>
                    <w:noProof/>
                  </w:rPr>
                </w:rPrChange>
              </w:rPr>
              <w:delText>Mn</w:delText>
            </w:r>
            <w:r w:rsidRPr="001C0357" w:rsidDel="001C0357">
              <w:rPr>
                <w:rPrChange w:id="187" w:author="Xianjun_P15" w:date="2025-09-04T10:28:00Z">
                  <w:rPr>
                    <w:rStyle w:val="af7"/>
                    <w:noProof/>
                    <w:vertAlign w:val="subscript"/>
                  </w:rPr>
                </w:rPrChange>
              </w:rPr>
              <w:delText>1−</w:delText>
            </w:r>
            <w:r w:rsidRPr="001C0357" w:rsidDel="001C0357">
              <w:rPr>
                <w:rPrChange w:id="188" w:author="Xianjun_P15" w:date="2025-09-04T10:28:00Z">
                  <w:rPr>
                    <w:rStyle w:val="af7"/>
                    <w:i/>
                    <w:noProof/>
                    <w:vertAlign w:val="subscript"/>
                  </w:rPr>
                </w:rPrChange>
              </w:rPr>
              <w:delText>x</w:delText>
            </w:r>
            <w:r w:rsidRPr="001C0357" w:rsidDel="001C0357">
              <w:rPr>
                <w:rPrChange w:id="189" w:author="Xianjun_P15" w:date="2025-09-04T10:28:00Z">
                  <w:rPr>
                    <w:rStyle w:val="af7"/>
                    <w:noProof/>
                  </w:rPr>
                </w:rPrChange>
              </w:rPr>
              <w:delText>(HCOO)</w:delText>
            </w:r>
            <w:r w:rsidRPr="001C0357" w:rsidDel="001C0357">
              <w:rPr>
                <w:rPrChange w:id="190" w:author="Xianjun_P15" w:date="2025-09-04T10:28:00Z">
                  <w:rPr>
                    <w:rStyle w:val="af7"/>
                    <w:noProof/>
                    <w:vertAlign w:val="subscript"/>
                  </w:rPr>
                </w:rPrChange>
              </w:rPr>
              <w:delText>3</w:delText>
            </w:r>
            <w:r w:rsidRPr="001C0357" w:rsidDel="001C0357">
              <w:rPr>
                <w:rPrChange w:id="191" w:author="Xianjun_P15" w:date="2025-09-04T10:28:00Z">
                  <w:rPr>
                    <w:rStyle w:val="af7"/>
                    <w:noProof/>
                  </w:rPr>
                </w:rPrChange>
              </w:rPr>
              <w:delText>]</w:delText>
            </w:r>
            <w:r w:rsidRPr="001C0357" w:rsidDel="001C0357">
              <w:rPr>
                <w:rFonts w:hint="eastAsia"/>
                <w:rPrChange w:id="192" w:author="Xianjun_P15" w:date="2025-09-04T10:28:00Z">
                  <w:rPr>
                    <w:rStyle w:val="af7"/>
                    <w:rFonts w:hint="eastAsia"/>
                    <w:noProof/>
                  </w:rPr>
                </w:rPrChange>
              </w:rPr>
              <w:delText>系列的结构和磁性</w:delText>
            </w:r>
            <w:r w:rsidDel="001C0357">
              <w:rPr>
                <w:noProof/>
                <w:webHidden/>
              </w:rPr>
              <w:tab/>
              <w:delText>23</w:delText>
            </w:r>
          </w:del>
        </w:p>
        <w:p w14:paraId="34FF5E58" w14:textId="259E3FE3" w:rsidR="0098488D" w:rsidDel="001C0357" w:rsidRDefault="0098488D">
          <w:pPr>
            <w:pStyle w:val="TOC2"/>
            <w:tabs>
              <w:tab w:val="right" w:leader="dot" w:pos="8948"/>
            </w:tabs>
            <w:ind w:left="240"/>
            <w:rPr>
              <w:del w:id="193" w:author="Xianjun_P15" w:date="2025-09-04T10:28:00Z"/>
              <w:rFonts w:asciiTheme="minorHAnsi" w:eastAsiaTheme="minorEastAsia" w:hAnsiTheme="minorHAnsi" w:cstheme="minorBidi"/>
              <w:noProof/>
              <w:kern w:val="2"/>
              <w:sz w:val="21"/>
              <w:szCs w:val="22"/>
            </w:rPr>
          </w:pPr>
          <w:del w:id="194" w:author="Xianjun_P15" w:date="2025-09-04T10:28:00Z">
            <w:r w:rsidRPr="001C0357" w:rsidDel="001C0357">
              <w:rPr>
                <w:rPrChange w:id="195" w:author="Xianjun_P15" w:date="2025-09-04T10:28:00Z">
                  <w:rPr>
                    <w:rStyle w:val="af7"/>
                    <w:noProof/>
                  </w:rPr>
                </w:rPrChange>
              </w:rPr>
              <w:delText xml:space="preserve">3.1 </w:delText>
            </w:r>
            <w:r w:rsidRPr="001C0357" w:rsidDel="001C0357">
              <w:rPr>
                <w:rFonts w:hint="eastAsia"/>
                <w:rPrChange w:id="196" w:author="Xianjun_P15" w:date="2025-09-04T10:28:00Z">
                  <w:rPr>
                    <w:rStyle w:val="af7"/>
                    <w:rFonts w:hint="eastAsia"/>
                    <w:noProof/>
                  </w:rPr>
                </w:rPrChange>
              </w:rPr>
              <w:delText>引言</w:delText>
            </w:r>
            <w:r w:rsidDel="001C0357">
              <w:rPr>
                <w:noProof/>
                <w:webHidden/>
              </w:rPr>
              <w:tab/>
              <w:delText>23</w:delText>
            </w:r>
          </w:del>
        </w:p>
        <w:p w14:paraId="43D31E20" w14:textId="6366FA45" w:rsidR="0098488D" w:rsidDel="001C0357" w:rsidRDefault="0098488D">
          <w:pPr>
            <w:pStyle w:val="TOC2"/>
            <w:tabs>
              <w:tab w:val="right" w:leader="dot" w:pos="8948"/>
            </w:tabs>
            <w:ind w:left="240"/>
            <w:rPr>
              <w:del w:id="197" w:author="Xianjun_P15" w:date="2025-09-04T10:28:00Z"/>
              <w:rFonts w:asciiTheme="minorHAnsi" w:eastAsiaTheme="minorEastAsia" w:hAnsiTheme="minorHAnsi" w:cstheme="minorBidi"/>
              <w:noProof/>
              <w:kern w:val="2"/>
              <w:sz w:val="21"/>
              <w:szCs w:val="22"/>
            </w:rPr>
          </w:pPr>
          <w:del w:id="198" w:author="Xianjun_P15" w:date="2025-09-04T10:28:00Z">
            <w:r w:rsidRPr="001C0357" w:rsidDel="001C0357">
              <w:rPr>
                <w:rPrChange w:id="199" w:author="Xianjun_P15" w:date="2025-09-04T10:28:00Z">
                  <w:rPr>
                    <w:rStyle w:val="af7"/>
                    <w:noProof/>
                  </w:rPr>
                </w:rPrChange>
              </w:rPr>
              <w:delText>3.2 Cu−Mn</w:delText>
            </w:r>
            <w:r w:rsidRPr="001C0357" w:rsidDel="001C0357">
              <w:rPr>
                <w:rFonts w:hint="eastAsia"/>
                <w:rPrChange w:id="200" w:author="Xianjun_P15" w:date="2025-09-04T10:28:00Z">
                  <w:rPr>
                    <w:rStyle w:val="af7"/>
                    <w:rFonts w:hint="eastAsia"/>
                    <w:noProof/>
                  </w:rPr>
                </w:rPrChange>
              </w:rPr>
              <w:delText>混合金属</w:delText>
            </w:r>
            <w:r w:rsidRPr="001C0357" w:rsidDel="001C0357">
              <w:rPr>
                <w:rPrChange w:id="201" w:author="Xianjun_P15" w:date="2025-09-04T10:28:00Z">
                  <w:rPr>
                    <w:rStyle w:val="af7"/>
                    <w:noProof/>
                  </w:rPr>
                </w:rPrChange>
              </w:rPr>
              <w:delText>[CH</w:delText>
            </w:r>
            <w:r w:rsidRPr="001C0357" w:rsidDel="001C0357">
              <w:rPr>
                <w:rPrChange w:id="202" w:author="Xianjun_P15" w:date="2025-09-04T10:28:00Z">
                  <w:rPr>
                    <w:rStyle w:val="af7"/>
                    <w:noProof/>
                    <w:vertAlign w:val="subscript"/>
                  </w:rPr>
                </w:rPrChange>
              </w:rPr>
              <w:delText>3</w:delText>
            </w:r>
            <w:r w:rsidRPr="001C0357" w:rsidDel="001C0357">
              <w:rPr>
                <w:rPrChange w:id="203" w:author="Xianjun_P15" w:date="2025-09-04T10:28:00Z">
                  <w:rPr>
                    <w:rStyle w:val="af7"/>
                    <w:noProof/>
                  </w:rPr>
                </w:rPrChange>
              </w:rPr>
              <w:delText>CH</w:delText>
            </w:r>
            <w:r w:rsidRPr="001C0357" w:rsidDel="001C0357">
              <w:rPr>
                <w:rPrChange w:id="204" w:author="Xianjun_P15" w:date="2025-09-04T10:28:00Z">
                  <w:rPr>
                    <w:rStyle w:val="af7"/>
                    <w:noProof/>
                    <w:vertAlign w:val="subscript"/>
                  </w:rPr>
                </w:rPrChange>
              </w:rPr>
              <w:delText>2</w:delText>
            </w:r>
            <w:r w:rsidRPr="001C0357" w:rsidDel="001C0357">
              <w:rPr>
                <w:rPrChange w:id="205" w:author="Xianjun_P15" w:date="2025-09-04T10:28:00Z">
                  <w:rPr>
                    <w:rStyle w:val="af7"/>
                    <w:noProof/>
                  </w:rPr>
                </w:rPrChange>
              </w:rPr>
              <w:delText>NH</w:delText>
            </w:r>
            <w:r w:rsidRPr="001C0357" w:rsidDel="001C0357">
              <w:rPr>
                <w:rPrChange w:id="206" w:author="Xianjun_P15" w:date="2025-09-04T10:28:00Z">
                  <w:rPr>
                    <w:rStyle w:val="af7"/>
                    <w:noProof/>
                    <w:vertAlign w:val="subscript"/>
                  </w:rPr>
                </w:rPrChange>
              </w:rPr>
              <w:delText>3</w:delText>
            </w:r>
            <w:r w:rsidRPr="001C0357" w:rsidDel="001C0357">
              <w:rPr>
                <w:rPrChange w:id="207" w:author="Xianjun_P15" w:date="2025-09-04T10:28:00Z">
                  <w:rPr>
                    <w:rStyle w:val="af7"/>
                    <w:noProof/>
                  </w:rPr>
                </w:rPrChange>
              </w:rPr>
              <w:delText>][Cu</w:delText>
            </w:r>
            <w:r w:rsidRPr="001C0357" w:rsidDel="001C0357">
              <w:rPr>
                <w:rPrChange w:id="208" w:author="Xianjun_P15" w:date="2025-09-04T10:28:00Z">
                  <w:rPr>
                    <w:rStyle w:val="af7"/>
                    <w:i/>
                    <w:noProof/>
                    <w:vertAlign w:val="subscript"/>
                  </w:rPr>
                </w:rPrChange>
              </w:rPr>
              <w:delText>x</w:delText>
            </w:r>
            <w:r w:rsidRPr="001C0357" w:rsidDel="001C0357">
              <w:rPr>
                <w:rPrChange w:id="209" w:author="Xianjun_P15" w:date="2025-09-04T10:28:00Z">
                  <w:rPr>
                    <w:rStyle w:val="af7"/>
                    <w:noProof/>
                  </w:rPr>
                </w:rPrChange>
              </w:rPr>
              <w:delText>Mn</w:delText>
            </w:r>
            <w:r w:rsidRPr="001C0357" w:rsidDel="001C0357">
              <w:rPr>
                <w:rPrChange w:id="210" w:author="Xianjun_P15" w:date="2025-09-04T10:28:00Z">
                  <w:rPr>
                    <w:rStyle w:val="af7"/>
                    <w:noProof/>
                    <w:vertAlign w:val="subscript"/>
                  </w:rPr>
                </w:rPrChange>
              </w:rPr>
              <w:delText>1−</w:delText>
            </w:r>
            <w:r w:rsidRPr="001C0357" w:rsidDel="001C0357">
              <w:rPr>
                <w:rPrChange w:id="211" w:author="Xianjun_P15" w:date="2025-09-04T10:28:00Z">
                  <w:rPr>
                    <w:rStyle w:val="af7"/>
                    <w:i/>
                    <w:noProof/>
                    <w:vertAlign w:val="subscript"/>
                  </w:rPr>
                </w:rPrChange>
              </w:rPr>
              <w:delText>x</w:delText>
            </w:r>
            <w:r w:rsidRPr="001C0357" w:rsidDel="001C0357">
              <w:rPr>
                <w:rPrChange w:id="212" w:author="Xianjun_P15" w:date="2025-09-04T10:28:00Z">
                  <w:rPr>
                    <w:rStyle w:val="af7"/>
                    <w:noProof/>
                  </w:rPr>
                </w:rPrChange>
              </w:rPr>
              <w:delText>(HCOO)</w:delText>
            </w:r>
            <w:r w:rsidRPr="001C0357" w:rsidDel="001C0357">
              <w:rPr>
                <w:rPrChange w:id="213" w:author="Xianjun_P15" w:date="2025-09-04T10:28:00Z">
                  <w:rPr>
                    <w:rStyle w:val="af7"/>
                    <w:noProof/>
                    <w:vertAlign w:val="subscript"/>
                  </w:rPr>
                </w:rPrChange>
              </w:rPr>
              <w:delText>3</w:delText>
            </w:r>
            <w:r w:rsidRPr="001C0357" w:rsidDel="001C0357">
              <w:rPr>
                <w:rPrChange w:id="214" w:author="Xianjun_P15" w:date="2025-09-04T10:28:00Z">
                  <w:rPr>
                    <w:rStyle w:val="af7"/>
                    <w:noProof/>
                  </w:rPr>
                </w:rPrChange>
              </w:rPr>
              <w:delText>]</w:delText>
            </w:r>
            <w:r w:rsidRPr="001C0357" w:rsidDel="001C0357">
              <w:rPr>
                <w:rFonts w:hint="eastAsia"/>
                <w:rPrChange w:id="215" w:author="Xianjun_P15" w:date="2025-09-04T10:28:00Z">
                  <w:rPr>
                    <w:rStyle w:val="af7"/>
                    <w:rFonts w:hint="eastAsia"/>
                    <w:noProof/>
                  </w:rPr>
                </w:rPrChange>
              </w:rPr>
              <w:delText>系列的结构和磁性</w:delText>
            </w:r>
            <w:r w:rsidDel="001C0357">
              <w:rPr>
                <w:noProof/>
                <w:webHidden/>
              </w:rPr>
              <w:tab/>
              <w:delText>23</w:delText>
            </w:r>
          </w:del>
        </w:p>
        <w:p w14:paraId="15378865" w14:textId="3CC1F3C9" w:rsidR="0098488D" w:rsidDel="001C0357" w:rsidRDefault="0098488D">
          <w:pPr>
            <w:pStyle w:val="TOC3"/>
            <w:ind w:left="480"/>
            <w:rPr>
              <w:del w:id="216" w:author="Xianjun_P15" w:date="2025-09-04T10:28:00Z"/>
              <w:rFonts w:asciiTheme="minorHAnsi" w:eastAsiaTheme="minorEastAsia" w:hAnsiTheme="minorHAnsi" w:cstheme="minorBidi"/>
              <w:noProof/>
              <w:kern w:val="2"/>
              <w:sz w:val="21"/>
              <w:szCs w:val="22"/>
            </w:rPr>
          </w:pPr>
          <w:del w:id="217" w:author="Xianjun_P15" w:date="2025-09-04T10:28:00Z">
            <w:r w:rsidRPr="001C0357" w:rsidDel="001C0357">
              <w:rPr>
                <w:rPrChange w:id="218" w:author="Xianjun_P15" w:date="2025-09-04T10:28:00Z">
                  <w:rPr>
                    <w:rStyle w:val="af7"/>
                    <w:noProof/>
                  </w:rPr>
                </w:rPrChange>
              </w:rPr>
              <w:delText>3.2.1 [CH</w:delText>
            </w:r>
            <w:r w:rsidRPr="001C0357" w:rsidDel="001C0357">
              <w:rPr>
                <w:rPrChange w:id="219" w:author="Xianjun_P15" w:date="2025-09-04T10:28:00Z">
                  <w:rPr>
                    <w:rStyle w:val="af7"/>
                    <w:noProof/>
                    <w:vertAlign w:val="subscript"/>
                  </w:rPr>
                </w:rPrChange>
              </w:rPr>
              <w:delText>3</w:delText>
            </w:r>
            <w:r w:rsidRPr="001C0357" w:rsidDel="001C0357">
              <w:rPr>
                <w:rPrChange w:id="220" w:author="Xianjun_P15" w:date="2025-09-04T10:28:00Z">
                  <w:rPr>
                    <w:rStyle w:val="af7"/>
                    <w:noProof/>
                  </w:rPr>
                </w:rPrChange>
              </w:rPr>
              <w:delText>CH</w:delText>
            </w:r>
            <w:r w:rsidRPr="001C0357" w:rsidDel="001C0357">
              <w:rPr>
                <w:rPrChange w:id="221" w:author="Xianjun_P15" w:date="2025-09-04T10:28:00Z">
                  <w:rPr>
                    <w:rStyle w:val="af7"/>
                    <w:noProof/>
                    <w:vertAlign w:val="subscript"/>
                  </w:rPr>
                </w:rPrChange>
              </w:rPr>
              <w:delText>2</w:delText>
            </w:r>
            <w:r w:rsidRPr="001C0357" w:rsidDel="001C0357">
              <w:rPr>
                <w:rPrChange w:id="222" w:author="Xianjun_P15" w:date="2025-09-04T10:28:00Z">
                  <w:rPr>
                    <w:rStyle w:val="af7"/>
                    <w:noProof/>
                  </w:rPr>
                </w:rPrChange>
              </w:rPr>
              <w:delText>NH</w:delText>
            </w:r>
            <w:r w:rsidRPr="001C0357" w:rsidDel="001C0357">
              <w:rPr>
                <w:rPrChange w:id="223" w:author="Xianjun_P15" w:date="2025-09-04T10:28:00Z">
                  <w:rPr>
                    <w:rStyle w:val="af7"/>
                    <w:noProof/>
                    <w:vertAlign w:val="subscript"/>
                  </w:rPr>
                </w:rPrChange>
              </w:rPr>
              <w:delText>3</w:delText>
            </w:r>
            <w:r w:rsidRPr="001C0357" w:rsidDel="001C0357">
              <w:rPr>
                <w:rPrChange w:id="224" w:author="Xianjun_P15" w:date="2025-09-04T10:28:00Z">
                  <w:rPr>
                    <w:rStyle w:val="af7"/>
                    <w:noProof/>
                  </w:rPr>
                </w:rPrChange>
              </w:rPr>
              <w:delText>][Cu</w:delText>
            </w:r>
            <w:r w:rsidRPr="001C0357" w:rsidDel="001C0357">
              <w:rPr>
                <w:rPrChange w:id="225" w:author="Xianjun_P15" w:date="2025-09-04T10:28:00Z">
                  <w:rPr>
                    <w:rStyle w:val="af7"/>
                    <w:i/>
                    <w:noProof/>
                    <w:vertAlign w:val="subscript"/>
                  </w:rPr>
                </w:rPrChange>
              </w:rPr>
              <w:delText>x</w:delText>
            </w:r>
            <w:r w:rsidRPr="001C0357" w:rsidDel="001C0357">
              <w:rPr>
                <w:rPrChange w:id="226" w:author="Xianjun_P15" w:date="2025-09-04T10:28:00Z">
                  <w:rPr>
                    <w:rStyle w:val="af7"/>
                    <w:noProof/>
                  </w:rPr>
                </w:rPrChange>
              </w:rPr>
              <w:delText>Mn</w:delText>
            </w:r>
            <w:r w:rsidRPr="001C0357" w:rsidDel="001C0357">
              <w:rPr>
                <w:rPrChange w:id="227" w:author="Xianjun_P15" w:date="2025-09-04T10:28:00Z">
                  <w:rPr>
                    <w:rStyle w:val="af7"/>
                    <w:noProof/>
                    <w:vertAlign w:val="subscript"/>
                  </w:rPr>
                </w:rPrChange>
              </w:rPr>
              <w:delText>1−</w:delText>
            </w:r>
            <w:r w:rsidRPr="001C0357" w:rsidDel="001C0357">
              <w:rPr>
                <w:rPrChange w:id="228" w:author="Xianjun_P15" w:date="2025-09-04T10:28:00Z">
                  <w:rPr>
                    <w:rStyle w:val="af7"/>
                    <w:i/>
                    <w:noProof/>
                    <w:vertAlign w:val="subscript"/>
                  </w:rPr>
                </w:rPrChange>
              </w:rPr>
              <w:delText>x</w:delText>
            </w:r>
            <w:r w:rsidRPr="001C0357" w:rsidDel="001C0357">
              <w:rPr>
                <w:rPrChange w:id="229" w:author="Xianjun_P15" w:date="2025-09-04T10:28:00Z">
                  <w:rPr>
                    <w:rStyle w:val="af7"/>
                    <w:noProof/>
                  </w:rPr>
                </w:rPrChange>
              </w:rPr>
              <w:delText>(HCOO)</w:delText>
            </w:r>
            <w:r w:rsidRPr="001C0357" w:rsidDel="001C0357">
              <w:rPr>
                <w:rPrChange w:id="230" w:author="Xianjun_P15" w:date="2025-09-04T10:28:00Z">
                  <w:rPr>
                    <w:rStyle w:val="af7"/>
                    <w:noProof/>
                    <w:vertAlign w:val="subscript"/>
                  </w:rPr>
                </w:rPrChange>
              </w:rPr>
              <w:delText>3</w:delText>
            </w:r>
            <w:r w:rsidRPr="001C0357" w:rsidDel="001C0357">
              <w:rPr>
                <w:rPrChange w:id="231" w:author="Xianjun_P15" w:date="2025-09-04T10:28:00Z">
                  <w:rPr>
                    <w:rStyle w:val="af7"/>
                    <w:noProof/>
                  </w:rPr>
                </w:rPrChange>
              </w:rPr>
              <w:delText>]</w:delText>
            </w:r>
            <w:r w:rsidRPr="001C0357" w:rsidDel="001C0357">
              <w:rPr>
                <w:rFonts w:hint="eastAsia"/>
                <w:rPrChange w:id="232" w:author="Xianjun_P15" w:date="2025-09-04T10:28:00Z">
                  <w:rPr>
                    <w:rStyle w:val="af7"/>
                    <w:rFonts w:hint="eastAsia"/>
                    <w:noProof/>
                  </w:rPr>
                </w:rPrChange>
              </w:rPr>
              <w:delText>的元素分析和热稳定性</w:delText>
            </w:r>
            <w:r w:rsidDel="001C0357">
              <w:rPr>
                <w:noProof/>
                <w:webHidden/>
              </w:rPr>
              <w:tab/>
              <w:delText>23</w:delText>
            </w:r>
          </w:del>
        </w:p>
        <w:p w14:paraId="0E784B35" w14:textId="55A64177" w:rsidR="0098488D" w:rsidDel="001C0357" w:rsidRDefault="0098488D">
          <w:pPr>
            <w:pStyle w:val="TOC3"/>
            <w:ind w:left="480"/>
            <w:rPr>
              <w:del w:id="233" w:author="Xianjun_P15" w:date="2025-09-04T10:28:00Z"/>
              <w:rFonts w:asciiTheme="minorHAnsi" w:eastAsiaTheme="minorEastAsia" w:hAnsiTheme="minorHAnsi" w:cstheme="minorBidi"/>
              <w:noProof/>
              <w:kern w:val="2"/>
              <w:sz w:val="21"/>
              <w:szCs w:val="22"/>
            </w:rPr>
          </w:pPr>
          <w:del w:id="234" w:author="Xianjun_P15" w:date="2025-09-04T10:28:00Z">
            <w:r w:rsidRPr="001C0357" w:rsidDel="001C0357">
              <w:rPr>
                <w:rPrChange w:id="235" w:author="Xianjun_P15" w:date="2025-09-04T10:28:00Z">
                  <w:rPr>
                    <w:rStyle w:val="af7"/>
                    <w:noProof/>
                  </w:rPr>
                </w:rPrChange>
              </w:rPr>
              <w:delText>3.2.2 [CH</w:delText>
            </w:r>
            <w:r w:rsidRPr="001C0357" w:rsidDel="001C0357">
              <w:rPr>
                <w:rPrChange w:id="236" w:author="Xianjun_P15" w:date="2025-09-04T10:28:00Z">
                  <w:rPr>
                    <w:rStyle w:val="af7"/>
                    <w:noProof/>
                    <w:vertAlign w:val="subscript"/>
                  </w:rPr>
                </w:rPrChange>
              </w:rPr>
              <w:delText>3</w:delText>
            </w:r>
            <w:r w:rsidRPr="001C0357" w:rsidDel="001C0357">
              <w:rPr>
                <w:rPrChange w:id="237" w:author="Xianjun_P15" w:date="2025-09-04T10:28:00Z">
                  <w:rPr>
                    <w:rStyle w:val="af7"/>
                    <w:noProof/>
                  </w:rPr>
                </w:rPrChange>
              </w:rPr>
              <w:delText>CH</w:delText>
            </w:r>
            <w:r w:rsidRPr="001C0357" w:rsidDel="001C0357">
              <w:rPr>
                <w:rPrChange w:id="238" w:author="Xianjun_P15" w:date="2025-09-04T10:28:00Z">
                  <w:rPr>
                    <w:rStyle w:val="af7"/>
                    <w:noProof/>
                    <w:vertAlign w:val="subscript"/>
                  </w:rPr>
                </w:rPrChange>
              </w:rPr>
              <w:delText>2</w:delText>
            </w:r>
            <w:r w:rsidRPr="001C0357" w:rsidDel="001C0357">
              <w:rPr>
                <w:rPrChange w:id="239" w:author="Xianjun_P15" w:date="2025-09-04T10:28:00Z">
                  <w:rPr>
                    <w:rStyle w:val="af7"/>
                    <w:noProof/>
                  </w:rPr>
                </w:rPrChange>
              </w:rPr>
              <w:delText>NH</w:delText>
            </w:r>
            <w:r w:rsidRPr="001C0357" w:rsidDel="001C0357">
              <w:rPr>
                <w:rPrChange w:id="240" w:author="Xianjun_P15" w:date="2025-09-04T10:28:00Z">
                  <w:rPr>
                    <w:rStyle w:val="af7"/>
                    <w:noProof/>
                    <w:vertAlign w:val="subscript"/>
                  </w:rPr>
                </w:rPrChange>
              </w:rPr>
              <w:delText>3</w:delText>
            </w:r>
            <w:r w:rsidRPr="001C0357" w:rsidDel="001C0357">
              <w:rPr>
                <w:rPrChange w:id="241" w:author="Xianjun_P15" w:date="2025-09-04T10:28:00Z">
                  <w:rPr>
                    <w:rStyle w:val="af7"/>
                    <w:noProof/>
                  </w:rPr>
                </w:rPrChange>
              </w:rPr>
              <w:delText>][Cu</w:delText>
            </w:r>
            <w:r w:rsidRPr="001C0357" w:rsidDel="001C0357">
              <w:rPr>
                <w:rPrChange w:id="242" w:author="Xianjun_P15" w:date="2025-09-04T10:28:00Z">
                  <w:rPr>
                    <w:rStyle w:val="af7"/>
                    <w:i/>
                    <w:noProof/>
                    <w:vertAlign w:val="subscript"/>
                  </w:rPr>
                </w:rPrChange>
              </w:rPr>
              <w:delText>x</w:delText>
            </w:r>
            <w:r w:rsidRPr="001C0357" w:rsidDel="001C0357">
              <w:rPr>
                <w:rPrChange w:id="243" w:author="Xianjun_P15" w:date="2025-09-04T10:28:00Z">
                  <w:rPr>
                    <w:rStyle w:val="af7"/>
                    <w:noProof/>
                  </w:rPr>
                </w:rPrChange>
              </w:rPr>
              <w:delText>Mn</w:delText>
            </w:r>
            <w:r w:rsidRPr="001C0357" w:rsidDel="001C0357">
              <w:rPr>
                <w:rPrChange w:id="244" w:author="Xianjun_P15" w:date="2025-09-04T10:28:00Z">
                  <w:rPr>
                    <w:rStyle w:val="af7"/>
                    <w:noProof/>
                    <w:vertAlign w:val="subscript"/>
                  </w:rPr>
                </w:rPrChange>
              </w:rPr>
              <w:delText>1−</w:delText>
            </w:r>
            <w:r w:rsidRPr="001C0357" w:rsidDel="001C0357">
              <w:rPr>
                <w:rPrChange w:id="245" w:author="Xianjun_P15" w:date="2025-09-04T10:28:00Z">
                  <w:rPr>
                    <w:rStyle w:val="af7"/>
                    <w:i/>
                    <w:noProof/>
                    <w:vertAlign w:val="subscript"/>
                  </w:rPr>
                </w:rPrChange>
              </w:rPr>
              <w:delText>x</w:delText>
            </w:r>
            <w:r w:rsidRPr="001C0357" w:rsidDel="001C0357">
              <w:rPr>
                <w:rPrChange w:id="246" w:author="Xianjun_P15" w:date="2025-09-04T10:28:00Z">
                  <w:rPr>
                    <w:rStyle w:val="af7"/>
                    <w:noProof/>
                  </w:rPr>
                </w:rPrChange>
              </w:rPr>
              <w:delText>(HCOO)</w:delText>
            </w:r>
            <w:r w:rsidRPr="001C0357" w:rsidDel="001C0357">
              <w:rPr>
                <w:rPrChange w:id="247" w:author="Xianjun_P15" w:date="2025-09-04T10:28:00Z">
                  <w:rPr>
                    <w:rStyle w:val="af7"/>
                    <w:noProof/>
                    <w:vertAlign w:val="subscript"/>
                  </w:rPr>
                </w:rPrChange>
              </w:rPr>
              <w:delText>3</w:delText>
            </w:r>
            <w:r w:rsidRPr="001C0357" w:rsidDel="001C0357">
              <w:rPr>
                <w:rPrChange w:id="248" w:author="Xianjun_P15" w:date="2025-09-04T10:28:00Z">
                  <w:rPr>
                    <w:rStyle w:val="af7"/>
                    <w:noProof/>
                  </w:rPr>
                </w:rPrChange>
              </w:rPr>
              <w:delText>]</w:delText>
            </w:r>
            <w:r w:rsidRPr="001C0357" w:rsidDel="001C0357">
              <w:rPr>
                <w:rFonts w:hint="eastAsia"/>
                <w:rPrChange w:id="249" w:author="Xianjun_P15" w:date="2025-09-04T10:28:00Z">
                  <w:rPr>
                    <w:rStyle w:val="af7"/>
                    <w:rFonts w:hint="eastAsia"/>
                    <w:noProof/>
                  </w:rPr>
                </w:rPrChange>
              </w:rPr>
              <w:delText>的晶体结构</w:delText>
            </w:r>
            <w:r w:rsidDel="001C0357">
              <w:rPr>
                <w:noProof/>
                <w:webHidden/>
              </w:rPr>
              <w:tab/>
              <w:delText>26</w:delText>
            </w:r>
          </w:del>
        </w:p>
        <w:p w14:paraId="37E9F2CB" w14:textId="6FD91C43" w:rsidR="0098488D" w:rsidDel="001C0357" w:rsidRDefault="0098488D">
          <w:pPr>
            <w:pStyle w:val="TOC3"/>
            <w:ind w:left="480"/>
            <w:rPr>
              <w:del w:id="250" w:author="Xianjun_P15" w:date="2025-09-04T10:28:00Z"/>
              <w:rFonts w:asciiTheme="minorHAnsi" w:eastAsiaTheme="minorEastAsia" w:hAnsiTheme="minorHAnsi" w:cstheme="minorBidi"/>
              <w:noProof/>
              <w:kern w:val="2"/>
              <w:sz w:val="21"/>
              <w:szCs w:val="22"/>
            </w:rPr>
          </w:pPr>
          <w:del w:id="251" w:author="Xianjun_P15" w:date="2025-09-04T10:28:00Z">
            <w:r w:rsidRPr="001C0357" w:rsidDel="001C0357">
              <w:rPr>
                <w:rPrChange w:id="252" w:author="Xianjun_P15" w:date="2025-09-04T10:28:00Z">
                  <w:rPr>
                    <w:rStyle w:val="af7"/>
                    <w:noProof/>
                  </w:rPr>
                </w:rPrChange>
              </w:rPr>
              <w:delText>3.3.3 [CH</w:delText>
            </w:r>
            <w:r w:rsidRPr="001C0357" w:rsidDel="001C0357">
              <w:rPr>
                <w:rPrChange w:id="253" w:author="Xianjun_P15" w:date="2025-09-04T10:28:00Z">
                  <w:rPr>
                    <w:rStyle w:val="af7"/>
                    <w:noProof/>
                    <w:vertAlign w:val="subscript"/>
                  </w:rPr>
                </w:rPrChange>
              </w:rPr>
              <w:delText>3</w:delText>
            </w:r>
            <w:r w:rsidRPr="001C0357" w:rsidDel="001C0357">
              <w:rPr>
                <w:rPrChange w:id="254" w:author="Xianjun_P15" w:date="2025-09-04T10:28:00Z">
                  <w:rPr>
                    <w:rStyle w:val="af7"/>
                    <w:noProof/>
                  </w:rPr>
                </w:rPrChange>
              </w:rPr>
              <w:delText>CH</w:delText>
            </w:r>
            <w:r w:rsidRPr="001C0357" w:rsidDel="001C0357">
              <w:rPr>
                <w:rPrChange w:id="255" w:author="Xianjun_P15" w:date="2025-09-04T10:28:00Z">
                  <w:rPr>
                    <w:rStyle w:val="af7"/>
                    <w:noProof/>
                    <w:vertAlign w:val="subscript"/>
                  </w:rPr>
                </w:rPrChange>
              </w:rPr>
              <w:delText>2</w:delText>
            </w:r>
            <w:r w:rsidRPr="001C0357" w:rsidDel="001C0357">
              <w:rPr>
                <w:rPrChange w:id="256" w:author="Xianjun_P15" w:date="2025-09-04T10:28:00Z">
                  <w:rPr>
                    <w:rStyle w:val="af7"/>
                    <w:noProof/>
                  </w:rPr>
                </w:rPrChange>
              </w:rPr>
              <w:delText>NH</w:delText>
            </w:r>
            <w:r w:rsidRPr="001C0357" w:rsidDel="001C0357">
              <w:rPr>
                <w:rPrChange w:id="257" w:author="Xianjun_P15" w:date="2025-09-04T10:28:00Z">
                  <w:rPr>
                    <w:rStyle w:val="af7"/>
                    <w:noProof/>
                    <w:vertAlign w:val="subscript"/>
                  </w:rPr>
                </w:rPrChange>
              </w:rPr>
              <w:delText>3</w:delText>
            </w:r>
            <w:r w:rsidRPr="001C0357" w:rsidDel="001C0357">
              <w:rPr>
                <w:rPrChange w:id="258" w:author="Xianjun_P15" w:date="2025-09-04T10:28:00Z">
                  <w:rPr>
                    <w:rStyle w:val="af7"/>
                    <w:noProof/>
                  </w:rPr>
                </w:rPrChange>
              </w:rPr>
              <w:delText>][Cu</w:delText>
            </w:r>
            <w:r w:rsidRPr="001C0357" w:rsidDel="001C0357">
              <w:rPr>
                <w:rPrChange w:id="259" w:author="Xianjun_P15" w:date="2025-09-04T10:28:00Z">
                  <w:rPr>
                    <w:rStyle w:val="af7"/>
                    <w:i/>
                    <w:noProof/>
                    <w:vertAlign w:val="subscript"/>
                  </w:rPr>
                </w:rPrChange>
              </w:rPr>
              <w:delText>x</w:delText>
            </w:r>
            <w:r w:rsidRPr="001C0357" w:rsidDel="001C0357">
              <w:rPr>
                <w:rPrChange w:id="260" w:author="Xianjun_P15" w:date="2025-09-04T10:28:00Z">
                  <w:rPr>
                    <w:rStyle w:val="af7"/>
                    <w:noProof/>
                  </w:rPr>
                </w:rPrChange>
              </w:rPr>
              <w:delText>Mn</w:delText>
            </w:r>
            <w:r w:rsidRPr="001C0357" w:rsidDel="001C0357">
              <w:rPr>
                <w:rPrChange w:id="261" w:author="Xianjun_P15" w:date="2025-09-04T10:28:00Z">
                  <w:rPr>
                    <w:rStyle w:val="af7"/>
                    <w:noProof/>
                    <w:vertAlign w:val="subscript"/>
                  </w:rPr>
                </w:rPrChange>
              </w:rPr>
              <w:delText>1−</w:delText>
            </w:r>
            <w:r w:rsidRPr="001C0357" w:rsidDel="001C0357">
              <w:rPr>
                <w:rPrChange w:id="262" w:author="Xianjun_P15" w:date="2025-09-04T10:28:00Z">
                  <w:rPr>
                    <w:rStyle w:val="af7"/>
                    <w:i/>
                    <w:noProof/>
                    <w:vertAlign w:val="subscript"/>
                  </w:rPr>
                </w:rPrChange>
              </w:rPr>
              <w:delText>x</w:delText>
            </w:r>
            <w:r w:rsidRPr="001C0357" w:rsidDel="001C0357">
              <w:rPr>
                <w:rPrChange w:id="263" w:author="Xianjun_P15" w:date="2025-09-04T10:28:00Z">
                  <w:rPr>
                    <w:rStyle w:val="af7"/>
                    <w:noProof/>
                  </w:rPr>
                </w:rPrChange>
              </w:rPr>
              <w:delText>(HCOO)</w:delText>
            </w:r>
            <w:r w:rsidRPr="001C0357" w:rsidDel="001C0357">
              <w:rPr>
                <w:rPrChange w:id="264" w:author="Xianjun_P15" w:date="2025-09-04T10:28:00Z">
                  <w:rPr>
                    <w:rStyle w:val="af7"/>
                    <w:noProof/>
                    <w:vertAlign w:val="subscript"/>
                  </w:rPr>
                </w:rPrChange>
              </w:rPr>
              <w:delText>3</w:delText>
            </w:r>
            <w:r w:rsidRPr="001C0357" w:rsidDel="001C0357">
              <w:rPr>
                <w:rPrChange w:id="265" w:author="Xianjun_P15" w:date="2025-09-04T10:28:00Z">
                  <w:rPr>
                    <w:rStyle w:val="af7"/>
                    <w:noProof/>
                  </w:rPr>
                </w:rPrChange>
              </w:rPr>
              <w:delText>]</w:delText>
            </w:r>
            <w:r w:rsidRPr="001C0357" w:rsidDel="001C0357">
              <w:rPr>
                <w:rFonts w:hint="eastAsia"/>
                <w:rPrChange w:id="266" w:author="Xianjun_P15" w:date="2025-09-04T10:28:00Z">
                  <w:rPr>
                    <w:rStyle w:val="af7"/>
                    <w:rFonts w:hint="eastAsia"/>
                    <w:noProof/>
                  </w:rPr>
                </w:rPrChange>
              </w:rPr>
              <w:delText>的磁性</w:delText>
            </w:r>
            <w:r w:rsidDel="001C0357">
              <w:rPr>
                <w:noProof/>
                <w:webHidden/>
              </w:rPr>
              <w:tab/>
              <w:delText>30</w:delText>
            </w:r>
          </w:del>
        </w:p>
        <w:p w14:paraId="2514149D" w14:textId="61977FB3" w:rsidR="0098488D" w:rsidDel="001C0357" w:rsidRDefault="0098488D">
          <w:pPr>
            <w:pStyle w:val="TOC2"/>
            <w:tabs>
              <w:tab w:val="right" w:leader="dot" w:pos="8948"/>
            </w:tabs>
            <w:ind w:left="240"/>
            <w:rPr>
              <w:del w:id="267" w:author="Xianjun_P15" w:date="2025-09-04T10:28:00Z"/>
              <w:rFonts w:asciiTheme="minorHAnsi" w:eastAsiaTheme="minorEastAsia" w:hAnsiTheme="minorHAnsi" w:cstheme="minorBidi"/>
              <w:noProof/>
              <w:kern w:val="2"/>
              <w:sz w:val="21"/>
              <w:szCs w:val="22"/>
            </w:rPr>
          </w:pPr>
          <w:del w:id="268" w:author="Xianjun_P15" w:date="2025-09-04T10:28:00Z">
            <w:r w:rsidRPr="001C0357" w:rsidDel="001C0357">
              <w:rPr>
                <w:rPrChange w:id="269" w:author="Xianjun_P15" w:date="2025-09-04T10:28:00Z">
                  <w:rPr>
                    <w:rStyle w:val="af7"/>
                    <w:noProof/>
                  </w:rPr>
                </w:rPrChange>
              </w:rPr>
              <w:delText>3.3 [CH</w:delText>
            </w:r>
            <w:r w:rsidRPr="001C0357" w:rsidDel="001C0357">
              <w:rPr>
                <w:rPrChange w:id="270" w:author="Xianjun_P15" w:date="2025-09-04T10:28:00Z">
                  <w:rPr>
                    <w:rStyle w:val="af7"/>
                    <w:noProof/>
                    <w:vertAlign w:val="subscript"/>
                  </w:rPr>
                </w:rPrChange>
              </w:rPr>
              <w:delText>3</w:delText>
            </w:r>
            <w:r w:rsidRPr="001C0357" w:rsidDel="001C0357">
              <w:rPr>
                <w:rPrChange w:id="271" w:author="Xianjun_P15" w:date="2025-09-04T10:28:00Z">
                  <w:rPr>
                    <w:rStyle w:val="af7"/>
                    <w:noProof/>
                  </w:rPr>
                </w:rPrChange>
              </w:rPr>
              <w:delText>CH</w:delText>
            </w:r>
            <w:r w:rsidRPr="001C0357" w:rsidDel="001C0357">
              <w:rPr>
                <w:rPrChange w:id="272" w:author="Xianjun_P15" w:date="2025-09-04T10:28:00Z">
                  <w:rPr>
                    <w:rStyle w:val="af7"/>
                    <w:noProof/>
                    <w:vertAlign w:val="subscript"/>
                  </w:rPr>
                </w:rPrChange>
              </w:rPr>
              <w:delText>2</w:delText>
            </w:r>
            <w:r w:rsidRPr="001C0357" w:rsidDel="001C0357">
              <w:rPr>
                <w:rPrChange w:id="273" w:author="Xianjun_P15" w:date="2025-09-04T10:28:00Z">
                  <w:rPr>
                    <w:rStyle w:val="af7"/>
                    <w:noProof/>
                  </w:rPr>
                </w:rPrChange>
              </w:rPr>
              <w:delText>NH</w:delText>
            </w:r>
            <w:r w:rsidRPr="001C0357" w:rsidDel="001C0357">
              <w:rPr>
                <w:rPrChange w:id="274" w:author="Xianjun_P15" w:date="2025-09-04T10:28:00Z">
                  <w:rPr>
                    <w:rStyle w:val="af7"/>
                    <w:noProof/>
                    <w:vertAlign w:val="subscript"/>
                  </w:rPr>
                </w:rPrChange>
              </w:rPr>
              <w:delText>3</w:delText>
            </w:r>
            <w:r w:rsidRPr="001C0357" w:rsidDel="001C0357">
              <w:rPr>
                <w:rPrChange w:id="275" w:author="Xianjun_P15" w:date="2025-09-04T10:28:00Z">
                  <w:rPr>
                    <w:rStyle w:val="af7"/>
                    <w:noProof/>
                  </w:rPr>
                </w:rPrChange>
              </w:rPr>
              <w:delText>][Cu(HCOO)</w:delText>
            </w:r>
            <w:r w:rsidRPr="001C0357" w:rsidDel="001C0357">
              <w:rPr>
                <w:rPrChange w:id="276" w:author="Xianjun_P15" w:date="2025-09-04T10:28:00Z">
                  <w:rPr>
                    <w:rStyle w:val="af7"/>
                    <w:noProof/>
                    <w:vertAlign w:val="subscript"/>
                  </w:rPr>
                </w:rPrChange>
              </w:rPr>
              <w:delText>3</w:delText>
            </w:r>
            <w:r w:rsidRPr="001C0357" w:rsidDel="001C0357">
              <w:rPr>
                <w:rPrChange w:id="277" w:author="Xianjun_P15" w:date="2025-09-04T10:28:00Z">
                  <w:rPr>
                    <w:rStyle w:val="af7"/>
                    <w:noProof/>
                  </w:rPr>
                </w:rPrChange>
              </w:rPr>
              <w:delText>]</w:delText>
            </w:r>
            <w:r w:rsidRPr="001C0357" w:rsidDel="001C0357">
              <w:rPr>
                <w:rFonts w:hint="eastAsia"/>
                <w:rPrChange w:id="278" w:author="Xianjun_P15" w:date="2025-09-04T10:28:00Z">
                  <w:rPr>
                    <w:rStyle w:val="af7"/>
                    <w:rFonts w:hint="eastAsia"/>
                    <w:noProof/>
                  </w:rPr>
                </w:rPrChange>
              </w:rPr>
              <w:delText>单晶结构和磁结构</w:delText>
            </w:r>
            <w:r w:rsidDel="001C0357">
              <w:rPr>
                <w:noProof/>
                <w:webHidden/>
              </w:rPr>
              <w:tab/>
              <w:delText>34</w:delText>
            </w:r>
          </w:del>
        </w:p>
        <w:p w14:paraId="0E678DBA" w14:textId="542D2CA3" w:rsidR="0098488D" w:rsidDel="001C0357" w:rsidRDefault="0098488D">
          <w:pPr>
            <w:pStyle w:val="TOC2"/>
            <w:tabs>
              <w:tab w:val="right" w:leader="dot" w:pos="8948"/>
            </w:tabs>
            <w:ind w:left="240"/>
            <w:rPr>
              <w:del w:id="279" w:author="Xianjun_P15" w:date="2025-09-04T10:28:00Z"/>
              <w:rFonts w:asciiTheme="minorHAnsi" w:eastAsiaTheme="minorEastAsia" w:hAnsiTheme="minorHAnsi" w:cstheme="minorBidi"/>
              <w:noProof/>
              <w:kern w:val="2"/>
              <w:sz w:val="21"/>
              <w:szCs w:val="22"/>
            </w:rPr>
          </w:pPr>
          <w:del w:id="280" w:author="Xianjun_P15" w:date="2025-09-04T10:28:00Z">
            <w:r w:rsidRPr="001C0357" w:rsidDel="001C0357">
              <w:rPr>
                <w:rPrChange w:id="281" w:author="Xianjun_P15" w:date="2025-09-04T10:28:00Z">
                  <w:rPr>
                    <w:rStyle w:val="af7"/>
                    <w:noProof/>
                  </w:rPr>
                </w:rPrChange>
              </w:rPr>
              <w:delText>3.4 [CH</w:delText>
            </w:r>
            <w:r w:rsidRPr="001C0357" w:rsidDel="001C0357">
              <w:rPr>
                <w:rPrChange w:id="282" w:author="Xianjun_P15" w:date="2025-09-04T10:28:00Z">
                  <w:rPr>
                    <w:rStyle w:val="af7"/>
                    <w:noProof/>
                    <w:vertAlign w:val="subscript"/>
                  </w:rPr>
                </w:rPrChange>
              </w:rPr>
              <w:delText>3</w:delText>
            </w:r>
            <w:r w:rsidRPr="001C0357" w:rsidDel="001C0357">
              <w:rPr>
                <w:rPrChange w:id="283" w:author="Xianjun_P15" w:date="2025-09-04T10:28:00Z">
                  <w:rPr>
                    <w:rStyle w:val="af7"/>
                    <w:noProof/>
                  </w:rPr>
                </w:rPrChange>
              </w:rPr>
              <w:delText>CH</w:delText>
            </w:r>
            <w:r w:rsidRPr="001C0357" w:rsidDel="001C0357">
              <w:rPr>
                <w:rPrChange w:id="284" w:author="Xianjun_P15" w:date="2025-09-04T10:28:00Z">
                  <w:rPr>
                    <w:rStyle w:val="af7"/>
                    <w:noProof/>
                    <w:vertAlign w:val="subscript"/>
                  </w:rPr>
                </w:rPrChange>
              </w:rPr>
              <w:delText>2</w:delText>
            </w:r>
            <w:r w:rsidRPr="001C0357" w:rsidDel="001C0357">
              <w:rPr>
                <w:rPrChange w:id="285" w:author="Xianjun_P15" w:date="2025-09-04T10:28:00Z">
                  <w:rPr>
                    <w:rStyle w:val="af7"/>
                    <w:noProof/>
                  </w:rPr>
                </w:rPrChange>
              </w:rPr>
              <w:delText>NH</w:delText>
            </w:r>
            <w:r w:rsidRPr="001C0357" w:rsidDel="001C0357">
              <w:rPr>
                <w:rPrChange w:id="286" w:author="Xianjun_P15" w:date="2025-09-04T10:28:00Z">
                  <w:rPr>
                    <w:rStyle w:val="af7"/>
                    <w:noProof/>
                    <w:vertAlign w:val="subscript"/>
                  </w:rPr>
                </w:rPrChange>
              </w:rPr>
              <w:delText>3</w:delText>
            </w:r>
            <w:r w:rsidRPr="001C0357" w:rsidDel="001C0357">
              <w:rPr>
                <w:rPrChange w:id="287" w:author="Xianjun_P15" w:date="2025-09-04T10:28:00Z">
                  <w:rPr>
                    <w:rStyle w:val="af7"/>
                    <w:noProof/>
                  </w:rPr>
                </w:rPrChange>
              </w:rPr>
              <w:delText>][Cu</w:delText>
            </w:r>
            <w:r w:rsidRPr="001C0357" w:rsidDel="001C0357">
              <w:rPr>
                <w:rPrChange w:id="288" w:author="Xianjun_P15" w:date="2025-09-04T10:28:00Z">
                  <w:rPr>
                    <w:rStyle w:val="af7"/>
                    <w:noProof/>
                    <w:vertAlign w:val="subscript"/>
                  </w:rPr>
                </w:rPrChange>
              </w:rPr>
              <w:delText>0.98</w:delText>
            </w:r>
            <w:r w:rsidRPr="001C0357" w:rsidDel="001C0357">
              <w:rPr>
                <w:rPrChange w:id="289" w:author="Xianjun_P15" w:date="2025-09-04T10:28:00Z">
                  <w:rPr>
                    <w:rStyle w:val="af7"/>
                    <w:noProof/>
                  </w:rPr>
                </w:rPrChange>
              </w:rPr>
              <w:delText>Mn</w:delText>
            </w:r>
            <w:r w:rsidRPr="001C0357" w:rsidDel="001C0357">
              <w:rPr>
                <w:rPrChange w:id="290" w:author="Xianjun_P15" w:date="2025-09-04T10:28:00Z">
                  <w:rPr>
                    <w:rStyle w:val="af7"/>
                    <w:noProof/>
                    <w:vertAlign w:val="subscript"/>
                  </w:rPr>
                </w:rPrChange>
              </w:rPr>
              <w:delText>0.02</w:delText>
            </w:r>
            <w:r w:rsidRPr="001C0357" w:rsidDel="001C0357">
              <w:rPr>
                <w:rPrChange w:id="291" w:author="Xianjun_P15" w:date="2025-09-04T10:28:00Z">
                  <w:rPr>
                    <w:rStyle w:val="af7"/>
                    <w:noProof/>
                  </w:rPr>
                </w:rPrChange>
              </w:rPr>
              <w:delText>(HCOO)</w:delText>
            </w:r>
            <w:r w:rsidRPr="001C0357" w:rsidDel="001C0357">
              <w:rPr>
                <w:rPrChange w:id="292" w:author="Xianjun_P15" w:date="2025-09-04T10:28:00Z">
                  <w:rPr>
                    <w:rStyle w:val="af7"/>
                    <w:noProof/>
                    <w:vertAlign w:val="subscript"/>
                  </w:rPr>
                </w:rPrChange>
              </w:rPr>
              <w:delText>3</w:delText>
            </w:r>
            <w:r w:rsidRPr="001C0357" w:rsidDel="001C0357">
              <w:rPr>
                <w:rPrChange w:id="293" w:author="Xianjun_P15" w:date="2025-09-04T10:28:00Z">
                  <w:rPr>
                    <w:rStyle w:val="af7"/>
                    <w:noProof/>
                  </w:rPr>
                </w:rPrChange>
              </w:rPr>
              <w:delText>]</w:delText>
            </w:r>
            <w:r w:rsidRPr="001C0357" w:rsidDel="001C0357">
              <w:rPr>
                <w:rFonts w:hint="eastAsia"/>
                <w:rPrChange w:id="294" w:author="Xianjun_P15" w:date="2025-09-04T10:28:00Z">
                  <w:rPr>
                    <w:rStyle w:val="af7"/>
                    <w:rFonts w:hint="eastAsia"/>
                    <w:noProof/>
                  </w:rPr>
                </w:rPrChange>
              </w:rPr>
              <w:delText>单晶结构和磁结构</w:delText>
            </w:r>
            <w:r w:rsidDel="001C0357">
              <w:rPr>
                <w:noProof/>
                <w:webHidden/>
              </w:rPr>
              <w:tab/>
              <w:delText>38</w:delText>
            </w:r>
          </w:del>
        </w:p>
        <w:p w14:paraId="35B4BF02" w14:textId="32253F86" w:rsidR="0098488D" w:rsidDel="001C0357" w:rsidRDefault="0098488D">
          <w:pPr>
            <w:pStyle w:val="TOC2"/>
            <w:tabs>
              <w:tab w:val="right" w:leader="dot" w:pos="8948"/>
            </w:tabs>
            <w:ind w:left="240"/>
            <w:rPr>
              <w:del w:id="295" w:author="Xianjun_P15" w:date="2025-09-04T10:28:00Z"/>
              <w:rFonts w:asciiTheme="minorHAnsi" w:eastAsiaTheme="minorEastAsia" w:hAnsiTheme="minorHAnsi" w:cstheme="minorBidi"/>
              <w:noProof/>
              <w:kern w:val="2"/>
              <w:sz w:val="21"/>
              <w:szCs w:val="22"/>
            </w:rPr>
          </w:pPr>
          <w:del w:id="296" w:author="Xianjun_P15" w:date="2025-09-04T10:28:00Z">
            <w:r w:rsidRPr="001C0357" w:rsidDel="001C0357">
              <w:rPr>
                <w:rPrChange w:id="297" w:author="Xianjun_P15" w:date="2025-09-04T10:28:00Z">
                  <w:rPr>
                    <w:rStyle w:val="af7"/>
                    <w:noProof/>
                  </w:rPr>
                </w:rPrChange>
              </w:rPr>
              <w:delText xml:space="preserve">3.5 </w:delText>
            </w:r>
            <w:r w:rsidRPr="001C0357" w:rsidDel="001C0357">
              <w:rPr>
                <w:rFonts w:hint="eastAsia"/>
                <w:rPrChange w:id="298" w:author="Xianjun_P15" w:date="2025-09-04T10:28:00Z">
                  <w:rPr>
                    <w:rStyle w:val="af7"/>
                    <w:rFonts w:hint="eastAsia"/>
                    <w:noProof/>
                  </w:rPr>
                </w:rPrChange>
              </w:rPr>
              <w:delText>本章小结</w:delText>
            </w:r>
            <w:r w:rsidDel="001C0357">
              <w:rPr>
                <w:noProof/>
                <w:webHidden/>
              </w:rPr>
              <w:tab/>
              <w:delText>40</w:delText>
            </w:r>
          </w:del>
        </w:p>
        <w:p w14:paraId="72109088" w14:textId="06B31CDD" w:rsidR="0098488D" w:rsidDel="001C0357" w:rsidRDefault="0098488D">
          <w:pPr>
            <w:pStyle w:val="TOC1"/>
            <w:rPr>
              <w:del w:id="299" w:author="Xianjun_P15" w:date="2025-09-04T10:28:00Z"/>
              <w:rFonts w:asciiTheme="minorHAnsi" w:eastAsiaTheme="minorEastAsia" w:hAnsiTheme="minorHAnsi" w:cstheme="minorBidi"/>
              <w:noProof/>
              <w:kern w:val="2"/>
              <w:sz w:val="21"/>
              <w:szCs w:val="22"/>
            </w:rPr>
          </w:pPr>
          <w:del w:id="300" w:author="Xianjun_P15" w:date="2025-09-04T10:28:00Z">
            <w:r w:rsidRPr="001C0357" w:rsidDel="001C0357">
              <w:rPr>
                <w:rFonts w:hint="eastAsia"/>
                <w:rPrChange w:id="301" w:author="Xianjun_P15" w:date="2025-09-04T10:28:00Z">
                  <w:rPr>
                    <w:rStyle w:val="af7"/>
                    <w:rFonts w:hint="eastAsia"/>
                    <w:noProof/>
                  </w:rPr>
                </w:rPrChange>
              </w:rPr>
              <w:delText>第四章</w:delText>
            </w:r>
            <w:r w:rsidRPr="001C0357" w:rsidDel="001C0357">
              <w:rPr>
                <w:rPrChange w:id="302" w:author="Xianjun_P15" w:date="2025-09-04T10:28:00Z">
                  <w:rPr>
                    <w:rStyle w:val="af7"/>
                    <w:noProof/>
                  </w:rPr>
                </w:rPrChange>
              </w:rPr>
              <w:delText xml:space="preserve"> [(CH</w:delText>
            </w:r>
            <w:r w:rsidRPr="001C0357" w:rsidDel="001C0357">
              <w:rPr>
                <w:rPrChange w:id="303" w:author="Xianjun_P15" w:date="2025-09-04T10:28:00Z">
                  <w:rPr>
                    <w:rStyle w:val="af7"/>
                    <w:noProof/>
                    <w:vertAlign w:val="subscript"/>
                  </w:rPr>
                </w:rPrChange>
              </w:rPr>
              <w:delText>3</w:delText>
            </w:r>
            <w:r w:rsidRPr="001C0357" w:rsidDel="001C0357">
              <w:rPr>
                <w:rPrChange w:id="304" w:author="Xianjun_P15" w:date="2025-09-04T10:28:00Z">
                  <w:rPr>
                    <w:rStyle w:val="af7"/>
                    <w:noProof/>
                  </w:rPr>
                </w:rPrChange>
              </w:rPr>
              <w:delText>)</w:delText>
            </w:r>
            <w:r w:rsidRPr="001C0357" w:rsidDel="001C0357">
              <w:rPr>
                <w:rPrChange w:id="305" w:author="Xianjun_P15" w:date="2025-09-04T10:28:00Z">
                  <w:rPr>
                    <w:rStyle w:val="af7"/>
                    <w:noProof/>
                    <w:vertAlign w:val="subscript"/>
                  </w:rPr>
                </w:rPrChange>
              </w:rPr>
              <w:delText>2</w:delText>
            </w:r>
            <w:r w:rsidRPr="001C0357" w:rsidDel="001C0357">
              <w:rPr>
                <w:rPrChange w:id="306" w:author="Xianjun_P15" w:date="2025-09-04T10:28:00Z">
                  <w:rPr>
                    <w:rStyle w:val="af7"/>
                    <w:noProof/>
                  </w:rPr>
                </w:rPrChange>
              </w:rPr>
              <w:delText>NH</w:delText>
            </w:r>
            <w:r w:rsidRPr="001C0357" w:rsidDel="001C0357">
              <w:rPr>
                <w:rPrChange w:id="307" w:author="Xianjun_P15" w:date="2025-09-04T10:28:00Z">
                  <w:rPr>
                    <w:rStyle w:val="af7"/>
                    <w:noProof/>
                    <w:vertAlign w:val="subscript"/>
                  </w:rPr>
                </w:rPrChange>
              </w:rPr>
              <w:delText>2</w:delText>
            </w:r>
            <w:r w:rsidRPr="001C0357" w:rsidDel="001C0357">
              <w:rPr>
                <w:rPrChange w:id="308" w:author="Xianjun_P15" w:date="2025-09-04T10:28:00Z">
                  <w:rPr>
                    <w:rStyle w:val="af7"/>
                    <w:noProof/>
                  </w:rPr>
                </w:rPrChange>
              </w:rPr>
              <w:delText>][Cu</w:delText>
            </w:r>
            <w:r w:rsidRPr="001C0357" w:rsidDel="001C0357">
              <w:rPr>
                <w:rPrChange w:id="309" w:author="Xianjun_P15" w:date="2025-09-04T10:28:00Z">
                  <w:rPr>
                    <w:rStyle w:val="af7"/>
                    <w:i/>
                    <w:noProof/>
                    <w:vertAlign w:val="subscript"/>
                  </w:rPr>
                </w:rPrChange>
              </w:rPr>
              <w:delText>x</w:delText>
            </w:r>
            <w:r w:rsidRPr="001C0357" w:rsidDel="001C0357">
              <w:rPr>
                <w:rPrChange w:id="310" w:author="Xianjun_P15" w:date="2025-09-04T10:28:00Z">
                  <w:rPr>
                    <w:rStyle w:val="af7"/>
                    <w:noProof/>
                  </w:rPr>
                </w:rPrChange>
              </w:rPr>
              <w:delText>Mn</w:delText>
            </w:r>
            <w:r w:rsidRPr="001C0357" w:rsidDel="001C0357">
              <w:rPr>
                <w:rPrChange w:id="311" w:author="Xianjun_P15" w:date="2025-09-04T10:28:00Z">
                  <w:rPr>
                    <w:rStyle w:val="af7"/>
                    <w:noProof/>
                    <w:vertAlign w:val="subscript"/>
                  </w:rPr>
                </w:rPrChange>
              </w:rPr>
              <w:delText>1−</w:delText>
            </w:r>
            <w:r w:rsidRPr="001C0357" w:rsidDel="001C0357">
              <w:rPr>
                <w:rPrChange w:id="312" w:author="Xianjun_P15" w:date="2025-09-04T10:28:00Z">
                  <w:rPr>
                    <w:rStyle w:val="af7"/>
                    <w:i/>
                    <w:noProof/>
                    <w:vertAlign w:val="subscript"/>
                  </w:rPr>
                </w:rPrChange>
              </w:rPr>
              <w:delText>x</w:delText>
            </w:r>
            <w:r w:rsidRPr="001C0357" w:rsidDel="001C0357">
              <w:rPr>
                <w:rPrChange w:id="313" w:author="Xianjun_P15" w:date="2025-09-04T10:28:00Z">
                  <w:rPr>
                    <w:rStyle w:val="af7"/>
                    <w:noProof/>
                  </w:rPr>
                </w:rPrChange>
              </w:rPr>
              <w:delText>(HCOO)</w:delText>
            </w:r>
            <w:r w:rsidRPr="001C0357" w:rsidDel="001C0357">
              <w:rPr>
                <w:rPrChange w:id="314" w:author="Xianjun_P15" w:date="2025-09-04T10:28:00Z">
                  <w:rPr>
                    <w:rStyle w:val="af7"/>
                    <w:noProof/>
                    <w:vertAlign w:val="subscript"/>
                  </w:rPr>
                </w:rPrChange>
              </w:rPr>
              <w:delText>3</w:delText>
            </w:r>
            <w:r w:rsidRPr="001C0357" w:rsidDel="001C0357">
              <w:rPr>
                <w:rPrChange w:id="315" w:author="Xianjun_P15" w:date="2025-09-04T10:28:00Z">
                  <w:rPr>
                    <w:rStyle w:val="af7"/>
                    <w:noProof/>
                  </w:rPr>
                </w:rPrChange>
              </w:rPr>
              <w:delText>]</w:delText>
            </w:r>
            <w:r w:rsidRPr="001C0357" w:rsidDel="001C0357">
              <w:rPr>
                <w:rFonts w:hint="eastAsia"/>
                <w:rPrChange w:id="316" w:author="Xianjun_P15" w:date="2025-09-04T10:28:00Z">
                  <w:rPr>
                    <w:rStyle w:val="af7"/>
                    <w:rFonts w:hint="eastAsia"/>
                    <w:noProof/>
                  </w:rPr>
                </w:rPrChange>
              </w:rPr>
              <w:delText>系列的结构、磁性和介电性质</w:delText>
            </w:r>
            <w:r w:rsidDel="001C0357">
              <w:rPr>
                <w:noProof/>
                <w:webHidden/>
              </w:rPr>
              <w:tab/>
              <w:delText>41</w:delText>
            </w:r>
          </w:del>
        </w:p>
        <w:p w14:paraId="0085A553" w14:textId="64F2DEC2" w:rsidR="0098488D" w:rsidDel="001C0357" w:rsidRDefault="0098488D">
          <w:pPr>
            <w:pStyle w:val="TOC2"/>
            <w:tabs>
              <w:tab w:val="right" w:leader="dot" w:pos="8948"/>
            </w:tabs>
            <w:ind w:left="240"/>
            <w:rPr>
              <w:del w:id="317" w:author="Xianjun_P15" w:date="2025-09-04T10:28:00Z"/>
              <w:rFonts w:asciiTheme="minorHAnsi" w:eastAsiaTheme="minorEastAsia" w:hAnsiTheme="minorHAnsi" w:cstheme="minorBidi"/>
              <w:noProof/>
              <w:kern w:val="2"/>
              <w:sz w:val="21"/>
              <w:szCs w:val="22"/>
            </w:rPr>
          </w:pPr>
          <w:del w:id="318" w:author="Xianjun_P15" w:date="2025-09-04T10:28:00Z">
            <w:r w:rsidRPr="001C0357" w:rsidDel="001C0357">
              <w:rPr>
                <w:rPrChange w:id="319" w:author="Xianjun_P15" w:date="2025-09-04T10:28:00Z">
                  <w:rPr>
                    <w:rStyle w:val="af7"/>
                    <w:noProof/>
                  </w:rPr>
                </w:rPrChange>
              </w:rPr>
              <w:delText xml:space="preserve">4.1 </w:delText>
            </w:r>
            <w:r w:rsidRPr="001C0357" w:rsidDel="001C0357">
              <w:rPr>
                <w:rFonts w:hint="eastAsia"/>
                <w:rPrChange w:id="320" w:author="Xianjun_P15" w:date="2025-09-04T10:28:00Z">
                  <w:rPr>
                    <w:rStyle w:val="af7"/>
                    <w:rFonts w:hint="eastAsia"/>
                    <w:noProof/>
                  </w:rPr>
                </w:rPrChange>
              </w:rPr>
              <w:delText>引言</w:delText>
            </w:r>
            <w:r w:rsidDel="001C0357">
              <w:rPr>
                <w:noProof/>
                <w:webHidden/>
              </w:rPr>
              <w:tab/>
              <w:delText>41</w:delText>
            </w:r>
          </w:del>
        </w:p>
        <w:p w14:paraId="222414A1" w14:textId="45E302F8" w:rsidR="0098488D" w:rsidDel="001C0357" w:rsidRDefault="0098488D">
          <w:pPr>
            <w:pStyle w:val="TOC2"/>
            <w:tabs>
              <w:tab w:val="right" w:leader="dot" w:pos="8948"/>
            </w:tabs>
            <w:ind w:left="240"/>
            <w:rPr>
              <w:del w:id="321" w:author="Xianjun_P15" w:date="2025-09-04T10:28:00Z"/>
              <w:rFonts w:asciiTheme="minorHAnsi" w:eastAsiaTheme="minorEastAsia" w:hAnsiTheme="minorHAnsi" w:cstheme="minorBidi"/>
              <w:noProof/>
              <w:kern w:val="2"/>
              <w:sz w:val="21"/>
              <w:szCs w:val="22"/>
            </w:rPr>
          </w:pPr>
          <w:del w:id="322" w:author="Xianjun_P15" w:date="2025-09-04T10:28:00Z">
            <w:r w:rsidRPr="001C0357" w:rsidDel="001C0357">
              <w:rPr>
                <w:rPrChange w:id="323" w:author="Xianjun_P15" w:date="2025-09-04T10:28:00Z">
                  <w:rPr>
                    <w:rStyle w:val="af7"/>
                    <w:noProof/>
                  </w:rPr>
                </w:rPrChange>
              </w:rPr>
              <w:delText>4.2 Cu−Mn</w:delText>
            </w:r>
            <w:r w:rsidRPr="001C0357" w:rsidDel="001C0357">
              <w:rPr>
                <w:rFonts w:hint="eastAsia"/>
                <w:rPrChange w:id="324" w:author="Xianjun_P15" w:date="2025-09-04T10:28:00Z">
                  <w:rPr>
                    <w:rStyle w:val="af7"/>
                    <w:rFonts w:hint="eastAsia"/>
                    <w:noProof/>
                  </w:rPr>
                </w:rPrChange>
              </w:rPr>
              <w:delText>混合金属</w:delText>
            </w:r>
            <w:r w:rsidRPr="001C0357" w:rsidDel="001C0357">
              <w:rPr>
                <w:rPrChange w:id="325" w:author="Xianjun_P15" w:date="2025-09-04T10:28:00Z">
                  <w:rPr>
                    <w:rStyle w:val="af7"/>
                    <w:noProof/>
                  </w:rPr>
                </w:rPrChange>
              </w:rPr>
              <w:delText>[(CH</w:delText>
            </w:r>
            <w:r w:rsidRPr="001C0357" w:rsidDel="001C0357">
              <w:rPr>
                <w:rPrChange w:id="326" w:author="Xianjun_P15" w:date="2025-09-04T10:28:00Z">
                  <w:rPr>
                    <w:rStyle w:val="af7"/>
                    <w:noProof/>
                    <w:vertAlign w:val="subscript"/>
                  </w:rPr>
                </w:rPrChange>
              </w:rPr>
              <w:delText>3</w:delText>
            </w:r>
            <w:r w:rsidRPr="001C0357" w:rsidDel="001C0357">
              <w:rPr>
                <w:rPrChange w:id="327" w:author="Xianjun_P15" w:date="2025-09-04T10:28:00Z">
                  <w:rPr>
                    <w:rStyle w:val="af7"/>
                    <w:noProof/>
                  </w:rPr>
                </w:rPrChange>
              </w:rPr>
              <w:delText>)</w:delText>
            </w:r>
            <w:r w:rsidRPr="001C0357" w:rsidDel="001C0357">
              <w:rPr>
                <w:rPrChange w:id="328" w:author="Xianjun_P15" w:date="2025-09-04T10:28:00Z">
                  <w:rPr>
                    <w:rStyle w:val="af7"/>
                    <w:noProof/>
                    <w:vertAlign w:val="subscript"/>
                  </w:rPr>
                </w:rPrChange>
              </w:rPr>
              <w:delText>2</w:delText>
            </w:r>
            <w:r w:rsidRPr="001C0357" w:rsidDel="001C0357">
              <w:rPr>
                <w:rPrChange w:id="329" w:author="Xianjun_P15" w:date="2025-09-04T10:28:00Z">
                  <w:rPr>
                    <w:rStyle w:val="af7"/>
                    <w:noProof/>
                  </w:rPr>
                </w:rPrChange>
              </w:rPr>
              <w:delText>NH</w:delText>
            </w:r>
            <w:r w:rsidRPr="001C0357" w:rsidDel="001C0357">
              <w:rPr>
                <w:rPrChange w:id="330" w:author="Xianjun_P15" w:date="2025-09-04T10:28:00Z">
                  <w:rPr>
                    <w:rStyle w:val="af7"/>
                    <w:noProof/>
                    <w:vertAlign w:val="subscript"/>
                  </w:rPr>
                </w:rPrChange>
              </w:rPr>
              <w:delText>2</w:delText>
            </w:r>
            <w:r w:rsidRPr="001C0357" w:rsidDel="001C0357">
              <w:rPr>
                <w:rPrChange w:id="331" w:author="Xianjun_P15" w:date="2025-09-04T10:28:00Z">
                  <w:rPr>
                    <w:rStyle w:val="af7"/>
                    <w:noProof/>
                  </w:rPr>
                </w:rPrChange>
              </w:rPr>
              <w:delText>][Cu</w:delText>
            </w:r>
            <w:r w:rsidRPr="001C0357" w:rsidDel="001C0357">
              <w:rPr>
                <w:rPrChange w:id="332" w:author="Xianjun_P15" w:date="2025-09-04T10:28:00Z">
                  <w:rPr>
                    <w:rStyle w:val="af7"/>
                    <w:i/>
                    <w:iCs/>
                    <w:noProof/>
                    <w:vertAlign w:val="subscript"/>
                  </w:rPr>
                </w:rPrChange>
              </w:rPr>
              <w:delText>x</w:delText>
            </w:r>
            <w:r w:rsidRPr="001C0357" w:rsidDel="001C0357">
              <w:rPr>
                <w:rPrChange w:id="333" w:author="Xianjun_P15" w:date="2025-09-04T10:28:00Z">
                  <w:rPr>
                    <w:rStyle w:val="af7"/>
                    <w:noProof/>
                  </w:rPr>
                </w:rPrChange>
              </w:rPr>
              <w:delText>Mn</w:delText>
            </w:r>
            <w:r w:rsidRPr="001C0357" w:rsidDel="001C0357">
              <w:rPr>
                <w:rPrChange w:id="334" w:author="Xianjun_P15" w:date="2025-09-04T10:28:00Z">
                  <w:rPr>
                    <w:rStyle w:val="af7"/>
                    <w:noProof/>
                    <w:vertAlign w:val="subscript"/>
                  </w:rPr>
                </w:rPrChange>
              </w:rPr>
              <w:delText>1−</w:delText>
            </w:r>
            <w:r w:rsidRPr="001C0357" w:rsidDel="001C0357">
              <w:rPr>
                <w:rPrChange w:id="335" w:author="Xianjun_P15" w:date="2025-09-04T10:28:00Z">
                  <w:rPr>
                    <w:rStyle w:val="af7"/>
                    <w:i/>
                    <w:iCs/>
                    <w:noProof/>
                    <w:vertAlign w:val="subscript"/>
                  </w:rPr>
                </w:rPrChange>
              </w:rPr>
              <w:delText>x</w:delText>
            </w:r>
            <w:r w:rsidRPr="001C0357" w:rsidDel="001C0357">
              <w:rPr>
                <w:rPrChange w:id="336" w:author="Xianjun_P15" w:date="2025-09-04T10:28:00Z">
                  <w:rPr>
                    <w:rStyle w:val="af7"/>
                    <w:noProof/>
                  </w:rPr>
                </w:rPrChange>
              </w:rPr>
              <w:delText>(HCOO)</w:delText>
            </w:r>
            <w:r w:rsidRPr="001C0357" w:rsidDel="001C0357">
              <w:rPr>
                <w:rPrChange w:id="337" w:author="Xianjun_P15" w:date="2025-09-04T10:28:00Z">
                  <w:rPr>
                    <w:rStyle w:val="af7"/>
                    <w:noProof/>
                    <w:vertAlign w:val="subscript"/>
                  </w:rPr>
                </w:rPrChange>
              </w:rPr>
              <w:delText>3</w:delText>
            </w:r>
            <w:r w:rsidRPr="001C0357" w:rsidDel="001C0357">
              <w:rPr>
                <w:rPrChange w:id="338" w:author="Xianjun_P15" w:date="2025-09-04T10:28:00Z">
                  <w:rPr>
                    <w:rStyle w:val="af7"/>
                    <w:noProof/>
                  </w:rPr>
                </w:rPrChange>
              </w:rPr>
              <w:delText>]</w:delText>
            </w:r>
            <w:r w:rsidRPr="001C0357" w:rsidDel="001C0357">
              <w:rPr>
                <w:rFonts w:hint="eastAsia"/>
                <w:rPrChange w:id="339" w:author="Xianjun_P15" w:date="2025-09-04T10:28:00Z">
                  <w:rPr>
                    <w:rStyle w:val="af7"/>
                    <w:rFonts w:hint="eastAsia"/>
                    <w:noProof/>
                  </w:rPr>
                </w:rPrChange>
              </w:rPr>
              <w:delText>系列</w:delText>
            </w:r>
            <w:r w:rsidDel="001C0357">
              <w:rPr>
                <w:noProof/>
                <w:webHidden/>
              </w:rPr>
              <w:tab/>
              <w:delText>41</w:delText>
            </w:r>
          </w:del>
        </w:p>
        <w:p w14:paraId="5D383629" w14:textId="0F3CB8DB" w:rsidR="0098488D" w:rsidDel="001C0357" w:rsidRDefault="0098488D">
          <w:pPr>
            <w:pStyle w:val="TOC3"/>
            <w:ind w:left="480"/>
            <w:rPr>
              <w:del w:id="340" w:author="Xianjun_P15" w:date="2025-09-04T10:28:00Z"/>
              <w:rFonts w:asciiTheme="minorHAnsi" w:eastAsiaTheme="minorEastAsia" w:hAnsiTheme="minorHAnsi" w:cstheme="minorBidi"/>
              <w:noProof/>
              <w:kern w:val="2"/>
              <w:sz w:val="21"/>
              <w:szCs w:val="22"/>
            </w:rPr>
          </w:pPr>
          <w:del w:id="341" w:author="Xianjun_P15" w:date="2025-09-04T10:28:00Z">
            <w:r w:rsidRPr="001C0357" w:rsidDel="001C0357">
              <w:rPr>
                <w:rPrChange w:id="342" w:author="Xianjun_P15" w:date="2025-09-04T10:28:00Z">
                  <w:rPr>
                    <w:rStyle w:val="af7"/>
                    <w:noProof/>
                  </w:rPr>
                </w:rPrChange>
              </w:rPr>
              <w:delText>4.2.1 [(CH</w:delText>
            </w:r>
            <w:r w:rsidRPr="001C0357" w:rsidDel="001C0357">
              <w:rPr>
                <w:rPrChange w:id="343" w:author="Xianjun_P15" w:date="2025-09-04T10:28:00Z">
                  <w:rPr>
                    <w:rStyle w:val="af7"/>
                    <w:noProof/>
                    <w:vertAlign w:val="subscript"/>
                  </w:rPr>
                </w:rPrChange>
              </w:rPr>
              <w:delText>3</w:delText>
            </w:r>
            <w:r w:rsidRPr="001C0357" w:rsidDel="001C0357">
              <w:rPr>
                <w:rPrChange w:id="344" w:author="Xianjun_P15" w:date="2025-09-04T10:28:00Z">
                  <w:rPr>
                    <w:rStyle w:val="af7"/>
                    <w:noProof/>
                  </w:rPr>
                </w:rPrChange>
              </w:rPr>
              <w:delText>)</w:delText>
            </w:r>
            <w:r w:rsidRPr="001C0357" w:rsidDel="001C0357">
              <w:rPr>
                <w:rPrChange w:id="345" w:author="Xianjun_P15" w:date="2025-09-04T10:28:00Z">
                  <w:rPr>
                    <w:rStyle w:val="af7"/>
                    <w:noProof/>
                    <w:vertAlign w:val="subscript"/>
                  </w:rPr>
                </w:rPrChange>
              </w:rPr>
              <w:delText>2</w:delText>
            </w:r>
            <w:r w:rsidRPr="001C0357" w:rsidDel="001C0357">
              <w:rPr>
                <w:rPrChange w:id="346" w:author="Xianjun_P15" w:date="2025-09-04T10:28:00Z">
                  <w:rPr>
                    <w:rStyle w:val="af7"/>
                    <w:noProof/>
                  </w:rPr>
                </w:rPrChange>
              </w:rPr>
              <w:delText>NH</w:delText>
            </w:r>
            <w:r w:rsidRPr="001C0357" w:rsidDel="001C0357">
              <w:rPr>
                <w:rPrChange w:id="347" w:author="Xianjun_P15" w:date="2025-09-04T10:28:00Z">
                  <w:rPr>
                    <w:rStyle w:val="af7"/>
                    <w:noProof/>
                    <w:vertAlign w:val="subscript"/>
                  </w:rPr>
                </w:rPrChange>
              </w:rPr>
              <w:delText>2</w:delText>
            </w:r>
            <w:r w:rsidRPr="001C0357" w:rsidDel="001C0357">
              <w:rPr>
                <w:rPrChange w:id="348" w:author="Xianjun_P15" w:date="2025-09-04T10:28:00Z">
                  <w:rPr>
                    <w:rStyle w:val="af7"/>
                    <w:noProof/>
                  </w:rPr>
                </w:rPrChange>
              </w:rPr>
              <w:delText>][Cu</w:delText>
            </w:r>
            <w:r w:rsidRPr="001C0357" w:rsidDel="001C0357">
              <w:rPr>
                <w:rPrChange w:id="349" w:author="Xianjun_P15" w:date="2025-09-04T10:28:00Z">
                  <w:rPr>
                    <w:rStyle w:val="af7"/>
                    <w:i/>
                    <w:iCs/>
                    <w:noProof/>
                    <w:vertAlign w:val="subscript"/>
                  </w:rPr>
                </w:rPrChange>
              </w:rPr>
              <w:delText>x</w:delText>
            </w:r>
            <w:r w:rsidRPr="001C0357" w:rsidDel="001C0357">
              <w:rPr>
                <w:rPrChange w:id="350" w:author="Xianjun_P15" w:date="2025-09-04T10:28:00Z">
                  <w:rPr>
                    <w:rStyle w:val="af7"/>
                    <w:noProof/>
                  </w:rPr>
                </w:rPrChange>
              </w:rPr>
              <w:delText>Mn</w:delText>
            </w:r>
            <w:r w:rsidRPr="001C0357" w:rsidDel="001C0357">
              <w:rPr>
                <w:rPrChange w:id="351" w:author="Xianjun_P15" w:date="2025-09-04T10:28:00Z">
                  <w:rPr>
                    <w:rStyle w:val="af7"/>
                    <w:noProof/>
                    <w:vertAlign w:val="subscript"/>
                  </w:rPr>
                </w:rPrChange>
              </w:rPr>
              <w:delText>1−</w:delText>
            </w:r>
            <w:r w:rsidRPr="001C0357" w:rsidDel="001C0357">
              <w:rPr>
                <w:rPrChange w:id="352" w:author="Xianjun_P15" w:date="2025-09-04T10:28:00Z">
                  <w:rPr>
                    <w:rStyle w:val="af7"/>
                    <w:i/>
                    <w:iCs/>
                    <w:noProof/>
                    <w:vertAlign w:val="subscript"/>
                  </w:rPr>
                </w:rPrChange>
              </w:rPr>
              <w:delText>x</w:delText>
            </w:r>
            <w:r w:rsidRPr="001C0357" w:rsidDel="001C0357">
              <w:rPr>
                <w:rPrChange w:id="353" w:author="Xianjun_P15" w:date="2025-09-04T10:28:00Z">
                  <w:rPr>
                    <w:rStyle w:val="af7"/>
                    <w:noProof/>
                  </w:rPr>
                </w:rPrChange>
              </w:rPr>
              <w:delText>(HCOO)</w:delText>
            </w:r>
            <w:r w:rsidRPr="001C0357" w:rsidDel="001C0357">
              <w:rPr>
                <w:rPrChange w:id="354" w:author="Xianjun_P15" w:date="2025-09-04T10:28:00Z">
                  <w:rPr>
                    <w:rStyle w:val="af7"/>
                    <w:noProof/>
                    <w:vertAlign w:val="subscript"/>
                  </w:rPr>
                </w:rPrChange>
              </w:rPr>
              <w:delText>3</w:delText>
            </w:r>
            <w:r w:rsidRPr="001C0357" w:rsidDel="001C0357">
              <w:rPr>
                <w:rPrChange w:id="355" w:author="Xianjun_P15" w:date="2025-09-04T10:28:00Z">
                  <w:rPr>
                    <w:rStyle w:val="af7"/>
                    <w:noProof/>
                  </w:rPr>
                </w:rPrChange>
              </w:rPr>
              <w:delText>]</w:delText>
            </w:r>
            <w:r w:rsidRPr="001C0357" w:rsidDel="001C0357">
              <w:rPr>
                <w:rFonts w:hint="eastAsia"/>
                <w:rPrChange w:id="356" w:author="Xianjun_P15" w:date="2025-09-04T10:28:00Z">
                  <w:rPr>
                    <w:rStyle w:val="af7"/>
                    <w:rFonts w:hint="eastAsia"/>
                    <w:noProof/>
                  </w:rPr>
                </w:rPrChange>
              </w:rPr>
              <w:delText>的元素分析和热稳定性</w:delText>
            </w:r>
            <w:r w:rsidDel="001C0357">
              <w:rPr>
                <w:noProof/>
                <w:webHidden/>
              </w:rPr>
              <w:tab/>
              <w:delText>41</w:delText>
            </w:r>
          </w:del>
        </w:p>
        <w:p w14:paraId="5082A7C9" w14:textId="3D88CF67" w:rsidR="0098488D" w:rsidDel="001C0357" w:rsidRDefault="0098488D">
          <w:pPr>
            <w:pStyle w:val="TOC3"/>
            <w:ind w:left="480"/>
            <w:rPr>
              <w:del w:id="357" w:author="Xianjun_P15" w:date="2025-09-04T10:28:00Z"/>
              <w:rFonts w:asciiTheme="minorHAnsi" w:eastAsiaTheme="minorEastAsia" w:hAnsiTheme="minorHAnsi" w:cstheme="minorBidi"/>
              <w:noProof/>
              <w:kern w:val="2"/>
              <w:sz w:val="21"/>
              <w:szCs w:val="22"/>
            </w:rPr>
          </w:pPr>
          <w:del w:id="358" w:author="Xianjun_P15" w:date="2025-09-04T10:28:00Z">
            <w:r w:rsidRPr="001C0357" w:rsidDel="001C0357">
              <w:rPr>
                <w:rPrChange w:id="359" w:author="Xianjun_P15" w:date="2025-09-04T10:28:00Z">
                  <w:rPr>
                    <w:rStyle w:val="af7"/>
                    <w:noProof/>
                  </w:rPr>
                </w:rPrChange>
              </w:rPr>
              <w:delText>4.2.2 [(CH</w:delText>
            </w:r>
            <w:r w:rsidRPr="001C0357" w:rsidDel="001C0357">
              <w:rPr>
                <w:rPrChange w:id="360" w:author="Xianjun_P15" w:date="2025-09-04T10:28:00Z">
                  <w:rPr>
                    <w:rStyle w:val="af7"/>
                    <w:noProof/>
                    <w:vertAlign w:val="subscript"/>
                  </w:rPr>
                </w:rPrChange>
              </w:rPr>
              <w:delText>3</w:delText>
            </w:r>
            <w:r w:rsidRPr="001C0357" w:rsidDel="001C0357">
              <w:rPr>
                <w:rPrChange w:id="361" w:author="Xianjun_P15" w:date="2025-09-04T10:28:00Z">
                  <w:rPr>
                    <w:rStyle w:val="af7"/>
                    <w:noProof/>
                  </w:rPr>
                </w:rPrChange>
              </w:rPr>
              <w:delText>)</w:delText>
            </w:r>
            <w:r w:rsidRPr="001C0357" w:rsidDel="001C0357">
              <w:rPr>
                <w:rPrChange w:id="362" w:author="Xianjun_P15" w:date="2025-09-04T10:28:00Z">
                  <w:rPr>
                    <w:rStyle w:val="af7"/>
                    <w:noProof/>
                    <w:vertAlign w:val="subscript"/>
                  </w:rPr>
                </w:rPrChange>
              </w:rPr>
              <w:delText>2</w:delText>
            </w:r>
            <w:r w:rsidRPr="001C0357" w:rsidDel="001C0357">
              <w:rPr>
                <w:rPrChange w:id="363" w:author="Xianjun_P15" w:date="2025-09-04T10:28:00Z">
                  <w:rPr>
                    <w:rStyle w:val="af7"/>
                    <w:noProof/>
                  </w:rPr>
                </w:rPrChange>
              </w:rPr>
              <w:delText>NH</w:delText>
            </w:r>
            <w:r w:rsidRPr="001C0357" w:rsidDel="001C0357">
              <w:rPr>
                <w:rPrChange w:id="364" w:author="Xianjun_P15" w:date="2025-09-04T10:28:00Z">
                  <w:rPr>
                    <w:rStyle w:val="af7"/>
                    <w:noProof/>
                    <w:vertAlign w:val="subscript"/>
                  </w:rPr>
                </w:rPrChange>
              </w:rPr>
              <w:delText>2</w:delText>
            </w:r>
            <w:r w:rsidRPr="001C0357" w:rsidDel="001C0357">
              <w:rPr>
                <w:rPrChange w:id="365" w:author="Xianjun_P15" w:date="2025-09-04T10:28:00Z">
                  <w:rPr>
                    <w:rStyle w:val="af7"/>
                    <w:noProof/>
                  </w:rPr>
                </w:rPrChange>
              </w:rPr>
              <w:delText>][Cu</w:delText>
            </w:r>
            <w:r w:rsidRPr="001C0357" w:rsidDel="001C0357">
              <w:rPr>
                <w:rPrChange w:id="366" w:author="Xianjun_P15" w:date="2025-09-04T10:28:00Z">
                  <w:rPr>
                    <w:rStyle w:val="af7"/>
                    <w:i/>
                    <w:iCs/>
                    <w:noProof/>
                    <w:vertAlign w:val="subscript"/>
                  </w:rPr>
                </w:rPrChange>
              </w:rPr>
              <w:delText>x</w:delText>
            </w:r>
            <w:r w:rsidRPr="001C0357" w:rsidDel="001C0357">
              <w:rPr>
                <w:rPrChange w:id="367" w:author="Xianjun_P15" w:date="2025-09-04T10:28:00Z">
                  <w:rPr>
                    <w:rStyle w:val="af7"/>
                    <w:noProof/>
                  </w:rPr>
                </w:rPrChange>
              </w:rPr>
              <w:delText>Mn</w:delText>
            </w:r>
            <w:r w:rsidRPr="001C0357" w:rsidDel="001C0357">
              <w:rPr>
                <w:rPrChange w:id="368" w:author="Xianjun_P15" w:date="2025-09-04T10:28:00Z">
                  <w:rPr>
                    <w:rStyle w:val="af7"/>
                    <w:noProof/>
                    <w:vertAlign w:val="subscript"/>
                  </w:rPr>
                </w:rPrChange>
              </w:rPr>
              <w:delText>1−</w:delText>
            </w:r>
            <w:r w:rsidRPr="001C0357" w:rsidDel="001C0357">
              <w:rPr>
                <w:rPrChange w:id="369" w:author="Xianjun_P15" w:date="2025-09-04T10:28:00Z">
                  <w:rPr>
                    <w:rStyle w:val="af7"/>
                    <w:i/>
                    <w:iCs/>
                    <w:noProof/>
                    <w:vertAlign w:val="subscript"/>
                  </w:rPr>
                </w:rPrChange>
              </w:rPr>
              <w:delText>x</w:delText>
            </w:r>
            <w:r w:rsidRPr="001C0357" w:rsidDel="001C0357">
              <w:rPr>
                <w:rPrChange w:id="370" w:author="Xianjun_P15" w:date="2025-09-04T10:28:00Z">
                  <w:rPr>
                    <w:rStyle w:val="af7"/>
                    <w:noProof/>
                  </w:rPr>
                </w:rPrChange>
              </w:rPr>
              <w:delText>(HCOO)</w:delText>
            </w:r>
            <w:r w:rsidRPr="001C0357" w:rsidDel="001C0357">
              <w:rPr>
                <w:rPrChange w:id="371" w:author="Xianjun_P15" w:date="2025-09-04T10:28:00Z">
                  <w:rPr>
                    <w:rStyle w:val="af7"/>
                    <w:noProof/>
                    <w:vertAlign w:val="subscript"/>
                  </w:rPr>
                </w:rPrChange>
              </w:rPr>
              <w:delText>3</w:delText>
            </w:r>
            <w:r w:rsidRPr="001C0357" w:rsidDel="001C0357">
              <w:rPr>
                <w:rPrChange w:id="372" w:author="Xianjun_P15" w:date="2025-09-04T10:28:00Z">
                  <w:rPr>
                    <w:rStyle w:val="af7"/>
                    <w:noProof/>
                  </w:rPr>
                </w:rPrChange>
              </w:rPr>
              <w:delText>]</w:delText>
            </w:r>
            <w:r w:rsidRPr="001C0357" w:rsidDel="001C0357">
              <w:rPr>
                <w:rFonts w:hint="eastAsia"/>
                <w:rPrChange w:id="373" w:author="Xianjun_P15" w:date="2025-09-04T10:28:00Z">
                  <w:rPr>
                    <w:rStyle w:val="af7"/>
                    <w:rFonts w:hint="eastAsia"/>
                    <w:noProof/>
                  </w:rPr>
                </w:rPrChange>
              </w:rPr>
              <w:delText>的晶体结构</w:delText>
            </w:r>
            <w:r w:rsidDel="001C0357">
              <w:rPr>
                <w:noProof/>
                <w:webHidden/>
              </w:rPr>
              <w:tab/>
              <w:delText>43</w:delText>
            </w:r>
          </w:del>
        </w:p>
        <w:p w14:paraId="3F6BA6EE" w14:textId="5B6F433C" w:rsidR="0098488D" w:rsidDel="001C0357" w:rsidRDefault="0098488D">
          <w:pPr>
            <w:pStyle w:val="TOC2"/>
            <w:tabs>
              <w:tab w:val="right" w:leader="dot" w:pos="8948"/>
            </w:tabs>
            <w:ind w:left="240"/>
            <w:rPr>
              <w:del w:id="374" w:author="Xianjun_P15" w:date="2025-09-04T10:28:00Z"/>
              <w:rFonts w:asciiTheme="minorHAnsi" w:eastAsiaTheme="minorEastAsia" w:hAnsiTheme="minorHAnsi" w:cstheme="minorBidi"/>
              <w:noProof/>
              <w:kern w:val="2"/>
              <w:sz w:val="21"/>
              <w:szCs w:val="22"/>
            </w:rPr>
          </w:pPr>
          <w:del w:id="375" w:author="Xianjun_P15" w:date="2025-09-04T10:28:00Z">
            <w:r w:rsidRPr="001C0357" w:rsidDel="001C0357">
              <w:rPr>
                <w:rPrChange w:id="376" w:author="Xianjun_P15" w:date="2025-09-04T10:28:00Z">
                  <w:rPr>
                    <w:rStyle w:val="af7"/>
                    <w:noProof/>
                  </w:rPr>
                </w:rPrChange>
              </w:rPr>
              <w:delText>4.3 [(CH</w:delText>
            </w:r>
            <w:r w:rsidRPr="001C0357" w:rsidDel="001C0357">
              <w:rPr>
                <w:rPrChange w:id="377" w:author="Xianjun_P15" w:date="2025-09-04T10:28:00Z">
                  <w:rPr>
                    <w:rStyle w:val="af7"/>
                    <w:noProof/>
                    <w:vertAlign w:val="subscript"/>
                  </w:rPr>
                </w:rPrChange>
              </w:rPr>
              <w:delText>3</w:delText>
            </w:r>
            <w:r w:rsidRPr="001C0357" w:rsidDel="001C0357">
              <w:rPr>
                <w:rPrChange w:id="378" w:author="Xianjun_P15" w:date="2025-09-04T10:28:00Z">
                  <w:rPr>
                    <w:rStyle w:val="af7"/>
                    <w:noProof/>
                  </w:rPr>
                </w:rPrChange>
              </w:rPr>
              <w:delText>)</w:delText>
            </w:r>
            <w:r w:rsidRPr="001C0357" w:rsidDel="001C0357">
              <w:rPr>
                <w:rPrChange w:id="379" w:author="Xianjun_P15" w:date="2025-09-04T10:28:00Z">
                  <w:rPr>
                    <w:rStyle w:val="af7"/>
                    <w:noProof/>
                    <w:vertAlign w:val="subscript"/>
                  </w:rPr>
                </w:rPrChange>
              </w:rPr>
              <w:delText>2</w:delText>
            </w:r>
            <w:r w:rsidRPr="001C0357" w:rsidDel="001C0357">
              <w:rPr>
                <w:rPrChange w:id="380" w:author="Xianjun_P15" w:date="2025-09-04T10:28:00Z">
                  <w:rPr>
                    <w:rStyle w:val="af7"/>
                    <w:noProof/>
                  </w:rPr>
                </w:rPrChange>
              </w:rPr>
              <w:delText>NH</w:delText>
            </w:r>
            <w:r w:rsidRPr="001C0357" w:rsidDel="001C0357">
              <w:rPr>
                <w:rPrChange w:id="381" w:author="Xianjun_P15" w:date="2025-09-04T10:28:00Z">
                  <w:rPr>
                    <w:rStyle w:val="af7"/>
                    <w:noProof/>
                    <w:vertAlign w:val="subscript"/>
                  </w:rPr>
                </w:rPrChange>
              </w:rPr>
              <w:delText>2</w:delText>
            </w:r>
            <w:r w:rsidRPr="001C0357" w:rsidDel="001C0357">
              <w:rPr>
                <w:rPrChange w:id="382" w:author="Xianjun_P15" w:date="2025-09-04T10:28:00Z">
                  <w:rPr>
                    <w:rStyle w:val="af7"/>
                    <w:noProof/>
                  </w:rPr>
                </w:rPrChange>
              </w:rPr>
              <w:delText>][Cu</w:delText>
            </w:r>
            <w:r w:rsidRPr="001C0357" w:rsidDel="001C0357">
              <w:rPr>
                <w:rPrChange w:id="383" w:author="Xianjun_P15" w:date="2025-09-04T10:28:00Z">
                  <w:rPr>
                    <w:rStyle w:val="af7"/>
                    <w:i/>
                    <w:iCs/>
                    <w:noProof/>
                    <w:vertAlign w:val="subscript"/>
                  </w:rPr>
                </w:rPrChange>
              </w:rPr>
              <w:delText>x</w:delText>
            </w:r>
            <w:r w:rsidRPr="001C0357" w:rsidDel="001C0357">
              <w:rPr>
                <w:rPrChange w:id="384" w:author="Xianjun_P15" w:date="2025-09-04T10:28:00Z">
                  <w:rPr>
                    <w:rStyle w:val="af7"/>
                    <w:noProof/>
                  </w:rPr>
                </w:rPrChange>
              </w:rPr>
              <w:delText>Mn</w:delText>
            </w:r>
            <w:r w:rsidRPr="001C0357" w:rsidDel="001C0357">
              <w:rPr>
                <w:rPrChange w:id="385" w:author="Xianjun_P15" w:date="2025-09-04T10:28:00Z">
                  <w:rPr>
                    <w:rStyle w:val="af7"/>
                    <w:noProof/>
                    <w:vertAlign w:val="subscript"/>
                  </w:rPr>
                </w:rPrChange>
              </w:rPr>
              <w:delText>1−</w:delText>
            </w:r>
            <w:r w:rsidRPr="001C0357" w:rsidDel="001C0357">
              <w:rPr>
                <w:rPrChange w:id="386" w:author="Xianjun_P15" w:date="2025-09-04T10:28:00Z">
                  <w:rPr>
                    <w:rStyle w:val="af7"/>
                    <w:i/>
                    <w:iCs/>
                    <w:noProof/>
                    <w:vertAlign w:val="subscript"/>
                  </w:rPr>
                </w:rPrChange>
              </w:rPr>
              <w:delText>x</w:delText>
            </w:r>
            <w:r w:rsidRPr="001C0357" w:rsidDel="001C0357">
              <w:rPr>
                <w:rPrChange w:id="387" w:author="Xianjun_P15" w:date="2025-09-04T10:28:00Z">
                  <w:rPr>
                    <w:rStyle w:val="af7"/>
                    <w:noProof/>
                  </w:rPr>
                </w:rPrChange>
              </w:rPr>
              <w:delText>(HCOO)</w:delText>
            </w:r>
            <w:r w:rsidRPr="001C0357" w:rsidDel="001C0357">
              <w:rPr>
                <w:rPrChange w:id="388" w:author="Xianjun_P15" w:date="2025-09-04T10:28:00Z">
                  <w:rPr>
                    <w:rStyle w:val="af7"/>
                    <w:noProof/>
                    <w:vertAlign w:val="subscript"/>
                  </w:rPr>
                </w:rPrChange>
              </w:rPr>
              <w:delText>3</w:delText>
            </w:r>
            <w:r w:rsidRPr="001C0357" w:rsidDel="001C0357">
              <w:rPr>
                <w:rPrChange w:id="389" w:author="Xianjun_P15" w:date="2025-09-04T10:28:00Z">
                  <w:rPr>
                    <w:rStyle w:val="af7"/>
                    <w:noProof/>
                  </w:rPr>
                </w:rPrChange>
              </w:rPr>
              <w:delText>]</w:delText>
            </w:r>
            <w:r w:rsidRPr="001C0357" w:rsidDel="001C0357">
              <w:rPr>
                <w:rFonts w:hint="eastAsia"/>
                <w:rPrChange w:id="390" w:author="Xianjun_P15" w:date="2025-09-04T10:28:00Z">
                  <w:rPr>
                    <w:rStyle w:val="af7"/>
                    <w:rFonts w:hint="eastAsia"/>
                    <w:noProof/>
                  </w:rPr>
                </w:rPrChange>
              </w:rPr>
              <w:delText>的磁性</w:delText>
            </w:r>
            <w:r w:rsidDel="001C0357">
              <w:rPr>
                <w:noProof/>
                <w:webHidden/>
              </w:rPr>
              <w:tab/>
              <w:delText>49</w:delText>
            </w:r>
          </w:del>
        </w:p>
        <w:p w14:paraId="1FEFDB4B" w14:textId="2DDF6C98" w:rsidR="0098488D" w:rsidDel="001C0357" w:rsidRDefault="0098488D">
          <w:pPr>
            <w:pStyle w:val="TOC3"/>
            <w:ind w:left="480"/>
            <w:rPr>
              <w:del w:id="391" w:author="Xianjun_P15" w:date="2025-09-04T10:28:00Z"/>
              <w:rFonts w:asciiTheme="minorHAnsi" w:eastAsiaTheme="minorEastAsia" w:hAnsiTheme="minorHAnsi" w:cstheme="minorBidi"/>
              <w:noProof/>
              <w:kern w:val="2"/>
              <w:sz w:val="21"/>
              <w:szCs w:val="22"/>
            </w:rPr>
          </w:pPr>
          <w:del w:id="392" w:author="Xianjun_P15" w:date="2025-09-04T10:28:00Z">
            <w:r w:rsidRPr="001C0357" w:rsidDel="001C0357">
              <w:rPr>
                <w:rPrChange w:id="393" w:author="Xianjun_P15" w:date="2025-09-04T10:28:00Z">
                  <w:rPr>
                    <w:rStyle w:val="af7"/>
                    <w:noProof/>
                  </w:rPr>
                </w:rPrChange>
              </w:rPr>
              <w:delText>4.3.1 [(CH</w:delText>
            </w:r>
            <w:r w:rsidRPr="001C0357" w:rsidDel="001C0357">
              <w:rPr>
                <w:rPrChange w:id="394" w:author="Xianjun_P15" w:date="2025-09-04T10:28:00Z">
                  <w:rPr>
                    <w:rStyle w:val="af7"/>
                    <w:noProof/>
                    <w:vertAlign w:val="subscript"/>
                  </w:rPr>
                </w:rPrChange>
              </w:rPr>
              <w:delText>3</w:delText>
            </w:r>
            <w:r w:rsidRPr="001C0357" w:rsidDel="001C0357">
              <w:rPr>
                <w:rPrChange w:id="395" w:author="Xianjun_P15" w:date="2025-09-04T10:28:00Z">
                  <w:rPr>
                    <w:rStyle w:val="af7"/>
                    <w:noProof/>
                  </w:rPr>
                </w:rPrChange>
              </w:rPr>
              <w:delText>)</w:delText>
            </w:r>
            <w:r w:rsidRPr="001C0357" w:rsidDel="001C0357">
              <w:rPr>
                <w:rPrChange w:id="396" w:author="Xianjun_P15" w:date="2025-09-04T10:28:00Z">
                  <w:rPr>
                    <w:rStyle w:val="af7"/>
                    <w:noProof/>
                    <w:vertAlign w:val="subscript"/>
                  </w:rPr>
                </w:rPrChange>
              </w:rPr>
              <w:delText>2</w:delText>
            </w:r>
            <w:r w:rsidRPr="001C0357" w:rsidDel="001C0357">
              <w:rPr>
                <w:rPrChange w:id="397" w:author="Xianjun_P15" w:date="2025-09-04T10:28:00Z">
                  <w:rPr>
                    <w:rStyle w:val="af7"/>
                    <w:noProof/>
                  </w:rPr>
                </w:rPrChange>
              </w:rPr>
              <w:delText>NH</w:delText>
            </w:r>
            <w:r w:rsidRPr="001C0357" w:rsidDel="001C0357">
              <w:rPr>
                <w:rPrChange w:id="398" w:author="Xianjun_P15" w:date="2025-09-04T10:28:00Z">
                  <w:rPr>
                    <w:rStyle w:val="af7"/>
                    <w:noProof/>
                    <w:vertAlign w:val="subscript"/>
                  </w:rPr>
                </w:rPrChange>
              </w:rPr>
              <w:delText>2</w:delText>
            </w:r>
            <w:r w:rsidRPr="001C0357" w:rsidDel="001C0357">
              <w:rPr>
                <w:rPrChange w:id="399" w:author="Xianjun_P15" w:date="2025-09-04T10:28:00Z">
                  <w:rPr>
                    <w:rStyle w:val="af7"/>
                    <w:noProof/>
                  </w:rPr>
                </w:rPrChange>
              </w:rPr>
              <w:delText>][Cu</w:delText>
            </w:r>
            <w:r w:rsidRPr="001C0357" w:rsidDel="001C0357">
              <w:rPr>
                <w:rPrChange w:id="400" w:author="Xianjun_P15" w:date="2025-09-04T10:28:00Z">
                  <w:rPr>
                    <w:rStyle w:val="af7"/>
                    <w:i/>
                    <w:iCs/>
                    <w:noProof/>
                    <w:vertAlign w:val="subscript"/>
                  </w:rPr>
                </w:rPrChange>
              </w:rPr>
              <w:delText>x</w:delText>
            </w:r>
            <w:r w:rsidRPr="001C0357" w:rsidDel="001C0357">
              <w:rPr>
                <w:rPrChange w:id="401" w:author="Xianjun_P15" w:date="2025-09-04T10:28:00Z">
                  <w:rPr>
                    <w:rStyle w:val="af7"/>
                    <w:noProof/>
                  </w:rPr>
                </w:rPrChange>
              </w:rPr>
              <w:delText>Mn</w:delText>
            </w:r>
            <w:r w:rsidRPr="001C0357" w:rsidDel="001C0357">
              <w:rPr>
                <w:rPrChange w:id="402" w:author="Xianjun_P15" w:date="2025-09-04T10:28:00Z">
                  <w:rPr>
                    <w:rStyle w:val="af7"/>
                    <w:noProof/>
                    <w:vertAlign w:val="subscript"/>
                  </w:rPr>
                </w:rPrChange>
              </w:rPr>
              <w:delText>1−</w:delText>
            </w:r>
            <w:r w:rsidRPr="001C0357" w:rsidDel="001C0357">
              <w:rPr>
                <w:rPrChange w:id="403" w:author="Xianjun_P15" w:date="2025-09-04T10:28:00Z">
                  <w:rPr>
                    <w:rStyle w:val="af7"/>
                    <w:i/>
                    <w:iCs/>
                    <w:noProof/>
                    <w:vertAlign w:val="subscript"/>
                  </w:rPr>
                </w:rPrChange>
              </w:rPr>
              <w:delText>x</w:delText>
            </w:r>
            <w:r w:rsidRPr="001C0357" w:rsidDel="001C0357">
              <w:rPr>
                <w:rPrChange w:id="404" w:author="Xianjun_P15" w:date="2025-09-04T10:28:00Z">
                  <w:rPr>
                    <w:rStyle w:val="af7"/>
                    <w:noProof/>
                  </w:rPr>
                </w:rPrChange>
              </w:rPr>
              <w:delText>(HCOO)</w:delText>
            </w:r>
            <w:r w:rsidRPr="001C0357" w:rsidDel="001C0357">
              <w:rPr>
                <w:rPrChange w:id="405" w:author="Xianjun_P15" w:date="2025-09-04T10:28:00Z">
                  <w:rPr>
                    <w:rStyle w:val="af7"/>
                    <w:noProof/>
                    <w:vertAlign w:val="subscript"/>
                  </w:rPr>
                </w:rPrChange>
              </w:rPr>
              <w:delText>3</w:delText>
            </w:r>
            <w:r w:rsidRPr="001C0357" w:rsidDel="001C0357">
              <w:rPr>
                <w:rPrChange w:id="406" w:author="Xianjun_P15" w:date="2025-09-04T10:28:00Z">
                  <w:rPr>
                    <w:rStyle w:val="af7"/>
                    <w:noProof/>
                  </w:rPr>
                </w:rPrChange>
              </w:rPr>
              <w:delText>]</w:delText>
            </w:r>
            <w:r w:rsidRPr="001C0357" w:rsidDel="001C0357">
              <w:rPr>
                <w:rFonts w:hint="eastAsia"/>
                <w:rPrChange w:id="407" w:author="Xianjun_P15" w:date="2025-09-04T10:28:00Z">
                  <w:rPr>
                    <w:rStyle w:val="af7"/>
                    <w:rFonts w:hint="eastAsia"/>
                    <w:noProof/>
                  </w:rPr>
                </w:rPrChange>
              </w:rPr>
              <w:delText>的磁性</w:delText>
            </w:r>
            <w:r w:rsidDel="001C0357">
              <w:rPr>
                <w:noProof/>
                <w:webHidden/>
              </w:rPr>
              <w:tab/>
              <w:delText>49</w:delText>
            </w:r>
          </w:del>
        </w:p>
        <w:p w14:paraId="4FBC9620" w14:textId="3787B26C" w:rsidR="0098488D" w:rsidDel="001C0357" w:rsidRDefault="0098488D">
          <w:pPr>
            <w:pStyle w:val="TOC3"/>
            <w:ind w:left="480"/>
            <w:rPr>
              <w:del w:id="408" w:author="Xianjun_P15" w:date="2025-09-04T10:28:00Z"/>
              <w:rFonts w:asciiTheme="minorHAnsi" w:eastAsiaTheme="minorEastAsia" w:hAnsiTheme="minorHAnsi" w:cstheme="minorBidi"/>
              <w:noProof/>
              <w:kern w:val="2"/>
              <w:sz w:val="21"/>
              <w:szCs w:val="22"/>
            </w:rPr>
          </w:pPr>
          <w:del w:id="409" w:author="Xianjun_P15" w:date="2025-09-04T10:28:00Z">
            <w:r w:rsidRPr="001C0357" w:rsidDel="001C0357">
              <w:rPr>
                <w:rPrChange w:id="410" w:author="Xianjun_P15" w:date="2025-09-04T10:28:00Z">
                  <w:rPr>
                    <w:rStyle w:val="af7"/>
                    <w:noProof/>
                  </w:rPr>
                </w:rPrChange>
              </w:rPr>
              <w:delText>4.3.2 [(CH</w:delText>
            </w:r>
            <w:r w:rsidRPr="001C0357" w:rsidDel="001C0357">
              <w:rPr>
                <w:rPrChange w:id="411" w:author="Xianjun_P15" w:date="2025-09-04T10:28:00Z">
                  <w:rPr>
                    <w:rStyle w:val="af7"/>
                    <w:noProof/>
                    <w:vertAlign w:val="subscript"/>
                  </w:rPr>
                </w:rPrChange>
              </w:rPr>
              <w:delText>3</w:delText>
            </w:r>
            <w:r w:rsidRPr="001C0357" w:rsidDel="001C0357">
              <w:rPr>
                <w:rPrChange w:id="412" w:author="Xianjun_P15" w:date="2025-09-04T10:28:00Z">
                  <w:rPr>
                    <w:rStyle w:val="af7"/>
                    <w:noProof/>
                  </w:rPr>
                </w:rPrChange>
              </w:rPr>
              <w:delText>)</w:delText>
            </w:r>
            <w:r w:rsidRPr="001C0357" w:rsidDel="001C0357">
              <w:rPr>
                <w:rPrChange w:id="413" w:author="Xianjun_P15" w:date="2025-09-04T10:28:00Z">
                  <w:rPr>
                    <w:rStyle w:val="af7"/>
                    <w:noProof/>
                    <w:vertAlign w:val="subscript"/>
                  </w:rPr>
                </w:rPrChange>
              </w:rPr>
              <w:delText>2</w:delText>
            </w:r>
            <w:r w:rsidRPr="001C0357" w:rsidDel="001C0357">
              <w:rPr>
                <w:rPrChange w:id="414" w:author="Xianjun_P15" w:date="2025-09-04T10:28:00Z">
                  <w:rPr>
                    <w:rStyle w:val="af7"/>
                    <w:noProof/>
                  </w:rPr>
                </w:rPrChange>
              </w:rPr>
              <w:delText>NH</w:delText>
            </w:r>
            <w:r w:rsidRPr="001C0357" w:rsidDel="001C0357">
              <w:rPr>
                <w:rPrChange w:id="415" w:author="Xianjun_P15" w:date="2025-09-04T10:28:00Z">
                  <w:rPr>
                    <w:rStyle w:val="af7"/>
                    <w:noProof/>
                    <w:vertAlign w:val="subscript"/>
                  </w:rPr>
                </w:rPrChange>
              </w:rPr>
              <w:delText>2</w:delText>
            </w:r>
            <w:r w:rsidRPr="001C0357" w:rsidDel="001C0357">
              <w:rPr>
                <w:rPrChange w:id="416" w:author="Xianjun_P15" w:date="2025-09-04T10:28:00Z">
                  <w:rPr>
                    <w:rStyle w:val="af7"/>
                    <w:noProof/>
                  </w:rPr>
                </w:rPrChange>
              </w:rPr>
              <w:delText>][Cu</w:delText>
            </w:r>
            <w:r w:rsidRPr="001C0357" w:rsidDel="001C0357">
              <w:rPr>
                <w:rPrChange w:id="417" w:author="Xianjun_P15" w:date="2025-09-04T10:28:00Z">
                  <w:rPr>
                    <w:rStyle w:val="af7"/>
                    <w:i/>
                    <w:iCs/>
                    <w:noProof/>
                    <w:vertAlign w:val="subscript"/>
                  </w:rPr>
                </w:rPrChange>
              </w:rPr>
              <w:delText>x</w:delText>
            </w:r>
            <w:r w:rsidRPr="001C0357" w:rsidDel="001C0357">
              <w:rPr>
                <w:rPrChange w:id="418" w:author="Xianjun_P15" w:date="2025-09-04T10:28:00Z">
                  <w:rPr>
                    <w:rStyle w:val="af7"/>
                    <w:noProof/>
                  </w:rPr>
                </w:rPrChange>
              </w:rPr>
              <w:delText>Mn</w:delText>
            </w:r>
            <w:r w:rsidRPr="001C0357" w:rsidDel="001C0357">
              <w:rPr>
                <w:rPrChange w:id="419" w:author="Xianjun_P15" w:date="2025-09-04T10:28:00Z">
                  <w:rPr>
                    <w:rStyle w:val="af7"/>
                    <w:noProof/>
                    <w:vertAlign w:val="subscript"/>
                  </w:rPr>
                </w:rPrChange>
              </w:rPr>
              <w:delText>1−</w:delText>
            </w:r>
            <w:r w:rsidRPr="001C0357" w:rsidDel="001C0357">
              <w:rPr>
                <w:rPrChange w:id="420" w:author="Xianjun_P15" w:date="2025-09-04T10:28:00Z">
                  <w:rPr>
                    <w:rStyle w:val="af7"/>
                    <w:i/>
                    <w:iCs/>
                    <w:noProof/>
                    <w:vertAlign w:val="subscript"/>
                  </w:rPr>
                </w:rPrChange>
              </w:rPr>
              <w:delText>x</w:delText>
            </w:r>
            <w:r w:rsidRPr="001C0357" w:rsidDel="001C0357">
              <w:rPr>
                <w:rPrChange w:id="421" w:author="Xianjun_P15" w:date="2025-09-04T10:28:00Z">
                  <w:rPr>
                    <w:rStyle w:val="af7"/>
                    <w:noProof/>
                  </w:rPr>
                </w:rPrChange>
              </w:rPr>
              <w:delText>(HCOO)</w:delText>
            </w:r>
            <w:r w:rsidRPr="001C0357" w:rsidDel="001C0357">
              <w:rPr>
                <w:rPrChange w:id="422" w:author="Xianjun_P15" w:date="2025-09-04T10:28:00Z">
                  <w:rPr>
                    <w:rStyle w:val="af7"/>
                    <w:noProof/>
                    <w:vertAlign w:val="subscript"/>
                  </w:rPr>
                </w:rPrChange>
              </w:rPr>
              <w:delText>3</w:delText>
            </w:r>
            <w:r w:rsidRPr="001C0357" w:rsidDel="001C0357">
              <w:rPr>
                <w:rPrChange w:id="423" w:author="Xianjun_P15" w:date="2025-09-04T10:28:00Z">
                  <w:rPr>
                    <w:rStyle w:val="af7"/>
                    <w:noProof/>
                  </w:rPr>
                </w:rPrChange>
              </w:rPr>
              <w:delText>]</w:delText>
            </w:r>
            <w:r w:rsidRPr="001C0357" w:rsidDel="001C0357">
              <w:rPr>
                <w:rFonts w:hint="eastAsia"/>
                <w:rPrChange w:id="424" w:author="Xianjun_P15" w:date="2025-09-04T10:28:00Z">
                  <w:rPr>
                    <w:rStyle w:val="af7"/>
                    <w:rFonts w:hint="eastAsia"/>
                    <w:noProof/>
                  </w:rPr>
                </w:rPrChange>
              </w:rPr>
              <w:delText>与</w:delText>
            </w:r>
            <w:r w:rsidRPr="001C0357" w:rsidDel="001C0357">
              <w:rPr>
                <w:rPrChange w:id="425" w:author="Xianjun_P15" w:date="2025-09-04T10:28:00Z">
                  <w:rPr>
                    <w:rStyle w:val="af7"/>
                    <w:noProof/>
                  </w:rPr>
                </w:rPrChange>
              </w:rPr>
              <w:delText>[CH</w:delText>
            </w:r>
            <w:r w:rsidRPr="001C0357" w:rsidDel="001C0357">
              <w:rPr>
                <w:rPrChange w:id="426" w:author="Xianjun_P15" w:date="2025-09-04T10:28:00Z">
                  <w:rPr>
                    <w:rStyle w:val="af7"/>
                    <w:noProof/>
                    <w:vertAlign w:val="subscript"/>
                  </w:rPr>
                </w:rPrChange>
              </w:rPr>
              <w:delText>3</w:delText>
            </w:r>
            <w:r w:rsidRPr="001C0357" w:rsidDel="001C0357">
              <w:rPr>
                <w:rPrChange w:id="427" w:author="Xianjun_P15" w:date="2025-09-04T10:28:00Z">
                  <w:rPr>
                    <w:rStyle w:val="af7"/>
                    <w:noProof/>
                  </w:rPr>
                </w:rPrChange>
              </w:rPr>
              <w:delText>CH</w:delText>
            </w:r>
            <w:r w:rsidRPr="001C0357" w:rsidDel="001C0357">
              <w:rPr>
                <w:rPrChange w:id="428" w:author="Xianjun_P15" w:date="2025-09-04T10:28:00Z">
                  <w:rPr>
                    <w:rStyle w:val="af7"/>
                    <w:noProof/>
                    <w:vertAlign w:val="subscript"/>
                  </w:rPr>
                </w:rPrChange>
              </w:rPr>
              <w:delText>2</w:delText>
            </w:r>
            <w:r w:rsidRPr="001C0357" w:rsidDel="001C0357">
              <w:rPr>
                <w:rPrChange w:id="429" w:author="Xianjun_P15" w:date="2025-09-04T10:28:00Z">
                  <w:rPr>
                    <w:rStyle w:val="af7"/>
                    <w:noProof/>
                  </w:rPr>
                </w:rPrChange>
              </w:rPr>
              <w:delText>NH</w:delText>
            </w:r>
            <w:r w:rsidRPr="001C0357" w:rsidDel="001C0357">
              <w:rPr>
                <w:rPrChange w:id="430" w:author="Xianjun_P15" w:date="2025-09-04T10:28:00Z">
                  <w:rPr>
                    <w:rStyle w:val="af7"/>
                    <w:noProof/>
                    <w:vertAlign w:val="subscript"/>
                  </w:rPr>
                </w:rPrChange>
              </w:rPr>
              <w:delText>3</w:delText>
            </w:r>
            <w:r w:rsidRPr="001C0357" w:rsidDel="001C0357">
              <w:rPr>
                <w:rPrChange w:id="431" w:author="Xianjun_P15" w:date="2025-09-04T10:28:00Z">
                  <w:rPr>
                    <w:rStyle w:val="af7"/>
                    <w:noProof/>
                  </w:rPr>
                </w:rPrChange>
              </w:rPr>
              <w:delText>][Cu</w:delText>
            </w:r>
            <w:r w:rsidRPr="001C0357" w:rsidDel="001C0357">
              <w:rPr>
                <w:rPrChange w:id="432" w:author="Xianjun_P15" w:date="2025-09-04T10:28:00Z">
                  <w:rPr>
                    <w:rStyle w:val="af7"/>
                    <w:i/>
                    <w:noProof/>
                    <w:vertAlign w:val="subscript"/>
                  </w:rPr>
                </w:rPrChange>
              </w:rPr>
              <w:delText>x</w:delText>
            </w:r>
            <w:r w:rsidRPr="001C0357" w:rsidDel="001C0357">
              <w:rPr>
                <w:rPrChange w:id="433" w:author="Xianjun_P15" w:date="2025-09-04T10:28:00Z">
                  <w:rPr>
                    <w:rStyle w:val="af7"/>
                    <w:noProof/>
                  </w:rPr>
                </w:rPrChange>
              </w:rPr>
              <w:delText>Mn</w:delText>
            </w:r>
            <w:r w:rsidRPr="001C0357" w:rsidDel="001C0357">
              <w:rPr>
                <w:rPrChange w:id="434" w:author="Xianjun_P15" w:date="2025-09-04T10:28:00Z">
                  <w:rPr>
                    <w:rStyle w:val="af7"/>
                    <w:noProof/>
                    <w:vertAlign w:val="subscript"/>
                  </w:rPr>
                </w:rPrChange>
              </w:rPr>
              <w:delText>1−</w:delText>
            </w:r>
            <w:r w:rsidRPr="001C0357" w:rsidDel="001C0357">
              <w:rPr>
                <w:rPrChange w:id="435" w:author="Xianjun_P15" w:date="2025-09-04T10:28:00Z">
                  <w:rPr>
                    <w:rStyle w:val="af7"/>
                    <w:i/>
                    <w:noProof/>
                    <w:vertAlign w:val="subscript"/>
                  </w:rPr>
                </w:rPrChange>
              </w:rPr>
              <w:delText>x</w:delText>
            </w:r>
            <w:r w:rsidRPr="001C0357" w:rsidDel="001C0357">
              <w:rPr>
                <w:rPrChange w:id="436" w:author="Xianjun_P15" w:date="2025-09-04T10:28:00Z">
                  <w:rPr>
                    <w:rStyle w:val="af7"/>
                    <w:noProof/>
                  </w:rPr>
                </w:rPrChange>
              </w:rPr>
              <w:delText>(HCOO)</w:delText>
            </w:r>
            <w:r w:rsidRPr="001C0357" w:rsidDel="001C0357">
              <w:rPr>
                <w:rPrChange w:id="437" w:author="Xianjun_P15" w:date="2025-09-04T10:28:00Z">
                  <w:rPr>
                    <w:rStyle w:val="af7"/>
                    <w:noProof/>
                    <w:vertAlign w:val="subscript"/>
                  </w:rPr>
                </w:rPrChange>
              </w:rPr>
              <w:delText>3</w:delText>
            </w:r>
            <w:r w:rsidRPr="001C0357" w:rsidDel="001C0357">
              <w:rPr>
                <w:rPrChange w:id="438" w:author="Xianjun_P15" w:date="2025-09-04T10:28:00Z">
                  <w:rPr>
                    <w:rStyle w:val="af7"/>
                    <w:noProof/>
                  </w:rPr>
                </w:rPrChange>
              </w:rPr>
              <w:delText>]</w:delText>
            </w:r>
            <w:r w:rsidRPr="001C0357" w:rsidDel="001C0357">
              <w:rPr>
                <w:rFonts w:hint="eastAsia"/>
                <w:rPrChange w:id="439" w:author="Xianjun_P15" w:date="2025-09-04T10:28:00Z">
                  <w:rPr>
                    <w:rStyle w:val="af7"/>
                    <w:rFonts w:hint="eastAsia"/>
                    <w:noProof/>
                  </w:rPr>
                </w:rPrChange>
              </w:rPr>
              <w:delText>磁性对比</w:delText>
            </w:r>
            <w:r w:rsidDel="001C0357">
              <w:rPr>
                <w:noProof/>
                <w:webHidden/>
              </w:rPr>
              <w:tab/>
              <w:delText>51</w:delText>
            </w:r>
          </w:del>
        </w:p>
        <w:p w14:paraId="10D82737" w14:textId="658C98C6" w:rsidR="0098488D" w:rsidDel="001C0357" w:rsidRDefault="0098488D">
          <w:pPr>
            <w:pStyle w:val="TOC2"/>
            <w:tabs>
              <w:tab w:val="right" w:leader="dot" w:pos="8948"/>
            </w:tabs>
            <w:ind w:left="240"/>
            <w:rPr>
              <w:del w:id="440" w:author="Xianjun_P15" w:date="2025-09-04T10:28:00Z"/>
              <w:rFonts w:asciiTheme="minorHAnsi" w:eastAsiaTheme="minorEastAsia" w:hAnsiTheme="minorHAnsi" w:cstheme="minorBidi"/>
              <w:noProof/>
              <w:kern w:val="2"/>
              <w:sz w:val="21"/>
              <w:szCs w:val="22"/>
            </w:rPr>
          </w:pPr>
          <w:del w:id="441" w:author="Xianjun_P15" w:date="2025-09-04T10:28:00Z">
            <w:r w:rsidRPr="001C0357" w:rsidDel="001C0357">
              <w:rPr>
                <w:rPrChange w:id="442" w:author="Xianjun_P15" w:date="2025-09-04T10:28:00Z">
                  <w:rPr>
                    <w:rStyle w:val="af7"/>
                    <w:noProof/>
                  </w:rPr>
                </w:rPrChange>
              </w:rPr>
              <w:delText>4.4 dmaCuMn</w:delText>
            </w:r>
            <w:r w:rsidRPr="001C0357" w:rsidDel="001C0357">
              <w:rPr>
                <w:rFonts w:hint="eastAsia"/>
                <w:rPrChange w:id="443" w:author="Xianjun_P15" w:date="2025-09-04T10:28:00Z">
                  <w:rPr>
                    <w:rStyle w:val="af7"/>
                    <w:rFonts w:hint="eastAsia"/>
                    <w:noProof/>
                  </w:rPr>
                </w:rPrChange>
              </w:rPr>
              <w:delText>固溶体化合物的介电性质</w:delText>
            </w:r>
            <w:r w:rsidDel="001C0357">
              <w:rPr>
                <w:noProof/>
                <w:webHidden/>
              </w:rPr>
              <w:tab/>
              <w:delText>52</w:delText>
            </w:r>
          </w:del>
        </w:p>
        <w:p w14:paraId="4F65176F" w14:textId="211C4E73" w:rsidR="0098488D" w:rsidDel="001C0357" w:rsidRDefault="0098488D">
          <w:pPr>
            <w:pStyle w:val="TOC2"/>
            <w:tabs>
              <w:tab w:val="right" w:leader="dot" w:pos="8948"/>
            </w:tabs>
            <w:ind w:left="240"/>
            <w:rPr>
              <w:del w:id="444" w:author="Xianjun_P15" w:date="2025-09-04T10:28:00Z"/>
              <w:rFonts w:asciiTheme="minorHAnsi" w:eastAsiaTheme="minorEastAsia" w:hAnsiTheme="minorHAnsi" w:cstheme="minorBidi"/>
              <w:noProof/>
              <w:kern w:val="2"/>
              <w:sz w:val="21"/>
              <w:szCs w:val="22"/>
            </w:rPr>
          </w:pPr>
          <w:del w:id="445" w:author="Xianjun_P15" w:date="2025-09-04T10:28:00Z">
            <w:r w:rsidRPr="001C0357" w:rsidDel="001C0357">
              <w:rPr>
                <w:rPrChange w:id="446" w:author="Xianjun_P15" w:date="2025-09-04T10:28:00Z">
                  <w:rPr>
                    <w:rStyle w:val="af7"/>
                    <w:noProof/>
                  </w:rPr>
                </w:rPrChange>
              </w:rPr>
              <w:delText xml:space="preserve">4.5 </w:delText>
            </w:r>
            <w:r w:rsidRPr="001C0357" w:rsidDel="001C0357">
              <w:rPr>
                <w:rFonts w:hint="eastAsia"/>
                <w:rPrChange w:id="447" w:author="Xianjun_P15" w:date="2025-09-04T10:28:00Z">
                  <w:rPr>
                    <w:rStyle w:val="af7"/>
                    <w:rFonts w:hint="eastAsia"/>
                    <w:noProof/>
                  </w:rPr>
                </w:rPrChange>
              </w:rPr>
              <w:delText>本章小结</w:delText>
            </w:r>
            <w:r w:rsidDel="001C0357">
              <w:rPr>
                <w:noProof/>
                <w:webHidden/>
              </w:rPr>
              <w:tab/>
              <w:delText>55</w:delText>
            </w:r>
          </w:del>
        </w:p>
        <w:p w14:paraId="7440EED6" w14:textId="78682654" w:rsidR="0098488D" w:rsidDel="001C0357" w:rsidRDefault="0098488D">
          <w:pPr>
            <w:pStyle w:val="TOC1"/>
            <w:rPr>
              <w:del w:id="448" w:author="Xianjun_P15" w:date="2025-09-04T10:28:00Z"/>
              <w:rFonts w:asciiTheme="minorHAnsi" w:eastAsiaTheme="minorEastAsia" w:hAnsiTheme="minorHAnsi" w:cstheme="minorBidi"/>
              <w:noProof/>
              <w:kern w:val="2"/>
              <w:sz w:val="21"/>
              <w:szCs w:val="22"/>
            </w:rPr>
          </w:pPr>
          <w:del w:id="449" w:author="Xianjun_P15" w:date="2025-09-04T10:28:00Z">
            <w:r w:rsidRPr="001C0357" w:rsidDel="001C0357">
              <w:rPr>
                <w:rFonts w:hint="eastAsia"/>
                <w:rPrChange w:id="450" w:author="Xianjun_P15" w:date="2025-09-04T10:28:00Z">
                  <w:rPr>
                    <w:rStyle w:val="af7"/>
                    <w:rFonts w:hint="eastAsia"/>
                    <w:noProof/>
                  </w:rPr>
                </w:rPrChange>
              </w:rPr>
              <w:delText>第五章</w:delText>
            </w:r>
            <w:r w:rsidRPr="001C0357" w:rsidDel="001C0357">
              <w:rPr>
                <w:rPrChange w:id="451" w:author="Xianjun_P15" w:date="2025-09-04T10:28:00Z">
                  <w:rPr>
                    <w:rStyle w:val="af7"/>
                    <w:noProof/>
                  </w:rPr>
                </w:rPrChange>
              </w:rPr>
              <w:delText xml:space="preserve"> </w:delText>
            </w:r>
            <w:r w:rsidRPr="001C0357" w:rsidDel="001C0357">
              <w:rPr>
                <w:rFonts w:hint="eastAsia"/>
                <w:rPrChange w:id="452" w:author="Xianjun_P15" w:date="2025-09-04T10:28:00Z">
                  <w:rPr>
                    <w:rStyle w:val="af7"/>
                    <w:rFonts w:hint="eastAsia"/>
                    <w:noProof/>
                  </w:rPr>
                </w:rPrChange>
              </w:rPr>
              <w:delText>总结和展望</w:delText>
            </w:r>
            <w:r w:rsidDel="001C0357">
              <w:rPr>
                <w:noProof/>
                <w:webHidden/>
              </w:rPr>
              <w:tab/>
              <w:delText>57</w:delText>
            </w:r>
          </w:del>
        </w:p>
        <w:p w14:paraId="7A178F0F" w14:textId="3955BD5F" w:rsidR="0098488D" w:rsidDel="001C0357" w:rsidRDefault="0098488D">
          <w:pPr>
            <w:pStyle w:val="TOC1"/>
            <w:rPr>
              <w:del w:id="453" w:author="Xianjun_P15" w:date="2025-09-04T10:28:00Z"/>
              <w:rFonts w:asciiTheme="minorHAnsi" w:eastAsiaTheme="minorEastAsia" w:hAnsiTheme="minorHAnsi" w:cstheme="minorBidi"/>
              <w:noProof/>
              <w:kern w:val="2"/>
              <w:sz w:val="21"/>
              <w:szCs w:val="22"/>
            </w:rPr>
          </w:pPr>
          <w:del w:id="454" w:author="Xianjun_P15" w:date="2025-09-04T10:28:00Z">
            <w:r w:rsidRPr="001C0357" w:rsidDel="001C0357">
              <w:rPr>
                <w:rFonts w:hint="eastAsia"/>
                <w:rPrChange w:id="455" w:author="Xianjun_P15" w:date="2025-09-04T10:28:00Z">
                  <w:rPr>
                    <w:rStyle w:val="af7"/>
                    <w:rFonts w:hint="eastAsia"/>
                    <w:noProof/>
                  </w:rPr>
                </w:rPrChange>
              </w:rPr>
              <w:delText>参考文献</w:delText>
            </w:r>
            <w:r w:rsidDel="001C0357">
              <w:rPr>
                <w:noProof/>
                <w:webHidden/>
              </w:rPr>
              <w:tab/>
              <w:delText>61</w:delText>
            </w:r>
          </w:del>
        </w:p>
        <w:p w14:paraId="74D83472" w14:textId="30602240" w:rsidR="0098488D" w:rsidDel="001C0357" w:rsidRDefault="0098488D">
          <w:pPr>
            <w:pStyle w:val="TOC1"/>
            <w:rPr>
              <w:del w:id="456" w:author="Xianjun_P15" w:date="2025-09-04T10:28:00Z"/>
              <w:rFonts w:asciiTheme="minorHAnsi" w:eastAsiaTheme="minorEastAsia" w:hAnsiTheme="minorHAnsi" w:cstheme="minorBidi"/>
              <w:noProof/>
              <w:kern w:val="2"/>
              <w:sz w:val="21"/>
              <w:szCs w:val="22"/>
            </w:rPr>
          </w:pPr>
          <w:del w:id="457" w:author="Xianjun_P15" w:date="2025-09-04T10:28:00Z">
            <w:r w:rsidRPr="001C0357" w:rsidDel="001C0357">
              <w:rPr>
                <w:rFonts w:hint="eastAsia"/>
                <w:rPrChange w:id="458" w:author="Xianjun_P15" w:date="2025-09-04T10:28:00Z">
                  <w:rPr>
                    <w:rStyle w:val="af7"/>
                    <w:rFonts w:cs="Times New Roman" w:hint="eastAsia"/>
                    <w:noProof/>
                  </w:rPr>
                </w:rPrChange>
              </w:rPr>
              <w:delText>攻读硕士学位期间论文发表情况</w:delText>
            </w:r>
            <w:r w:rsidDel="001C0357">
              <w:rPr>
                <w:noProof/>
                <w:webHidden/>
              </w:rPr>
              <w:tab/>
              <w:delText>78</w:delText>
            </w:r>
          </w:del>
        </w:p>
        <w:p w14:paraId="2560FF50" w14:textId="50465A4D" w:rsidR="0098488D" w:rsidDel="001C0357" w:rsidRDefault="0098488D">
          <w:pPr>
            <w:pStyle w:val="TOC1"/>
            <w:rPr>
              <w:del w:id="459" w:author="Xianjun_P15" w:date="2025-09-04T10:28:00Z"/>
              <w:rFonts w:asciiTheme="minorHAnsi" w:eastAsiaTheme="minorEastAsia" w:hAnsiTheme="minorHAnsi" w:cstheme="minorBidi"/>
              <w:noProof/>
              <w:kern w:val="2"/>
              <w:sz w:val="21"/>
              <w:szCs w:val="22"/>
            </w:rPr>
          </w:pPr>
          <w:del w:id="460" w:author="Xianjun_P15" w:date="2025-09-04T10:28:00Z">
            <w:r w:rsidRPr="001C0357" w:rsidDel="001C0357">
              <w:rPr>
                <w:rFonts w:hint="eastAsia"/>
                <w:rPrChange w:id="461" w:author="Xianjun_P15" w:date="2025-09-04T10:28:00Z">
                  <w:rPr>
                    <w:rStyle w:val="af7"/>
                    <w:rFonts w:hint="eastAsia"/>
                    <w:noProof/>
                  </w:rPr>
                </w:rPrChange>
              </w:rPr>
              <w:delText>致</w:delText>
            </w:r>
            <w:r w:rsidRPr="001C0357" w:rsidDel="001C0357">
              <w:rPr>
                <w:rPrChange w:id="462" w:author="Xianjun_P15" w:date="2025-09-04T10:28:00Z">
                  <w:rPr>
                    <w:rStyle w:val="af7"/>
                    <w:noProof/>
                  </w:rPr>
                </w:rPrChange>
              </w:rPr>
              <w:delText xml:space="preserve"> </w:delText>
            </w:r>
            <w:r w:rsidRPr="001C0357" w:rsidDel="001C0357">
              <w:rPr>
                <w:rFonts w:hint="eastAsia"/>
                <w:rPrChange w:id="463" w:author="Xianjun_P15" w:date="2025-09-04T10:28:00Z">
                  <w:rPr>
                    <w:rStyle w:val="af7"/>
                    <w:rFonts w:hint="eastAsia"/>
                    <w:noProof/>
                  </w:rPr>
                </w:rPrChange>
              </w:rPr>
              <w:delText>谢</w:delText>
            </w:r>
            <w:r w:rsidDel="001C0357">
              <w:rPr>
                <w:noProof/>
                <w:webHidden/>
              </w:rPr>
              <w:tab/>
              <w:delText>79</w:delText>
            </w:r>
          </w:del>
        </w:p>
        <w:p w14:paraId="61424404" w14:textId="5B811C70" w:rsidR="00365A2F" w:rsidRDefault="00365A2F">
          <w:pPr>
            <w:ind w:firstLine="489"/>
          </w:pPr>
          <w:r>
            <w:rPr>
              <w:b/>
              <w:bCs/>
              <w:lang w:val="zh-CN"/>
            </w:rPr>
            <w:fldChar w:fldCharType="end"/>
          </w:r>
        </w:p>
      </w:sdtContent>
    </w:sdt>
    <w:p w14:paraId="48583123" w14:textId="7A61EA45" w:rsidR="00365A2F" w:rsidRDefault="00365A2F" w:rsidP="00FF517E">
      <w:pPr>
        <w:pStyle w:val="a5"/>
        <w:spacing w:line="400" w:lineRule="exact"/>
        <w:ind w:firstLineChars="0" w:firstLine="0"/>
        <w:rPr>
          <w:rFonts w:cs="Times New Roman"/>
          <w:bCs/>
        </w:rPr>
      </w:pPr>
    </w:p>
    <w:p w14:paraId="6BE76E99" w14:textId="288AC810" w:rsidR="00FF517E" w:rsidRDefault="00FF517E" w:rsidP="00FF517E">
      <w:pPr>
        <w:pStyle w:val="a5"/>
        <w:spacing w:line="400" w:lineRule="exact"/>
        <w:ind w:firstLineChars="0" w:firstLine="0"/>
        <w:rPr>
          <w:rFonts w:cs="Times New Roman"/>
          <w:bCs/>
        </w:rPr>
      </w:pPr>
    </w:p>
    <w:p w14:paraId="6F29D79D" w14:textId="33419F04" w:rsidR="00FF517E" w:rsidRDefault="00FF517E">
      <w:pPr>
        <w:pStyle w:val="a5"/>
        <w:spacing w:line="400" w:lineRule="exact"/>
        <w:ind w:firstLineChars="0" w:firstLine="0"/>
        <w:rPr>
          <w:rFonts w:cs="Times New Roman"/>
          <w:bCs/>
        </w:rPr>
      </w:pPr>
    </w:p>
    <w:p w14:paraId="07CAC731" w14:textId="77777777" w:rsidR="00AB3E60" w:rsidRDefault="00AB3E60" w:rsidP="00D82A5B">
      <w:pPr>
        <w:pStyle w:val="a5"/>
        <w:ind w:firstLineChars="0" w:firstLine="0"/>
        <w:rPr>
          <w:rFonts w:cs="Times New Roman"/>
          <w:bCs/>
        </w:rPr>
        <w:sectPr w:rsidR="00AB3E60">
          <w:headerReference w:type="default" r:id="rId29"/>
          <w:footnotePr>
            <w:numFmt w:val="decimalEnclosedCircleChinese"/>
            <w:numRestart w:val="eachPage"/>
          </w:footnotePr>
          <w:pgSz w:w="11906" w:h="16838"/>
          <w:pgMar w:top="1701" w:right="1474" w:bottom="1418" w:left="1474" w:header="1134" w:footer="992" w:gutter="0"/>
          <w:pgNumType w:fmt="lowerRoman"/>
          <w:cols w:space="720"/>
          <w:docGrid w:type="lines" w:linePitch="326"/>
        </w:sectPr>
      </w:pPr>
    </w:p>
    <w:p w14:paraId="0948621E" w14:textId="74EB5A0B" w:rsidR="0040067B" w:rsidRPr="00622BF2" w:rsidRDefault="00520942" w:rsidP="00AC494E">
      <w:pPr>
        <w:pStyle w:val="1"/>
      </w:pPr>
      <w:bookmarkStart w:id="464" w:name="_Toc178683496"/>
      <w:bookmarkStart w:id="465" w:name="_Toc171021709"/>
      <w:bookmarkStart w:id="466" w:name="_Toc22301"/>
      <w:bookmarkStart w:id="467" w:name="_Toc190854827"/>
      <w:bookmarkStart w:id="468" w:name="_Toc207874158"/>
      <w:r w:rsidRPr="00622BF2">
        <w:rPr>
          <w:rFonts w:hint="eastAsia"/>
        </w:rPr>
        <w:lastRenderedPageBreak/>
        <w:t>第一章</w:t>
      </w:r>
      <w:r w:rsidRPr="00622BF2">
        <w:t xml:space="preserve"> </w:t>
      </w:r>
      <w:r w:rsidRPr="00622BF2">
        <w:rPr>
          <w:rFonts w:hint="eastAsia"/>
        </w:rPr>
        <w:t>前</w:t>
      </w:r>
      <w:r w:rsidRPr="00622BF2">
        <w:t xml:space="preserve"> </w:t>
      </w:r>
      <w:r w:rsidRPr="00622BF2">
        <w:rPr>
          <w:rFonts w:hint="eastAsia"/>
        </w:rPr>
        <w:t>言</w:t>
      </w:r>
      <w:bookmarkEnd w:id="464"/>
      <w:bookmarkEnd w:id="465"/>
      <w:bookmarkEnd w:id="466"/>
      <w:bookmarkEnd w:id="467"/>
      <w:bookmarkEnd w:id="468"/>
    </w:p>
    <w:p w14:paraId="38E8DF08" w14:textId="3148F5DF" w:rsidR="0040067B" w:rsidRPr="00622BF2" w:rsidRDefault="00520942" w:rsidP="00DF2A2B">
      <w:pPr>
        <w:pStyle w:val="2"/>
      </w:pPr>
      <w:bookmarkStart w:id="469" w:name="_Toc171021710"/>
      <w:bookmarkStart w:id="470" w:name="_Toc20237"/>
      <w:bookmarkStart w:id="471" w:name="_Hlk178677795"/>
      <w:bookmarkStart w:id="472" w:name="_Toc178683497"/>
      <w:bookmarkStart w:id="473" w:name="_Toc190854828"/>
      <w:bookmarkStart w:id="474" w:name="_Toc207874159"/>
      <w:r w:rsidRPr="00622BF2">
        <w:t xml:space="preserve">1.1 </w:t>
      </w:r>
      <w:r w:rsidRPr="00622BF2">
        <w:rPr>
          <w:rFonts w:hint="eastAsia"/>
        </w:rPr>
        <w:t>固溶体和材料研究中的固溶体策略</w:t>
      </w:r>
      <w:bookmarkStart w:id="475" w:name="_Hlk178677827"/>
      <w:bookmarkEnd w:id="469"/>
      <w:bookmarkEnd w:id="470"/>
      <w:bookmarkEnd w:id="471"/>
      <w:bookmarkEnd w:id="472"/>
      <w:bookmarkEnd w:id="473"/>
      <w:bookmarkEnd w:id="474"/>
    </w:p>
    <w:p w14:paraId="58C11058" w14:textId="341FDC75" w:rsidR="0040067B" w:rsidRPr="00D82A5B" w:rsidRDefault="00520942" w:rsidP="00D82A5B">
      <w:pPr>
        <w:ind w:firstLine="480"/>
        <w:rPr>
          <w:b/>
        </w:rPr>
      </w:pPr>
      <w:bookmarkStart w:id="476" w:name="_Hlk179176718"/>
      <w:bookmarkEnd w:id="475"/>
      <w:r w:rsidRPr="00D82A5B">
        <w:rPr>
          <w:rFonts w:cs="Times New Roman" w:hint="eastAsia"/>
        </w:rPr>
        <w:t>固溶体是组成可变但保持单一相态的晶态固</w:t>
      </w:r>
      <w:r w:rsidR="005A3777" w:rsidRPr="00D82A5B">
        <w:rPr>
          <w:rFonts w:cs="Times New Roman" w:hint="eastAsia"/>
        </w:rPr>
        <w:t>体</w:t>
      </w:r>
      <w:r w:rsidR="005A3777" w:rsidRPr="00D82A5B">
        <w:rPr>
          <w:rFonts w:cs="Times New Roman"/>
        </w:rPr>
        <w:fldChar w:fldCharType="begin">
          <w:fldData xml:space="preserve">PEVuZE5vdGU+PENpdGU+PEF1dGhvcj5DaGFuPC9BdXRob3I+PFllYXI+MjAyMjwvWWVhcj48UmVj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=
</w:fldData>
        </w:fldChar>
      </w:r>
      <w:r w:rsidR="00967E36">
        <w:rPr>
          <w:rFonts w:cs="Times New Roman"/>
        </w:rPr>
        <w:instrText xml:space="preserve"> ADDIN EN.CITE </w:instrText>
      </w:r>
      <w:r w:rsidR="00967E36">
        <w:rPr>
          <w:rFonts w:cs="Times New Roman"/>
        </w:rPr>
        <w:fldChar w:fldCharType="begin">
          <w:fldData xml:space="preserve">PEVuZE5vdGU+PENpdGU+PEF1dGhvcj5DaGFuPC9BdXRob3I+PFllYXI+MjAyMjwvWWVhcj48UmVj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=
</w:fldData>
        </w:fldChar>
      </w:r>
      <w:r w:rsidR="00967E36">
        <w:rPr>
          <w:rFonts w:cs="Times New Roman"/>
        </w:rPr>
        <w:instrText xml:space="preserve"> ADDIN EN.CITE.DATA </w:instrText>
      </w:r>
      <w:r w:rsidR="00967E36">
        <w:rPr>
          <w:rFonts w:cs="Times New Roman"/>
        </w:rPr>
      </w:r>
      <w:r w:rsidR="00967E36">
        <w:rPr>
          <w:rFonts w:cs="Times New Roman"/>
        </w:rPr>
        <w:fldChar w:fldCharType="end"/>
      </w:r>
      <w:r w:rsidR="005A3777" w:rsidRPr="00D82A5B">
        <w:rPr>
          <w:rFonts w:cs="Times New Roman"/>
        </w:rPr>
      </w:r>
      <w:r w:rsidR="005A3777" w:rsidRPr="00D82A5B">
        <w:rPr>
          <w:rFonts w:cs="Times New Roman"/>
        </w:rPr>
        <w:fldChar w:fldCharType="separate"/>
      </w:r>
      <w:r w:rsidR="0022266D" w:rsidRPr="0022266D">
        <w:rPr>
          <w:rFonts w:cs="Times New Roman"/>
          <w:noProof/>
          <w:vertAlign w:val="superscript"/>
        </w:rPr>
        <w:t>[</w:t>
      </w:r>
      <w:hyperlink w:anchor="_ENREF_1" w:tooltip="Chan, 2022 #459" w:history="1">
        <w:r w:rsidR="00DF2A2B" w:rsidRPr="0022266D">
          <w:rPr>
            <w:rFonts w:cs="Times New Roman"/>
            <w:noProof/>
            <w:vertAlign w:val="superscript"/>
          </w:rPr>
          <w:t>1-5</w:t>
        </w:r>
      </w:hyperlink>
      <w:r w:rsidR="0022266D" w:rsidRPr="0022266D">
        <w:rPr>
          <w:rFonts w:cs="Times New Roman"/>
          <w:noProof/>
          <w:vertAlign w:val="superscript"/>
        </w:rPr>
        <w:t>]</w:t>
      </w:r>
      <w:r w:rsidR="005A3777" w:rsidRPr="00D82A5B">
        <w:rPr>
          <w:rFonts w:cs="Times New Roman"/>
        </w:rPr>
        <w:fldChar w:fldCharType="end"/>
      </w:r>
      <w:r w:rsidRPr="00D82A5B">
        <w:rPr>
          <w:rFonts w:cs="Times New Roman" w:hint="eastAsia"/>
        </w:rPr>
        <w:t>。固溶体有两种基本类型，间隙</w:t>
      </w:r>
      <w:r w:rsidRPr="00D82A5B">
        <w:rPr>
          <w:rFonts w:hint="eastAsia"/>
        </w:rPr>
        <w:t>和取代固溶体（本文中主要指取代固溶体）。在取代固溶体结构中，相同位点可由两种或两种以上的基元（原子、离子、分子等组分）随机占据。固溶体中各组分的可调变性和协同作用，赋予固溶体材料在功能和性质上进行拓展的多种可能性。因此，固溶体策略，即通过调变固溶体的组成，进而调节和控制材料的功能和性质，是材料研究的重要手段，被广泛应用于各种功能材料体系，从合金、氧化物等传统无机材料到新型无机</w:t>
      </w:r>
      <w:r w:rsidRPr="00D82A5B">
        <w:t>−</w:t>
      </w:r>
      <w:r w:rsidRPr="00D82A5B">
        <w:rPr>
          <w:rFonts w:hint="eastAsia"/>
        </w:rPr>
        <w:t>有机杂化材料</w:t>
      </w:r>
      <w:r w:rsidR="001A2EA5">
        <w:fldChar w:fldCharType="begin">
          <w:fldData xml:space="preserve">PEVuZE5vdGU+PENpdGU+PEF1dGhvcj5IdWFuZzwvQXV0aG9yPjxZZWFyPjIwMjE8L1llYXI+PFJl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</w:fldData>
        </w:fldChar>
      </w:r>
      <w:r w:rsidR="00967E36">
        <w:instrText xml:space="preserve"> ADDIN EN.CITE </w:instrText>
      </w:r>
      <w:r w:rsidR="00967E36">
        <w:fldChar w:fldCharType="begin">
          <w:fldData xml:space="preserve">PEVuZE5vdGU+PENpdGU+PEF1dGhvcj5IdWFuZzwvQXV0aG9yPjxZZWFyPjIwMjE8L1llYXI+PFJl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</w:fldData>
        </w:fldChar>
      </w:r>
      <w:r w:rsidR="00967E36">
        <w:instrText xml:space="preserve"> ADDIN EN.CITE.DATA </w:instrText>
      </w:r>
      <w:r w:rsidR="00967E36">
        <w:fldChar w:fldCharType="end"/>
      </w:r>
      <w:r w:rsidR="001A2EA5">
        <w:fldChar w:fldCharType="separate"/>
      </w:r>
      <w:r w:rsidR="0022266D" w:rsidRPr="0022266D">
        <w:rPr>
          <w:noProof/>
          <w:vertAlign w:val="superscript"/>
        </w:rPr>
        <w:t>[</w:t>
      </w:r>
      <w:hyperlink w:anchor="_ENREF_6" w:tooltip="Huang, 2021 #465" w:history="1">
        <w:r w:rsidR="00DF2A2B" w:rsidRPr="0022266D">
          <w:rPr>
            <w:noProof/>
            <w:vertAlign w:val="superscript"/>
          </w:rPr>
          <w:t>6-16</w:t>
        </w:r>
      </w:hyperlink>
      <w:r w:rsidR="0022266D" w:rsidRPr="0022266D">
        <w:rPr>
          <w:noProof/>
          <w:vertAlign w:val="superscript"/>
        </w:rPr>
        <w:t>]</w:t>
      </w:r>
      <w:r w:rsidR="001A2EA5">
        <w:fldChar w:fldCharType="end"/>
      </w:r>
      <w:r w:rsidRPr="00D82A5B">
        <w:rPr>
          <w:rFonts w:hint="eastAsia"/>
        </w:rPr>
        <w:t>。</w:t>
      </w:r>
    </w:p>
    <w:p w14:paraId="019CE307" w14:textId="55AD8D45" w:rsidR="0040067B" w:rsidRPr="00622BF2" w:rsidRDefault="00520942" w:rsidP="00DF2A2B">
      <w:pPr>
        <w:pStyle w:val="2"/>
      </w:pPr>
      <w:bookmarkStart w:id="477" w:name="_Toc178683498"/>
      <w:bookmarkStart w:id="478" w:name="_Hlk178677867"/>
      <w:bookmarkStart w:id="479" w:name="_Toc190854829"/>
      <w:bookmarkStart w:id="480" w:name="_Toc207874160"/>
      <w:bookmarkEnd w:id="476"/>
      <w:r w:rsidRPr="00622BF2">
        <w:t xml:space="preserve">1.2 </w:t>
      </w:r>
      <w:r w:rsidRPr="00622BF2">
        <w:rPr>
          <w:rFonts w:hint="eastAsia"/>
        </w:rPr>
        <w:t>传统无机材料固溶体</w:t>
      </w:r>
      <w:bookmarkEnd w:id="477"/>
      <w:bookmarkEnd w:id="478"/>
      <w:bookmarkEnd w:id="479"/>
      <w:bookmarkEnd w:id="480"/>
    </w:p>
    <w:p w14:paraId="7ABE3BF6" w14:textId="4ACCBA01" w:rsidR="0040067B" w:rsidRPr="00436252" w:rsidRDefault="00520942" w:rsidP="00436252">
      <w:pPr>
        <w:pStyle w:val="a5"/>
        <w:ind w:firstLine="480"/>
        <w:rPr>
          <w:rFonts w:cs="Times New Roman"/>
          <w:bCs/>
          <w:szCs w:val="24"/>
        </w:rPr>
      </w:pPr>
      <w:bookmarkStart w:id="481" w:name="_Hlk179176731"/>
      <w:r w:rsidRPr="00622BF2">
        <w:rPr>
          <w:rFonts w:cs="Times New Roman" w:hint="eastAsia"/>
          <w:bCs/>
          <w:szCs w:val="24"/>
        </w:rPr>
        <w:t>作为传统无机功能材料的氧化物固溶体在基础和应用方面都非常重要</w:t>
      </w:r>
      <w:r w:rsidR="00AA6BE2">
        <w:rPr>
          <w:rFonts w:cs="Times New Roman"/>
          <w:bCs/>
          <w:szCs w:val="24"/>
        </w:rPr>
        <w:fldChar w:fldCharType="begin">
          <w:fldData xml:space="preserve">PEVuZE5vdGU+PENpdGU+PEF1dGhvcj5TaGlyYW5lPC9BdXRob3I+PFllYXI+MTk1MjwvWWVhcj48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=
</w:fldData>
        </w:fldChar>
      </w:r>
      <w:r w:rsidR="00967E36">
        <w:rPr>
          <w:rFonts w:cs="Times New Roman"/>
          <w:bCs/>
          <w:szCs w:val="24"/>
        </w:rPr>
        <w:instrText xml:space="preserve"> ADDIN EN.CITE </w:instrText>
      </w:r>
      <w:r w:rsidR="00967E36">
        <w:rPr>
          <w:rFonts w:cs="Times New Roman"/>
          <w:bCs/>
          <w:szCs w:val="24"/>
        </w:rPr>
        <w:fldChar w:fldCharType="begin">
          <w:fldData xml:space="preserve">PEVuZE5vdGU+PENpdGU+PEF1dGhvcj5TaGlyYW5lPC9BdXRob3I+PFllYXI+MTk1MjwvWWVhcj48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=
</w:fldData>
        </w:fldChar>
      </w:r>
      <w:r w:rsidR="00967E36">
        <w:rPr>
          <w:rFonts w:cs="Times New Roman"/>
          <w:bCs/>
          <w:szCs w:val="24"/>
        </w:rPr>
        <w:instrText xml:space="preserve"> ADDIN EN.CITE.DATA </w:instrText>
      </w:r>
      <w:r w:rsidR="00967E36">
        <w:rPr>
          <w:rFonts w:cs="Times New Roman"/>
          <w:bCs/>
          <w:szCs w:val="24"/>
        </w:rPr>
      </w:r>
      <w:r w:rsidR="00967E36">
        <w:rPr>
          <w:rFonts w:cs="Times New Roman"/>
          <w:bCs/>
          <w:szCs w:val="24"/>
        </w:rPr>
        <w:fldChar w:fldCharType="end"/>
      </w:r>
      <w:r w:rsidR="00AA6BE2">
        <w:rPr>
          <w:rFonts w:cs="Times New Roman"/>
          <w:bCs/>
          <w:szCs w:val="24"/>
        </w:rPr>
      </w:r>
      <w:r w:rsidR="00AA6BE2">
        <w:rPr>
          <w:rFonts w:cs="Times New Roman"/>
          <w:bCs/>
          <w:szCs w:val="24"/>
        </w:rPr>
        <w:fldChar w:fldCharType="separate"/>
      </w:r>
      <w:r w:rsidR="0022266D" w:rsidRPr="0022266D">
        <w:rPr>
          <w:rFonts w:cs="Times New Roman"/>
          <w:bCs/>
          <w:noProof/>
          <w:szCs w:val="24"/>
          <w:vertAlign w:val="superscript"/>
        </w:rPr>
        <w:t>[</w:t>
      </w:r>
      <w:hyperlink w:anchor="_ENREF_17" w:tooltip="Shirane, 1952 #477" w:history="1">
        <w:r w:rsidR="00DF2A2B" w:rsidRPr="0022266D">
          <w:rPr>
            <w:rFonts w:cs="Times New Roman"/>
            <w:bCs/>
            <w:noProof/>
            <w:szCs w:val="24"/>
            <w:vertAlign w:val="superscript"/>
          </w:rPr>
          <w:t>17-22</w:t>
        </w:r>
      </w:hyperlink>
      <w:r w:rsidR="0022266D" w:rsidRPr="0022266D">
        <w:rPr>
          <w:rFonts w:cs="Times New Roman"/>
          <w:bCs/>
          <w:noProof/>
          <w:szCs w:val="24"/>
          <w:vertAlign w:val="superscript"/>
        </w:rPr>
        <w:t>]</w:t>
      </w:r>
      <w:r w:rsidR="00AA6BE2">
        <w:rPr>
          <w:rFonts w:cs="Times New Roman"/>
          <w:bCs/>
          <w:szCs w:val="24"/>
        </w:rPr>
        <w:fldChar w:fldCharType="end"/>
      </w:r>
      <w:r w:rsidRPr="00622BF2">
        <w:rPr>
          <w:rFonts w:cs="Times New Roman" w:hint="eastAsia"/>
          <w:bCs/>
          <w:szCs w:val="24"/>
        </w:rPr>
        <w:t>。如少量</w:t>
      </w:r>
      <w:r w:rsidRPr="00622BF2">
        <w:rPr>
          <w:rFonts w:cs="Times New Roman"/>
          <w:bCs/>
          <w:szCs w:val="24"/>
        </w:rPr>
        <w:t>Cr</w:t>
      </w:r>
      <w:r w:rsidRPr="00622BF2">
        <w:rPr>
          <w:rFonts w:cs="Times New Roman"/>
          <w:bCs/>
          <w:szCs w:val="24"/>
          <w:vertAlign w:val="superscript"/>
        </w:rPr>
        <w:t>3+</w:t>
      </w:r>
      <w:r w:rsidRPr="00622BF2">
        <w:rPr>
          <w:rFonts w:cs="Times New Roman" w:hint="eastAsia"/>
          <w:bCs/>
          <w:szCs w:val="24"/>
        </w:rPr>
        <w:t>取代</w:t>
      </w:r>
      <w:r w:rsidRPr="00622BF2">
        <w:rPr>
          <w:rFonts w:cs="Times New Roman"/>
          <w:bCs/>
          <w:szCs w:val="24"/>
        </w:rPr>
        <w:t>Al</w:t>
      </w:r>
      <w:r w:rsidRPr="00622BF2">
        <w:rPr>
          <w:rFonts w:cs="Times New Roman"/>
          <w:bCs/>
          <w:szCs w:val="24"/>
          <w:vertAlign w:val="superscript"/>
        </w:rPr>
        <w:t>3+</w:t>
      </w:r>
      <w:r w:rsidRPr="00622BF2">
        <w:rPr>
          <w:rFonts w:cs="Times New Roman" w:hint="eastAsia"/>
          <w:bCs/>
          <w:szCs w:val="24"/>
        </w:rPr>
        <w:t>的刚玉固溶体或红宝石晶体、掺</w:t>
      </w:r>
      <w:r w:rsidRPr="00622BF2">
        <w:rPr>
          <w:rFonts w:cs="Times New Roman"/>
          <w:bCs/>
          <w:szCs w:val="24"/>
        </w:rPr>
        <w:t>Nd</w:t>
      </w:r>
      <w:r w:rsidRPr="00622BF2">
        <w:rPr>
          <w:rFonts w:cs="Times New Roman"/>
          <w:bCs/>
          <w:szCs w:val="24"/>
          <w:vertAlign w:val="superscript"/>
        </w:rPr>
        <w:t>3+</w:t>
      </w:r>
      <w:r w:rsidRPr="00622BF2">
        <w:rPr>
          <w:rFonts w:cs="Times New Roman" w:hint="eastAsia"/>
          <w:bCs/>
          <w:szCs w:val="24"/>
        </w:rPr>
        <w:t>的钇铝石榴石，都是固体激光器的工作介质，一直被广泛使</w:t>
      </w:r>
      <w:r w:rsidR="005A3777" w:rsidRPr="00FA120B">
        <w:rPr>
          <w:rFonts w:cs="Times New Roman" w:hint="eastAsia"/>
          <w:bCs/>
          <w:szCs w:val="24"/>
        </w:rPr>
        <w:t>用</w:t>
      </w:r>
      <w:r w:rsidR="005A3777" w:rsidRPr="00F37DE8">
        <w:rPr>
          <w:rFonts w:cs="Times New Roman"/>
          <w:bCs/>
          <w:szCs w:val="24"/>
        </w:rPr>
        <w:fldChar w:fldCharType="begin"/>
      </w:r>
      <w:r w:rsidR="00967E36">
        <w:rPr>
          <w:rFonts w:cs="Times New Roman"/>
          <w:bCs/>
          <w:szCs w:val="24"/>
        </w:rPr>
        <w:instrText xml:space="preserve"> ADDIN EN.CITE &lt;EndNote&gt;&lt;Cite&gt;&lt;Author&gt;Shang&lt;/Author&gt;&lt;Year&gt;2014&lt;/Year&gt;&lt;RecNum&gt;457&lt;/RecNum&gt;&lt;DisplayText&gt;&lt;style face="superscript"&gt;[23, 24]&lt;/style&gt;&lt;/DisplayText&gt;&lt;record&gt;&lt;rec-number&gt;457&lt;/rec-number&gt;&lt;foreign-keys&gt;&lt;key app="EN" db-id="5dw29t2apwvft0exwd75x5fdd5tet2va52at"&gt;457&lt;/key&gt;&lt;/foreign-keys&gt;&lt;ref-type name="Book"&gt;6&lt;/ref-type&gt;&lt;contributors&gt;&lt;authors&gt;&lt;author&gt;Shang, R. &lt;/author&gt;&lt;author&gt;Chen, S. &lt;/author&gt;&lt;author&gt;Wang, Z. M. &lt;/author&gt;&lt;author&gt;Gao, S. &lt;/author&gt;&lt;/authors&gt;&lt;/contributors&gt;&lt;titles&gt;&lt;title&gt;&lt;style face="normal" font="default" size="100%"&gt;Functional Magnetic Materials Based on Metal Formate Frameworks, in Metal-Organic Framework Materials (Eds.: Macgillivray, L. R. Lukehart&lt;/style&gt;&lt;style face="normal" font="default" charset="134" size="100%"&gt;, &lt;/style&gt;&lt;style face="normal" font="default" size="100%"&gt;C. M.)&lt;/style&gt;&lt;/title&gt;&lt;/titles&gt;&lt;dates&gt;&lt;year&gt;2014&lt;/year&gt;&lt;/dates&gt;&lt;pub-location&gt;Chichester&lt;/pub-location&gt;&lt;publisher&gt;John Wiley &amp;amp; Sons, Ltd.&lt;/publisher&gt;&lt;urls&gt;&lt;/urls&gt;&lt;/record&gt;&lt;/Cite&gt;&lt;Cite&gt;&lt;Author&gt;Anthony&lt;/Author&gt;&lt;Year&gt;2014&lt;/Year&gt;&lt;RecNum&gt;458&lt;/RecNum&gt;&lt;record&gt;&lt;rec-number&gt;458&lt;/rec-number&gt;&lt;foreign-keys&gt;&lt;key app="EN" db-id="5dw29t2apwvft0exwd75x5fdd5tet2va52at"&gt;458&lt;/key&gt;&lt;/foreign-keys&gt;&lt;ref-type name="Book"&gt;6&lt;/ref-type&gt;&lt;contributors&gt;&lt;authors&gt;&lt;author&gt;Anthony, R. West&lt;/author&gt;&lt;/authors&gt;&lt;/contributors&gt;&lt;titles&gt;&lt;title&gt;Solid State Chemistry and its Applications&lt;/title&gt;&lt;/titles&gt;&lt;pages&gt;xxiv, 556 pages&lt;/pages&gt;&lt;edition&gt;Second edition, Student edition.&lt;/edition&gt;&lt;keywords&gt;&lt;keyword&gt;Solid state chemistry.&lt;/keyword&gt;&lt;/keywords&gt;&lt;dates&gt;&lt;year&gt;2014&lt;/year&gt;&lt;/dates&gt;&lt;publisher&gt;John Wiley &amp;amp; Sons Ltd., Chichester&lt;/publisher&gt;&lt;isbn&gt;9781119942948 (pbk.)&lt;/isbn&gt;&lt;accession-num&gt;17825829&lt;/accession-num&gt;&lt;call-num&gt;Jefferson or Adams Building Reading Rooms (FLM2) QD478 .W47 2014&lt;/call-num&gt;&lt;work-type&gt;text&lt;/work-type&gt;&lt;urls&gt;&lt;/urls&gt;&lt;/record&gt;&lt;/Cite&gt;&lt;/EndNote&gt;</w:instrText>
      </w:r>
      <w:r w:rsidR="005A3777" w:rsidRPr="00F37DE8">
        <w:rPr>
          <w:rFonts w:cs="Times New Roman"/>
          <w:bCs/>
          <w:szCs w:val="24"/>
        </w:rPr>
        <w:fldChar w:fldCharType="separate"/>
      </w:r>
      <w:r w:rsidR="0022266D" w:rsidRPr="0022266D">
        <w:rPr>
          <w:rFonts w:cs="Times New Roman"/>
          <w:bCs/>
          <w:noProof/>
          <w:szCs w:val="24"/>
          <w:vertAlign w:val="superscript"/>
        </w:rPr>
        <w:t>[</w:t>
      </w:r>
      <w:hyperlink w:anchor="_ENREF_23" w:tooltip="Shang, 2014 #457" w:history="1">
        <w:r w:rsidR="00DF2A2B" w:rsidRPr="0022266D">
          <w:rPr>
            <w:rFonts w:cs="Times New Roman"/>
            <w:bCs/>
            <w:noProof/>
            <w:szCs w:val="24"/>
            <w:vertAlign w:val="superscript"/>
          </w:rPr>
          <w:t>23</w:t>
        </w:r>
      </w:hyperlink>
      <w:r w:rsidR="0022266D" w:rsidRPr="0022266D">
        <w:rPr>
          <w:rFonts w:cs="Times New Roman"/>
          <w:bCs/>
          <w:noProof/>
          <w:szCs w:val="24"/>
          <w:vertAlign w:val="superscript"/>
        </w:rPr>
        <w:t xml:space="preserve">, </w:t>
      </w:r>
      <w:hyperlink w:anchor="_ENREF_24" w:tooltip="Anthony, 2014 #458" w:history="1">
        <w:r w:rsidR="00DF2A2B" w:rsidRPr="0022266D">
          <w:rPr>
            <w:rFonts w:cs="Times New Roman"/>
            <w:bCs/>
            <w:noProof/>
            <w:szCs w:val="24"/>
            <w:vertAlign w:val="superscript"/>
          </w:rPr>
          <w:t>24</w:t>
        </w:r>
      </w:hyperlink>
      <w:r w:rsidR="0022266D" w:rsidRPr="0022266D">
        <w:rPr>
          <w:rFonts w:cs="Times New Roman"/>
          <w:bCs/>
          <w:noProof/>
          <w:szCs w:val="24"/>
          <w:vertAlign w:val="superscript"/>
        </w:rPr>
        <w:t>]</w:t>
      </w:r>
      <w:r w:rsidR="005A3777" w:rsidRPr="00F37DE8">
        <w:rPr>
          <w:rFonts w:cs="Times New Roman"/>
          <w:bCs/>
          <w:szCs w:val="24"/>
        </w:rPr>
        <w:fldChar w:fldCharType="end"/>
      </w:r>
      <w:r w:rsidR="005A3777" w:rsidRPr="00212C2F">
        <w:rPr>
          <w:rFonts w:cs="Times New Roman" w:hint="eastAsia"/>
          <w:bCs/>
          <w:szCs w:val="24"/>
        </w:rPr>
        <w:t>。</w:t>
      </w:r>
      <w:r w:rsidRPr="00622BF2">
        <w:rPr>
          <w:rFonts w:cs="Times New Roman" w:hint="eastAsia"/>
          <w:bCs/>
          <w:szCs w:val="24"/>
        </w:rPr>
        <w:t>在典型钙钛矿氧化物铁电体</w:t>
      </w:r>
      <w:r w:rsidRPr="00622BF2">
        <w:rPr>
          <w:rFonts w:cs="Times New Roman"/>
          <w:bCs/>
          <w:szCs w:val="24"/>
        </w:rPr>
        <w:t>BaTiO</w:t>
      </w:r>
      <w:r w:rsidRPr="00622BF2">
        <w:rPr>
          <w:rFonts w:cs="Times New Roman"/>
          <w:bCs/>
          <w:szCs w:val="24"/>
          <w:vertAlign w:val="subscript"/>
        </w:rPr>
        <w:t>3</w:t>
      </w:r>
      <w:r w:rsidRPr="00622BF2">
        <w:rPr>
          <w:rFonts w:cs="Times New Roman" w:hint="eastAsia"/>
          <w:bCs/>
          <w:szCs w:val="24"/>
        </w:rPr>
        <w:t>中，</w:t>
      </w:r>
      <w:r w:rsidRPr="00622BF2">
        <w:rPr>
          <w:rFonts w:cs="Times New Roman"/>
          <w:bCs/>
          <w:szCs w:val="24"/>
        </w:rPr>
        <w:t>A−</w:t>
      </w:r>
      <w:r w:rsidRPr="00622BF2">
        <w:rPr>
          <w:rFonts w:cs="Times New Roman" w:hint="eastAsia"/>
          <w:bCs/>
          <w:szCs w:val="24"/>
        </w:rPr>
        <w:t>位的</w:t>
      </w:r>
      <w:r w:rsidRPr="00622BF2">
        <w:rPr>
          <w:rFonts w:cs="Times New Roman"/>
          <w:bCs/>
          <w:szCs w:val="24"/>
        </w:rPr>
        <w:t>Ba</w:t>
      </w:r>
      <w:r w:rsidRPr="00622BF2">
        <w:rPr>
          <w:rFonts w:cs="Times New Roman" w:hint="eastAsia"/>
          <w:bCs/>
          <w:szCs w:val="24"/>
        </w:rPr>
        <w:t>部分被</w:t>
      </w:r>
      <w:r w:rsidRPr="00622BF2">
        <w:rPr>
          <w:rFonts w:cs="Times New Roman"/>
          <w:bCs/>
          <w:szCs w:val="24"/>
        </w:rPr>
        <w:t>Sr</w:t>
      </w:r>
      <w:r w:rsidRPr="00622BF2">
        <w:rPr>
          <w:rFonts w:cs="Times New Roman" w:hint="eastAsia"/>
          <w:bCs/>
          <w:szCs w:val="24"/>
        </w:rPr>
        <w:t>取代（图</w:t>
      </w:r>
      <w:r w:rsidRPr="00622BF2">
        <w:rPr>
          <w:rFonts w:cs="Times New Roman"/>
          <w:bCs/>
          <w:szCs w:val="24"/>
        </w:rPr>
        <w:t>1.1</w:t>
      </w:r>
      <w:r w:rsidRPr="00622BF2">
        <w:rPr>
          <w:rFonts w:cs="Times New Roman" w:hint="eastAsia"/>
          <w:bCs/>
          <w:szCs w:val="24"/>
        </w:rPr>
        <w:t>左），可将材料的铁电相变温度（</w:t>
      </w:r>
      <w:r w:rsidRPr="00622BF2">
        <w:rPr>
          <w:rFonts w:cs="Times New Roman"/>
          <w:bCs/>
          <w:i/>
          <w:szCs w:val="24"/>
        </w:rPr>
        <w:t>T</w:t>
      </w:r>
      <w:r w:rsidRPr="00622BF2">
        <w:rPr>
          <w:rFonts w:cs="Times New Roman"/>
          <w:bCs/>
          <w:szCs w:val="24"/>
          <w:vertAlign w:val="subscript"/>
        </w:rPr>
        <w:t>C</w:t>
      </w:r>
      <w:r w:rsidRPr="00622BF2">
        <w:rPr>
          <w:rFonts w:cs="Times New Roman" w:hint="eastAsia"/>
          <w:bCs/>
          <w:szCs w:val="24"/>
        </w:rPr>
        <w:t>）从高温降低到室温，以利于实际的应用</w:t>
      </w:r>
      <w:r w:rsidRPr="00D82A5B">
        <w:rPr>
          <w:rFonts w:cs="Times New Roman"/>
          <w:bCs/>
          <w:szCs w:val="24"/>
        </w:rPr>
        <w:fldChar w:fldCharType="begin"/>
      </w:r>
      <w:r w:rsidR="00967E36">
        <w:rPr>
          <w:rFonts w:cs="Times New Roman"/>
          <w:bCs/>
          <w:szCs w:val="24"/>
        </w:rPr>
        <w:instrText xml:space="preserve"> ADDIN EN.CITE &lt;EndNote&gt;&lt;Cite&gt;&lt;Author&gt;Jona&lt;/Author&gt;&lt;Year&gt;1962&lt;/Year&gt;&lt;RecNum&gt;483&lt;/RecNum&gt;&lt;DisplayText&gt;&lt;style face="superscript"&gt;[25]&lt;/style&gt;&lt;/DisplayText&gt;&lt;record&gt;&lt;rec-number&gt;483&lt;/rec-number&gt;&lt;foreign-keys&gt;&lt;key app="EN" db-id="5dw29t2apwvft0exwd75x5fdd5tet2va52at"&gt;483&lt;/key&gt;&lt;/foreign-keys&gt;&lt;ref-type name="Book"&gt;6&lt;/ref-type&gt;&lt;contributors&gt;&lt;authors&gt;&lt;author&gt;Jona, F. &lt;/author&gt;&lt;author&gt;Shirane, G. &lt;/author&gt;&lt;/authors&gt;&lt;secondary-authors&gt;&lt;author&gt;2nd edition, student edition&lt;/author&gt;&lt;/secondary-authors&gt;&lt;/contributors&gt;&lt;titles&gt;&lt;title&gt;Ferroelectric Crystals&lt;/title&gt;&lt;/titles&gt;&lt;dates&gt;&lt;year&gt;1962&lt;/year&gt;&lt;/dates&gt;&lt;pub-location&gt;Oxford&lt;/pub-location&gt;&lt;publisher&gt;Pergamon Press&lt;/publisher&gt;&lt;urls&gt;&lt;/urls&gt;&lt;/record&gt;&lt;/Cite&gt;&lt;/EndNote&gt;</w:instrText>
      </w:r>
      <w:r w:rsidRPr="00D82A5B">
        <w:rPr>
          <w:rFonts w:cs="Times New Roman"/>
          <w:bCs/>
          <w:szCs w:val="24"/>
        </w:rPr>
        <w:fldChar w:fldCharType="separate"/>
      </w:r>
      <w:r w:rsidR="0022266D" w:rsidRPr="0022266D">
        <w:rPr>
          <w:rFonts w:cs="Times New Roman"/>
          <w:bCs/>
          <w:noProof/>
          <w:szCs w:val="24"/>
          <w:vertAlign w:val="superscript"/>
        </w:rPr>
        <w:t>[</w:t>
      </w:r>
      <w:hyperlink w:anchor="_ENREF_25" w:tooltip="Jona, 1962 #483" w:history="1">
        <w:r w:rsidR="00DF2A2B" w:rsidRPr="0022266D">
          <w:rPr>
            <w:rFonts w:cs="Times New Roman"/>
            <w:bCs/>
            <w:noProof/>
            <w:szCs w:val="24"/>
            <w:vertAlign w:val="superscript"/>
          </w:rPr>
          <w:t>25</w:t>
        </w:r>
      </w:hyperlink>
      <w:r w:rsidR="0022266D" w:rsidRPr="0022266D">
        <w:rPr>
          <w:rFonts w:cs="Times New Roman"/>
          <w:bCs/>
          <w:noProof/>
          <w:szCs w:val="24"/>
          <w:vertAlign w:val="superscript"/>
        </w:rPr>
        <w:t>]</w:t>
      </w:r>
      <w:r w:rsidRPr="00D82A5B">
        <w:rPr>
          <w:rFonts w:cs="Times New Roman"/>
          <w:bCs/>
          <w:szCs w:val="24"/>
        </w:rPr>
        <w:fldChar w:fldCharType="end"/>
      </w:r>
      <w:r w:rsidRPr="00622BF2">
        <w:rPr>
          <w:rFonts w:cs="Times New Roman" w:hint="eastAsia"/>
          <w:bCs/>
          <w:szCs w:val="24"/>
        </w:rPr>
        <w:t>。</w:t>
      </w:r>
      <w:r w:rsidRPr="00622BF2">
        <w:rPr>
          <w:rFonts w:cs="Times New Roman"/>
          <w:bCs/>
          <w:szCs w:val="24"/>
        </w:rPr>
        <w:t>PbZrO</w:t>
      </w:r>
      <w:r w:rsidRPr="00622BF2">
        <w:rPr>
          <w:rFonts w:cs="Times New Roman"/>
          <w:bCs/>
          <w:szCs w:val="24"/>
          <w:vertAlign w:val="subscript"/>
        </w:rPr>
        <w:t>3</w:t>
      </w:r>
      <w:r w:rsidRPr="00622BF2">
        <w:rPr>
          <w:rFonts w:cs="Times New Roman"/>
          <w:bCs/>
          <w:szCs w:val="24"/>
        </w:rPr>
        <w:t>−PbTiO</w:t>
      </w:r>
      <w:r w:rsidRPr="00622BF2">
        <w:rPr>
          <w:rFonts w:cs="Times New Roman"/>
          <w:bCs/>
          <w:szCs w:val="24"/>
          <w:vertAlign w:val="subscript"/>
        </w:rPr>
        <w:t>3</w:t>
      </w:r>
      <w:r w:rsidRPr="00622BF2">
        <w:rPr>
          <w:rFonts w:cs="Times New Roman" w:hint="eastAsia"/>
          <w:bCs/>
          <w:szCs w:val="24"/>
        </w:rPr>
        <w:t>（</w:t>
      </w:r>
      <w:r w:rsidRPr="00622BF2">
        <w:rPr>
          <w:rFonts w:cs="Times New Roman"/>
          <w:bCs/>
          <w:szCs w:val="24"/>
        </w:rPr>
        <w:t>PZT</w:t>
      </w:r>
      <w:r w:rsidRPr="00622BF2">
        <w:rPr>
          <w:rFonts w:cs="Times New Roman" w:hint="eastAsia"/>
          <w:bCs/>
          <w:szCs w:val="24"/>
        </w:rPr>
        <w:t>）钙钛矿固溶体中，当</w:t>
      </w:r>
      <w:r w:rsidRPr="00622BF2">
        <w:rPr>
          <w:rFonts w:cs="Times New Roman"/>
          <w:bCs/>
          <w:szCs w:val="24"/>
        </w:rPr>
        <w:t>B−</w:t>
      </w:r>
      <w:r w:rsidRPr="00622BF2">
        <w:rPr>
          <w:rFonts w:cs="Times New Roman" w:hint="eastAsia"/>
          <w:bCs/>
          <w:szCs w:val="24"/>
        </w:rPr>
        <w:t>位</w:t>
      </w:r>
      <w:r w:rsidRPr="00622BF2">
        <w:rPr>
          <w:rFonts w:cs="Times New Roman"/>
          <w:bCs/>
          <w:szCs w:val="24"/>
        </w:rPr>
        <w:t>Zr</w:t>
      </w:r>
      <w:r w:rsidRPr="00622BF2">
        <w:rPr>
          <w:rFonts w:cs="Times New Roman" w:hint="eastAsia"/>
          <w:bCs/>
          <w:szCs w:val="24"/>
        </w:rPr>
        <w:t>、</w:t>
      </w:r>
      <w:r w:rsidRPr="00622BF2">
        <w:rPr>
          <w:rFonts w:cs="Times New Roman"/>
          <w:bCs/>
          <w:szCs w:val="24"/>
        </w:rPr>
        <w:t>Ti</w:t>
      </w:r>
      <w:r w:rsidRPr="00622BF2">
        <w:rPr>
          <w:rFonts w:cs="Times New Roman" w:hint="eastAsia"/>
          <w:bCs/>
          <w:szCs w:val="24"/>
        </w:rPr>
        <w:t>组成处于三方相（</w:t>
      </w:r>
      <w:r w:rsidRPr="00622BF2">
        <w:rPr>
          <w:rFonts w:cs="Times New Roman"/>
          <w:bCs/>
          <w:szCs w:val="24"/>
        </w:rPr>
        <w:t>PbZrO</w:t>
      </w:r>
      <w:r w:rsidRPr="00622BF2">
        <w:rPr>
          <w:rFonts w:cs="Times New Roman"/>
          <w:bCs/>
          <w:szCs w:val="24"/>
          <w:vertAlign w:val="subscript"/>
        </w:rPr>
        <w:t>3</w:t>
      </w:r>
      <w:r w:rsidRPr="00622BF2">
        <w:rPr>
          <w:rFonts w:cs="Times New Roman" w:hint="eastAsia"/>
          <w:bCs/>
          <w:szCs w:val="24"/>
        </w:rPr>
        <w:t>）和四方相（</w:t>
      </w:r>
      <w:r w:rsidRPr="00622BF2">
        <w:rPr>
          <w:rFonts w:cs="Times New Roman"/>
          <w:bCs/>
          <w:szCs w:val="24"/>
        </w:rPr>
        <w:t>PbTiO</w:t>
      </w:r>
      <w:r w:rsidRPr="00622BF2">
        <w:rPr>
          <w:rFonts w:cs="Times New Roman"/>
          <w:bCs/>
          <w:szCs w:val="24"/>
          <w:vertAlign w:val="subscript"/>
        </w:rPr>
        <w:t>3</w:t>
      </w:r>
      <w:r w:rsidRPr="00622BF2">
        <w:rPr>
          <w:rFonts w:cs="Times New Roman" w:hint="eastAsia"/>
          <w:bCs/>
          <w:szCs w:val="24"/>
        </w:rPr>
        <w:t>）界面时（图</w:t>
      </w:r>
      <w:r w:rsidRPr="00622BF2">
        <w:rPr>
          <w:rFonts w:cs="Times New Roman"/>
          <w:bCs/>
          <w:szCs w:val="24"/>
        </w:rPr>
        <w:t>1.1</w:t>
      </w:r>
      <w:r w:rsidRPr="00622BF2">
        <w:rPr>
          <w:rFonts w:cs="Times New Roman" w:hint="eastAsia"/>
          <w:bCs/>
          <w:szCs w:val="24"/>
        </w:rPr>
        <w:t>右），材料表现优越的压电性</w:t>
      </w:r>
      <w:r w:rsidR="0013428F" w:rsidRPr="00FC296D">
        <w:rPr>
          <w:rFonts w:cs="Times New Roman" w:hint="eastAsia"/>
          <w:bCs/>
          <w:szCs w:val="24"/>
        </w:rPr>
        <w:t>能</w:t>
      </w:r>
      <w:r w:rsidR="0013428F" w:rsidRPr="00F37DE8">
        <w:rPr>
          <w:rFonts w:cs="Times New Roman"/>
          <w:bCs/>
          <w:szCs w:val="24"/>
        </w:rPr>
        <w:fldChar w:fldCharType="begin"/>
      </w:r>
      <w:r w:rsidR="00967E36">
        <w:rPr>
          <w:rFonts w:cs="Times New Roman"/>
          <w:bCs/>
          <w:szCs w:val="24"/>
        </w:rPr>
        <w:instrText xml:space="preserve"> ADDIN EN.CITE &lt;EndNote&gt;&lt;Cite&gt;&lt;Author&gt;Lines&lt;/Author&gt;&lt;Year&gt;1977&lt;/Year&gt;&lt;RecNum&gt;484&lt;/RecNum&gt;&lt;DisplayText&gt;&lt;style face="superscript"&gt;[26]&lt;/style&gt;&lt;/DisplayText&gt;&lt;record&gt;&lt;rec-number&gt;484&lt;/rec-number&gt;&lt;foreign-keys&gt;&lt;key app="EN" db-id="5dw29t2apwvft0exwd75x5fdd5tet2va52at"&gt;484&lt;/key&gt;&lt;/foreign-keys&gt;&lt;ref-type name="Book"&gt;6&lt;/ref-type&gt;&lt;contributors&gt;&lt;authors&gt;&lt;author&gt;Lines, M. E. &lt;/author&gt;&lt;author&gt;Glass, A. M. &lt;/author&gt;&lt;/authors&gt;&lt;/contributors&gt;&lt;titles&gt;&lt;title&gt;Principles and Applications of Ferroelectrics and Related Materials&lt;/title&gt;&lt;/titles&gt;&lt;keywords&gt;&lt;keyword&gt;Solid state chemistry.&lt;/keyword&gt;&lt;/keywords&gt;&lt;dates&gt;&lt;year&gt;1977&lt;/year&gt;&lt;/dates&gt;&lt;publisher&gt;Clarendon Press, Oxford&lt;/publisher&gt;&lt;urls&gt;&lt;/urls&gt;&lt;/record&gt;&lt;/Cite&gt;&lt;Cite&gt;&lt;Author&gt;Lines&lt;/Author&gt;&lt;Year&gt;1977&lt;/Year&gt;&lt;RecNum&gt;484&lt;/RecNum&gt;&lt;record&gt;&lt;rec-number&gt;484&lt;/rec-number&gt;&lt;foreign-keys&gt;&lt;key app="EN" db-id="5dw29t2apwvft0exwd75x5fdd5tet2va52at"&gt;484&lt;/key&gt;&lt;/foreign-keys&gt;&lt;ref-type name="Book"&gt;6&lt;/ref-type&gt;&lt;contributors&gt;&lt;authors&gt;&lt;author&gt;Lines, M. E. &lt;/author&gt;&lt;author&gt;Glass, A. M. &lt;/author&gt;&lt;/authors&gt;&lt;/contributors&gt;&lt;titles&gt;&lt;title&gt;Principles and Applications of Ferroelectrics and Related Materials&lt;/title&gt;&lt;/titles&gt;&lt;keywords&gt;&lt;keyword&gt;Solid state chemistry.&lt;/keyword&gt;&lt;/keywords&gt;&lt;dates&gt;&lt;year&gt;1977&lt;/year&gt;&lt;/dates&gt;&lt;publisher&gt;Clarendon Press, Oxford&lt;/publisher&gt;&lt;urls&gt;&lt;/urls&gt;&lt;/record&gt;&lt;/Cite&gt;&lt;/EndNote&gt;</w:instrText>
      </w:r>
      <w:r w:rsidR="0013428F" w:rsidRPr="00F37DE8">
        <w:rPr>
          <w:rFonts w:cs="Times New Roman"/>
          <w:bCs/>
          <w:szCs w:val="24"/>
        </w:rPr>
        <w:fldChar w:fldCharType="separate"/>
      </w:r>
      <w:r w:rsidR="0022266D" w:rsidRPr="0022266D">
        <w:rPr>
          <w:rFonts w:cs="Times New Roman"/>
          <w:bCs/>
          <w:noProof/>
          <w:szCs w:val="24"/>
          <w:vertAlign w:val="superscript"/>
        </w:rPr>
        <w:t>[</w:t>
      </w:r>
      <w:hyperlink w:anchor="_ENREF_26" w:tooltip="Lines, 1977 #484" w:history="1">
        <w:r w:rsidR="00DF2A2B" w:rsidRPr="0022266D">
          <w:rPr>
            <w:rFonts w:cs="Times New Roman"/>
            <w:bCs/>
            <w:noProof/>
            <w:szCs w:val="24"/>
            <w:vertAlign w:val="superscript"/>
          </w:rPr>
          <w:t>26</w:t>
        </w:r>
      </w:hyperlink>
      <w:r w:rsidR="0022266D" w:rsidRPr="0022266D">
        <w:rPr>
          <w:rFonts w:cs="Times New Roman"/>
          <w:bCs/>
          <w:noProof/>
          <w:szCs w:val="24"/>
          <w:vertAlign w:val="superscript"/>
        </w:rPr>
        <w:t>]</w:t>
      </w:r>
      <w:r w:rsidR="0013428F" w:rsidRPr="00F37DE8">
        <w:rPr>
          <w:rFonts w:cs="Times New Roman"/>
          <w:bCs/>
          <w:szCs w:val="24"/>
        </w:rPr>
        <w:fldChar w:fldCharType="end"/>
      </w:r>
      <w:r w:rsidR="0013428F" w:rsidRPr="00212C2F">
        <w:rPr>
          <w:rFonts w:cs="Times New Roman" w:hint="eastAsia"/>
          <w:bCs/>
          <w:szCs w:val="24"/>
        </w:rPr>
        <w:t>。</w:t>
      </w:r>
    </w:p>
    <w:bookmarkEnd w:id="481"/>
    <w:p w14:paraId="6F0F43F4" w14:textId="77777777" w:rsidR="0040067B" w:rsidRPr="00D82A5B" w:rsidRDefault="00520942">
      <w:pPr>
        <w:pStyle w:val="2--zhu0"/>
        <w:spacing w:before="163"/>
      </w:pPr>
      <w:r w:rsidRPr="009B7659">
        <w:rPr>
          <w:noProof/>
        </w:rPr>
        <w:drawing>
          <wp:inline distT="0" distB="0" distL="0" distR="0" wp14:anchorId="64E16B7E" wp14:editId="3F5EB89E">
            <wp:extent cx="5040000" cy="2414822"/>
            <wp:effectExtent l="0" t="0" r="8255" b="5080"/>
            <wp:docPr id="20389117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11775" name="图片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040000" cy="2414822"/>
                    </a:xfrm>
                    <a:prstGeom prst="rect">
                      <a:avLst/>
                    </a:prstGeom>
                    <a:noFill/>
                    <a:ln>
                      <a:noFill/>
                    </a:ln>
                  </pic:spPr>
                </pic:pic>
              </a:graphicData>
            </a:graphic>
          </wp:inline>
        </w:drawing>
      </w:r>
    </w:p>
    <w:p w14:paraId="37AEC920" w14:textId="6E77315F" w:rsidR="0040067B" w:rsidRDefault="00520942" w:rsidP="00AC494E">
      <w:pPr>
        <w:pStyle w:val="2--zhu"/>
        <w:spacing w:after="163"/>
      </w:pPr>
      <w:r w:rsidRPr="00D82A5B">
        <w:rPr>
          <w:rFonts w:hint="eastAsia"/>
        </w:rPr>
        <w:t>图</w:t>
      </w:r>
      <w:r w:rsidRPr="00D82A5B">
        <w:t xml:space="preserve">1.1 </w:t>
      </w:r>
      <w:r w:rsidRPr="00D82A5B">
        <w:rPr>
          <w:rFonts w:hint="eastAsia"/>
        </w:rPr>
        <w:t>左：</w:t>
      </w:r>
      <w:r w:rsidRPr="00D82A5B">
        <w:t>M@BaTiO</w:t>
      </w:r>
      <w:r w:rsidRPr="00D82A5B">
        <w:rPr>
          <w:vertAlign w:val="subscript"/>
        </w:rPr>
        <w:t>3</w:t>
      </w:r>
      <w:r w:rsidRPr="00D82A5B">
        <w:rPr>
          <w:rFonts w:hint="eastAsia"/>
        </w:rPr>
        <w:t>固溶体</w:t>
      </w:r>
      <w:r w:rsidRPr="00D82A5B">
        <w:rPr>
          <w:i/>
        </w:rPr>
        <w:t>T</w:t>
      </w:r>
      <w:r w:rsidRPr="00D82A5B">
        <w:rPr>
          <w:vertAlign w:val="subscript"/>
        </w:rPr>
        <w:t>C</w:t>
      </w:r>
      <w:r w:rsidRPr="00D82A5B">
        <w:rPr>
          <w:rFonts w:hint="eastAsia"/>
        </w:rPr>
        <w:t>随</w:t>
      </w:r>
      <w:r w:rsidRPr="00D82A5B">
        <w:t>M</w:t>
      </w:r>
      <w:r w:rsidRPr="00D82A5B">
        <w:rPr>
          <w:rFonts w:hint="eastAsia"/>
        </w:rPr>
        <w:t>含量的变化，右：</w:t>
      </w:r>
      <w:r w:rsidRPr="00D82A5B">
        <w:t>PZT</w:t>
      </w:r>
      <w:r w:rsidRPr="00D82A5B">
        <w:rPr>
          <w:rFonts w:hint="eastAsia"/>
        </w:rPr>
        <w:t>的相图</w:t>
      </w:r>
    </w:p>
    <w:p w14:paraId="6ECF55D6" w14:textId="378B1088" w:rsidR="00AD77A4" w:rsidRDefault="00E50C0A" w:rsidP="00AD77A4">
      <w:pPr>
        <w:ind w:firstLine="480"/>
      </w:pPr>
      <w:r w:rsidRPr="00622BF2">
        <w:rPr>
          <w:rFonts w:cs="Times New Roman" w:hint="eastAsia"/>
          <w:bCs/>
        </w:rPr>
        <w:t>这类由两端结构相近但不同相的化合物构成的固溶体，在其组成处于相界面时（准同型相界</w:t>
      </w:r>
      <w:r w:rsidRPr="00622BF2">
        <w:rPr>
          <w:rFonts w:cs="Times New Roman"/>
          <w:bCs/>
        </w:rPr>
        <w:t>MPB</w:t>
      </w:r>
      <w:r w:rsidRPr="00622BF2">
        <w:rPr>
          <w:rFonts w:cs="Times New Roman" w:hint="eastAsia"/>
          <w:bCs/>
        </w:rPr>
        <w:t>），由于对组成和外界条件的敏感性，材料往往可能具有十分优越的性</w:t>
      </w:r>
      <w:r w:rsidRPr="00622BF2">
        <w:rPr>
          <w:rFonts w:cs="Times New Roman" w:hint="eastAsia"/>
          <w:bCs/>
        </w:rPr>
        <w:lastRenderedPageBreak/>
        <w:t>质或功能。在</w:t>
      </w:r>
      <w:r w:rsidRPr="00622BF2">
        <w:rPr>
          <w:rFonts w:cs="Times New Roman"/>
          <w:bCs/>
        </w:rPr>
        <w:t>Y−Ba−Cu−O</w:t>
      </w:r>
      <w:r w:rsidRPr="00622BF2">
        <w:rPr>
          <w:rFonts w:cs="Times New Roman" w:hint="eastAsia"/>
          <w:bCs/>
        </w:rPr>
        <w:t>高温超导材料体系中，各个金属组分的掺杂或混合，更是成为探索优化材料超导电性和提高超导转变温度的最重要的途</w:t>
      </w:r>
      <w:r w:rsidRPr="00FA120B">
        <w:rPr>
          <w:rFonts w:cs="Times New Roman" w:hint="eastAsia"/>
          <w:bCs/>
        </w:rPr>
        <w:t>径</w:t>
      </w:r>
      <w:r>
        <w:rPr>
          <w:rFonts w:cs="Times New Roman"/>
          <w:bCs/>
        </w:rPr>
        <w:fldChar w:fldCharType="begin">
          <w:fldData xml:space="preserve">PEVuZE5vdGU+PENpdGU+PEF1dGhvcj5BbnRob255PC9BdXRob3I+PFllYXI+MjAxNDwvWWVhcj48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</w:fldData>
        </w:fldChar>
      </w:r>
      <w:r w:rsidR="00967E36">
        <w:rPr>
          <w:rFonts w:cs="Times New Roman"/>
          <w:bCs/>
        </w:rPr>
        <w:instrText xml:space="preserve"> ADDIN EN.CITE </w:instrText>
      </w:r>
      <w:r w:rsidR="00967E36">
        <w:rPr>
          <w:rFonts w:cs="Times New Roman"/>
          <w:bCs/>
        </w:rPr>
        <w:fldChar w:fldCharType="begin">
          <w:fldData xml:space="preserve">PEVuZE5vdGU+PENpdGU+PEF1dGhvcj5BbnRob255PC9BdXRob3I+PFllYXI+MjAxNDwvWWVhcj48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</w:fldData>
        </w:fldChar>
      </w:r>
      <w:r w:rsidR="00967E36">
        <w:rPr>
          <w:rFonts w:cs="Times New Roman"/>
          <w:bCs/>
        </w:rPr>
        <w:instrText xml:space="preserve"> ADDIN EN.CITE.DATA </w:instrText>
      </w:r>
      <w:r w:rsidR="00967E36">
        <w:rPr>
          <w:rFonts w:cs="Times New Roman"/>
          <w:bCs/>
        </w:rPr>
      </w:r>
      <w:r w:rsidR="00967E36">
        <w:rPr>
          <w:rFonts w:cs="Times New Roman"/>
          <w:bCs/>
        </w:rPr>
        <w:fldChar w:fldCharType="end"/>
      </w:r>
      <w:r>
        <w:rPr>
          <w:rFonts w:cs="Times New Roman"/>
          <w:bCs/>
        </w:rPr>
      </w:r>
      <w:r>
        <w:rPr>
          <w:rFonts w:cs="Times New Roman"/>
          <w:bCs/>
        </w:rPr>
        <w:fldChar w:fldCharType="separate"/>
      </w:r>
      <w:r w:rsidR="0022266D" w:rsidRPr="0022266D">
        <w:rPr>
          <w:rFonts w:cs="Times New Roman"/>
          <w:bCs/>
          <w:noProof/>
          <w:vertAlign w:val="superscript"/>
        </w:rPr>
        <w:t>[</w:t>
      </w:r>
      <w:hyperlink w:anchor="_ENREF_23" w:tooltip="Shang, 2014 #457" w:history="1">
        <w:r w:rsidR="00DF2A2B" w:rsidRPr="0022266D">
          <w:rPr>
            <w:rFonts w:cs="Times New Roman"/>
            <w:bCs/>
            <w:noProof/>
            <w:vertAlign w:val="superscript"/>
          </w:rPr>
          <w:t>23</w:t>
        </w:r>
      </w:hyperlink>
      <w:r w:rsidR="0022266D" w:rsidRPr="0022266D">
        <w:rPr>
          <w:rFonts w:cs="Times New Roman"/>
          <w:bCs/>
          <w:noProof/>
          <w:vertAlign w:val="superscript"/>
        </w:rPr>
        <w:t xml:space="preserve">, </w:t>
      </w:r>
      <w:hyperlink w:anchor="_ENREF_24" w:tooltip="Anthony, 2014 #458" w:history="1">
        <w:r w:rsidR="00DF2A2B" w:rsidRPr="0022266D">
          <w:rPr>
            <w:rFonts w:cs="Times New Roman"/>
            <w:bCs/>
            <w:noProof/>
            <w:vertAlign w:val="superscript"/>
          </w:rPr>
          <w:t>24</w:t>
        </w:r>
      </w:hyperlink>
      <w:r w:rsidR="0022266D" w:rsidRPr="0022266D">
        <w:rPr>
          <w:rFonts w:cs="Times New Roman"/>
          <w:bCs/>
          <w:noProof/>
          <w:vertAlign w:val="superscript"/>
        </w:rPr>
        <w:t xml:space="preserve">, </w:t>
      </w:r>
      <w:hyperlink w:anchor="_ENREF_27" w:tooltip="West, 2014 #485" w:history="1">
        <w:r w:rsidR="00DF2A2B" w:rsidRPr="0022266D">
          <w:rPr>
            <w:rFonts w:cs="Times New Roman"/>
            <w:bCs/>
            <w:noProof/>
            <w:vertAlign w:val="superscript"/>
          </w:rPr>
          <w:t>27</w:t>
        </w:r>
      </w:hyperlink>
      <w:r w:rsidR="0022266D" w:rsidRPr="0022266D">
        <w:rPr>
          <w:rFonts w:cs="Times New Roman"/>
          <w:bCs/>
          <w:noProof/>
          <w:vertAlign w:val="superscript"/>
        </w:rPr>
        <w:t>]</w:t>
      </w:r>
      <w:r>
        <w:rPr>
          <w:rFonts w:cs="Times New Roman"/>
          <w:bCs/>
        </w:rPr>
        <w:fldChar w:fldCharType="end"/>
      </w:r>
      <w:r w:rsidRPr="00212C2F">
        <w:rPr>
          <w:rFonts w:cs="Times New Roman" w:hint="eastAsia"/>
          <w:bCs/>
        </w:rPr>
        <w:t>。</w:t>
      </w:r>
      <w:r w:rsidRPr="00622BF2">
        <w:rPr>
          <w:rFonts w:cs="Times New Roman" w:hint="eastAsia"/>
          <w:bCs/>
        </w:rPr>
        <w:t>尖晶石</w:t>
      </w:r>
      <w:r w:rsidRPr="00622BF2">
        <w:rPr>
          <w:rFonts w:cs="Times New Roman"/>
          <w:bCs/>
        </w:rPr>
        <w:t>NiFe</w:t>
      </w:r>
      <w:r w:rsidRPr="00622BF2">
        <w:rPr>
          <w:rFonts w:cs="Times New Roman"/>
          <w:bCs/>
          <w:vertAlign w:val="subscript"/>
        </w:rPr>
        <w:t>2−</w:t>
      </w:r>
      <w:r w:rsidRPr="00257810">
        <w:rPr>
          <w:rFonts w:cs="Times New Roman"/>
          <w:bCs/>
          <w:i/>
          <w:iCs/>
          <w:vertAlign w:val="subscript"/>
        </w:rPr>
        <w:t>x</w:t>
      </w:r>
      <w:r w:rsidRPr="00622BF2">
        <w:rPr>
          <w:rFonts w:cs="Times New Roman"/>
          <w:bCs/>
        </w:rPr>
        <w:t>V</w:t>
      </w:r>
      <w:r w:rsidRPr="00257810">
        <w:rPr>
          <w:rFonts w:cs="Times New Roman"/>
          <w:bCs/>
          <w:i/>
          <w:iCs/>
          <w:vertAlign w:val="subscript"/>
        </w:rPr>
        <w:t>x</w:t>
      </w:r>
      <w:r w:rsidRPr="00622BF2">
        <w:rPr>
          <w:rFonts w:cs="Times New Roman"/>
          <w:bCs/>
        </w:rPr>
        <w:t>O</w:t>
      </w:r>
      <w:r w:rsidRPr="00622BF2">
        <w:rPr>
          <w:rFonts w:cs="Times New Roman"/>
          <w:bCs/>
          <w:vertAlign w:val="subscript"/>
        </w:rPr>
        <w:t>4</w:t>
      </w:r>
      <w:r w:rsidRPr="00622BF2">
        <w:rPr>
          <w:rFonts w:cs="Times New Roman" w:hint="eastAsia"/>
          <w:bCs/>
        </w:rPr>
        <w:t>随组分</w:t>
      </w:r>
      <w:r w:rsidRPr="00257810">
        <w:rPr>
          <w:rFonts w:cs="Times New Roman"/>
          <w:bCs/>
          <w:i/>
          <w:iCs/>
        </w:rPr>
        <w:t>x</w:t>
      </w:r>
      <w:r w:rsidRPr="00622BF2">
        <w:rPr>
          <w:rFonts w:cs="Times New Roman" w:hint="eastAsia"/>
          <w:bCs/>
        </w:rPr>
        <w:t>的增加（</w:t>
      </w:r>
      <w:r w:rsidRPr="00622BF2">
        <w:rPr>
          <w:rFonts w:cs="Times New Roman"/>
          <w:bCs/>
        </w:rPr>
        <w:t>V</w:t>
      </w:r>
      <w:r w:rsidRPr="00622BF2">
        <w:rPr>
          <w:rFonts w:cs="Times New Roman"/>
          <w:bCs/>
          <w:vertAlign w:val="superscript"/>
        </w:rPr>
        <w:t>III</w:t>
      </w:r>
      <w:r w:rsidRPr="00622BF2">
        <w:rPr>
          <w:rFonts w:cs="Times New Roman" w:hint="eastAsia"/>
          <w:bCs/>
        </w:rPr>
        <w:t>），由正常的亚铁磁体逐渐转变为具有补偿温度，并在补偿温度以下表现负磁化的</w:t>
      </w:r>
      <w:r w:rsidRPr="00622BF2">
        <w:rPr>
          <w:rFonts w:cs="Times New Roman"/>
          <w:bCs/>
        </w:rPr>
        <w:t>Néel−N</w:t>
      </w:r>
      <w:r w:rsidRPr="00622BF2">
        <w:rPr>
          <w:rFonts w:cs="Times New Roman" w:hint="eastAsia"/>
          <w:bCs/>
        </w:rPr>
        <w:t>型亚铁磁体</w:t>
      </w:r>
      <w:r w:rsidRPr="00D82A5B">
        <w:rPr>
          <w:rFonts w:cs="Times New Roman"/>
          <w:bCs/>
        </w:rPr>
        <w:fldChar w:fldCharType="begin"/>
      </w:r>
      <w:r w:rsidR="00967E36">
        <w:rPr>
          <w:rFonts w:cs="Times New Roman"/>
          <w:bCs/>
        </w:rPr>
        <w:instrText xml:space="preserve"> ADDIN EN.CITE &lt;EndNote&gt;&lt;Cite&gt;&lt;Author&gt;O&amp;apos;Handley&lt;/Author&gt;&lt;Year&gt;2000&lt;/Year&gt;&lt;RecNum&gt;486&lt;/RecNum&gt;&lt;DisplayText&gt;&lt;style face="superscript"&gt;[28]&lt;/style&gt;&lt;/DisplayText&gt;&lt;record&gt;&lt;rec-number&gt;486&lt;/rec-number&gt;&lt;foreign-keys&gt;&lt;key app="EN" db-id="5dw29t2apwvft0exwd75x5fdd5tet2va52at"&gt;486&lt;/key&gt;&lt;/foreign-keys&gt;&lt;ref-type name="Book"&gt;6&lt;/ref-type&gt;&lt;contributors&gt;&lt;authors&gt;&lt;author&gt;O&amp;apos;Handley, R. C. &lt;/author&gt;&lt;/authors&gt;&lt;/contributors&gt;&lt;titles&gt;&lt;title&gt;Modern Magnetic Materials: Principles and Applications&lt;/title&gt;&lt;/titles&gt;&lt;dates&gt;&lt;year&gt;2000&lt;/year&gt;&lt;/dates&gt;&lt;pub-location&gt;New York&lt;/pub-location&gt;&lt;publisher&gt;John Wiley &amp;amp; Sons, Inc.&lt;/publisher&gt;&lt;urls&gt;&lt;/urls&gt;&lt;/record&gt;&lt;/Cite&gt;&lt;/EndNote&gt;</w:instrText>
      </w:r>
      <w:r w:rsidRPr="00D82A5B">
        <w:rPr>
          <w:rFonts w:cs="Times New Roman"/>
          <w:bCs/>
        </w:rPr>
        <w:fldChar w:fldCharType="separate"/>
      </w:r>
      <w:r w:rsidR="0022266D" w:rsidRPr="0022266D">
        <w:rPr>
          <w:rFonts w:cs="Times New Roman"/>
          <w:bCs/>
          <w:noProof/>
          <w:vertAlign w:val="superscript"/>
        </w:rPr>
        <w:t>[</w:t>
      </w:r>
      <w:hyperlink w:anchor="_ENREF_28" w:tooltip="O'Handley, 2000 #486" w:history="1">
        <w:r w:rsidR="00DF2A2B" w:rsidRPr="0022266D">
          <w:rPr>
            <w:rFonts w:cs="Times New Roman"/>
            <w:bCs/>
            <w:noProof/>
            <w:vertAlign w:val="superscript"/>
          </w:rPr>
          <w:t>28</w:t>
        </w:r>
      </w:hyperlink>
      <w:r w:rsidR="0022266D" w:rsidRPr="0022266D">
        <w:rPr>
          <w:rFonts w:cs="Times New Roman"/>
          <w:bCs/>
          <w:noProof/>
          <w:vertAlign w:val="superscript"/>
        </w:rPr>
        <w:t>]</w:t>
      </w:r>
      <w:r w:rsidRPr="00D82A5B">
        <w:rPr>
          <w:rFonts w:cs="Times New Roman"/>
          <w:bCs/>
        </w:rPr>
        <w:fldChar w:fldCharType="end"/>
      </w:r>
      <w:r w:rsidRPr="00622BF2">
        <w:rPr>
          <w:rFonts w:cs="Times New Roman" w:hint="eastAsia"/>
          <w:bCs/>
        </w:rPr>
        <w:t>。这些典型体系充分体现了混合金属取代固溶体策略在调控材料功能方面的重要性。</w:t>
      </w:r>
    </w:p>
    <w:p w14:paraId="19138FC9" w14:textId="51BFE14B" w:rsidR="0040067B" w:rsidRPr="00622BF2" w:rsidRDefault="00520942" w:rsidP="00DF2A2B">
      <w:pPr>
        <w:pStyle w:val="2"/>
        <w:rPr>
          <w:color w:val="000000"/>
        </w:rPr>
      </w:pPr>
      <w:bookmarkStart w:id="482" w:name="_Toc178683500"/>
      <w:bookmarkStart w:id="483" w:name="_Toc190854831"/>
      <w:bookmarkStart w:id="484" w:name="_Toc207874161"/>
      <w:r w:rsidRPr="00622BF2">
        <w:t>1.</w:t>
      </w:r>
      <w:r w:rsidR="00C63F0F">
        <w:t>3</w:t>
      </w:r>
      <w:r w:rsidRPr="00622BF2">
        <w:t xml:space="preserve"> </w:t>
      </w:r>
      <w:r w:rsidRPr="00622BF2">
        <w:rPr>
          <w:rFonts w:hint="eastAsia"/>
        </w:rPr>
        <w:t>固溶体策略在有机</w:t>
      </w:r>
      <w:r w:rsidRPr="00622BF2">
        <w:t>−</w:t>
      </w:r>
      <w:r w:rsidRPr="00622BF2">
        <w:rPr>
          <w:rFonts w:hint="eastAsia"/>
        </w:rPr>
        <w:t>无机杂化体系中的应用</w:t>
      </w:r>
      <w:bookmarkEnd w:id="482"/>
      <w:bookmarkEnd w:id="483"/>
      <w:bookmarkEnd w:id="484"/>
    </w:p>
    <w:p w14:paraId="6142C503" w14:textId="11757FDF" w:rsidR="00341416" w:rsidRDefault="00520942" w:rsidP="00D82A5B">
      <w:pPr>
        <w:pStyle w:val="a5"/>
        <w:ind w:firstLine="480"/>
        <w:rPr>
          <w:rFonts w:cs="Times New Roman"/>
          <w:bCs/>
          <w:szCs w:val="24"/>
        </w:rPr>
      </w:pPr>
      <w:bookmarkStart w:id="485" w:name="_Hlk179176847"/>
      <w:r w:rsidRPr="00622BF2">
        <w:rPr>
          <w:rFonts w:cs="Times New Roman" w:hint="eastAsia"/>
          <w:bCs/>
          <w:szCs w:val="24"/>
        </w:rPr>
        <w:t>无机</w:t>
      </w:r>
      <w:r w:rsidRPr="00622BF2">
        <w:rPr>
          <w:rFonts w:cs="Times New Roman"/>
          <w:bCs/>
          <w:szCs w:val="24"/>
        </w:rPr>
        <w:t>−</w:t>
      </w:r>
      <w:r w:rsidRPr="00622BF2">
        <w:rPr>
          <w:rFonts w:cs="Times New Roman" w:hint="eastAsia"/>
          <w:bCs/>
          <w:szCs w:val="24"/>
        </w:rPr>
        <w:t>有机杂化分子材料是由金属离子、无机离子（如卤素、无机酸根离子）等无机组分与有机配体、有机离子（如质子化有机胺阳离子，简称有机铵）等有机组分共同构筑形成的晶态固</w:t>
      </w:r>
      <w:r w:rsidR="0013428F" w:rsidRPr="00FA120B">
        <w:rPr>
          <w:rFonts w:cs="Times New Roman" w:hint="eastAsia"/>
          <w:bCs/>
          <w:szCs w:val="24"/>
        </w:rPr>
        <w:t>体</w:t>
      </w:r>
      <w:r w:rsidR="0013428F" w:rsidRPr="00F37DE8">
        <w:rPr>
          <w:rFonts w:cs="Times New Roman"/>
          <w:bCs/>
          <w:szCs w:val="24"/>
        </w:rPr>
        <w:fldChar w:fldCharType="begin">
          <w:fldData xml:space="preserve">PEVuZE5vdGU+PENpdGU+PEF1dGhvcj5WZXJkYWd1ZXI8L0F1dGhvcj48WWVhcj4yMDA1PC9ZZWFy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</w:fldData>
        </w:fldChar>
      </w:r>
      <w:r w:rsidR="00967E36">
        <w:rPr>
          <w:rFonts w:cs="Times New Roman"/>
          <w:bCs/>
          <w:szCs w:val="24"/>
        </w:rPr>
        <w:instrText xml:space="preserve"> ADDIN EN.CITE </w:instrText>
      </w:r>
      <w:r w:rsidR="00967E36">
        <w:rPr>
          <w:rFonts w:cs="Times New Roman"/>
          <w:bCs/>
          <w:szCs w:val="24"/>
        </w:rPr>
        <w:fldChar w:fldCharType="begin">
          <w:fldData xml:space="preserve">PEVuZE5vdGU+PENpdGU+PEF1dGhvcj5WZXJkYWd1ZXI8L0F1dGhvcj48WWVhcj4yMDA1PC9ZZWFy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</w:fldData>
        </w:fldChar>
      </w:r>
      <w:r w:rsidR="00967E36">
        <w:rPr>
          <w:rFonts w:cs="Times New Roman"/>
          <w:bCs/>
          <w:szCs w:val="24"/>
        </w:rPr>
        <w:instrText xml:space="preserve"> ADDIN EN.CITE.DATA </w:instrText>
      </w:r>
      <w:r w:rsidR="00967E36">
        <w:rPr>
          <w:rFonts w:cs="Times New Roman"/>
          <w:bCs/>
          <w:szCs w:val="24"/>
        </w:rPr>
      </w:r>
      <w:r w:rsidR="00967E36">
        <w:rPr>
          <w:rFonts w:cs="Times New Roman"/>
          <w:bCs/>
          <w:szCs w:val="24"/>
        </w:rPr>
        <w:fldChar w:fldCharType="end"/>
      </w:r>
      <w:r w:rsidR="0013428F" w:rsidRPr="00F37DE8">
        <w:rPr>
          <w:rFonts w:cs="Times New Roman"/>
          <w:bCs/>
          <w:szCs w:val="24"/>
        </w:rPr>
      </w:r>
      <w:r w:rsidR="0013428F" w:rsidRPr="00F37DE8">
        <w:rPr>
          <w:rFonts w:cs="Times New Roman"/>
          <w:bCs/>
          <w:szCs w:val="24"/>
        </w:rPr>
        <w:fldChar w:fldCharType="separate"/>
      </w:r>
      <w:r w:rsidR="00A168C0" w:rsidRPr="00A168C0">
        <w:rPr>
          <w:rFonts w:cs="Times New Roman"/>
          <w:bCs/>
          <w:noProof/>
          <w:szCs w:val="24"/>
          <w:vertAlign w:val="superscript"/>
        </w:rPr>
        <w:t>[</w:t>
      </w:r>
      <w:hyperlink w:anchor="_ENREF_29" w:tooltip="Verdaguer, 2005 #501" w:history="1">
        <w:r w:rsidR="00DF2A2B" w:rsidRPr="00A168C0">
          <w:rPr>
            <w:rFonts w:cs="Times New Roman"/>
            <w:bCs/>
            <w:noProof/>
            <w:szCs w:val="24"/>
            <w:vertAlign w:val="superscript"/>
          </w:rPr>
          <w:t>29-31</w:t>
        </w:r>
      </w:hyperlink>
      <w:r w:rsidR="00A168C0" w:rsidRPr="00A168C0">
        <w:rPr>
          <w:rFonts w:cs="Times New Roman"/>
          <w:bCs/>
          <w:noProof/>
          <w:szCs w:val="24"/>
          <w:vertAlign w:val="superscript"/>
        </w:rPr>
        <w:t>]</w:t>
      </w:r>
      <w:r w:rsidR="0013428F" w:rsidRPr="00F37DE8">
        <w:rPr>
          <w:rFonts w:cs="Times New Roman"/>
          <w:bCs/>
          <w:szCs w:val="24"/>
        </w:rPr>
        <w:fldChar w:fldCharType="end"/>
      </w:r>
      <w:r w:rsidR="0013428F" w:rsidRPr="00212C2F">
        <w:rPr>
          <w:rFonts w:cs="Times New Roman" w:hint="eastAsia"/>
          <w:bCs/>
          <w:szCs w:val="24"/>
        </w:rPr>
        <w:t>。</w:t>
      </w:r>
      <w:bookmarkEnd w:id="485"/>
      <w:r w:rsidRPr="00622BF2">
        <w:rPr>
          <w:rFonts w:cs="Times New Roman" w:hint="eastAsia"/>
          <w:bCs/>
          <w:szCs w:val="24"/>
        </w:rPr>
        <w:t>它们可以看成是相关传统无机材料的分子对应物，如杂化无机</w:t>
      </w:r>
      <w:r w:rsidRPr="00622BF2">
        <w:rPr>
          <w:rFonts w:cs="Times New Roman"/>
          <w:bCs/>
          <w:szCs w:val="24"/>
        </w:rPr>
        <w:t>−</w:t>
      </w:r>
      <w:r w:rsidRPr="00622BF2">
        <w:rPr>
          <w:rFonts w:cs="Times New Roman" w:hint="eastAsia"/>
          <w:bCs/>
          <w:szCs w:val="24"/>
        </w:rPr>
        <w:t>有机分子钙钛矿对应无机氧化物钙钛矿（图</w:t>
      </w:r>
      <w:r w:rsidRPr="00622BF2">
        <w:rPr>
          <w:rFonts w:cs="Times New Roman"/>
          <w:bCs/>
          <w:szCs w:val="24"/>
        </w:rPr>
        <w:t>1.2</w:t>
      </w:r>
      <w:r w:rsidRPr="00622BF2">
        <w:rPr>
          <w:rFonts w:cs="Times New Roman" w:hint="eastAsia"/>
          <w:bCs/>
          <w:szCs w:val="24"/>
        </w:rPr>
        <w:t>）。由于</w:t>
      </w:r>
      <w:bookmarkStart w:id="486" w:name="_Hlk179176855"/>
      <w:r w:rsidRPr="00622BF2">
        <w:rPr>
          <w:rFonts w:cs="Times New Roman" w:hint="eastAsia"/>
          <w:bCs/>
          <w:szCs w:val="24"/>
        </w:rPr>
        <w:t>兼具无机</w:t>
      </w:r>
      <w:r w:rsidRPr="00622BF2">
        <w:rPr>
          <w:rFonts w:cs="Times New Roman"/>
          <w:bCs/>
          <w:szCs w:val="24"/>
        </w:rPr>
        <w:t>−</w:t>
      </w:r>
      <w:r w:rsidRPr="00622BF2">
        <w:rPr>
          <w:rFonts w:cs="Times New Roman" w:hint="eastAsia"/>
          <w:bCs/>
          <w:szCs w:val="24"/>
        </w:rPr>
        <w:t>有机特性，和传统无机材料相比，它们具有更丰富的化学多样性，更多的结构自由度和晶格柔性，其设计、合成、性质和功能具有良好的可控性。</w:t>
      </w:r>
      <w:bookmarkEnd w:id="486"/>
      <w:r w:rsidRPr="00622BF2">
        <w:rPr>
          <w:rFonts w:cs="Times New Roman" w:hint="eastAsia"/>
          <w:bCs/>
          <w:szCs w:val="24"/>
        </w:rPr>
        <w:t>同时它们也表现十分丰富多样的性质和功能。</w:t>
      </w:r>
    </w:p>
    <w:p w14:paraId="2AA25E74" w14:textId="77777777" w:rsidR="0040067B" w:rsidRPr="00D82A5B" w:rsidRDefault="00520942">
      <w:pPr>
        <w:pStyle w:val="2--zhu0"/>
        <w:spacing w:before="163"/>
      </w:pPr>
      <w:r w:rsidRPr="009B7659">
        <w:rPr>
          <w:noProof/>
        </w:rPr>
        <w:drawing>
          <wp:inline distT="0" distB="0" distL="0" distR="0" wp14:anchorId="2171EA52" wp14:editId="36D6E510">
            <wp:extent cx="5400000" cy="1106526"/>
            <wp:effectExtent l="0" t="0" r="0" b="0"/>
            <wp:docPr id="17793067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0679" name="图片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00000" cy="1106526"/>
                    </a:xfrm>
                    <a:prstGeom prst="rect">
                      <a:avLst/>
                    </a:prstGeom>
                    <a:noFill/>
                    <a:ln>
                      <a:noFill/>
                    </a:ln>
                  </pic:spPr>
                </pic:pic>
              </a:graphicData>
            </a:graphic>
          </wp:inline>
        </w:drawing>
      </w:r>
    </w:p>
    <w:p w14:paraId="320E4116" w14:textId="6AD10795" w:rsidR="0040067B" w:rsidRPr="00D82A5B" w:rsidRDefault="00520942" w:rsidP="00257810">
      <w:pPr>
        <w:pStyle w:val="2--zhu"/>
        <w:spacing w:after="163"/>
        <w:jc w:val="center"/>
      </w:pPr>
      <w:r w:rsidRPr="00D82A5B">
        <w:rPr>
          <w:rFonts w:hint="eastAsia"/>
        </w:rPr>
        <w:t>图</w:t>
      </w:r>
      <w:r w:rsidRPr="00D82A5B">
        <w:t xml:space="preserve">1.2 </w:t>
      </w:r>
      <w:r w:rsidRPr="00D82A5B">
        <w:rPr>
          <w:rFonts w:hint="eastAsia"/>
        </w:rPr>
        <w:t>氧化物钙钛矿与杂化无机</w:t>
      </w:r>
      <w:r w:rsidRPr="00D82A5B">
        <w:rPr>
          <w:rFonts w:ascii="微软雅黑" w:eastAsia="微软雅黑" w:hAnsi="微软雅黑" w:cs="微软雅黑"/>
        </w:rPr>
        <w:t>−</w:t>
      </w:r>
      <w:r w:rsidRPr="00D82A5B">
        <w:rPr>
          <w:rFonts w:hint="eastAsia"/>
        </w:rPr>
        <w:t>有机分子钙钛矿</w:t>
      </w:r>
    </w:p>
    <w:p w14:paraId="689A2F4C" w14:textId="182F3B41" w:rsidR="008018B3" w:rsidRDefault="008018B3">
      <w:pPr>
        <w:pStyle w:val="a5"/>
        <w:ind w:firstLine="480"/>
        <w:rPr>
          <w:rFonts w:cs="Times New Roman"/>
          <w:bCs/>
        </w:rPr>
      </w:pPr>
      <w:bookmarkStart w:id="487" w:name="_Hlk179176911"/>
      <w:r w:rsidRPr="00622BF2">
        <w:rPr>
          <w:rFonts w:hint="eastAsia"/>
        </w:rPr>
        <w:t>固溶体策略已应用于许多无机</w:t>
      </w:r>
      <w:r w:rsidRPr="00622BF2">
        <w:t>−</w:t>
      </w:r>
      <w:r w:rsidRPr="00622BF2">
        <w:rPr>
          <w:rFonts w:hint="eastAsia"/>
        </w:rPr>
        <w:t>有机杂化分子材料研究中，以调控材料的功能和性质。如在近年倍受关注的以</w:t>
      </w:r>
      <w:r w:rsidRPr="00622BF2">
        <w:t>(CH</w:t>
      </w:r>
      <w:r w:rsidRPr="00622BF2">
        <w:rPr>
          <w:vertAlign w:val="subscript"/>
        </w:rPr>
        <w:t>3</w:t>
      </w:r>
      <w:r w:rsidRPr="00622BF2">
        <w:t>NH</w:t>
      </w:r>
      <w:r w:rsidRPr="00622BF2">
        <w:rPr>
          <w:vertAlign w:val="subscript"/>
        </w:rPr>
        <w:t>3</w:t>
      </w:r>
      <w:r w:rsidRPr="00622BF2">
        <w:t>)PbI</w:t>
      </w:r>
      <w:r w:rsidRPr="00622BF2">
        <w:rPr>
          <w:vertAlign w:val="subscript"/>
        </w:rPr>
        <w:t>3</w:t>
      </w:r>
      <w:r w:rsidRPr="00622BF2">
        <w:rPr>
          <w:rFonts w:hint="eastAsia"/>
        </w:rPr>
        <w:t>为代表的钙钛矿材料的研究中（图</w:t>
      </w:r>
      <w:r w:rsidRPr="00622BF2">
        <w:t>1.3</w:t>
      </w:r>
      <w:r w:rsidRPr="00622BF2">
        <w:rPr>
          <w:rFonts w:hint="eastAsia"/>
        </w:rPr>
        <w:t>左），</w:t>
      </w:r>
      <w:r w:rsidRPr="00622BF2">
        <w:t>B−</w:t>
      </w:r>
      <w:r w:rsidRPr="00622BF2">
        <w:rPr>
          <w:rFonts w:hint="eastAsia"/>
        </w:rPr>
        <w:t>位</w:t>
      </w:r>
      <w:r w:rsidRPr="00622BF2">
        <w:t>Pb</w:t>
      </w:r>
      <w:r w:rsidRPr="00622BF2">
        <w:rPr>
          <w:rFonts w:hint="eastAsia"/>
        </w:rPr>
        <w:t>的取代或部分取代，</w:t>
      </w:r>
      <w:r w:rsidRPr="00622BF2">
        <w:t>A−</w:t>
      </w:r>
      <w:r w:rsidRPr="00622BF2">
        <w:rPr>
          <w:rFonts w:hint="eastAsia"/>
        </w:rPr>
        <w:t>位</w:t>
      </w:r>
      <w:r w:rsidRPr="00622BF2">
        <w:t>CH</w:t>
      </w:r>
      <w:r w:rsidRPr="00622BF2">
        <w:rPr>
          <w:vertAlign w:val="subscript"/>
        </w:rPr>
        <w:t>3</w:t>
      </w:r>
      <w:r w:rsidRPr="00622BF2">
        <w:t>NH</w:t>
      </w:r>
      <w:r w:rsidRPr="00622BF2">
        <w:rPr>
          <w:vertAlign w:val="subscript"/>
        </w:rPr>
        <w:t>3</w:t>
      </w:r>
      <w:r w:rsidRPr="00622BF2">
        <w:rPr>
          <w:rFonts w:hint="eastAsia"/>
        </w:rPr>
        <w:t>由其它有机铵阳离子替代或部分替代，以及混合卤素等，可在材料的能隙宽度、光伏效率和特性、相变性质、稳定性、减少</w:t>
      </w:r>
      <w:r w:rsidRPr="00622BF2">
        <w:t>Pb</w:t>
      </w:r>
      <w:r w:rsidRPr="00622BF2">
        <w:rPr>
          <w:rFonts w:hint="eastAsia"/>
        </w:rPr>
        <w:t>毒性等方面给予调控</w:t>
      </w:r>
      <w:r w:rsidRPr="00D82A5B">
        <w:fldChar w:fldCharType="begin">
          <w:fldData xml:space="preserve">PEVuZE5vdGU+PENpdGU+PEF1dGhvcj5MaTwvQXV0aG9yPjxZZWFyPjIwMjA8L1llYXI+PFJlY051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</w:fldData>
        </w:fldChar>
      </w:r>
      <w:r w:rsidR="00967E36">
        <w:instrText xml:space="preserve"> ADDIN EN.CITE </w:instrText>
      </w:r>
      <w:r w:rsidR="00967E36">
        <w:fldChar w:fldCharType="begin">
          <w:fldData xml:space="preserve">PEVuZE5vdGU+PENpdGU+PEF1dGhvcj5MaTwvQXV0aG9yPjxZZWFyPjIwMjA8L1llYXI+PFJlY051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</w:fldData>
        </w:fldChar>
      </w:r>
      <w:r w:rsidR="00967E36">
        <w:instrText xml:space="preserve"> ADDIN EN.CITE.DATA </w:instrText>
      </w:r>
      <w:r w:rsidR="00967E36">
        <w:fldChar w:fldCharType="end"/>
      </w:r>
      <w:r w:rsidRPr="00D82A5B">
        <w:fldChar w:fldCharType="separate"/>
      </w:r>
      <w:r w:rsidR="00A168C0" w:rsidRPr="00A168C0">
        <w:rPr>
          <w:noProof/>
          <w:vertAlign w:val="superscript"/>
        </w:rPr>
        <w:t>[</w:t>
      </w:r>
      <w:hyperlink w:anchor="_ENREF_31" w:tooltip="Li, 2020 #500" w:history="1">
        <w:r w:rsidR="00DF2A2B" w:rsidRPr="00A168C0">
          <w:rPr>
            <w:noProof/>
            <w:vertAlign w:val="superscript"/>
          </w:rPr>
          <w:t>31</w:t>
        </w:r>
      </w:hyperlink>
      <w:r w:rsidR="00A168C0" w:rsidRPr="00A168C0">
        <w:rPr>
          <w:noProof/>
          <w:vertAlign w:val="superscript"/>
        </w:rPr>
        <w:t xml:space="preserve">, </w:t>
      </w:r>
      <w:hyperlink w:anchor="_ENREF_32" w:tooltip="Li, 2017 #468" w:history="1">
        <w:r w:rsidR="00DF2A2B" w:rsidRPr="00A168C0">
          <w:rPr>
            <w:noProof/>
            <w:vertAlign w:val="superscript"/>
          </w:rPr>
          <w:t>32</w:t>
        </w:r>
      </w:hyperlink>
      <w:r w:rsidR="00A168C0" w:rsidRPr="00A168C0">
        <w:rPr>
          <w:noProof/>
          <w:vertAlign w:val="superscript"/>
        </w:rPr>
        <w:t>]</w:t>
      </w:r>
      <w:r w:rsidRPr="00D82A5B">
        <w:fldChar w:fldCharType="end"/>
      </w:r>
      <w:r w:rsidRPr="00622BF2">
        <w:rPr>
          <w:rFonts w:hint="eastAsia"/>
        </w:rPr>
        <w:t>。</w:t>
      </w:r>
      <w:r w:rsidRPr="00622BF2">
        <w:t>V</w:t>
      </w:r>
      <w:r w:rsidRPr="00622BF2">
        <w:rPr>
          <w:vertAlign w:val="superscript"/>
        </w:rPr>
        <w:t>II</w:t>
      </w:r>
      <w:r w:rsidRPr="00622BF2">
        <w:t>/</w:t>
      </w:r>
      <w:r w:rsidRPr="00622BF2">
        <w:rPr>
          <w:vertAlign w:val="superscript"/>
        </w:rPr>
        <w:t>III</w:t>
      </w:r>
      <w:r w:rsidRPr="00622BF2">
        <w:t>−Cr</w:t>
      </w:r>
      <w:r w:rsidRPr="00622BF2">
        <w:rPr>
          <w:vertAlign w:val="superscript"/>
        </w:rPr>
        <w:t>III</w:t>
      </w:r>
      <w:r w:rsidRPr="00622BF2">
        <w:rPr>
          <w:rFonts w:hint="eastAsia"/>
        </w:rPr>
        <w:t>混合金属普鲁士兰仍然是少数具有磁有序温度在室温或室温以上的分子磁体</w:t>
      </w:r>
      <w:r w:rsidRPr="00D82A5B">
        <w:fldChar w:fldCharType="begin"/>
      </w:r>
      <w:r w:rsidR="00967E36">
        <w:instrText xml:space="preserve"> ADDIN EN.CITE &lt;EndNote&gt;&lt;Cite&gt;&lt;Author&gt;Verdaguer&lt;/Author&gt;&lt;Year&gt;2005&lt;/Year&gt;&lt;RecNum&gt;501&lt;/RecNum&gt;&lt;DisplayText&gt;&lt;style face="superscript"&gt;[29]&lt;/style&gt;&lt;/DisplayText&gt;&lt;record&gt;&lt;rec-number&gt;501&lt;/rec-number&gt;&lt;foreign-keys&gt;&lt;key app="EN" db-id="5dw29t2apwvft0exwd75x5fdd5tet2va52at"&gt;501&lt;/key&gt;&lt;/foreign-keys&gt;&lt;ref-type name="Book"&gt;6&lt;/ref-type&gt;&lt;contributors&gt;&lt;authors&gt;&lt;author&gt;Verdaguer, M. &lt;/author&gt;&lt;author&gt;Girolami, G. S. &lt;/author&gt;&lt;/authors&gt;&lt;/contributors&gt;&lt;titles&gt;&lt;title&gt;Magnetic Prussian Blue Analogs, in Magnetism: Molecules to Materials V (Eds.: J. S. Miller, M. Drillon)&lt;/title&gt;&lt;/titles&gt;&lt;dates&gt;&lt;year&gt;2005&lt;/year&gt;&lt;/dates&gt;&lt;pub-location&gt;Weinheim&lt;/pub-location&gt;&lt;publisher&gt;Wiley-VCH Verlag GmbH &amp;amp; Co. KGaA&lt;/publisher&gt;&lt;urls&gt;&lt;/urls&gt;&lt;/record&gt;&lt;/Cite&gt;&lt;/EndNote&gt;</w:instrText>
      </w:r>
      <w:r w:rsidRPr="00D82A5B">
        <w:fldChar w:fldCharType="separate"/>
      </w:r>
      <w:r w:rsidR="00A168C0" w:rsidRPr="00A168C0">
        <w:rPr>
          <w:noProof/>
          <w:vertAlign w:val="superscript"/>
        </w:rPr>
        <w:t>[</w:t>
      </w:r>
      <w:hyperlink w:anchor="_ENREF_29" w:tooltip="Verdaguer, 2005 #501" w:history="1">
        <w:r w:rsidR="00DF2A2B" w:rsidRPr="00A168C0">
          <w:rPr>
            <w:noProof/>
            <w:vertAlign w:val="superscript"/>
          </w:rPr>
          <w:t>29</w:t>
        </w:r>
      </w:hyperlink>
      <w:r w:rsidR="00A168C0" w:rsidRPr="00A168C0">
        <w:rPr>
          <w:noProof/>
          <w:vertAlign w:val="superscript"/>
        </w:rPr>
        <w:t>]</w:t>
      </w:r>
      <w:r w:rsidRPr="00D82A5B">
        <w:fldChar w:fldCharType="end"/>
      </w:r>
      <w:r w:rsidRPr="00622BF2">
        <w:rPr>
          <w:rFonts w:hint="eastAsia"/>
        </w:rPr>
        <w:t>；含有由</w:t>
      </w:r>
      <w:r w:rsidRPr="00622BF2">
        <w:t>CN</w:t>
      </w:r>
      <w:r w:rsidRPr="00622BF2">
        <w:rPr>
          <w:vertAlign w:val="superscript"/>
        </w:rPr>
        <w:t>–</w:t>
      </w:r>
      <w:r w:rsidRPr="00622BF2">
        <w:rPr>
          <w:rFonts w:hint="eastAsia"/>
        </w:rPr>
        <w:t>桥连低价和高价金属离子（如</w:t>
      </w:r>
      <w:r w:rsidRPr="00622BF2">
        <w:t>Fe</w:t>
      </w:r>
      <w:r w:rsidRPr="00622BF2">
        <w:rPr>
          <w:vertAlign w:val="superscript"/>
        </w:rPr>
        <w:t>II</w:t>
      </w:r>
      <w:r w:rsidRPr="00622BF2">
        <w:t>−CN−Co</w:t>
      </w:r>
      <w:r w:rsidRPr="00622BF2">
        <w:rPr>
          <w:vertAlign w:val="superscript"/>
        </w:rPr>
        <w:t>III</w:t>
      </w:r>
      <w:r w:rsidRPr="00622BF2">
        <w:rPr>
          <w:rFonts w:hint="eastAsia"/>
        </w:rPr>
        <w:t>、</w:t>
      </w:r>
      <w:r w:rsidRPr="00622BF2">
        <w:t>M</w:t>
      </w:r>
      <w:r w:rsidRPr="00622BF2">
        <w:rPr>
          <w:vertAlign w:val="superscript"/>
        </w:rPr>
        <w:t>II</w:t>
      </w:r>
      <w:r w:rsidRPr="00622BF2">
        <w:t>−CN−W</w:t>
      </w:r>
      <w:r w:rsidRPr="00622BF2">
        <w:rPr>
          <w:vertAlign w:val="superscript"/>
        </w:rPr>
        <w:t>V</w:t>
      </w:r>
      <w:r w:rsidRPr="00622BF2">
        <w:rPr>
          <w:rFonts w:hint="eastAsia"/>
        </w:rPr>
        <w:t>等）的体系，金属中心之间的（热致或光致）电子转移</w:t>
      </w:r>
      <w:r w:rsidRPr="00622BF2">
        <w:t>MMCT</w:t>
      </w:r>
      <w:r w:rsidRPr="00622BF2">
        <w:rPr>
          <w:rFonts w:hint="eastAsia"/>
        </w:rPr>
        <w:t>，使其成为具有光、热、电等响应的多功能磁体</w:t>
      </w:r>
      <w:r w:rsidRPr="00D82A5B">
        <w:fldChar w:fldCharType="begin">
          <w:fldData xml:space="preserve">PEVuZE5vdGU+PENpdGU+PEF1dGhvcj5TYXRvPC9BdXRob3I+PFllYXI+MjAwMzwvWWVhcj48UmVj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</w:fldData>
        </w:fldChar>
      </w:r>
      <w:r w:rsidR="00967E36">
        <w:instrText xml:space="preserve"> ADDIN EN.CITE </w:instrText>
      </w:r>
      <w:r w:rsidR="00967E36">
        <w:fldChar w:fldCharType="begin">
          <w:fldData xml:space="preserve">PEVuZE5vdGU+PENpdGU+PEF1dGhvcj5TYXRvPC9BdXRob3I+PFllYXI+MjAwMzwvWWVhcj48UmVj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</w:fldData>
        </w:fldChar>
      </w:r>
      <w:r w:rsidR="00967E36">
        <w:instrText xml:space="preserve"> ADDIN EN.CITE.DATA </w:instrText>
      </w:r>
      <w:r w:rsidR="00967E36">
        <w:fldChar w:fldCharType="end"/>
      </w:r>
      <w:r w:rsidRPr="00D82A5B">
        <w:fldChar w:fldCharType="separate"/>
      </w:r>
      <w:r w:rsidR="00A168C0" w:rsidRPr="00A168C0">
        <w:rPr>
          <w:noProof/>
          <w:vertAlign w:val="superscript"/>
        </w:rPr>
        <w:t>[</w:t>
      </w:r>
      <w:hyperlink w:anchor="_ENREF_30" w:tooltip="Sato, 2003 #502" w:history="1">
        <w:r w:rsidR="00DF2A2B" w:rsidRPr="00A168C0">
          <w:rPr>
            <w:noProof/>
            <w:vertAlign w:val="superscript"/>
          </w:rPr>
          <w:t>30</w:t>
        </w:r>
      </w:hyperlink>
      <w:r w:rsidR="00A168C0" w:rsidRPr="00A168C0">
        <w:rPr>
          <w:noProof/>
          <w:vertAlign w:val="superscript"/>
        </w:rPr>
        <w:t xml:space="preserve">, </w:t>
      </w:r>
      <w:hyperlink w:anchor="_ENREF_33" w:tooltip="Meng, 2018 #503" w:history="1">
        <w:r w:rsidR="00DF2A2B" w:rsidRPr="00A168C0">
          <w:rPr>
            <w:noProof/>
            <w:vertAlign w:val="superscript"/>
          </w:rPr>
          <w:t>33</w:t>
        </w:r>
      </w:hyperlink>
      <w:r w:rsidR="00A168C0" w:rsidRPr="00A168C0">
        <w:rPr>
          <w:noProof/>
          <w:vertAlign w:val="superscript"/>
        </w:rPr>
        <w:t xml:space="preserve">, </w:t>
      </w:r>
      <w:hyperlink w:anchor="_ENREF_34" w:tooltip="Chorazy, 2016 #504" w:history="1">
        <w:r w:rsidR="00DF2A2B" w:rsidRPr="00A168C0">
          <w:rPr>
            <w:noProof/>
            <w:vertAlign w:val="superscript"/>
          </w:rPr>
          <w:t>34</w:t>
        </w:r>
      </w:hyperlink>
      <w:r w:rsidR="00A168C0" w:rsidRPr="00A168C0">
        <w:rPr>
          <w:noProof/>
          <w:vertAlign w:val="superscript"/>
        </w:rPr>
        <w:t>]</w:t>
      </w:r>
      <w:r w:rsidRPr="00D82A5B">
        <w:fldChar w:fldCharType="end"/>
      </w:r>
      <w:r w:rsidRPr="00622BF2">
        <w:rPr>
          <w:rFonts w:hint="eastAsia"/>
        </w:rPr>
        <w:t>。</w:t>
      </w:r>
    </w:p>
    <w:p w14:paraId="05D4CB67" w14:textId="2B7DE9CA" w:rsidR="00CF7974" w:rsidRDefault="00520942">
      <w:pPr>
        <w:pStyle w:val="a5"/>
        <w:ind w:firstLine="480"/>
        <w:rPr>
          <w:rFonts w:cs="Times New Roman"/>
          <w:bCs/>
        </w:rPr>
      </w:pPr>
      <w:r w:rsidRPr="00622BF2">
        <w:rPr>
          <w:rFonts w:cs="Times New Roman" w:hint="eastAsia"/>
          <w:bCs/>
        </w:rPr>
        <w:t>自旋交叉（</w:t>
      </w:r>
      <w:r w:rsidRPr="00622BF2">
        <w:rPr>
          <w:rFonts w:cs="Times New Roman"/>
          <w:bCs/>
        </w:rPr>
        <w:t>SCO</w:t>
      </w:r>
      <w:r w:rsidRPr="00622BF2">
        <w:rPr>
          <w:rFonts w:cs="Times New Roman" w:hint="eastAsia"/>
          <w:bCs/>
        </w:rPr>
        <w:t>）固溶体中引进的非自旋交叉活性金属离子，对</w:t>
      </w:r>
      <w:r w:rsidRPr="00622BF2">
        <w:rPr>
          <w:rFonts w:cs="Times New Roman"/>
          <w:bCs/>
        </w:rPr>
        <w:t>SCO</w:t>
      </w:r>
      <w:r w:rsidRPr="00622BF2">
        <w:rPr>
          <w:rFonts w:cs="Times New Roman" w:hint="eastAsia"/>
          <w:bCs/>
        </w:rPr>
        <w:t>的转变温度和协同性都有大的影响</w:t>
      </w:r>
      <w:r w:rsidRPr="00D82A5B">
        <w:rPr>
          <w:rFonts w:cs="Times New Roman"/>
          <w:bCs/>
        </w:rPr>
        <w:fldChar w:fldCharType="begin">
          <w:fldData xml:space="preserve">PEVuZE5vdGU+PENpdGU+PEF1dGhvcj5HdXRsaWNoPC9BdXRob3I+PFllYXI+MjAxMzwvWWVhcj48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==
</w:fldData>
        </w:fldChar>
      </w:r>
      <w:r w:rsidR="00967E36">
        <w:rPr>
          <w:rFonts w:cs="Times New Roman"/>
          <w:bCs/>
        </w:rPr>
        <w:instrText xml:space="preserve"> ADDIN EN.CITE </w:instrText>
      </w:r>
      <w:r w:rsidR="00967E36">
        <w:rPr>
          <w:rFonts w:cs="Times New Roman"/>
          <w:bCs/>
        </w:rPr>
        <w:fldChar w:fldCharType="begin">
          <w:fldData xml:space="preserve">PEVuZE5vdGU+PENpdGU+PEF1dGhvcj5HdXRsaWNoPC9BdXRob3I+PFllYXI+MjAxMzwvWWVhcj48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==
</w:fldData>
        </w:fldChar>
      </w:r>
      <w:r w:rsidR="00967E36">
        <w:rPr>
          <w:rFonts w:cs="Times New Roman"/>
          <w:bCs/>
        </w:rPr>
        <w:instrText xml:space="preserve"> ADDIN EN.CITE.DATA </w:instrText>
      </w:r>
      <w:r w:rsidR="00967E36">
        <w:rPr>
          <w:rFonts w:cs="Times New Roman"/>
          <w:bCs/>
        </w:rPr>
      </w:r>
      <w:r w:rsidR="00967E36">
        <w:rPr>
          <w:rFonts w:cs="Times New Roman"/>
          <w:bCs/>
        </w:rPr>
        <w:fldChar w:fldCharType="end"/>
      </w:r>
      <w:r w:rsidRPr="00D82A5B">
        <w:rPr>
          <w:rFonts w:cs="Times New Roman"/>
          <w:bCs/>
        </w:rPr>
      </w:r>
      <w:r w:rsidRPr="00D82A5B">
        <w:rPr>
          <w:rFonts w:cs="Times New Roman"/>
          <w:bCs/>
        </w:rPr>
        <w:fldChar w:fldCharType="separate"/>
      </w:r>
      <w:r w:rsidR="00A168C0" w:rsidRPr="00A168C0">
        <w:rPr>
          <w:rFonts w:cs="Times New Roman"/>
          <w:bCs/>
          <w:noProof/>
          <w:vertAlign w:val="superscript"/>
        </w:rPr>
        <w:t>[</w:t>
      </w:r>
      <w:hyperlink w:anchor="_ENREF_35" w:tooltip="Gutlich, 2013 #505" w:history="1">
        <w:r w:rsidR="00DF2A2B" w:rsidRPr="00A168C0">
          <w:rPr>
            <w:rFonts w:cs="Times New Roman"/>
            <w:bCs/>
            <w:noProof/>
            <w:vertAlign w:val="superscript"/>
          </w:rPr>
          <w:t>35</w:t>
        </w:r>
      </w:hyperlink>
      <w:r w:rsidR="00A168C0" w:rsidRPr="00A168C0">
        <w:rPr>
          <w:rFonts w:cs="Times New Roman"/>
          <w:bCs/>
          <w:noProof/>
          <w:vertAlign w:val="superscript"/>
        </w:rPr>
        <w:t>]</w:t>
      </w:r>
      <w:r w:rsidRPr="00D82A5B">
        <w:rPr>
          <w:rFonts w:cs="Times New Roman"/>
          <w:bCs/>
        </w:rPr>
        <w:fldChar w:fldCharType="end"/>
      </w:r>
      <w:r w:rsidRPr="00622BF2">
        <w:rPr>
          <w:rFonts w:cs="Times New Roman" w:hint="eastAsia"/>
          <w:bCs/>
        </w:rPr>
        <w:t>；而在一些含阴离子的</w:t>
      </w:r>
      <w:r w:rsidRPr="00622BF2">
        <w:rPr>
          <w:rFonts w:cs="Times New Roman"/>
          <w:bCs/>
        </w:rPr>
        <w:t>SCO</w:t>
      </w:r>
      <w:r w:rsidRPr="00622BF2">
        <w:rPr>
          <w:rFonts w:cs="Times New Roman" w:hint="eastAsia"/>
          <w:bCs/>
        </w:rPr>
        <w:t>材料中，阴离子部分取代的固溶体，提供了对</w:t>
      </w:r>
      <w:r w:rsidRPr="00622BF2">
        <w:rPr>
          <w:rFonts w:cs="Times New Roman"/>
          <w:bCs/>
        </w:rPr>
        <w:t>SCO</w:t>
      </w:r>
      <w:r w:rsidRPr="00622BF2">
        <w:rPr>
          <w:rFonts w:cs="Times New Roman" w:hint="eastAsia"/>
          <w:bCs/>
        </w:rPr>
        <w:t>与结构相变耦合的调控机制</w:t>
      </w:r>
      <w:r w:rsidRPr="00D82A5B">
        <w:rPr>
          <w:rFonts w:cs="Times New Roman"/>
          <w:bCs/>
        </w:rPr>
        <w:fldChar w:fldCharType="begin">
          <w:fldData xml:space="preserve">PEVuZE5vdGU+PENpdGU+PEF1dGhvcj5WYWx2ZXJkZS1NdW5vejwvQXV0aG9yPjxZZWFyPjIwMTk8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</w:fldData>
        </w:fldChar>
      </w:r>
      <w:r w:rsidR="00967E36">
        <w:rPr>
          <w:rFonts w:cs="Times New Roman"/>
          <w:bCs/>
        </w:rPr>
        <w:instrText xml:space="preserve"> ADDIN EN.CITE </w:instrText>
      </w:r>
      <w:r w:rsidR="00967E36">
        <w:rPr>
          <w:rFonts w:cs="Times New Roman"/>
          <w:bCs/>
        </w:rPr>
        <w:fldChar w:fldCharType="begin">
          <w:fldData xml:space="preserve">PEVuZE5vdGU+PENpdGU+PEF1dGhvcj5WYWx2ZXJkZS1NdW5vejwvQXV0aG9yPjxZZWFyPjIwMTk8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</w:fldData>
        </w:fldChar>
      </w:r>
      <w:r w:rsidR="00967E36">
        <w:rPr>
          <w:rFonts w:cs="Times New Roman"/>
          <w:bCs/>
        </w:rPr>
        <w:instrText xml:space="preserve"> ADDIN EN.CITE.DATA </w:instrText>
      </w:r>
      <w:r w:rsidR="00967E36">
        <w:rPr>
          <w:rFonts w:cs="Times New Roman"/>
          <w:bCs/>
        </w:rPr>
      </w:r>
      <w:r w:rsidR="00967E36">
        <w:rPr>
          <w:rFonts w:cs="Times New Roman"/>
          <w:bCs/>
        </w:rPr>
        <w:fldChar w:fldCharType="end"/>
      </w:r>
      <w:r w:rsidRPr="00D82A5B">
        <w:rPr>
          <w:rFonts w:cs="Times New Roman"/>
          <w:bCs/>
        </w:rPr>
      </w:r>
      <w:r w:rsidRPr="00D82A5B">
        <w:rPr>
          <w:rFonts w:cs="Times New Roman"/>
          <w:bCs/>
        </w:rPr>
        <w:fldChar w:fldCharType="separate"/>
      </w:r>
      <w:r w:rsidR="00A168C0" w:rsidRPr="00A168C0">
        <w:rPr>
          <w:rFonts w:cs="Times New Roman"/>
          <w:bCs/>
          <w:noProof/>
          <w:vertAlign w:val="superscript"/>
        </w:rPr>
        <w:t>[</w:t>
      </w:r>
      <w:hyperlink w:anchor="_ENREF_36" w:tooltip="Valverde-Munoz, 2019 #506" w:history="1">
        <w:r w:rsidR="00DF2A2B" w:rsidRPr="00A168C0">
          <w:rPr>
            <w:rFonts w:cs="Times New Roman"/>
            <w:bCs/>
            <w:noProof/>
            <w:vertAlign w:val="superscript"/>
          </w:rPr>
          <w:t>36</w:t>
        </w:r>
      </w:hyperlink>
      <w:r w:rsidR="00A168C0" w:rsidRPr="00A168C0">
        <w:rPr>
          <w:rFonts w:cs="Times New Roman"/>
          <w:bCs/>
          <w:noProof/>
          <w:vertAlign w:val="superscript"/>
        </w:rPr>
        <w:t>]</w:t>
      </w:r>
      <w:r w:rsidRPr="00D82A5B">
        <w:rPr>
          <w:rFonts w:cs="Times New Roman"/>
          <w:bCs/>
        </w:rPr>
        <w:fldChar w:fldCharType="end"/>
      </w:r>
      <w:r w:rsidRPr="00622BF2">
        <w:rPr>
          <w:rFonts w:cs="Times New Roman" w:hint="eastAsia"/>
          <w:bCs/>
        </w:rPr>
        <w:t>。分子导体和超导体研究中固溶体策略被广泛用于其输运性质和磁性质的控制</w:t>
      </w:r>
      <w:r w:rsidRPr="00D82A5B">
        <w:rPr>
          <w:rFonts w:cs="Times New Roman"/>
          <w:bCs/>
        </w:rPr>
        <w:fldChar w:fldCharType="begin">
          <w:fldData xml:space="preserve">PEVuZE5vdGU+PENpdGU+PEF1dGhvcj5Gb3VybWlndcOpPC9BdXRob3I+PFllYXI+MjAyMTwvWWVh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</w:fldData>
        </w:fldChar>
      </w:r>
      <w:r w:rsidR="00967E36">
        <w:rPr>
          <w:rFonts w:cs="Times New Roman"/>
          <w:bCs/>
        </w:rPr>
        <w:instrText xml:space="preserve"> ADDIN EN.CITE </w:instrText>
      </w:r>
      <w:r w:rsidR="00967E36">
        <w:rPr>
          <w:rFonts w:cs="Times New Roman"/>
          <w:bCs/>
        </w:rPr>
        <w:fldChar w:fldCharType="begin">
          <w:fldData xml:space="preserve">PEVuZE5vdGU+PENpdGU+PEF1dGhvcj5Gb3VybWlndcOpPC9BdXRob3I+PFllYXI+MjAyMTwvWWVh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</w:fldData>
        </w:fldChar>
      </w:r>
      <w:r w:rsidR="00967E36">
        <w:rPr>
          <w:rFonts w:cs="Times New Roman"/>
          <w:bCs/>
        </w:rPr>
        <w:instrText xml:space="preserve"> ADDIN EN.CITE.DATA </w:instrText>
      </w:r>
      <w:r w:rsidR="00967E36">
        <w:rPr>
          <w:rFonts w:cs="Times New Roman"/>
          <w:bCs/>
        </w:rPr>
      </w:r>
      <w:r w:rsidR="00967E36">
        <w:rPr>
          <w:rFonts w:cs="Times New Roman"/>
          <w:bCs/>
        </w:rPr>
        <w:fldChar w:fldCharType="end"/>
      </w:r>
      <w:r w:rsidRPr="00D82A5B">
        <w:rPr>
          <w:rFonts w:cs="Times New Roman"/>
          <w:bCs/>
        </w:rPr>
      </w:r>
      <w:r w:rsidRPr="00D82A5B">
        <w:rPr>
          <w:rFonts w:cs="Times New Roman"/>
          <w:bCs/>
        </w:rPr>
        <w:fldChar w:fldCharType="separate"/>
      </w:r>
      <w:r w:rsidR="00A168C0" w:rsidRPr="00A168C0">
        <w:rPr>
          <w:rFonts w:cs="Times New Roman"/>
          <w:bCs/>
          <w:noProof/>
          <w:vertAlign w:val="superscript"/>
        </w:rPr>
        <w:t>[</w:t>
      </w:r>
      <w:hyperlink w:anchor="_ENREF_37" w:tooltip="Fourmigué, 2021 #507" w:history="1">
        <w:r w:rsidR="00DF2A2B" w:rsidRPr="00A168C0">
          <w:rPr>
            <w:rFonts w:cs="Times New Roman"/>
            <w:bCs/>
            <w:noProof/>
            <w:vertAlign w:val="superscript"/>
          </w:rPr>
          <w:t>37</w:t>
        </w:r>
      </w:hyperlink>
      <w:r w:rsidR="00A168C0" w:rsidRPr="00A168C0">
        <w:rPr>
          <w:rFonts w:cs="Times New Roman"/>
          <w:bCs/>
          <w:noProof/>
          <w:vertAlign w:val="superscript"/>
        </w:rPr>
        <w:t xml:space="preserve">, </w:t>
      </w:r>
      <w:hyperlink w:anchor="_ENREF_38" w:tooltip="Kobayashi, 2004 #508" w:history="1">
        <w:r w:rsidR="00DF2A2B" w:rsidRPr="00A168C0">
          <w:rPr>
            <w:rFonts w:cs="Times New Roman"/>
            <w:bCs/>
            <w:noProof/>
            <w:vertAlign w:val="superscript"/>
          </w:rPr>
          <w:t>38</w:t>
        </w:r>
      </w:hyperlink>
      <w:r w:rsidR="00A168C0" w:rsidRPr="00A168C0">
        <w:rPr>
          <w:rFonts w:cs="Times New Roman"/>
          <w:bCs/>
          <w:noProof/>
          <w:vertAlign w:val="superscript"/>
        </w:rPr>
        <w:t>]</w:t>
      </w:r>
      <w:r w:rsidRPr="00D82A5B">
        <w:rPr>
          <w:rFonts w:cs="Times New Roman"/>
          <w:bCs/>
        </w:rPr>
        <w:fldChar w:fldCharType="end"/>
      </w:r>
      <w:r w:rsidRPr="00622BF2">
        <w:rPr>
          <w:rFonts w:cs="Times New Roman" w:hint="eastAsia"/>
          <w:bCs/>
        </w:rPr>
        <w:t>，如在</w:t>
      </w:r>
      <w:r w:rsidRPr="00622BF2">
        <w:rPr>
          <w:rFonts w:cs="Times New Roman"/>
          <w:bCs/>
        </w:rPr>
        <w:sym w:font="Symbol" w:char="F06C"/>
      </w:r>
      <w:r w:rsidRPr="00622BF2">
        <w:rPr>
          <w:rFonts w:cs="Times New Roman"/>
          <w:bCs/>
        </w:rPr>
        <w:t>−(BETS)</w:t>
      </w:r>
      <w:r w:rsidRPr="00622BF2">
        <w:rPr>
          <w:rFonts w:cs="Times New Roman"/>
          <w:bCs/>
          <w:vertAlign w:val="subscript"/>
        </w:rPr>
        <w:t>2</w:t>
      </w:r>
      <w:r w:rsidRPr="00622BF2">
        <w:rPr>
          <w:rFonts w:cs="Times New Roman"/>
          <w:bCs/>
        </w:rPr>
        <w:t>Fe</w:t>
      </w:r>
      <w:r w:rsidRPr="00AD6AA2">
        <w:rPr>
          <w:rFonts w:cs="Times New Roman"/>
          <w:bCs/>
          <w:i/>
          <w:iCs/>
          <w:vertAlign w:val="subscript"/>
        </w:rPr>
        <w:t>x</w:t>
      </w:r>
      <w:r w:rsidRPr="00622BF2">
        <w:rPr>
          <w:rFonts w:cs="Times New Roman"/>
          <w:bCs/>
        </w:rPr>
        <w:t>Ga</w:t>
      </w:r>
      <w:r w:rsidRPr="00622BF2">
        <w:rPr>
          <w:rFonts w:cs="Times New Roman"/>
          <w:bCs/>
          <w:vertAlign w:val="subscript"/>
        </w:rPr>
        <w:t>1−</w:t>
      </w:r>
      <w:r w:rsidRPr="00AD6AA2">
        <w:rPr>
          <w:rFonts w:cs="Times New Roman"/>
          <w:bCs/>
          <w:i/>
          <w:iCs/>
          <w:vertAlign w:val="subscript"/>
        </w:rPr>
        <w:t>x</w:t>
      </w:r>
      <w:r w:rsidRPr="00622BF2">
        <w:rPr>
          <w:rFonts w:cs="Times New Roman"/>
          <w:bCs/>
        </w:rPr>
        <w:t>Cl</w:t>
      </w:r>
      <w:r w:rsidRPr="00622BF2">
        <w:rPr>
          <w:rFonts w:cs="Times New Roman"/>
          <w:bCs/>
          <w:vertAlign w:val="subscript"/>
        </w:rPr>
        <w:t>4</w:t>
      </w:r>
      <w:r w:rsidRPr="00622BF2">
        <w:rPr>
          <w:rFonts w:cs="Times New Roman" w:hint="eastAsia"/>
          <w:bCs/>
        </w:rPr>
        <w:t>（</w:t>
      </w:r>
      <w:r w:rsidRPr="00622BF2">
        <w:rPr>
          <w:rFonts w:cs="Times New Roman"/>
          <w:bCs/>
        </w:rPr>
        <w:t>BETS</w:t>
      </w:r>
      <w:r w:rsidRPr="00622BF2">
        <w:rPr>
          <w:rFonts w:cs="Times New Roman" w:hint="eastAsia"/>
          <w:bCs/>
        </w:rPr>
        <w:t>：一种</w:t>
      </w:r>
      <w:r w:rsidRPr="00622BF2">
        <w:rPr>
          <w:rFonts w:cs="Times New Roman"/>
          <w:bCs/>
        </w:rPr>
        <w:t>Se</w:t>
      </w:r>
      <w:r w:rsidRPr="00622BF2">
        <w:rPr>
          <w:rFonts w:cs="Times New Roman" w:hint="eastAsia"/>
          <w:bCs/>
        </w:rPr>
        <w:t>代富瓦烯有机导体单元）固溶体中，磁性</w:t>
      </w:r>
      <w:r w:rsidRPr="00622BF2">
        <w:rPr>
          <w:rFonts w:cs="Times New Roman"/>
          <w:bCs/>
        </w:rPr>
        <w:t>FeCl</w:t>
      </w:r>
      <w:r w:rsidRPr="00622BF2">
        <w:rPr>
          <w:rFonts w:cs="Times New Roman"/>
          <w:bCs/>
          <w:vertAlign w:val="subscript"/>
        </w:rPr>
        <w:t>4</w:t>
      </w:r>
      <w:r w:rsidRPr="00622BF2">
        <w:rPr>
          <w:rFonts w:cs="Times New Roman"/>
          <w:bCs/>
          <w:vertAlign w:val="superscript"/>
        </w:rPr>
        <w:t>−</w:t>
      </w:r>
      <w:r w:rsidRPr="00622BF2">
        <w:rPr>
          <w:rFonts w:cs="Times New Roman" w:hint="eastAsia"/>
          <w:bCs/>
        </w:rPr>
        <w:t>和非磁性</w:t>
      </w:r>
      <w:r w:rsidRPr="00622BF2">
        <w:rPr>
          <w:rFonts w:cs="Times New Roman"/>
          <w:bCs/>
        </w:rPr>
        <w:t>GaCl</w:t>
      </w:r>
      <w:r w:rsidRPr="00622BF2">
        <w:rPr>
          <w:rFonts w:cs="Times New Roman"/>
          <w:bCs/>
          <w:vertAlign w:val="subscript"/>
        </w:rPr>
        <w:t>4</w:t>
      </w:r>
      <w:r w:rsidRPr="00622BF2">
        <w:rPr>
          <w:rFonts w:cs="Times New Roman"/>
          <w:bCs/>
          <w:vertAlign w:val="superscript"/>
        </w:rPr>
        <w:t>−</w:t>
      </w:r>
      <w:r w:rsidRPr="00622BF2">
        <w:rPr>
          <w:rFonts w:cs="Times New Roman" w:hint="eastAsia"/>
          <w:bCs/>
        </w:rPr>
        <w:t>混合金属阴离子</w:t>
      </w:r>
      <w:r w:rsidRPr="00622BF2">
        <w:rPr>
          <w:rFonts w:cs="Times New Roman" w:hint="eastAsia"/>
          <w:bCs/>
        </w:rPr>
        <w:lastRenderedPageBreak/>
        <w:t>的比例不同，可控制</w:t>
      </w:r>
      <w:r w:rsidRPr="00622BF2">
        <w:rPr>
          <w:rFonts w:cs="Times New Roman"/>
          <w:bCs/>
        </w:rPr>
        <w:t>BETS</w:t>
      </w:r>
      <w:r w:rsidRPr="00622BF2">
        <w:rPr>
          <w:rFonts w:cs="Times New Roman" w:hint="eastAsia"/>
          <w:bCs/>
        </w:rPr>
        <w:t>的</w:t>
      </w:r>
      <w:r w:rsidRPr="00257810">
        <w:rPr>
          <w:rFonts w:cs="Times New Roman"/>
          <w:bCs/>
          <w:i/>
          <w:iCs/>
        </w:rPr>
        <w:sym w:font="Symbol" w:char="F070"/>
      </w:r>
      <w:r w:rsidRPr="00622BF2">
        <w:rPr>
          <w:rFonts w:cs="Times New Roman"/>
          <w:bCs/>
        </w:rPr>
        <w:t>−</w:t>
      </w:r>
      <w:r w:rsidRPr="00622BF2">
        <w:rPr>
          <w:rFonts w:cs="Times New Roman" w:hint="eastAsia"/>
          <w:bCs/>
        </w:rPr>
        <w:t>传导电子与</w:t>
      </w:r>
      <w:r w:rsidRPr="00622BF2">
        <w:rPr>
          <w:rFonts w:cs="Times New Roman"/>
          <w:bCs/>
        </w:rPr>
        <w:t>Fe</w:t>
      </w:r>
      <w:r w:rsidRPr="00622BF2">
        <w:rPr>
          <w:rFonts w:cs="Times New Roman"/>
          <w:bCs/>
          <w:vertAlign w:val="superscript"/>
        </w:rPr>
        <w:t>3+</w:t>
      </w:r>
      <w:r w:rsidRPr="00622BF2">
        <w:rPr>
          <w:rFonts w:cs="Times New Roman" w:hint="eastAsia"/>
          <w:bCs/>
        </w:rPr>
        <w:t>的局域</w:t>
      </w:r>
      <w:r w:rsidRPr="00622BF2">
        <w:rPr>
          <w:rFonts w:cs="Times New Roman"/>
          <w:bCs/>
        </w:rPr>
        <w:t>d</w:t>
      </w:r>
      <w:r w:rsidRPr="00622BF2">
        <w:rPr>
          <w:rFonts w:cs="Times New Roman" w:hint="eastAsia"/>
          <w:bCs/>
        </w:rPr>
        <w:t>电子的磁耦合强度，进而调控该类材料在磁场中的场致金属</w:t>
      </w:r>
      <w:r w:rsidRPr="00622BF2">
        <w:rPr>
          <w:rFonts w:cs="Times New Roman"/>
          <w:bCs/>
        </w:rPr>
        <w:t>−</w:t>
      </w:r>
      <w:r w:rsidRPr="00622BF2">
        <w:rPr>
          <w:rFonts w:cs="Times New Roman" w:hint="eastAsia"/>
          <w:bCs/>
        </w:rPr>
        <w:t>绝缘体</w:t>
      </w:r>
      <w:r w:rsidRPr="00622BF2">
        <w:rPr>
          <w:rFonts w:cs="Times New Roman"/>
          <w:bCs/>
        </w:rPr>
        <w:t>−</w:t>
      </w:r>
      <w:r w:rsidRPr="00622BF2">
        <w:rPr>
          <w:rFonts w:cs="Times New Roman" w:hint="eastAsia"/>
          <w:bCs/>
        </w:rPr>
        <w:t>超导体的转变</w:t>
      </w:r>
      <w:r w:rsidRPr="00D82A5B">
        <w:rPr>
          <w:rFonts w:cs="Times New Roman"/>
          <w:bCs/>
        </w:rPr>
        <w:fldChar w:fldCharType="begin"/>
      </w:r>
      <w:r w:rsidR="00967E36">
        <w:rPr>
          <w:rFonts w:cs="Times New Roman"/>
          <w:bCs/>
        </w:rPr>
        <w:instrText xml:space="preserve"> ADDIN EN.CITE &lt;EndNote&gt;&lt;Cite&gt;&lt;Author&gt;Kobayashi&lt;/Author&gt;&lt;Year&gt;2004&lt;/Year&gt;&lt;RecNum&gt;508&lt;/RecNum&gt;&lt;DisplayText&gt;&lt;style face="superscript"&gt;[38]&lt;/style&gt;&lt;/DisplayText&gt;&lt;record&gt;&lt;rec-number&gt;508&lt;/rec-number&gt;&lt;foreign-keys&gt;&lt;key app="EN" db-id="5dw29t2apwvft0exwd75x5fdd5tet2va52at"&gt;508&lt;/key&gt;&lt;/foreign-keys&gt;&lt;ref-type name="Journal Article"&gt;17&lt;/ref-type&gt;&lt;contributors&gt;&lt;authors&gt;&lt;author&gt;Kobayashi, H.&lt;/author&gt;&lt;author&gt;Cui, H.&lt;/author&gt;&lt;author&gt;Kobayashi, A.&lt;/author&gt;&lt;/authors&gt;&lt;/contributors&gt;&lt;auth-address&gt;Institute for Molecular Science and CREST, Okazaki 444-8585, Japan. hayao@ims.ac.jp&lt;/auth-address&gt;&lt;titles&gt;&lt;title&gt;Organic Metals and Superconductors Based on BETS (BETS = bis(Ethylenedithio) Tetraselenafulvalene)&lt;/title&gt;&lt;secondary-title&gt;Chem Rev&lt;/secondary-title&gt;&lt;alt-title&gt;Chemical reviews&lt;/alt-title&gt;&lt;/titles&gt;&lt;periodical&gt;&lt;full-title&gt;Chemical Reviews&lt;/full-title&gt;&lt;abbr-1&gt;Chem Rev&lt;/abbr-1&gt;&lt;abbr-2&gt;Chem. Rev.&lt;/abbr-2&gt;&lt;/periodical&gt;&lt;alt-periodical&gt;&lt;full-title&gt;Chemical Reviews&lt;/full-title&gt;&lt;abbr-1&gt;Chem Rev&lt;/abbr-1&gt;&lt;abbr-2&gt;Chem. Rev.&lt;/abbr-2&gt;&lt;/alt-periodical&gt;&lt;pages&gt;5265-88&lt;/pages&gt;&lt;volume&gt;104&lt;/volume&gt;&lt;number&gt;11&lt;/number&gt;&lt;dates&gt;&lt;year&gt;2004&lt;/year&gt;&lt;pub-dates&gt;&lt;date&gt;Nov&lt;/date&gt;&lt;/pub-dates&gt;&lt;/dates&gt;&lt;publisher&gt;American Chemical Society&lt;/publisher&gt;&lt;isbn&gt;0009-2665 (Print)&amp;#xD;0009-2665 (Linking)&lt;/isbn&gt;&lt;accession-num&gt;15535650&lt;/accession-num&gt;&lt;urls&gt;&lt;related-urls&gt;&lt;url&gt;http://www.ncbi.nlm.nih.gov/pubmed/15535650&lt;/url&gt;&lt;/related-urls&gt;&lt;/urls&gt;&lt;electronic-resource-num&gt;10.1021/cr030657d&lt;/electronic-resource-num&gt;&lt;/record&gt;&lt;/Cite&gt;&lt;/EndNote&gt;</w:instrText>
      </w:r>
      <w:r w:rsidRPr="00D82A5B">
        <w:rPr>
          <w:rFonts w:cs="Times New Roman"/>
          <w:bCs/>
        </w:rPr>
        <w:fldChar w:fldCharType="separate"/>
      </w:r>
      <w:r w:rsidR="00A168C0" w:rsidRPr="00A168C0">
        <w:rPr>
          <w:rFonts w:cs="Times New Roman"/>
          <w:bCs/>
          <w:noProof/>
          <w:vertAlign w:val="superscript"/>
        </w:rPr>
        <w:t>[</w:t>
      </w:r>
      <w:hyperlink w:anchor="_ENREF_38" w:tooltip="Kobayashi, 2004 #508" w:history="1">
        <w:r w:rsidR="00DF2A2B" w:rsidRPr="00A168C0">
          <w:rPr>
            <w:rFonts w:cs="Times New Roman"/>
            <w:bCs/>
            <w:noProof/>
            <w:vertAlign w:val="superscript"/>
          </w:rPr>
          <w:t>38</w:t>
        </w:r>
      </w:hyperlink>
      <w:r w:rsidR="00A168C0" w:rsidRPr="00A168C0">
        <w:rPr>
          <w:rFonts w:cs="Times New Roman"/>
          <w:bCs/>
          <w:noProof/>
          <w:vertAlign w:val="superscript"/>
        </w:rPr>
        <w:t>]</w:t>
      </w:r>
      <w:r w:rsidRPr="00D82A5B">
        <w:rPr>
          <w:rFonts w:cs="Times New Roman"/>
          <w:bCs/>
        </w:rPr>
        <w:fldChar w:fldCharType="end"/>
      </w:r>
      <w:r w:rsidRPr="00622BF2">
        <w:rPr>
          <w:rFonts w:cs="Times New Roman" w:hint="eastAsia"/>
          <w:bCs/>
        </w:rPr>
        <w:t>。在钙钛矿类分子压电体中混合了不同的有机铵阳离子或卤素阴离子的固溶体</w:t>
      </w:r>
      <w:r w:rsidRPr="00D82A5B">
        <w:rPr>
          <w:rFonts w:cs="Times New Roman"/>
          <w:bCs/>
        </w:rPr>
        <w:fldChar w:fldCharType="begin">
          <w:fldData xml:space="preserve">PEVuZE5vdGU+PENpdGU+PEF1dGhvcj5MaWFvPC9BdXRob3I+PFllYXI+MjAxOTwvWWVhcj48UmVj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</w:fldData>
        </w:fldChar>
      </w:r>
      <w:r w:rsidR="00967E36">
        <w:rPr>
          <w:rFonts w:cs="Times New Roman"/>
          <w:bCs/>
        </w:rPr>
        <w:instrText xml:space="preserve"> ADDIN EN.CITE </w:instrText>
      </w:r>
      <w:r w:rsidR="00967E36">
        <w:rPr>
          <w:rFonts w:cs="Times New Roman"/>
          <w:bCs/>
        </w:rPr>
        <w:fldChar w:fldCharType="begin">
          <w:fldData xml:space="preserve">PEVuZE5vdGU+PENpdGU+PEF1dGhvcj5MaWFvPC9BdXRob3I+PFllYXI+MjAxOTwvWWVhcj48UmVj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</w:fldData>
        </w:fldChar>
      </w:r>
      <w:r w:rsidR="00967E36">
        <w:rPr>
          <w:rFonts w:cs="Times New Roman"/>
          <w:bCs/>
        </w:rPr>
        <w:instrText xml:space="preserve"> ADDIN EN.CITE.DATA </w:instrText>
      </w:r>
      <w:r w:rsidR="00967E36">
        <w:rPr>
          <w:rFonts w:cs="Times New Roman"/>
          <w:bCs/>
        </w:rPr>
      </w:r>
      <w:r w:rsidR="00967E36">
        <w:rPr>
          <w:rFonts w:cs="Times New Roman"/>
          <w:bCs/>
        </w:rPr>
        <w:fldChar w:fldCharType="end"/>
      </w:r>
      <w:r w:rsidRPr="00D82A5B">
        <w:rPr>
          <w:rFonts w:cs="Times New Roman"/>
          <w:bCs/>
        </w:rPr>
      </w:r>
      <w:r w:rsidRPr="00D82A5B">
        <w:rPr>
          <w:rFonts w:cs="Times New Roman"/>
          <w:bCs/>
        </w:rPr>
        <w:fldChar w:fldCharType="separate"/>
      </w:r>
      <w:r w:rsidR="00A168C0" w:rsidRPr="00A168C0">
        <w:rPr>
          <w:rFonts w:cs="Times New Roman"/>
          <w:bCs/>
          <w:noProof/>
          <w:vertAlign w:val="superscript"/>
        </w:rPr>
        <w:t>[</w:t>
      </w:r>
      <w:hyperlink w:anchor="_ENREF_39" w:tooltip="Liao, 2019 #462" w:history="1">
        <w:r w:rsidR="00DF2A2B" w:rsidRPr="00A168C0">
          <w:rPr>
            <w:rFonts w:cs="Times New Roman"/>
            <w:bCs/>
            <w:noProof/>
            <w:vertAlign w:val="superscript"/>
          </w:rPr>
          <w:t>39</w:t>
        </w:r>
      </w:hyperlink>
      <w:r w:rsidR="00A168C0" w:rsidRPr="00A168C0">
        <w:rPr>
          <w:rFonts w:cs="Times New Roman"/>
          <w:bCs/>
          <w:noProof/>
          <w:vertAlign w:val="superscript"/>
        </w:rPr>
        <w:t xml:space="preserve">, </w:t>
      </w:r>
      <w:hyperlink w:anchor="_ENREF_40" w:tooltip="Chen, 2023 #509" w:history="1">
        <w:r w:rsidR="00DF2A2B" w:rsidRPr="00A168C0">
          <w:rPr>
            <w:rFonts w:cs="Times New Roman"/>
            <w:bCs/>
            <w:noProof/>
            <w:vertAlign w:val="superscript"/>
          </w:rPr>
          <w:t>40</w:t>
        </w:r>
      </w:hyperlink>
      <w:r w:rsidR="00A168C0" w:rsidRPr="00A168C0">
        <w:rPr>
          <w:rFonts w:cs="Times New Roman"/>
          <w:bCs/>
          <w:noProof/>
          <w:vertAlign w:val="superscript"/>
        </w:rPr>
        <w:t>]</w:t>
      </w:r>
      <w:r w:rsidRPr="00D82A5B">
        <w:rPr>
          <w:rFonts w:cs="Times New Roman"/>
          <w:bCs/>
        </w:rPr>
        <w:fldChar w:fldCharType="end"/>
      </w:r>
      <w:r w:rsidRPr="00622BF2">
        <w:rPr>
          <w:rFonts w:cs="Times New Roman" w:hint="eastAsia"/>
          <w:bCs/>
        </w:rPr>
        <w:t>，如</w:t>
      </w:r>
      <w:r w:rsidRPr="00622BF2">
        <w:rPr>
          <w:rFonts w:cs="Times New Roman"/>
          <w:bCs/>
        </w:rPr>
        <w:t>(TMFM)</w:t>
      </w:r>
      <w:r w:rsidRPr="00257810">
        <w:rPr>
          <w:rFonts w:cs="Times New Roman"/>
          <w:bCs/>
          <w:i/>
          <w:iCs/>
          <w:vertAlign w:val="subscript"/>
        </w:rPr>
        <w:t>x</w:t>
      </w:r>
      <w:r w:rsidRPr="00622BF2">
        <w:rPr>
          <w:rFonts w:cs="Times New Roman"/>
          <w:bCs/>
        </w:rPr>
        <w:t>(TMCM)</w:t>
      </w:r>
      <w:r w:rsidRPr="00622BF2">
        <w:rPr>
          <w:rFonts w:cs="Times New Roman"/>
          <w:bCs/>
          <w:vertAlign w:val="subscript"/>
        </w:rPr>
        <w:t>1−</w:t>
      </w:r>
      <w:r w:rsidRPr="00AD6AA2">
        <w:rPr>
          <w:rFonts w:cs="Times New Roman"/>
          <w:bCs/>
          <w:i/>
          <w:iCs/>
          <w:vertAlign w:val="subscript"/>
        </w:rPr>
        <w:t>x</w:t>
      </w:r>
      <w:r w:rsidRPr="00622BF2">
        <w:rPr>
          <w:rFonts w:cs="Times New Roman"/>
          <w:bCs/>
        </w:rPr>
        <w:t>CdCl</w:t>
      </w:r>
      <w:r w:rsidRPr="00622BF2">
        <w:rPr>
          <w:rFonts w:cs="Times New Roman"/>
          <w:bCs/>
          <w:vertAlign w:val="subscript"/>
        </w:rPr>
        <w:t>3</w:t>
      </w:r>
      <w:r w:rsidRPr="00622BF2">
        <w:rPr>
          <w:rFonts w:cs="Times New Roman" w:hint="eastAsia"/>
          <w:bCs/>
        </w:rPr>
        <w:t>（</w:t>
      </w:r>
      <w:r w:rsidRPr="00622BF2">
        <w:rPr>
          <w:rFonts w:cs="Times New Roman"/>
          <w:bCs/>
        </w:rPr>
        <w:t>TMFM=[Me</w:t>
      </w:r>
      <w:r w:rsidRPr="00622BF2">
        <w:rPr>
          <w:rFonts w:cs="Times New Roman"/>
          <w:bCs/>
          <w:vertAlign w:val="subscript"/>
        </w:rPr>
        <w:t>3</w:t>
      </w:r>
      <w:r w:rsidRPr="00622BF2">
        <w:rPr>
          <w:rFonts w:cs="Times New Roman"/>
          <w:bCs/>
        </w:rPr>
        <w:t>NCH</w:t>
      </w:r>
      <w:r w:rsidRPr="00622BF2">
        <w:rPr>
          <w:rFonts w:cs="Times New Roman"/>
          <w:bCs/>
          <w:vertAlign w:val="subscript"/>
        </w:rPr>
        <w:t>2</w:t>
      </w:r>
      <w:r w:rsidRPr="00622BF2">
        <w:rPr>
          <w:rFonts w:cs="Times New Roman"/>
          <w:bCs/>
        </w:rPr>
        <w:t>F]</w:t>
      </w:r>
      <w:r w:rsidRPr="00622BF2">
        <w:rPr>
          <w:rFonts w:cs="Times New Roman"/>
          <w:bCs/>
          <w:vertAlign w:val="superscript"/>
        </w:rPr>
        <w:t>+</w:t>
      </w:r>
      <w:r w:rsidRPr="00622BF2">
        <w:rPr>
          <w:rFonts w:cs="Times New Roman" w:hint="eastAsia"/>
          <w:bCs/>
        </w:rPr>
        <w:t>，</w:t>
      </w:r>
      <w:r w:rsidRPr="00622BF2">
        <w:rPr>
          <w:rFonts w:cs="Times New Roman"/>
          <w:bCs/>
        </w:rPr>
        <w:t>TMCM=[Me</w:t>
      </w:r>
      <w:r w:rsidRPr="00622BF2">
        <w:rPr>
          <w:rFonts w:cs="Times New Roman"/>
          <w:bCs/>
          <w:vertAlign w:val="subscript"/>
        </w:rPr>
        <w:t>3</w:t>
      </w:r>
      <w:r w:rsidRPr="00622BF2">
        <w:rPr>
          <w:rFonts w:cs="Times New Roman"/>
          <w:bCs/>
        </w:rPr>
        <w:t>NCH</w:t>
      </w:r>
      <w:r w:rsidRPr="00622BF2">
        <w:rPr>
          <w:rFonts w:cs="Times New Roman"/>
          <w:bCs/>
          <w:vertAlign w:val="subscript"/>
        </w:rPr>
        <w:t>2</w:t>
      </w:r>
      <w:r w:rsidRPr="00622BF2">
        <w:rPr>
          <w:rFonts w:cs="Times New Roman"/>
          <w:bCs/>
        </w:rPr>
        <w:t>Cl]</w:t>
      </w:r>
      <w:r w:rsidRPr="00622BF2">
        <w:rPr>
          <w:rFonts w:cs="Times New Roman"/>
          <w:bCs/>
          <w:vertAlign w:val="superscript"/>
        </w:rPr>
        <w:t>+</w:t>
      </w:r>
      <w:r w:rsidRPr="00622BF2">
        <w:rPr>
          <w:rFonts w:cs="Times New Roman" w:hint="eastAsia"/>
          <w:bCs/>
        </w:rPr>
        <w:t>）在接近准同型相界区域（图</w:t>
      </w:r>
      <w:r w:rsidRPr="00622BF2">
        <w:rPr>
          <w:rFonts w:cs="Times New Roman"/>
          <w:bCs/>
        </w:rPr>
        <w:t>1.3</w:t>
      </w:r>
      <w:r w:rsidRPr="00622BF2">
        <w:rPr>
          <w:rFonts w:cs="Times New Roman" w:hint="eastAsia"/>
          <w:bCs/>
        </w:rPr>
        <w:t>右），呈现出数倍于</w:t>
      </w:r>
      <w:r w:rsidRPr="00622BF2">
        <w:rPr>
          <w:rFonts w:cs="Times New Roman"/>
          <w:bCs/>
        </w:rPr>
        <w:t>PZT</w:t>
      </w:r>
      <w:r w:rsidRPr="00622BF2">
        <w:rPr>
          <w:rFonts w:cs="Times New Roman" w:hint="eastAsia"/>
          <w:bCs/>
        </w:rPr>
        <w:t>的压电效应</w:t>
      </w:r>
      <w:r w:rsidRPr="00D82A5B">
        <w:rPr>
          <w:rFonts w:cs="Times New Roman"/>
          <w:bCs/>
        </w:rPr>
        <w:fldChar w:fldCharType="begin">
          <w:fldData xml:space="preserve">PEVuZE5vdGU+PENpdGU+PEF1dGhvcj5MaWFvPC9BdXRob3I+PFllYXI+MjAxOTwvWWVhcj48UmVj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</w:fldData>
        </w:fldChar>
      </w:r>
      <w:r w:rsidR="00967E36">
        <w:rPr>
          <w:rFonts w:cs="Times New Roman"/>
          <w:bCs/>
        </w:rPr>
        <w:instrText xml:space="preserve"> ADDIN EN.CITE </w:instrText>
      </w:r>
      <w:r w:rsidR="00967E36">
        <w:rPr>
          <w:rFonts w:cs="Times New Roman"/>
          <w:bCs/>
        </w:rPr>
        <w:fldChar w:fldCharType="begin">
          <w:fldData xml:space="preserve">PEVuZE5vdGU+PENpdGU+PEF1dGhvcj5MaWFvPC9BdXRob3I+PFllYXI+MjAxOTwvWWVhcj48UmVj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</w:fldData>
        </w:fldChar>
      </w:r>
      <w:r w:rsidR="00967E36">
        <w:rPr>
          <w:rFonts w:cs="Times New Roman"/>
          <w:bCs/>
        </w:rPr>
        <w:instrText xml:space="preserve"> ADDIN EN.CITE.DATA </w:instrText>
      </w:r>
      <w:r w:rsidR="00967E36">
        <w:rPr>
          <w:rFonts w:cs="Times New Roman"/>
          <w:bCs/>
        </w:rPr>
      </w:r>
      <w:r w:rsidR="00967E36">
        <w:rPr>
          <w:rFonts w:cs="Times New Roman"/>
          <w:bCs/>
        </w:rPr>
        <w:fldChar w:fldCharType="end"/>
      </w:r>
      <w:r w:rsidRPr="00D82A5B">
        <w:rPr>
          <w:rFonts w:cs="Times New Roman"/>
          <w:bCs/>
        </w:rPr>
      </w:r>
      <w:r w:rsidRPr="00D82A5B">
        <w:rPr>
          <w:rFonts w:cs="Times New Roman"/>
          <w:bCs/>
        </w:rPr>
        <w:fldChar w:fldCharType="separate"/>
      </w:r>
      <w:r w:rsidR="00A168C0" w:rsidRPr="00A168C0">
        <w:rPr>
          <w:rFonts w:cs="Times New Roman"/>
          <w:bCs/>
          <w:noProof/>
          <w:vertAlign w:val="superscript"/>
        </w:rPr>
        <w:t>[</w:t>
      </w:r>
      <w:hyperlink w:anchor="_ENREF_39" w:tooltip="Liao, 2019 #462" w:history="1">
        <w:r w:rsidR="00DF2A2B" w:rsidRPr="00A168C0">
          <w:rPr>
            <w:rFonts w:cs="Times New Roman"/>
            <w:bCs/>
            <w:noProof/>
            <w:vertAlign w:val="superscript"/>
          </w:rPr>
          <w:t>39</w:t>
        </w:r>
      </w:hyperlink>
      <w:r w:rsidR="00A168C0" w:rsidRPr="00A168C0">
        <w:rPr>
          <w:rFonts w:cs="Times New Roman"/>
          <w:bCs/>
          <w:noProof/>
          <w:vertAlign w:val="superscript"/>
        </w:rPr>
        <w:t>]</w:t>
      </w:r>
      <w:r w:rsidRPr="00D82A5B">
        <w:rPr>
          <w:rFonts w:cs="Times New Roman"/>
          <w:bCs/>
        </w:rPr>
        <w:fldChar w:fldCharType="end"/>
      </w:r>
      <w:r w:rsidRPr="00622BF2">
        <w:rPr>
          <w:rFonts w:cs="Times New Roman" w:hint="eastAsia"/>
          <w:bCs/>
        </w:rPr>
        <w:t>。</w:t>
      </w:r>
    </w:p>
    <w:bookmarkEnd w:id="487"/>
    <w:p w14:paraId="6B04B47C" w14:textId="77777777" w:rsidR="0040067B" w:rsidRPr="00D82A5B" w:rsidRDefault="00520942" w:rsidP="00D82A5B">
      <w:pPr>
        <w:pStyle w:val="2--zhu0"/>
        <w:spacing w:before="163"/>
      </w:pPr>
      <w:r w:rsidRPr="00D82A5B">
        <w:rPr>
          <w:noProof/>
        </w:rPr>
        <w:drawing>
          <wp:inline distT="0" distB="0" distL="0" distR="0" wp14:anchorId="1EBFD947" wp14:editId="7FF448CD">
            <wp:extent cx="5040000" cy="1792683"/>
            <wp:effectExtent l="0" t="0" r="8255" b="0"/>
            <wp:docPr id="17557628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62868" name="图片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040000" cy="1792683"/>
                    </a:xfrm>
                    <a:prstGeom prst="rect">
                      <a:avLst/>
                    </a:prstGeom>
                    <a:noFill/>
                    <a:ln>
                      <a:noFill/>
                    </a:ln>
                  </pic:spPr>
                </pic:pic>
              </a:graphicData>
            </a:graphic>
          </wp:inline>
        </w:drawing>
      </w:r>
    </w:p>
    <w:p w14:paraId="70DE4272" w14:textId="3A7152A0" w:rsidR="0040067B" w:rsidRDefault="00520942" w:rsidP="00AC494E">
      <w:pPr>
        <w:pStyle w:val="2--zhu"/>
        <w:spacing w:after="163"/>
      </w:pPr>
      <w:r w:rsidRPr="00D82A5B">
        <w:rPr>
          <w:rFonts w:hint="eastAsia"/>
        </w:rPr>
        <w:t>图</w:t>
      </w:r>
      <w:r w:rsidRPr="00D82A5B">
        <w:t xml:space="preserve">1.3 </w:t>
      </w:r>
      <w:r w:rsidRPr="00D82A5B">
        <w:rPr>
          <w:rFonts w:hint="eastAsia"/>
        </w:rPr>
        <w:t>左：</w:t>
      </w:r>
      <w:r w:rsidRPr="00D82A5B">
        <w:t>(CH</w:t>
      </w:r>
      <w:r w:rsidRPr="00D82A5B">
        <w:rPr>
          <w:vertAlign w:val="subscript"/>
        </w:rPr>
        <w:t>3</w:t>
      </w:r>
      <w:r w:rsidRPr="00D82A5B">
        <w:t>NH</w:t>
      </w:r>
      <w:r w:rsidRPr="00D82A5B">
        <w:rPr>
          <w:vertAlign w:val="subscript"/>
        </w:rPr>
        <w:t>3</w:t>
      </w:r>
      <w:r w:rsidRPr="00D82A5B">
        <w:t>)PbI</w:t>
      </w:r>
      <w:r w:rsidRPr="00D82A5B">
        <w:rPr>
          <w:vertAlign w:val="subscript"/>
        </w:rPr>
        <w:t>3</w:t>
      </w:r>
      <w:r w:rsidRPr="00D82A5B">
        <w:rPr>
          <w:rFonts w:hint="eastAsia"/>
        </w:rPr>
        <w:t>及其固溶体的光伏效率发展，右：</w:t>
      </w:r>
      <w:r w:rsidRPr="00D82A5B">
        <w:t>(TMFM)</w:t>
      </w:r>
      <w:r w:rsidRPr="00257810">
        <w:rPr>
          <w:i/>
          <w:iCs/>
          <w:vertAlign w:val="subscript"/>
        </w:rPr>
        <w:t>x</w:t>
      </w:r>
      <w:r w:rsidRPr="00D82A5B">
        <w:t>(TMCM)</w:t>
      </w:r>
      <w:r w:rsidRPr="00D82A5B">
        <w:rPr>
          <w:vertAlign w:val="subscript"/>
        </w:rPr>
        <w:t>1</w:t>
      </w:r>
      <w:r w:rsidRPr="00D82A5B">
        <w:rPr>
          <w:rFonts w:eastAsia="微软雅黑"/>
          <w:vertAlign w:val="subscript"/>
        </w:rPr>
        <w:t>−</w:t>
      </w:r>
      <w:r w:rsidRPr="00257810">
        <w:rPr>
          <w:i/>
          <w:iCs/>
          <w:vertAlign w:val="subscript"/>
        </w:rPr>
        <w:t>x</w:t>
      </w:r>
      <w:r w:rsidRPr="00D82A5B">
        <w:t>CdCl</w:t>
      </w:r>
      <w:r w:rsidRPr="00D82A5B">
        <w:rPr>
          <w:vertAlign w:val="subscript"/>
        </w:rPr>
        <w:t>3</w:t>
      </w:r>
      <w:r w:rsidRPr="00D82A5B">
        <w:rPr>
          <w:rFonts w:hint="eastAsia"/>
        </w:rPr>
        <w:t>的相图</w:t>
      </w:r>
    </w:p>
    <w:p w14:paraId="3D6D0DE2" w14:textId="49A16D02" w:rsidR="00CF7974" w:rsidRPr="00622BF2" w:rsidRDefault="00CF7974" w:rsidP="00AC494E">
      <w:pPr>
        <w:ind w:firstLine="480"/>
      </w:pPr>
      <w:r w:rsidRPr="00622BF2">
        <w:t>2023</w:t>
      </w:r>
      <w:r w:rsidRPr="00622BF2">
        <w:rPr>
          <w:rFonts w:hint="eastAsia"/>
        </w:rPr>
        <w:t>年，一例高熵卤化物钙钛矿的报道显示了有机</w:t>
      </w:r>
      <w:r w:rsidRPr="00622BF2">
        <w:t>−</w:t>
      </w:r>
      <w:r w:rsidRPr="00622BF2">
        <w:rPr>
          <w:rFonts w:hint="eastAsia"/>
        </w:rPr>
        <w:t>无机杂化分子材料高熵体系的构建的可能性</w:t>
      </w:r>
      <w:r w:rsidR="00A82981" w:rsidRPr="00D82A5B">
        <w:fldChar w:fldCharType="begin">
          <w:fldData xml:space="preserve">PEVuZE5vdGU+PENpdGU+PEF1dGhvcj5Gb2xndWVyYXM8L0F1dGhvcj48WWVhcj4yMDIzPC9ZZWFy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</w:fldData>
        </w:fldChar>
      </w:r>
      <w:r w:rsidR="00967E36">
        <w:instrText xml:space="preserve"> ADDIN EN.CITE </w:instrText>
      </w:r>
      <w:r w:rsidR="00967E36">
        <w:fldChar w:fldCharType="begin">
          <w:fldData xml:space="preserve">PEVuZE5vdGU+PENpdGU+PEF1dGhvcj5Gb2xndWVyYXM8L0F1dGhvcj48WWVhcj4yMDIzPC9ZZWFy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</w:fldData>
        </w:fldChar>
      </w:r>
      <w:r w:rsidR="00967E36">
        <w:instrText xml:space="preserve"> ADDIN EN.CITE.DATA </w:instrText>
      </w:r>
      <w:r w:rsidR="00967E36">
        <w:fldChar w:fldCharType="end"/>
      </w:r>
      <w:r w:rsidR="00A82981" w:rsidRPr="00D82A5B">
        <w:fldChar w:fldCharType="separate"/>
      </w:r>
      <w:r w:rsidR="00A168C0" w:rsidRPr="00A168C0">
        <w:rPr>
          <w:noProof/>
          <w:vertAlign w:val="superscript"/>
        </w:rPr>
        <w:t>[</w:t>
      </w:r>
      <w:hyperlink w:anchor="_ENREF_41" w:tooltip="Folgueras, 2023 #490" w:history="1">
        <w:r w:rsidR="00DF2A2B" w:rsidRPr="00A168C0">
          <w:rPr>
            <w:noProof/>
            <w:vertAlign w:val="superscript"/>
          </w:rPr>
          <w:t>41</w:t>
        </w:r>
      </w:hyperlink>
      <w:r w:rsidR="00A168C0" w:rsidRPr="00A168C0">
        <w:rPr>
          <w:noProof/>
          <w:vertAlign w:val="superscript"/>
        </w:rPr>
        <w:t>]</w:t>
      </w:r>
      <w:r w:rsidR="00A82981" w:rsidRPr="00D82A5B">
        <w:fldChar w:fldCharType="end"/>
      </w:r>
      <w:r w:rsidRPr="00622BF2">
        <w:rPr>
          <w:rFonts w:hint="eastAsia"/>
        </w:rPr>
        <w:t>。多元素墨水</w:t>
      </w:r>
      <w:r w:rsidRPr="00622BF2">
        <w:t>Cs</w:t>
      </w:r>
      <w:r w:rsidRPr="00622BF2">
        <w:rPr>
          <w:vertAlign w:val="subscript"/>
        </w:rPr>
        <w:t>2</w:t>
      </w:r>
      <w:r w:rsidRPr="00622BF2">
        <w:t>MCl</w:t>
      </w:r>
      <w:r w:rsidRPr="00622BF2">
        <w:rPr>
          <w:vertAlign w:val="subscript"/>
        </w:rPr>
        <w:t>6</w:t>
      </w:r>
      <w:r w:rsidRPr="00622BF2">
        <w:rPr>
          <w:rFonts w:hint="eastAsia"/>
        </w:rPr>
        <w:t>（</w:t>
      </w:r>
      <w:r w:rsidRPr="00622BF2">
        <w:t>M=Zr</w:t>
      </w:r>
      <w:r w:rsidRPr="00622BF2">
        <w:rPr>
          <w:vertAlign w:val="superscript"/>
        </w:rPr>
        <w:t>4+</w:t>
      </w:r>
      <w:r w:rsidRPr="00622BF2">
        <w:t>, Sn</w:t>
      </w:r>
      <w:r w:rsidRPr="00622BF2">
        <w:rPr>
          <w:vertAlign w:val="superscript"/>
        </w:rPr>
        <w:t>4+</w:t>
      </w:r>
      <w:r w:rsidRPr="00622BF2">
        <w:t>, Te</w:t>
      </w:r>
      <w:r w:rsidRPr="00622BF2">
        <w:rPr>
          <w:vertAlign w:val="superscript"/>
        </w:rPr>
        <w:t>4+</w:t>
      </w:r>
      <w:r w:rsidRPr="00622BF2">
        <w:t>, Hf</w:t>
      </w:r>
      <w:r w:rsidRPr="00622BF2">
        <w:rPr>
          <w:vertAlign w:val="superscript"/>
        </w:rPr>
        <w:t>4+</w:t>
      </w:r>
      <w:r w:rsidRPr="00622BF2">
        <w:t>, Re</w:t>
      </w:r>
      <w:r w:rsidRPr="00622BF2">
        <w:rPr>
          <w:vertAlign w:val="superscript"/>
        </w:rPr>
        <w:t>4+</w:t>
      </w:r>
      <w:r w:rsidRPr="00622BF2">
        <w:t>, Os</w:t>
      </w:r>
      <w:r w:rsidRPr="00622BF2">
        <w:rPr>
          <w:vertAlign w:val="superscript"/>
        </w:rPr>
        <w:t>4+</w:t>
      </w:r>
      <w:r w:rsidRPr="00622BF2">
        <w:t>, Ir</w:t>
      </w:r>
      <w:r w:rsidRPr="00622BF2">
        <w:rPr>
          <w:vertAlign w:val="superscript"/>
        </w:rPr>
        <w:t>4+</w:t>
      </w:r>
      <w:r w:rsidRPr="00622BF2">
        <w:rPr>
          <w:rFonts w:hint="eastAsia"/>
        </w:rPr>
        <w:t>或</w:t>
      </w:r>
      <w:r w:rsidRPr="00622BF2">
        <w:t>Pt</w:t>
      </w:r>
      <w:r w:rsidRPr="00622BF2">
        <w:rPr>
          <w:vertAlign w:val="superscript"/>
        </w:rPr>
        <w:t>4+</w:t>
      </w:r>
      <w:r w:rsidRPr="00622BF2">
        <w:rPr>
          <w:rFonts w:hint="eastAsia"/>
        </w:rPr>
        <w:t>）单晶的金色激发光来源于组成的八面体离子激发光的叠加和蓝移，体现了高熵固溶体策略在调控化合物电子结构的作用。对于十分活跃的金属</w:t>
      </w:r>
      <w:r w:rsidRPr="00622BF2">
        <w:t>−</w:t>
      </w:r>
      <w:r w:rsidRPr="00622BF2">
        <w:rPr>
          <w:rFonts w:hint="eastAsia"/>
        </w:rPr>
        <w:t>有机骨架材料（</w:t>
      </w:r>
      <w:r w:rsidRPr="00622BF2">
        <w:t>MOF</w:t>
      </w:r>
      <w:r w:rsidRPr="00622BF2">
        <w:rPr>
          <w:rFonts w:hint="eastAsia"/>
        </w:rPr>
        <w:t>）的研究，近年来也导向了混合金属</w:t>
      </w:r>
      <w:r w:rsidRPr="00622BF2">
        <w:t>/</w:t>
      </w:r>
      <w:r w:rsidRPr="00622BF2">
        <w:rPr>
          <w:rFonts w:hint="eastAsia"/>
        </w:rPr>
        <w:t>混合配体等固溶体的体系。由于它们带来的复杂性、协同性、非均质等效应，可能为</w:t>
      </w:r>
      <w:r w:rsidRPr="00622BF2">
        <w:t>MOF</w:t>
      </w:r>
      <w:r w:rsidRPr="00622BF2">
        <w:rPr>
          <w:rFonts w:hint="eastAsia"/>
        </w:rPr>
        <w:t>提供更多的功能</w:t>
      </w:r>
      <w:r w:rsidRPr="00D82A5B">
        <w:fldChar w:fldCharType="begin">
          <w:fldData xml:space="preserve">PEVuZE5vdGU+PENpdGU+PEF1dGhvcj5NYXNvb21pPC9BdXRob3I+PFllYXI+MjAxOTwvWWVhcj48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</w:fldData>
        </w:fldChar>
      </w:r>
      <w:r w:rsidR="00967E36">
        <w:instrText xml:space="preserve"> ADDIN EN.CITE </w:instrText>
      </w:r>
      <w:r w:rsidR="00967E36">
        <w:fldChar w:fldCharType="begin">
          <w:fldData xml:space="preserve">PEVuZE5vdGU+PENpdGU+PEF1dGhvcj5NYXNvb21pPC9BdXRob3I+PFllYXI+MjAxOTwvWWVhcj48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</w:fldData>
        </w:fldChar>
      </w:r>
      <w:r w:rsidR="00967E36">
        <w:instrText xml:space="preserve"> ADDIN EN.CITE.DATA </w:instrText>
      </w:r>
      <w:r w:rsidR="00967E36">
        <w:fldChar w:fldCharType="end"/>
      </w:r>
      <w:r w:rsidRPr="00D82A5B">
        <w:fldChar w:fldCharType="separate"/>
      </w:r>
      <w:r w:rsidR="00A168C0" w:rsidRPr="00A168C0">
        <w:rPr>
          <w:noProof/>
          <w:vertAlign w:val="superscript"/>
        </w:rPr>
        <w:t>[</w:t>
      </w:r>
      <w:hyperlink w:anchor="_ENREF_42" w:tooltip="Masoomi, 2019 #510" w:history="1">
        <w:r w:rsidR="00DF2A2B" w:rsidRPr="00A168C0">
          <w:rPr>
            <w:noProof/>
            <w:vertAlign w:val="superscript"/>
          </w:rPr>
          <w:t>42-44</w:t>
        </w:r>
      </w:hyperlink>
      <w:r w:rsidR="00A168C0" w:rsidRPr="00A168C0">
        <w:rPr>
          <w:noProof/>
          <w:vertAlign w:val="superscript"/>
        </w:rPr>
        <w:t>]</w:t>
      </w:r>
      <w:r w:rsidRPr="00D82A5B">
        <w:fldChar w:fldCharType="end"/>
      </w:r>
      <w:r w:rsidRPr="00622BF2">
        <w:rPr>
          <w:rFonts w:hint="eastAsia"/>
        </w:rPr>
        <w:t>。</w:t>
      </w:r>
    </w:p>
    <w:p w14:paraId="19A805F4" w14:textId="3F4866F6" w:rsidR="0040067B" w:rsidRPr="00622BF2" w:rsidRDefault="00520942" w:rsidP="00DF2A2B">
      <w:pPr>
        <w:pStyle w:val="2"/>
      </w:pPr>
      <w:bookmarkStart w:id="488" w:name="_Toc178683501"/>
      <w:bookmarkStart w:id="489" w:name="_Toc190854832"/>
      <w:bookmarkStart w:id="490" w:name="_Toc207874162"/>
      <w:r w:rsidRPr="00622BF2">
        <w:t>1.</w:t>
      </w:r>
      <w:r w:rsidR="00C63F0F">
        <w:t>4</w:t>
      </w:r>
      <w:r w:rsidRPr="00622BF2">
        <w:t xml:space="preserve"> </w:t>
      </w:r>
      <w:r w:rsidRPr="00622BF2">
        <w:rPr>
          <w:rFonts w:hint="eastAsia"/>
        </w:rPr>
        <w:t>钙钛矿金属甲酸铵的研究</w:t>
      </w:r>
      <w:bookmarkEnd w:id="488"/>
      <w:bookmarkEnd w:id="489"/>
      <w:bookmarkEnd w:id="490"/>
    </w:p>
    <w:p w14:paraId="5DF922E7" w14:textId="42D10250" w:rsidR="0040067B" w:rsidRPr="00B05D06" w:rsidRDefault="00520942" w:rsidP="00436252">
      <w:pPr>
        <w:ind w:firstLine="480"/>
        <w:rPr>
          <w:rFonts w:cs="Times New Roman"/>
        </w:rPr>
      </w:pPr>
      <w:bookmarkStart w:id="491" w:name="_Hlk179176964"/>
      <w:r w:rsidRPr="00B05D06">
        <w:rPr>
          <w:rFonts w:cs="Times New Roman" w:hint="eastAsia"/>
        </w:rPr>
        <w:t>无机</w:t>
      </w:r>
      <w:r w:rsidRPr="008C3A9A">
        <w:rPr>
          <w:rFonts w:eastAsia="微软雅黑" w:cs="Times New Roman"/>
        </w:rPr>
        <w:t>−</w:t>
      </w:r>
      <w:r w:rsidRPr="00B05D06">
        <w:rPr>
          <w:rFonts w:cs="Times New Roman" w:hint="eastAsia"/>
        </w:rPr>
        <w:t>有机杂化材料中，金属甲酸铵（</w:t>
      </w:r>
      <w:r w:rsidRPr="00B05D06">
        <w:rPr>
          <w:rFonts w:cs="Times New Roman"/>
        </w:rPr>
        <w:t>Ammonium metal formate frameworks</w:t>
      </w:r>
      <w:r w:rsidRPr="008C3A9A">
        <w:rPr>
          <w:rFonts w:cs="Times New Roman" w:hint="eastAsia"/>
        </w:rPr>
        <w:t>，</w:t>
      </w:r>
      <w:r w:rsidRPr="008C3A9A">
        <w:rPr>
          <w:rFonts w:cs="Times New Roman"/>
        </w:rPr>
        <w:t>AMFF</w:t>
      </w:r>
      <w:r w:rsidRPr="008C3A9A">
        <w:rPr>
          <w:rFonts w:cs="Times New Roman" w:hint="eastAsia"/>
        </w:rPr>
        <w:t>）是独特的一类，由金属（</w:t>
      </w:r>
      <w:r w:rsidRPr="008C3A9A">
        <w:rPr>
          <w:rFonts w:cs="Times New Roman"/>
        </w:rPr>
        <w:t>B</w:t>
      </w:r>
      <w:r w:rsidRPr="008C3A9A">
        <w:rPr>
          <w:rFonts w:eastAsia="微软雅黑" w:cs="Times New Roman"/>
        </w:rPr>
        <w:t>−</w:t>
      </w:r>
      <w:r w:rsidRPr="00B05D06">
        <w:rPr>
          <w:rFonts w:cs="Times New Roman" w:hint="eastAsia"/>
        </w:rPr>
        <w:t>位）</w:t>
      </w:r>
      <w:r w:rsidRPr="008C3A9A">
        <w:rPr>
          <w:rFonts w:eastAsia="微软雅黑" w:cs="Times New Roman"/>
        </w:rPr>
        <w:t>−</w:t>
      </w:r>
      <w:r w:rsidRPr="00B05D06">
        <w:rPr>
          <w:rFonts w:cs="Times New Roman" w:hint="eastAsia"/>
        </w:rPr>
        <w:t>甲酸骨架和骨架孔穴</w:t>
      </w:r>
      <w:r w:rsidRPr="00B05D06">
        <w:rPr>
          <w:rFonts w:cs="Times New Roman"/>
        </w:rPr>
        <w:t>/</w:t>
      </w:r>
      <w:r w:rsidRPr="008C3A9A">
        <w:rPr>
          <w:rFonts w:cs="Times New Roman" w:hint="eastAsia"/>
        </w:rPr>
        <w:t>孔道中容纳的有机铵（</w:t>
      </w:r>
      <w:r w:rsidRPr="008C3A9A">
        <w:rPr>
          <w:rFonts w:cs="Times New Roman"/>
        </w:rPr>
        <w:t>A</w:t>
      </w:r>
      <w:r w:rsidRPr="008C3A9A">
        <w:rPr>
          <w:rFonts w:eastAsia="微软雅黑" w:cs="Times New Roman"/>
        </w:rPr>
        <w:t>−</w:t>
      </w:r>
      <w:r w:rsidRPr="00B05D06">
        <w:rPr>
          <w:rFonts w:cs="Times New Roman" w:hint="eastAsia"/>
        </w:rPr>
        <w:t>位）构成</w:t>
      </w:r>
      <w:r w:rsidRPr="00B05D06">
        <w:rPr>
          <w:rFonts w:cs="Times New Roman"/>
        </w:rPr>
        <w:fldChar w:fldCharType="begin">
          <w:fldData xml:space="preserve">cmVzb3VyY2UtbnVtPjwvcmVjb3JkPjwvQ2l0ZT48Q2l0ZT48QXV0aG9yPlpoYW5nPC9BdXRob3I+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</w:fldData>
        </w:fldChar>
      </w:r>
      <w:r w:rsidR="00967E36">
        <w:rPr>
          <w:rFonts w:cs="Times New Roman"/>
        </w:rPr>
        <w:instrText xml:space="preserve"> ADDIN EN.CITE </w:instrText>
      </w:r>
      <w:r w:rsidR="00967E36">
        <w:rPr>
          <w:rFonts w:cs="Times New Roman"/>
        </w:rPr>
        <w:fldChar w:fldCharType="begin">
          <w:fldData xml:space="preserve">PEVuZE5vdGU+PENpdGU+PEF1dGhvcj5MaTwvQXV0aG9yPjxZZWFyPjIwMjA8L1llYXI+PFJlY051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==
</w:fldData>
        </w:fldChar>
      </w:r>
      <w:r w:rsidR="00967E36">
        <w:rPr>
          <w:rFonts w:cs="Times New Roman"/>
        </w:rPr>
        <w:instrText xml:space="preserve"> ADDIN EN.CITE.DATA </w:instrText>
      </w:r>
      <w:r w:rsidR="00967E36">
        <w:rPr>
          <w:rFonts w:cs="Times New Roman"/>
        </w:rPr>
      </w:r>
      <w:r w:rsidR="00967E36">
        <w:rPr>
          <w:rFonts w:cs="Times New Roman"/>
        </w:rPr>
        <w:fldChar w:fldCharType="end"/>
      </w:r>
      <w:r w:rsidR="00967E36">
        <w:rPr>
          <w:rFonts w:cs="Times New Roman"/>
        </w:rPr>
        <w:fldChar w:fldCharType="begin">
          <w:fldData xml:space="preserve">cmVzb3VyY2UtbnVtPjwvcmVjb3JkPjwvQ2l0ZT48Q2l0ZT48QXV0aG9yPlpoYW5nPC9BdXRob3I+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</w:fldData>
        </w:fldChar>
      </w:r>
      <w:r w:rsidR="00967E36">
        <w:rPr>
          <w:rFonts w:cs="Times New Roman"/>
        </w:rPr>
        <w:instrText xml:space="preserve"> ADDIN EN.CITE.DATA </w:instrText>
      </w:r>
      <w:r w:rsidR="00967E36">
        <w:rPr>
          <w:rFonts w:cs="Times New Roman"/>
        </w:rPr>
      </w:r>
      <w:r w:rsidR="00967E36">
        <w:rPr>
          <w:rFonts w:cs="Times New Roman"/>
        </w:rPr>
        <w:fldChar w:fldCharType="end"/>
      </w:r>
      <w:r w:rsidRPr="00B05D06">
        <w:rPr>
          <w:rFonts w:cs="Times New Roman"/>
        </w:rPr>
      </w:r>
      <w:r w:rsidRPr="00B05D06">
        <w:rPr>
          <w:rFonts w:cs="Times New Roman"/>
        </w:rPr>
        <w:fldChar w:fldCharType="separate"/>
      </w:r>
      <w:r w:rsidR="00A168C0" w:rsidRPr="00A168C0">
        <w:rPr>
          <w:rFonts w:cs="Times New Roman"/>
          <w:noProof/>
          <w:vertAlign w:val="superscript"/>
        </w:rPr>
        <w:t>[</w:t>
      </w:r>
      <w:hyperlink w:anchor="_ENREF_14" w:tooltip="Cheetham, 2007 #474" w:history="1">
        <w:r w:rsidR="00DF2A2B" w:rsidRPr="00A168C0">
          <w:rPr>
            <w:rFonts w:cs="Times New Roman"/>
            <w:noProof/>
            <w:vertAlign w:val="superscript"/>
          </w:rPr>
          <w:t>14</w:t>
        </w:r>
      </w:hyperlink>
      <w:r w:rsidR="00A168C0" w:rsidRPr="00A168C0">
        <w:rPr>
          <w:rFonts w:cs="Times New Roman"/>
          <w:noProof/>
          <w:vertAlign w:val="superscript"/>
        </w:rPr>
        <w:t xml:space="preserve">, </w:t>
      </w:r>
      <w:hyperlink w:anchor="_ENREF_31" w:tooltip="Li, 2020 #500" w:history="1">
        <w:r w:rsidR="00DF2A2B" w:rsidRPr="00A168C0">
          <w:rPr>
            <w:rFonts w:cs="Times New Roman"/>
            <w:noProof/>
            <w:vertAlign w:val="superscript"/>
          </w:rPr>
          <w:t>31</w:t>
        </w:r>
      </w:hyperlink>
      <w:r w:rsidR="00A168C0" w:rsidRPr="00A168C0">
        <w:rPr>
          <w:rFonts w:cs="Times New Roman"/>
          <w:noProof/>
          <w:vertAlign w:val="superscript"/>
        </w:rPr>
        <w:t xml:space="preserve">, </w:t>
      </w:r>
      <w:hyperlink w:anchor="_ENREF_32" w:tooltip="Li, 2017 #468" w:history="1">
        <w:r w:rsidR="00DF2A2B" w:rsidRPr="00A168C0">
          <w:rPr>
            <w:rFonts w:cs="Times New Roman"/>
            <w:noProof/>
            <w:vertAlign w:val="superscript"/>
          </w:rPr>
          <w:t>32</w:t>
        </w:r>
      </w:hyperlink>
      <w:r w:rsidR="00A168C0" w:rsidRPr="00A168C0">
        <w:rPr>
          <w:rFonts w:cs="Times New Roman"/>
          <w:noProof/>
          <w:vertAlign w:val="superscript"/>
        </w:rPr>
        <w:t xml:space="preserve">, </w:t>
      </w:r>
      <w:hyperlink w:anchor="_ENREF_45" w:tooltip="Wang, 2010 #513" w:history="1">
        <w:r w:rsidR="00DF2A2B" w:rsidRPr="00A168C0">
          <w:rPr>
            <w:rFonts w:cs="Times New Roman"/>
            <w:noProof/>
            <w:vertAlign w:val="superscript"/>
          </w:rPr>
          <w:t>45-67</w:t>
        </w:r>
      </w:hyperlink>
      <w:r w:rsidR="00A168C0" w:rsidRPr="00A168C0">
        <w:rPr>
          <w:rFonts w:cs="Times New Roman"/>
          <w:noProof/>
          <w:vertAlign w:val="superscript"/>
        </w:rPr>
        <w:t>]</w:t>
      </w:r>
      <w:r w:rsidRPr="00B05D06">
        <w:rPr>
          <w:rFonts w:cs="Times New Roman"/>
        </w:rPr>
        <w:fldChar w:fldCharType="end"/>
      </w:r>
      <w:r w:rsidRPr="00B05D06">
        <w:rPr>
          <w:rFonts w:cs="Times New Roman" w:hint="eastAsia"/>
        </w:rPr>
        <w:t>。其中，被采用的</w:t>
      </w:r>
      <w:r w:rsidRPr="00B05D06">
        <w:rPr>
          <w:rFonts w:cs="Times New Roman"/>
        </w:rPr>
        <w:t>A</w:t>
      </w:r>
      <w:r w:rsidRPr="008C3A9A">
        <w:rPr>
          <w:rFonts w:eastAsia="微软雅黑" w:cs="Times New Roman"/>
        </w:rPr>
        <w:t>−</w:t>
      </w:r>
      <w:r w:rsidRPr="00B05D06">
        <w:rPr>
          <w:rFonts w:cs="Times New Roman" w:hint="eastAsia"/>
        </w:rPr>
        <w:t>位铵从</w:t>
      </w:r>
      <w:r w:rsidRPr="00B05D06">
        <w:rPr>
          <w:rFonts w:cs="Times New Roman"/>
        </w:rPr>
        <w:t>NH</w:t>
      </w:r>
      <w:r w:rsidRPr="008C3A9A">
        <w:rPr>
          <w:rFonts w:cs="Times New Roman"/>
          <w:vertAlign w:val="subscript"/>
        </w:rPr>
        <w:t>4</w:t>
      </w:r>
      <w:r w:rsidRPr="008C3A9A">
        <w:rPr>
          <w:rFonts w:cs="Times New Roman"/>
          <w:vertAlign w:val="superscript"/>
        </w:rPr>
        <w:t>+</w:t>
      </w:r>
      <w:r w:rsidRPr="008C3A9A">
        <w:rPr>
          <w:rFonts w:cs="Times New Roman" w:hint="eastAsia"/>
        </w:rPr>
        <w:t>到线形多铵，可多达</w:t>
      </w:r>
      <w:r w:rsidRPr="008C3A9A">
        <w:rPr>
          <w:rFonts w:cs="Times New Roman"/>
        </w:rPr>
        <w:t>30</w:t>
      </w:r>
      <w:r w:rsidRPr="008C3A9A">
        <w:rPr>
          <w:rFonts w:cs="Times New Roman" w:hint="eastAsia"/>
        </w:rPr>
        <w:t>种，</w:t>
      </w:r>
      <w:r w:rsidRPr="008C3A9A">
        <w:rPr>
          <w:rFonts w:cs="Times New Roman"/>
        </w:rPr>
        <w:t>B</w:t>
      </w:r>
      <w:r w:rsidRPr="008C3A9A">
        <w:rPr>
          <w:rFonts w:eastAsia="微软雅黑" w:cs="Times New Roman"/>
        </w:rPr>
        <w:t>−</w:t>
      </w:r>
      <w:r w:rsidRPr="00B05D06">
        <w:rPr>
          <w:rFonts w:cs="Times New Roman" w:hint="eastAsia"/>
        </w:rPr>
        <w:t>位金属离子则包括</w:t>
      </w:r>
      <w:r w:rsidRPr="00B05D06">
        <w:rPr>
          <w:rFonts w:cs="Times New Roman"/>
        </w:rPr>
        <w:t>3d</w:t>
      </w:r>
      <w:r w:rsidRPr="008C3A9A">
        <w:rPr>
          <w:rFonts w:cs="Times New Roman" w:hint="eastAsia"/>
        </w:rPr>
        <w:t>过渡金属、</w:t>
      </w:r>
      <w:r w:rsidRPr="008C3A9A">
        <w:rPr>
          <w:rFonts w:cs="Times New Roman"/>
        </w:rPr>
        <w:t>IA/II</w:t>
      </w:r>
      <w:r w:rsidRPr="00B05D06">
        <w:rPr>
          <w:rFonts w:cs="Times New Roman"/>
        </w:rPr>
        <w:t>A/</w:t>
      </w:r>
      <w:r w:rsidRPr="008C3A9A">
        <w:rPr>
          <w:rFonts w:cs="Times New Roman"/>
        </w:rPr>
        <w:t>III</w:t>
      </w:r>
      <w:r w:rsidRPr="00B05D06">
        <w:rPr>
          <w:rFonts w:cs="Times New Roman"/>
        </w:rPr>
        <w:t>A</w:t>
      </w:r>
      <w:r w:rsidRPr="00B05D06">
        <w:rPr>
          <w:rFonts w:cs="Times New Roman" w:hint="eastAsia"/>
        </w:rPr>
        <w:t>主族金属、稀土等数十种（本</w:t>
      </w:r>
      <w:r w:rsidR="005C00F5" w:rsidRPr="008C3A9A">
        <w:rPr>
          <w:rFonts w:cs="Times New Roman" w:hint="eastAsia"/>
        </w:rPr>
        <w:t>研究</w:t>
      </w:r>
      <w:r w:rsidRPr="008C3A9A">
        <w:rPr>
          <w:rFonts w:cs="Times New Roman" w:hint="eastAsia"/>
        </w:rPr>
        <w:t>关注前两类八面体金属离子组成的</w:t>
      </w:r>
      <w:r w:rsidRPr="008C3A9A">
        <w:rPr>
          <w:rFonts w:cs="Times New Roman"/>
        </w:rPr>
        <w:t>AMFF</w:t>
      </w:r>
      <w:r w:rsidRPr="008C3A9A">
        <w:rPr>
          <w:rFonts w:cs="Times New Roman" w:hint="eastAsia"/>
        </w:rPr>
        <w:t>），这些组合提供了多达数百种不同的</w:t>
      </w:r>
      <w:r w:rsidRPr="008C3A9A">
        <w:rPr>
          <w:rFonts w:cs="Times New Roman"/>
        </w:rPr>
        <w:t>AMFF</w:t>
      </w:r>
      <w:r w:rsidRPr="00B05D06">
        <w:rPr>
          <w:rFonts w:cs="Times New Roman"/>
        </w:rPr>
        <w:fldChar w:fldCharType="begin"/>
      </w:r>
      <w:r w:rsidR="00967E36">
        <w:rPr>
          <w:rFonts w:cs="Times New Roman"/>
        </w:rPr>
        <w:instrText xml:space="preserve"> ADDIN EN.CITE &lt;EndNote&gt;&lt;Cite&gt;&lt;Author&gt;Zhao&lt;/Author&gt;&lt;Year&gt;2021&lt;/Year&gt;&lt;RecNum&gt;514&lt;/RecNum&gt;&lt;DisplayText&gt;&lt;style face="superscript"&gt;[46]&lt;/style&gt;&lt;/DisplayText&gt;&lt;record&gt;&lt;rec-number&gt;514&lt;/rec-number&gt;&lt;foreign-keys&gt;&lt;key app="EN" db-id="5dw29t2apwvft0exwd75x5fdd5tet2va52at"&gt;514&lt;/key&gt;&lt;/foreign-keys&gt;&lt;ref-type name="Journal Article"&gt;17&lt;/ref-type&gt;&lt;contributors&gt;&lt;authors&gt;&lt;author&gt;Zhao, Yin-Hua&lt;/author&gt;&lt;author&gt;Liu, Shu&lt;/author&gt;&lt;author&gt;Xiong, Li-Hui&lt;/author&gt;&lt;author&gt;Fan, Hui-Min&lt;/author&gt;&lt;author&gt;Wang, Bing-Wu&lt;/author&gt;&lt;author&gt;Jiang, Shang-Da&lt;/author&gt;&lt;author&gt;Wang, Zhe-Ming&lt;/author&gt;&lt;author&gt;Gao, Song&lt;/author&gt;&lt;/authors&gt;&lt;/contributors&gt;&lt;titles&gt;&lt;title&gt;The Materials of Ammonium Metal Formate Framework: Structures, Phase Transitions and Functionalities&lt;/title&gt;&lt;secondary-title&gt;SCIENTIA SINICA Chimica&lt;/secondary-title&gt;&lt;alt-title&gt;- SCIENTIA SINICA Chimica&lt;/alt-title&gt;&lt;/titles&gt;&lt;periodical&gt;&lt;full-title&gt;SCIENTIA SINICA Chimica&lt;/full-title&gt;&lt;abbr-1&gt;SCI SIN Chim&lt;/abbr-1&gt;&lt;abbr-2&gt;SCI. SIN. Chim.&lt;/abbr-2&gt;&lt;/periodical&gt;&lt;alt-periodical&gt;&lt;full-title&gt;- SCIENTIA SINICA Chimica&lt;/full-title&gt;&lt;/alt-periodical&gt;&lt;pages&gt;410-439&lt;/pages&gt;&lt;volume&gt;51&lt;/volume&gt;&lt;number&gt;4&lt;/number&gt;&lt;dates&gt;&lt;year&gt;2021&lt;/year&gt;&lt;/dates&gt;&lt;isbn&gt;1674-7224&lt;/isbn&gt;&lt;urls&gt;&lt;/urls&gt;&lt;electronic-resource-num&gt;10.1360/ssc-2020-0189&lt;/electronic-resource-num&gt;&lt;/record&gt;&lt;/Cite&gt;&lt;/EndNote&gt;</w:instrText>
      </w:r>
      <w:r w:rsidRPr="00B05D06">
        <w:rPr>
          <w:rFonts w:cs="Times New Roman"/>
        </w:rPr>
        <w:fldChar w:fldCharType="separate"/>
      </w:r>
      <w:r w:rsidR="00A168C0" w:rsidRPr="00A168C0">
        <w:rPr>
          <w:rFonts w:cs="Times New Roman"/>
          <w:noProof/>
          <w:vertAlign w:val="superscript"/>
        </w:rPr>
        <w:t>[</w:t>
      </w:r>
      <w:hyperlink w:anchor="_ENREF_46" w:tooltip="Zhao, 2021 #514" w:history="1">
        <w:r w:rsidR="00DF2A2B" w:rsidRPr="00A168C0">
          <w:rPr>
            <w:rFonts w:cs="Times New Roman"/>
            <w:noProof/>
            <w:vertAlign w:val="superscript"/>
          </w:rPr>
          <w:t>46</w:t>
        </w:r>
      </w:hyperlink>
      <w:r w:rsidR="00A168C0" w:rsidRPr="00A168C0">
        <w:rPr>
          <w:rFonts w:cs="Times New Roman"/>
          <w:noProof/>
          <w:vertAlign w:val="superscript"/>
        </w:rPr>
        <w:t>]</w:t>
      </w:r>
      <w:r w:rsidRPr="00B05D06">
        <w:rPr>
          <w:rFonts w:cs="Times New Roman"/>
        </w:rPr>
        <w:fldChar w:fldCharType="end"/>
      </w:r>
      <w:r w:rsidRPr="00B05D06">
        <w:rPr>
          <w:rFonts w:cs="Times New Roman" w:hint="eastAsia"/>
        </w:rPr>
        <w:t>。</w:t>
      </w:r>
      <w:bookmarkEnd w:id="491"/>
      <w:r w:rsidRPr="00B05D06">
        <w:rPr>
          <w:rFonts w:cs="Times New Roman" w:hint="eastAsia"/>
        </w:rPr>
        <w:t>它们呈现出丰富的结构类型、结构相变</w:t>
      </w:r>
      <w:r w:rsidR="008D7641" w:rsidRPr="00B05D06">
        <w:rPr>
          <w:rFonts w:cs="Times New Roman"/>
        </w:rPr>
        <w:fldChar w:fldCharType="begin">
          <w:fldData xml:space="preserve">PEVuZE5vdGU+PENpdGU+PEF1dGhvcj5XcmllZHQ8L0F1dGhvcj48WWVhcj4yMDEzPC9ZZWFyPjxS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==
</w:fldData>
        </w:fldChar>
      </w:r>
      <w:r w:rsidR="00967E36">
        <w:rPr>
          <w:rFonts w:cs="Times New Roman"/>
        </w:rPr>
        <w:instrText xml:space="preserve"> ADDIN EN.CITE </w:instrText>
      </w:r>
      <w:r w:rsidR="00967E36">
        <w:rPr>
          <w:rFonts w:cs="Times New Roman"/>
        </w:rPr>
        <w:fldChar w:fldCharType="begin">
          <w:fldData xml:space="preserve">PEVuZE5vdGU+PENpdGU+PEF1dGhvcj5XcmllZHQ8L0F1dGhvcj48WWVhcj4yMDEzPC9ZZWFyPjxS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==
</w:fldData>
        </w:fldChar>
      </w:r>
      <w:r w:rsidR="00967E36">
        <w:rPr>
          <w:rFonts w:cs="Times New Roman"/>
        </w:rPr>
        <w:instrText xml:space="preserve"> ADDIN EN.CITE.DATA </w:instrText>
      </w:r>
      <w:r w:rsidR="00967E36">
        <w:rPr>
          <w:rFonts w:cs="Times New Roman"/>
        </w:rPr>
      </w:r>
      <w:r w:rsidR="00967E36">
        <w:rPr>
          <w:rFonts w:cs="Times New Roman"/>
        </w:rPr>
        <w:fldChar w:fldCharType="end"/>
      </w:r>
      <w:r w:rsidR="008D7641" w:rsidRPr="00B05D06">
        <w:rPr>
          <w:rFonts w:cs="Times New Roman"/>
        </w:rPr>
      </w:r>
      <w:r w:rsidR="008D7641" w:rsidRPr="00B05D06">
        <w:rPr>
          <w:rFonts w:cs="Times New Roman"/>
        </w:rPr>
        <w:fldChar w:fldCharType="separate"/>
      </w:r>
      <w:r w:rsidR="00A168C0" w:rsidRPr="00A168C0">
        <w:rPr>
          <w:rFonts w:cs="Times New Roman"/>
          <w:noProof/>
          <w:vertAlign w:val="superscript"/>
        </w:rPr>
        <w:t>[</w:t>
      </w:r>
      <w:hyperlink w:anchor="_ENREF_68" w:tooltip="Wriedt, 2013 #536" w:history="1">
        <w:r w:rsidR="00DF2A2B" w:rsidRPr="00A168C0">
          <w:rPr>
            <w:rFonts w:cs="Times New Roman"/>
            <w:noProof/>
            <w:vertAlign w:val="superscript"/>
          </w:rPr>
          <w:t>68-71</w:t>
        </w:r>
      </w:hyperlink>
      <w:r w:rsidR="00A168C0" w:rsidRPr="00A168C0">
        <w:rPr>
          <w:rFonts w:cs="Times New Roman"/>
          <w:noProof/>
          <w:vertAlign w:val="superscript"/>
        </w:rPr>
        <w:t>]</w:t>
      </w:r>
      <w:r w:rsidR="008D7641" w:rsidRPr="00B05D06">
        <w:rPr>
          <w:rFonts w:cs="Times New Roman"/>
        </w:rPr>
        <w:fldChar w:fldCharType="end"/>
      </w:r>
      <w:r w:rsidRPr="00B05D06">
        <w:rPr>
          <w:rFonts w:cs="Times New Roman" w:hint="eastAsia"/>
        </w:rPr>
        <w:t>、键重排</w:t>
      </w:r>
      <w:r w:rsidR="008D7641" w:rsidRPr="00B05D06">
        <w:rPr>
          <w:rFonts w:cs="Times New Roman"/>
        </w:rPr>
        <w:fldChar w:fldCharType="begin"/>
      </w:r>
      <w:r w:rsidR="00967E36">
        <w:rPr>
          <w:rFonts w:cs="Times New Roman"/>
        </w:rPr>
        <w:instrText xml:space="preserve"> ADDIN EN.CITE &lt;EndNote&gt;&lt;Cite&gt;&lt;Author&gt;Jiang&lt;/Author&gt;&lt;Year&gt;2015&lt;/Year&gt;&lt;RecNum&gt;540&lt;/RecNum&gt;&lt;DisplayText&gt;&lt;style face="superscript"&gt;[72]&lt;/style&gt;&lt;/DisplayText&gt;&lt;record&gt;&lt;rec-number&gt;540&lt;/rec-number&gt;&lt;foreign-keys&gt;&lt;key app="EN" db-id="5dw29t2apwvft0exwd75x5fdd5tet2va52at"&gt;540&lt;/key&gt;&lt;/foreign-keys&gt;&lt;ref-type name="Journal Article"&gt;17&lt;/ref-type&gt;&lt;contributors&gt;&lt;authors&gt;&lt;author&gt;Jiang, Shang-Chi&lt;/author&gt;&lt;author&gt;Xiong, Xiang&lt;/author&gt;&lt;author&gt;Hu, Yuan-Sheng&lt;/author&gt;&lt;author&gt;Jiang, Sheng-Wei&lt;/author&gt;&lt;author&gt;Hu, Yu-Hui&lt;/author&gt;&lt;author&gt;Xu, Di-Hu&lt;/author&gt;&lt;author&gt;Peng, Ru-Wen&lt;/author&gt;&lt;author&gt;Wang, Mu&lt;/author&gt;&lt;/authors&gt;&lt;/contributors&gt;&lt;titles&gt;&lt;title&gt;High-Efficiency Generation of Circularly Polarized Light via Symmetry-Induced Anomalous Reflection&lt;/title&gt;&lt;secondary-title&gt;Physical Review B&lt;/secondary-title&gt;&lt;/titles&gt;&lt;periodical&gt;&lt;full-title&gt;Physical Review B&lt;/full-title&gt;&lt;abbr-1&gt;Phys. Rev. B&lt;/abbr-1&gt;&lt;abbr-2&gt;Phys. Rev. B&lt;/abbr-2&gt;&lt;/periodical&gt;&lt;volume&gt;91&lt;/volume&gt;&lt;number&gt;12&lt;/number&gt;&lt;dates&gt;&lt;year&gt;2015&lt;/year&gt;&lt;pub-dates&gt;&lt;date&gt;03/01&lt;/date&gt;&lt;/pub-dates&gt;&lt;/dates&gt;&lt;isbn&gt;1098-0121&amp;#xD;1550-235X&lt;/isbn&gt;&lt;urls&gt;&lt;/urls&gt;&lt;electronic-resource-num&gt;10.1103/PhysRevB.91.125421&lt;/electronic-resource-num&gt;&lt;/record&gt;&lt;/Cite&gt;&lt;/EndNote&gt;</w:instrText>
      </w:r>
      <w:r w:rsidR="008D7641" w:rsidRPr="00B05D06">
        <w:rPr>
          <w:rFonts w:cs="Times New Roman"/>
        </w:rPr>
        <w:fldChar w:fldCharType="separate"/>
      </w:r>
      <w:r w:rsidR="00A168C0" w:rsidRPr="00A168C0">
        <w:rPr>
          <w:rFonts w:cs="Times New Roman"/>
          <w:noProof/>
          <w:vertAlign w:val="superscript"/>
        </w:rPr>
        <w:t>[</w:t>
      </w:r>
      <w:hyperlink w:anchor="_ENREF_72" w:tooltip="Jiang, 2015 #540" w:history="1">
        <w:r w:rsidR="00DF2A2B" w:rsidRPr="00A168C0">
          <w:rPr>
            <w:rFonts w:cs="Times New Roman"/>
            <w:noProof/>
            <w:vertAlign w:val="superscript"/>
          </w:rPr>
          <w:t>72</w:t>
        </w:r>
      </w:hyperlink>
      <w:r w:rsidR="00A168C0" w:rsidRPr="00A168C0">
        <w:rPr>
          <w:rFonts w:cs="Times New Roman"/>
          <w:noProof/>
          <w:vertAlign w:val="superscript"/>
        </w:rPr>
        <w:t>]</w:t>
      </w:r>
      <w:r w:rsidR="008D7641" w:rsidRPr="00B05D06">
        <w:rPr>
          <w:rFonts w:cs="Times New Roman"/>
        </w:rPr>
        <w:fldChar w:fldCharType="end"/>
      </w:r>
      <w:r w:rsidRPr="00B05D06">
        <w:rPr>
          <w:rFonts w:cs="Times New Roman" w:hint="eastAsia"/>
        </w:rPr>
        <w:t>、磁性</w:t>
      </w:r>
      <w:r w:rsidR="008D7641" w:rsidRPr="00B05D06">
        <w:rPr>
          <w:rFonts w:cs="Times New Roman" w:hint="eastAsia"/>
        </w:rPr>
        <w:t>或</w:t>
      </w:r>
      <w:r w:rsidRPr="008C3A9A">
        <w:rPr>
          <w:rFonts w:cs="Times New Roman" w:hint="eastAsia"/>
        </w:rPr>
        <w:t>介电</w:t>
      </w:r>
      <w:r w:rsidRPr="008C3A9A">
        <w:rPr>
          <w:rFonts w:cs="Times New Roman"/>
        </w:rPr>
        <w:t>/</w:t>
      </w:r>
      <w:r w:rsidRPr="008C3A9A">
        <w:rPr>
          <w:rFonts w:cs="Times New Roman" w:hint="eastAsia"/>
        </w:rPr>
        <w:t>铁电</w:t>
      </w:r>
      <w:r w:rsidRPr="008C3A9A">
        <w:rPr>
          <w:rFonts w:cs="Times New Roman"/>
        </w:rPr>
        <w:t>/</w:t>
      </w:r>
      <w:r w:rsidRPr="008C3A9A">
        <w:rPr>
          <w:rFonts w:cs="Times New Roman" w:hint="eastAsia"/>
        </w:rPr>
        <w:t>反铁电性质</w:t>
      </w:r>
      <w:r w:rsidR="008D7641" w:rsidRPr="00B05D06">
        <w:rPr>
          <w:rFonts w:cs="Times New Roman"/>
        </w:rPr>
        <w:fldChar w:fldCharType="begin">
          <w:fldData xml:space="preserve">PEVuZE5vdGU+PENpdGU+PEF1dGhvcj5XYW5nPC9BdXRob3I+PFllYXI+MjAwNzwvWWVhcj48UmVj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</w:fldData>
        </w:fldChar>
      </w:r>
      <w:r w:rsidR="00967E36">
        <w:rPr>
          <w:rFonts w:cs="Times New Roman"/>
        </w:rPr>
        <w:instrText xml:space="preserve"> ADDIN EN.CITE </w:instrText>
      </w:r>
      <w:r w:rsidR="00967E36">
        <w:rPr>
          <w:rFonts w:cs="Times New Roman"/>
        </w:rPr>
        <w:fldChar w:fldCharType="begin">
          <w:fldData xml:space="preserve">PEVuZE5vdGU+PENpdGU+PEF1dGhvcj5XYW5nPC9BdXRob3I+PFllYXI+MjAwNzwvWWVhcj48UmVj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</w:fldData>
        </w:fldChar>
      </w:r>
      <w:r w:rsidR="00967E36">
        <w:rPr>
          <w:rFonts w:cs="Times New Roman"/>
        </w:rPr>
        <w:instrText xml:space="preserve"> ADDIN EN.CITE.DATA </w:instrText>
      </w:r>
      <w:r w:rsidR="00967E36">
        <w:rPr>
          <w:rFonts w:cs="Times New Roman"/>
        </w:rPr>
      </w:r>
      <w:r w:rsidR="00967E36">
        <w:rPr>
          <w:rFonts w:cs="Times New Roman"/>
        </w:rPr>
        <w:fldChar w:fldCharType="end"/>
      </w:r>
      <w:r w:rsidR="008D7641" w:rsidRPr="00B05D06">
        <w:rPr>
          <w:rFonts w:cs="Times New Roman"/>
        </w:rPr>
      </w:r>
      <w:r w:rsidR="008D7641" w:rsidRPr="00B05D06">
        <w:rPr>
          <w:rFonts w:cs="Times New Roman"/>
        </w:rPr>
        <w:fldChar w:fldCharType="separate"/>
      </w:r>
      <w:r w:rsidR="00A168C0" w:rsidRPr="00A168C0">
        <w:rPr>
          <w:rFonts w:cs="Times New Roman"/>
          <w:noProof/>
          <w:vertAlign w:val="superscript"/>
        </w:rPr>
        <w:t>[</w:t>
      </w:r>
      <w:hyperlink w:anchor="_ENREF_73" w:tooltip="Wang, 2007 #541" w:history="1">
        <w:r w:rsidR="00DF2A2B" w:rsidRPr="00A168C0">
          <w:rPr>
            <w:rFonts w:cs="Times New Roman"/>
            <w:noProof/>
            <w:vertAlign w:val="superscript"/>
          </w:rPr>
          <w:t>73-77</w:t>
        </w:r>
      </w:hyperlink>
      <w:r w:rsidR="00A168C0" w:rsidRPr="00A168C0">
        <w:rPr>
          <w:rFonts w:cs="Times New Roman"/>
          <w:noProof/>
          <w:vertAlign w:val="superscript"/>
        </w:rPr>
        <w:t>]</w:t>
      </w:r>
      <w:r w:rsidR="008D7641" w:rsidRPr="00B05D06">
        <w:rPr>
          <w:rFonts w:cs="Times New Roman"/>
        </w:rPr>
        <w:fldChar w:fldCharType="end"/>
      </w:r>
      <w:r w:rsidRPr="00B05D06">
        <w:rPr>
          <w:rFonts w:cs="Times New Roman" w:hint="eastAsia"/>
        </w:rPr>
        <w:t>、多铁性</w:t>
      </w:r>
      <w:r w:rsidR="008D7641" w:rsidRPr="00B05D06">
        <w:rPr>
          <w:rFonts w:cs="Times New Roman"/>
        </w:rPr>
        <w:fldChar w:fldCharType="begin">
          <w:fldData xml:space="preserve">PEVuZE5vdGU+PENpdGU+PEF1dGhvcj5Sb2dlejwvQXV0aG9yPjxZZWFyPjIwMTA8L1llYXI+PFJl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</w:fldData>
        </w:fldChar>
      </w:r>
      <w:r w:rsidR="00967E36">
        <w:rPr>
          <w:rFonts w:cs="Times New Roman"/>
        </w:rPr>
        <w:instrText xml:space="preserve"> ADDIN EN.CITE </w:instrText>
      </w:r>
      <w:r w:rsidR="00967E36">
        <w:rPr>
          <w:rFonts w:cs="Times New Roman"/>
        </w:rPr>
        <w:fldChar w:fldCharType="begin">
          <w:fldData xml:space="preserve">PEVuZE5vdGU+PENpdGU+PEF1dGhvcj5Sb2dlejwvQXV0aG9yPjxZZWFyPjIwMTA8L1llYXI+PFJl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</w:fldData>
        </w:fldChar>
      </w:r>
      <w:r w:rsidR="00967E36">
        <w:rPr>
          <w:rFonts w:cs="Times New Roman"/>
        </w:rPr>
        <w:instrText xml:space="preserve"> ADDIN EN.CITE.DATA </w:instrText>
      </w:r>
      <w:r w:rsidR="00967E36">
        <w:rPr>
          <w:rFonts w:cs="Times New Roman"/>
        </w:rPr>
      </w:r>
      <w:r w:rsidR="00967E36">
        <w:rPr>
          <w:rFonts w:cs="Times New Roman"/>
        </w:rPr>
        <w:fldChar w:fldCharType="end"/>
      </w:r>
      <w:r w:rsidR="008D7641" w:rsidRPr="00B05D06">
        <w:rPr>
          <w:rFonts w:cs="Times New Roman"/>
        </w:rPr>
      </w:r>
      <w:r w:rsidR="008D7641" w:rsidRPr="00B05D06">
        <w:rPr>
          <w:rFonts w:cs="Times New Roman"/>
        </w:rPr>
        <w:fldChar w:fldCharType="separate"/>
      </w:r>
      <w:r w:rsidR="00A168C0" w:rsidRPr="00A168C0">
        <w:rPr>
          <w:rFonts w:cs="Times New Roman"/>
          <w:noProof/>
          <w:vertAlign w:val="superscript"/>
        </w:rPr>
        <w:t>[</w:t>
      </w:r>
      <w:hyperlink w:anchor="_ENREF_78" w:tooltip="Rogez, 2010 #546" w:history="1">
        <w:r w:rsidR="00DF2A2B" w:rsidRPr="00A168C0">
          <w:rPr>
            <w:rFonts w:cs="Times New Roman"/>
            <w:noProof/>
            <w:vertAlign w:val="superscript"/>
          </w:rPr>
          <w:t>78</w:t>
        </w:r>
      </w:hyperlink>
      <w:r w:rsidR="00A168C0" w:rsidRPr="00A168C0">
        <w:rPr>
          <w:rFonts w:cs="Times New Roman"/>
          <w:noProof/>
          <w:vertAlign w:val="superscript"/>
        </w:rPr>
        <w:t xml:space="preserve">, </w:t>
      </w:r>
      <w:hyperlink w:anchor="_ENREF_79" w:tooltip="Di Sante, 2013 #547" w:history="1">
        <w:r w:rsidR="00DF2A2B" w:rsidRPr="00A168C0">
          <w:rPr>
            <w:rFonts w:cs="Times New Roman"/>
            <w:noProof/>
            <w:vertAlign w:val="superscript"/>
          </w:rPr>
          <w:t>79</w:t>
        </w:r>
      </w:hyperlink>
      <w:r w:rsidR="00A168C0" w:rsidRPr="00A168C0">
        <w:rPr>
          <w:rFonts w:cs="Times New Roman"/>
          <w:noProof/>
          <w:vertAlign w:val="superscript"/>
        </w:rPr>
        <w:t>]</w:t>
      </w:r>
      <w:r w:rsidR="008D7641" w:rsidRPr="00B05D06">
        <w:rPr>
          <w:rFonts w:cs="Times New Roman"/>
        </w:rPr>
        <w:fldChar w:fldCharType="end"/>
      </w:r>
      <w:r w:rsidRPr="00B05D06">
        <w:rPr>
          <w:rFonts w:cs="Times New Roman" w:hint="eastAsia"/>
        </w:rPr>
        <w:t>、机械性质</w:t>
      </w:r>
      <w:r w:rsidR="008D7641" w:rsidRPr="00B05D06">
        <w:rPr>
          <w:rFonts w:cs="Times New Roman"/>
        </w:rPr>
        <w:fldChar w:fldCharType="begin">
          <w:fldData xml:space="preserve">PEVuZE5vdGU+PENpdGU+PEF1dGhvcj5XdTwvQXV0aG9yPjxZZWFyPjIwMTM8L1llYXI+PFJlY051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</w:fldData>
        </w:fldChar>
      </w:r>
      <w:r w:rsidR="00967E36">
        <w:rPr>
          <w:rFonts w:cs="Times New Roman"/>
        </w:rPr>
        <w:instrText xml:space="preserve"> ADDIN EN.CITE </w:instrText>
      </w:r>
      <w:r w:rsidR="00967E36">
        <w:rPr>
          <w:rFonts w:cs="Times New Roman"/>
        </w:rPr>
        <w:fldChar w:fldCharType="begin">
          <w:fldData xml:space="preserve">PEVuZE5vdGU+PENpdGU+PEF1dGhvcj5XdTwvQXV0aG9yPjxZZWFyPjIwMTM8L1llYXI+PFJlY051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</w:fldData>
        </w:fldChar>
      </w:r>
      <w:r w:rsidR="00967E36">
        <w:rPr>
          <w:rFonts w:cs="Times New Roman"/>
        </w:rPr>
        <w:instrText xml:space="preserve"> ADDIN EN.CITE.DATA </w:instrText>
      </w:r>
      <w:r w:rsidR="00967E36">
        <w:rPr>
          <w:rFonts w:cs="Times New Roman"/>
        </w:rPr>
      </w:r>
      <w:r w:rsidR="00967E36">
        <w:rPr>
          <w:rFonts w:cs="Times New Roman"/>
        </w:rPr>
        <w:fldChar w:fldCharType="end"/>
      </w:r>
      <w:r w:rsidR="008D7641" w:rsidRPr="00B05D06">
        <w:rPr>
          <w:rFonts w:cs="Times New Roman"/>
        </w:rPr>
      </w:r>
      <w:r w:rsidR="008D7641" w:rsidRPr="00B05D06">
        <w:rPr>
          <w:rFonts w:cs="Times New Roman"/>
        </w:rPr>
        <w:fldChar w:fldCharType="separate"/>
      </w:r>
      <w:r w:rsidR="00A168C0" w:rsidRPr="00A168C0">
        <w:rPr>
          <w:rFonts w:cs="Times New Roman"/>
          <w:noProof/>
          <w:vertAlign w:val="superscript"/>
        </w:rPr>
        <w:t>[</w:t>
      </w:r>
      <w:hyperlink w:anchor="_ENREF_80" w:tooltip="Wu, 2013 #548" w:history="1">
        <w:r w:rsidR="00DF2A2B" w:rsidRPr="00A168C0">
          <w:rPr>
            <w:rFonts w:cs="Times New Roman"/>
            <w:noProof/>
            <w:vertAlign w:val="superscript"/>
          </w:rPr>
          <w:t>80</w:t>
        </w:r>
      </w:hyperlink>
      <w:r w:rsidR="00A168C0" w:rsidRPr="00A168C0">
        <w:rPr>
          <w:rFonts w:cs="Times New Roman"/>
          <w:noProof/>
          <w:vertAlign w:val="superscript"/>
        </w:rPr>
        <w:t xml:space="preserve">, </w:t>
      </w:r>
      <w:hyperlink w:anchor="_ENREF_81" w:tooltip="Li, 2014 #549" w:history="1">
        <w:r w:rsidR="00DF2A2B" w:rsidRPr="00A168C0">
          <w:rPr>
            <w:rFonts w:cs="Times New Roman"/>
            <w:noProof/>
            <w:vertAlign w:val="superscript"/>
          </w:rPr>
          <w:t>81</w:t>
        </w:r>
      </w:hyperlink>
      <w:r w:rsidR="00A168C0" w:rsidRPr="00A168C0">
        <w:rPr>
          <w:rFonts w:cs="Times New Roman"/>
          <w:noProof/>
          <w:vertAlign w:val="superscript"/>
        </w:rPr>
        <w:t>]</w:t>
      </w:r>
      <w:r w:rsidR="008D7641" w:rsidRPr="00B05D06">
        <w:rPr>
          <w:rFonts w:cs="Times New Roman"/>
        </w:rPr>
        <w:fldChar w:fldCharType="end"/>
      </w:r>
      <w:r w:rsidRPr="00B05D06">
        <w:rPr>
          <w:rFonts w:cs="Times New Roman" w:hint="eastAsia"/>
        </w:rPr>
        <w:t>、各向异性热膨胀</w:t>
      </w:r>
      <w:r w:rsidR="008D7641" w:rsidRPr="00B05D06">
        <w:rPr>
          <w:rFonts w:cs="Times New Roman"/>
        </w:rPr>
        <w:fldChar w:fldCharType="begin">
          <w:fldData xml:space="preserve">PEVuZE5vdGU+PENpdGU+PEF1dGhvcj5DYW88L0F1dGhvcj48WWVhcj4yMDAyPC9ZZWFyPjxSZWNO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</w:fldData>
        </w:fldChar>
      </w:r>
      <w:r w:rsidR="00D96283">
        <w:rPr>
          <w:rFonts w:cs="Times New Roman"/>
        </w:rPr>
        <w:instrText xml:space="preserve"> ADDIN EN.CITE </w:instrText>
      </w:r>
      <w:r w:rsidR="00D96283">
        <w:rPr>
          <w:rFonts w:cs="Times New Roman"/>
        </w:rPr>
        <w:fldChar w:fldCharType="begin">
          <w:fldData xml:space="preserve">PEVuZE5vdGU+PENpdGU+PEF1dGhvcj5DYW88L0F1dGhvcj48WWVhcj4yMDAyPC9ZZWFyPjxSZWNO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</w:fldData>
        </w:fldChar>
      </w:r>
      <w:r w:rsidR="00D96283">
        <w:rPr>
          <w:rFonts w:cs="Times New Roman"/>
        </w:rPr>
        <w:instrText xml:space="preserve"> ADDIN EN.CITE.DATA </w:instrText>
      </w:r>
      <w:r w:rsidR="00D96283">
        <w:rPr>
          <w:rFonts w:cs="Times New Roman"/>
        </w:rPr>
      </w:r>
      <w:r w:rsidR="00D96283">
        <w:rPr>
          <w:rFonts w:cs="Times New Roman"/>
        </w:rPr>
        <w:fldChar w:fldCharType="end"/>
      </w:r>
      <w:r w:rsidR="008D7641" w:rsidRPr="00B05D06">
        <w:rPr>
          <w:rFonts w:cs="Times New Roman"/>
        </w:rPr>
      </w:r>
      <w:r w:rsidR="008D7641" w:rsidRPr="00B05D06">
        <w:rPr>
          <w:rFonts w:cs="Times New Roman"/>
        </w:rPr>
        <w:fldChar w:fldCharType="separate"/>
      </w:r>
      <w:r w:rsidR="00A168C0" w:rsidRPr="00A168C0">
        <w:rPr>
          <w:rFonts w:cs="Times New Roman"/>
          <w:noProof/>
          <w:vertAlign w:val="superscript"/>
        </w:rPr>
        <w:t>[</w:t>
      </w:r>
      <w:hyperlink w:anchor="_ENREF_82" w:tooltip="Cao, 2002 #550" w:history="1">
        <w:r w:rsidR="00DF2A2B" w:rsidRPr="00A168C0">
          <w:rPr>
            <w:rFonts w:cs="Times New Roman"/>
            <w:noProof/>
            <w:vertAlign w:val="superscript"/>
          </w:rPr>
          <w:t>82</w:t>
        </w:r>
      </w:hyperlink>
      <w:r w:rsidR="00A168C0" w:rsidRPr="00A168C0">
        <w:rPr>
          <w:rFonts w:cs="Times New Roman"/>
          <w:noProof/>
          <w:vertAlign w:val="superscript"/>
        </w:rPr>
        <w:t xml:space="preserve">, </w:t>
      </w:r>
      <w:hyperlink w:anchor="_ENREF_83" w:tooltip="Lama, 2014 #551" w:history="1">
        <w:r w:rsidR="00DF2A2B" w:rsidRPr="00A168C0">
          <w:rPr>
            <w:rFonts w:cs="Times New Roman"/>
            <w:noProof/>
            <w:vertAlign w:val="superscript"/>
          </w:rPr>
          <w:t>83</w:t>
        </w:r>
      </w:hyperlink>
      <w:r w:rsidR="00A168C0" w:rsidRPr="00A168C0">
        <w:rPr>
          <w:rFonts w:cs="Times New Roman"/>
          <w:noProof/>
          <w:vertAlign w:val="superscript"/>
        </w:rPr>
        <w:t>]</w:t>
      </w:r>
      <w:r w:rsidR="008D7641" w:rsidRPr="00B05D06">
        <w:rPr>
          <w:rFonts w:cs="Times New Roman"/>
        </w:rPr>
        <w:fldChar w:fldCharType="end"/>
      </w:r>
      <w:r w:rsidRPr="00B05D06">
        <w:rPr>
          <w:rFonts w:cs="Times New Roman" w:hint="eastAsia"/>
        </w:rPr>
        <w:t>等功能和性质。这是由于</w:t>
      </w:r>
      <w:r w:rsidRPr="008C3A9A">
        <w:rPr>
          <w:rFonts w:cs="Times New Roman"/>
        </w:rPr>
        <w:t>AMFF</w:t>
      </w:r>
      <w:r w:rsidRPr="008C3A9A">
        <w:rPr>
          <w:rFonts w:cs="Times New Roman" w:hint="eastAsia"/>
        </w:rPr>
        <w:t>材料中的金属离子、甲酸根、有机铵的组合，提供上述功能和性质所需条件和要素；众多的金属离子和铵也为</w:t>
      </w:r>
      <w:r w:rsidRPr="008C3A9A">
        <w:rPr>
          <w:rFonts w:cs="Times New Roman"/>
        </w:rPr>
        <w:t>AMFF</w:t>
      </w:r>
      <w:r w:rsidRPr="008C3A9A">
        <w:rPr>
          <w:rFonts w:cs="Times New Roman" w:hint="eastAsia"/>
        </w:rPr>
        <w:t>的结构、功能和性质提供多种可能性。在</w:t>
      </w:r>
      <w:r w:rsidRPr="008C3A9A">
        <w:rPr>
          <w:rFonts w:cs="Times New Roman"/>
        </w:rPr>
        <w:t>AMFF</w:t>
      </w:r>
      <w:r w:rsidRPr="008C3A9A">
        <w:rPr>
          <w:rFonts w:cs="Times New Roman" w:hint="eastAsia"/>
        </w:rPr>
        <w:t>研究的进程中，我们课题组</w:t>
      </w:r>
      <w:r w:rsidRPr="00B05D06">
        <w:rPr>
          <w:rFonts w:cs="Times New Roman"/>
        </w:rPr>
        <w:fldChar w:fldCharType="begin">
          <w:fldData xml:space="preserve">PEVuZE5vdGU+PENpdGU+PEF1dGhvcj5XYW5nPC9BdXRob3I+PFllYXI+MjAwNzwvWWVhcj48UmVj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</w:fldData>
        </w:fldChar>
      </w:r>
      <w:r w:rsidR="00967E36">
        <w:rPr>
          <w:rFonts w:cs="Times New Roman"/>
        </w:rPr>
        <w:instrText xml:space="preserve"> ADDIN EN.CITE </w:instrText>
      </w:r>
      <w:r w:rsidR="00967E36">
        <w:rPr>
          <w:rFonts w:cs="Times New Roman"/>
        </w:rPr>
        <w:fldChar w:fldCharType="begin">
          <w:fldData xml:space="preserve">PEVuZE5vdGU+PENpdGU+PEF1dGhvcj5XYW5nPC9BdXRob3I+PFllYXI+MjAwNzwvWWVhcj48UmVj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</w:fldData>
        </w:fldChar>
      </w:r>
      <w:r w:rsidR="00967E36">
        <w:rPr>
          <w:rFonts w:cs="Times New Roman"/>
        </w:rPr>
        <w:instrText xml:space="preserve"> ADDIN EN.CITE.DATA </w:instrText>
      </w:r>
      <w:r w:rsidR="00967E36">
        <w:rPr>
          <w:rFonts w:cs="Times New Roman"/>
        </w:rPr>
      </w:r>
      <w:r w:rsidR="00967E36">
        <w:rPr>
          <w:rFonts w:cs="Times New Roman"/>
        </w:rPr>
        <w:fldChar w:fldCharType="end"/>
      </w:r>
      <w:r w:rsidRPr="00B05D06">
        <w:rPr>
          <w:rFonts w:cs="Times New Roman"/>
        </w:rPr>
      </w:r>
      <w:r w:rsidRPr="00B05D06">
        <w:rPr>
          <w:rFonts w:cs="Times New Roman"/>
        </w:rPr>
        <w:fldChar w:fldCharType="separate"/>
      </w:r>
      <w:r w:rsidR="00A168C0" w:rsidRPr="00A168C0">
        <w:rPr>
          <w:rFonts w:cs="Times New Roman"/>
          <w:noProof/>
          <w:vertAlign w:val="superscript"/>
        </w:rPr>
        <w:t>[</w:t>
      </w:r>
      <w:hyperlink w:anchor="_ENREF_84" w:tooltip="Wang, 2007 #552" w:history="1">
        <w:r w:rsidR="00DF2A2B" w:rsidRPr="00A168C0">
          <w:rPr>
            <w:rFonts w:cs="Times New Roman"/>
            <w:noProof/>
            <w:vertAlign w:val="superscript"/>
          </w:rPr>
          <w:t>84-89</w:t>
        </w:r>
      </w:hyperlink>
      <w:r w:rsidR="00A168C0" w:rsidRPr="00A168C0">
        <w:rPr>
          <w:rFonts w:cs="Times New Roman"/>
          <w:noProof/>
          <w:vertAlign w:val="superscript"/>
        </w:rPr>
        <w:t>]</w:t>
      </w:r>
      <w:r w:rsidRPr="00B05D06">
        <w:rPr>
          <w:rFonts w:cs="Times New Roman"/>
        </w:rPr>
        <w:fldChar w:fldCharType="end"/>
      </w:r>
      <w:r w:rsidRPr="00B05D06">
        <w:rPr>
          <w:rFonts w:cs="Times New Roman" w:hint="eastAsia"/>
        </w:rPr>
        <w:t>首先系统研究和</w:t>
      </w:r>
      <w:bookmarkStart w:id="492" w:name="_Hlk179177064"/>
      <w:r w:rsidRPr="00B05D06">
        <w:rPr>
          <w:rFonts w:cs="Times New Roman" w:hint="eastAsia"/>
        </w:rPr>
        <w:t>报道了由</w:t>
      </w:r>
      <w:r w:rsidRPr="008C3A9A">
        <w:rPr>
          <w:rFonts w:cs="Times New Roman"/>
        </w:rPr>
        <w:t>3d</w:t>
      </w:r>
      <w:r w:rsidRPr="008C3A9A">
        <w:rPr>
          <w:rFonts w:cs="Times New Roman" w:hint="eastAsia"/>
        </w:rPr>
        <w:t>过渡金属离子构成的</w:t>
      </w:r>
      <w:r w:rsidRPr="008C3A9A">
        <w:rPr>
          <w:rFonts w:cs="Times New Roman"/>
        </w:rPr>
        <w:t>AMFF</w:t>
      </w:r>
      <w:r w:rsidRPr="008C3A9A">
        <w:rPr>
          <w:rFonts w:cs="Times New Roman" w:hint="eastAsia"/>
        </w:rPr>
        <w:t>，揭示出铵对</w:t>
      </w:r>
      <w:r w:rsidRPr="008C3A9A">
        <w:rPr>
          <w:rFonts w:cs="Times New Roman"/>
        </w:rPr>
        <w:t>AMFF</w:t>
      </w:r>
      <w:r w:rsidRPr="008C3A9A">
        <w:rPr>
          <w:rFonts w:cs="Times New Roman" w:hint="eastAsia"/>
        </w:rPr>
        <w:t>结构形成的模板效应；</w:t>
      </w:r>
      <w:r w:rsidRPr="008C3A9A">
        <w:rPr>
          <w:rFonts w:cs="Times New Roman"/>
        </w:rPr>
        <w:t>AMFF</w:t>
      </w:r>
      <w:r w:rsidRPr="008C3A9A">
        <w:rPr>
          <w:rFonts w:cs="Times New Roman" w:hint="eastAsia"/>
        </w:rPr>
        <w:t>的三维金属</w:t>
      </w:r>
      <w:r w:rsidRPr="008C3A9A">
        <w:rPr>
          <w:rFonts w:eastAsia="微软雅黑" w:cs="Times New Roman"/>
        </w:rPr>
        <w:t>−</w:t>
      </w:r>
      <w:r w:rsidRPr="00B05D06">
        <w:rPr>
          <w:rFonts w:cs="Times New Roman" w:hint="eastAsia"/>
        </w:rPr>
        <w:t>甲酸骨架的基本结构类型即</w:t>
      </w:r>
      <w:r w:rsidRPr="00B05D06">
        <w:rPr>
          <w:rFonts w:cs="Times New Roman" w:hint="eastAsia"/>
        </w:rPr>
        <w:lastRenderedPageBreak/>
        <w:t>手性类钙钛矿、钙钛矿、红砷镍矿及其衍生物（图</w:t>
      </w:r>
      <w:r w:rsidRPr="008C3A9A">
        <w:rPr>
          <w:rFonts w:cs="Times New Roman"/>
        </w:rPr>
        <w:t>1.4</w:t>
      </w:r>
      <w:r w:rsidRPr="008C3A9A">
        <w:rPr>
          <w:rFonts w:cs="Times New Roman" w:hint="eastAsia"/>
        </w:rPr>
        <w:t>）；</w:t>
      </w:r>
      <w:r w:rsidRPr="008C3A9A">
        <w:rPr>
          <w:rFonts w:cs="Times New Roman"/>
        </w:rPr>
        <w:t>3d</w:t>
      </w:r>
      <w:r w:rsidRPr="008C3A9A">
        <w:rPr>
          <w:rFonts w:cs="Times New Roman" w:hint="eastAsia"/>
        </w:rPr>
        <w:t>过渡金属</w:t>
      </w:r>
      <w:r w:rsidRPr="008C3A9A">
        <w:rPr>
          <w:rFonts w:cs="Times New Roman"/>
        </w:rPr>
        <w:t>AMFF</w:t>
      </w:r>
      <w:r w:rsidRPr="008C3A9A">
        <w:rPr>
          <w:rFonts w:cs="Times New Roman" w:hint="eastAsia"/>
        </w:rPr>
        <w:t>的基本磁性特征。</w:t>
      </w:r>
      <w:bookmarkEnd w:id="492"/>
      <w:r w:rsidRPr="008C3A9A">
        <w:rPr>
          <w:rFonts w:cs="Times New Roman" w:hint="eastAsia"/>
        </w:rPr>
        <w:t>钙钛矿</w:t>
      </w:r>
      <w:r w:rsidRPr="008C3A9A">
        <w:rPr>
          <w:rFonts w:cs="Times New Roman"/>
        </w:rPr>
        <w:t>AMFF</w:t>
      </w:r>
      <w:r w:rsidRPr="008C3A9A">
        <w:rPr>
          <w:rFonts w:cs="Times New Roman" w:hint="eastAsia"/>
        </w:rPr>
        <w:t>中结构相变、介电异常和铁电性的发现</w:t>
      </w:r>
      <w:r w:rsidRPr="00B05D06">
        <w:rPr>
          <w:rFonts w:cs="Times New Roman"/>
        </w:rPr>
        <w:fldChar w:fldCharType="begin">
          <w:fldData xml:space="preserve">PEVuZE5vdGU+PENpdGU+PEF1dGhvcj5KYWluPC9BdXRob3I+PFllYXI+MjAwODwvWWVhcj48UmVj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</w:fldData>
        </w:fldChar>
      </w:r>
      <w:r w:rsidR="00967E36">
        <w:rPr>
          <w:rFonts w:cs="Times New Roman"/>
        </w:rPr>
        <w:instrText xml:space="preserve"> ADDIN EN.CITE </w:instrText>
      </w:r>
      <w:r w:rsidR="00967E36">
        <w:rPr>
          <w:rFonts w:cs="Times New Roman"/>
        </w:rPr>
        <w:fldChar w:fldCharType="begin">
          <w:fldData xml:space="preserve">PEVuZE5vdGU+PENpdGU+PEF1dGhvcj5KYWluPC9BdXRob3I+PFllYXI+MjAwODwvWWVhcj48UmVj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</w:fldData>
        </w:fldChar>
      </w:r>
      <w:r w:rsidR="00967E36">
        <w:rPr>
          <w:rFonts w:cs="Times New Roman"/>
        </w:rPr>
        <w:instrText xml:space="preserve"> ADDIN EN.CITE.DATA </w:instrText>
      </w:r>
      <w:r w:rsidR="00967E36">
        <w:rPr>
          <w:rFonts w:cs="Times New Roman"/>
        </w:rPr>
      </w:r>
      <w:r w:rsidR="00967E36">
        <w:rPr>
          <w:rFonts w:cs="Times New Roman"/>
        </w:rPr>
        <w:fldChar w:fldCharType="end"/>
      </w:r>
      <w:r w:rsidRPr="00B05D06">
        <w:rPr>
          <w:rFonts w:cs="Times New Roman"/>
        </w:rPr>
      </w:r>
      <w:r w:rsidRPr="00B05D06">
        <w:rPr>
          <w:rFonts w:cs="Times New Roman"/>
        </w:rPr>
        <w:fldChar w:fldCharType="separate"/>
      </w:r>
      <w:r w:rsidR="00A168C0" w:rsidRPr="00A168C0">
        <w:rPr>
          <w:rFonts w:cs="Times New Roman"/>
          <w:noProof/>
          <w:vertAlign w:val="superscript"/>
        </w:rPr>
        <w:t>[</w:t>
      </w:r>
      <w:hyperlink w:anchor="_ENREF_90" w:tooltip="Jain, 2008 #558" w:history="1">
        <w:r w:rsidR="00DF2A2B" w:rsidRPr="00A168C0">
          <w:rPr>
            <w:rFonts w:cs="Times New Roman"/>
            <w:noProof/>
            <w:vertAlign w:val="superscript"/>
          </w:rPr>
          <w:t>90-93</w:t>
        </w:r>
      </w:hyperlink>
      <w:r w:rsidR="00A168C0" w:rsidRPr="00A168C0">
        <w:rPr>
          <w:rFonts w:cs="Times New Roman"/>
          <w:noProof/>
          <w:vertAlign w:val="superscript"/>
        </w:rPr>
        <w:t>]</w:t>
      </w:r>
      <w:r w:rsidRPr="00B05D06">
        <w:rPr>
          <w:rFonts w:cs="Times New Roman"/>
        </w:rPr>
        <w:fldChar w:fldCharType="end"/>
      </w:r>
      <w:r w:rsidRPr="00B05D06">
        <w:rPr>
          <w:rFonts w:cs="Times New Roman" w:hint="eastAsia"/>
        </w:rPr>
        <w:t>、手性类钙钛矿</w:t>
      </w:r>
      <w:r w:rsidRPr="00B05D06">
        <w:rPr>
          <w:rFonts w:cs="Times New Roman"/>
        </w:rPr>
        <w:t>AMFF</w:t>
      </w:r>
      <w:r w:rsidRPr="008C3A9A">
        <w:rPr>
          <w:rFonts w:cs="Times New Roman" w:hint="eastAsia"/>
        </w:rPr>
        <w:t>中的相变和磁、电有序共存</w:t>
      </w:r>
      <w:r w:rsidRPr="00B05D06">
        <w:rPr>
          <w:rFonts w:cs="Times New Roman"/>
        </w:rPr>
        <w:fldChar w:fldCharType="begin">
          <w:fldData xml:space="preserve">PEVuZE5vdGU+PENpdGU+PEF1dGhvcj5YdTwvQXV0aG9yPjxZZWFyPjIwMTA8L1llYXI+PFJlY051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</w:fldData>
        </w:fldChar>
      </w:r>
      <w:r w:rsidR="00967E36">
        <w:rPr>
          <w:rFonts w:cs="Times New Roman"/>
        </w:rPr>
        <w:instrText xml:space="preserve"> ADDIN EN.CITE </w:instrText>
      </w:r>
      <w:r w:rsidR="00967E36">
        <w:rPr>
          <w:rFonts w:cs="Times New Roman"/>
        </w:rPr>
        <w:fldChar w:fldCharType="begin">
          <w:fldData xml:space="preserve">PEVuZE5vdGU+PENpdGU+PEF1dGhvcj5YdTwvQXV0aG9yPjxZZWFyPjIwMTA8L1llYXI+PFJlY051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</w:fldData>
        </w:fldChar>
      </w:r>
      <w:r w:rsidR="00967E36">
        <w:rPr>
          <w:rFonts w:cs="Times New Roman"/>
        </w:rPr>
        <w:instrText xml:space="preserve"> ADDIN EN.CITE.DATA </w:instrText>
      </w:r>
      <w:r w:rsidR="00967E36">
        <w:rPr>
          <w:rFonts w:cs="Times New Roman"/>
        </w:rPr>
      </w:r>
      <w:r w:rsidR="00967E36">
        <w:rPr>
          <w:rFonts w:cs="Times New Roman"/>
        </w:rPr>
        <w:fldChar w:fldCharType="end"/>
      </w:r>
      <w:r w:rsidRPr="00B05D06">
        <w:rPr>
          <w:rFonts w:cs="Times New Roman"/>
        </w:rPr>
      </w:r>
      <w:r w:rsidRPr="00B05D06">
        <w:rPr>
          <w:rFonts w:cs="Times New Roman"/>
        </w:rPr>
        <w:fldChar w:fldCharType="separate"/>
      </w:r>
      <w:r w:rsidR="00A168C0" w:rsidRPr="00A168C0">
        <w:rPr>
          <w:rFonts w:cs="Times New Roman"/>
          <w:noProof/>
          <w:vertAlign w:val="superscript"/>
        </w:rPr>
        <w:t>[</w:t>
      </w:r>
      <w:hyperlink w:anchor="_ENREF_94" w:tooltip="Xu, 2010 #562" w:history="1">
        <w:r w:rsidR="00DF2A2B" w:rsidRPr="00A168C0">
          <w:rPr>
            <w:rFonts w:cs="Times New Roman"/>
            <w:noProof/>
            <w:vertAlign w:val="superscript"/>
          </w:rPr>
          <w:t>94</w:t>
        </w:r>
      </w:hyperlink>
      <w:r w:rsidR="00A168C0" w:rsidRPr="00A168C0">
        <w:rPr>
          <w:rFonts w:cs="Times New Roman"/>
          <w:noProof/>
          <w:vertAlign w:val="superscript"/>
        </w:rPr>
        <w:t xml:space="preserve">, </w:t>
      </w:r>
      <w:hyperlink w:anchor="_ENREF_95" w:tooltip="Xu, 2011 #563" w:history="1">
        <w:r w:rsidR="00DF2A2B" w:rsidRPr="00A168C0">
          <w:rPr>
            <w:rFonts w:cs="Times New Roman"/>
            <w:noProof/>
            <w:vertAlign w:val="superscript"/>
          </w:rPr>
          <w:t>95</w:t>
        </w:r>
      </w:hyperlink>
      <w:r w:rsidR="00A168C0" w:rsidRPr="00A168C0">
        <w:rPr>
          <w:rFonts w:cs="Times New Roman"/>
          <w:noProof/>
          <w:vertAlign w:val="superscript"/>
        </w:rPr>
        <w:t>]</w:t>
      </w:r>
      <w:r w:rsidRPr="00B05D06">
        <w:rPr>
          <w:rFonts w:cs="Times New Roman"/>
        </w:rPr>
        <w:fldChar w:fldCharType="end"/>
      </w:r>
      <w:r w:rsidRPr="00B05D06">
        <w:rPr>
          <w:rFonts w:cs="Times New Roman" w:hint="eastAsia"/>
        </w:rPr>
        <w:t>、混合价</w:t>
      </w:r>
      <w:r w:rsidR="005C00F5" w:rsidRPr="00B05D06">
        <w:rPr>
          <w:rFonts w:cs="Times New Roman"/>
        </w:rPr>
        <w:t>Fe</w:t>
      </w:r>
      <w:r w:rsidR="005C00F5" w:rsidRPr="008C3A9A">
        <w:rPr>
          <w:rFonts w:cs="Times New Roman"/>
          <w:vertAlign w:val="superscript"/>
        </w:rPr>
        <w:t>II</w:t>
      </w:r>
      <w:r w:rsidRPr="008C3A9A">
        <w:rPr>
          <w:rFonts w:cs="Times New Roman"/>
        </w:rPr>
        <w:t>Fe</w:t>
      </w:r>
      <w:r w:rsidRPr="008C3A9A">
        <w:rPr>
          <w:rFonts w:cs="Times New Roman"/>
          <w:vertAlign w:val="superscript"/>
        </w:rPr>
        <w:t>III</w:t>
      </w:r>
      <w:r w:rsidRPr="008C3A9A">
        <w:rPr>
          <w:rFonts w:cs="Times New Roman" w:hint="eastAsia"/>
        </w:rPr>
        <w:t>红砷镍矿中罕见的</w:t>
      </w:r>
      <w:r w:rsidRPr="008C3A9A">
        <w:rPr>
          <w:rFonts w:cs="Times New Roman"/>
        </w:rPr>
        <w:t>N</w:t>
      </w:r>
      <w:r w:rsidRPr="008C3A9A">
        <w:rPr>
          <w:rFonts w:cs="Times New Roman" w:hint="eastAsia"/>
        </w:rPr>
        <w:t>é</w:t>
      </w:r>
      <w:r w:rsidRPr="008C3A9A">
        <w:rPr>
          <w:rFonts w:cs="Times New Roman"/>
        </w:rPr>
        <w:t>el N</w:t>
      </w:r>
      <w:r w:rsidRPr="008C3A9A">
        <w:rPr>
          <w:rFonts w:cs="Times New Roman" w:hint="eastAsia"/>
        </w:rPr>
        <w:t>型亚铁磁性</w:t>
      </w:r>
      <w:r w:rsidRPr="00B05D06">
        <w:rPr>
          <w:rFonts w:cs="Times New Roman"/>
        </w:rPr>
        <w:fldChar w:fldCharType="begin">
          <w:fldData xml:space="preserve">PEVuZE5vdGU+PENpdGU+PEF1dGhvcj5IYWdlbjwvQXV0aG9yPjxZZWFyPjIwMDk8L1llYXI+PFJl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</w:fldData>
        </w:fldChar>
      </w:r>
      <w:r w:rsidR="00967E36">
        <w:rPr>
          <w:rFonts w:cs="Times New Roman"/>
        </w:rPr>
        <w:instrText xml:space="preserve"> ADDIN EN.CITE </w:instrText>
      </w:r>
      <w:r w:rsidR="00967E36">
        <w:rPr>
          <w:rFonts w:cs="Times New Roman"/>
        </w:rPr>
        <w:fldChar w:fldCharType="begin">
          <w:fldData xml:space="preserve">PEVuZE5vdGU+PENpdGU+PEF1dGhvcj5IYWdlbjwvQXV0aG9yPjxZZWFyPjIwMDk8L1llYXI+PFJl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</w:fldData>
        </w:fldChar>
      </w:r>
      <w:r w:rsidR="00967E36">
        <w:rPr>
          <w:rFonts w:cs="Times New Roman"/>
        </w:rPr>
        <w:instrText xml:space="preserve"> ADDIN EN.CITE.DATA </w:instrText>
      </w:r>
      <w:r w:rsidR="00967E36">
        <w:rPr>
          <w:rFonts w:cs="Times New Roman"/>
        </w:rPr>
      </w:r>
      <w:r w:rsidR="00967E36">
        <w:rPr>
          <w:rFonts w:cs="Times New Roman"/>
        </w:rPr>
        <w:fldChar w:fldCharType="end"/>
      </w:r>
      <w:r w:rsidRPr="00B05D06">
        <w:rPr>
          <w:rFonts w:cs="Times New Roman"/>
        </w:rPr>
      </w:r>
      <w:r w:rsidRPr="00B05D06">
        <w:rPr>
          <w:rFonts w:cs="Times New Roman"/>
        </w:rPr>
        <w:fldChar w:fldCharType="separate"/>
      </w:r>
      <w:r w:rsidR="00A168C0" w:rsidRPr="00A168C0">
        <w:rPr>
          <w:rFonts w:cs="Times New Roman"/>
          <w:noProof/>
          <w:vertAlign w:val="superscript"/>
        </w:rPr>
        <w:t>[</w:t>
      </w:r>
      <w:hyperlink w:anchor="_ENREF_96" w:tooltip="Hagen, 2009 #564" w:history="1">
        <w:r w:rsidR="00DF2A2B" w:rsidRPr="00A168C0">
          <w:rPr>
            <w:rFonts w:cs="Times New Roman"/>
            <w:noProof/>
            <w:vertAlign w:val="superscript"/>
          </w:rPr>
          <w:t>96-98</w:t>
        </w:r>
      </w:hyperlink>
      <w:r w:rsidR="00A168C0" w:rsidRPr="00A168C0">
        <w:rPr>
          <w:rFonts w:cs="Times New Roman"/>
          <w:noProof/>
          <w:vertAlign w:val="superscript"/>
        </w:rPr>
        <w:t>]</w:t>
      </w:r>
      <w:r w:rsidRPr="00B05D06">
        <w:rPr>
          <w:rFonts w:cs="Times New Roman"/>
        </w:rPr>
        <w:fldChar w:fldCharType="end"/>
      </w:r>
      <w:r w:rsidRPr="00B05D06">
        <w:rPr>
          <w:rFonts w:cs="Times New Roman" w:hint="eastAsia"/>
        </w:rPr>
        <w:t>、以及若干钙钛矿</w:t>
      </w:r>
      <w:r w:rsidRPr="00B05D06">
        <w:rPr>
          <w:rFonts w:cs="Times New Roman"/>
        </w:rPr>
        <w:t>AMFF</w:t>
      </w:r>
      <w:r w:rsidRPr="008C3A9A">
        <w:rPr>
          <w:rFonts w:cs="Times New Roman" w:hint="eastAsia"/>
        </w:rPr>
        <w:t>中多铁性等新颖有趣的结果</w:t>
      </w:r>
      <w:r w:rsidRPr="00B05D06">
        <w:rPr>
          <w:rFonts w:cs="Times New Roman"/>
        </w:rPr>
        <w:fldChar w:fldCharType="begin">
          <w:fldData xml:space="preserve">PEVuZE5vdGU+PENpdGU+PEF1dGhvcj5Hb21lei1BZ3VpcnJlPC9BdXRob3I+PFllYXI+MjAxNjwv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</w:fldData>
        </w:fldChar>
      </w:r>
      <w:r w:rsidR="00967E36">
        <w:rPr>
          <w:rFonts w:cs="Times New Roman"/>
        </w:rPr>
        <w:instrText xml:space="preserve"> ADDIN EN.CITE </w:instrText>
      </w:r>
      <w:r w:rsidR="00967E36">
        <w:rPr>
          <w:rFonts w:cs="Times New Roman"/>
        </w:rPr>
        <w:fldChar w:fldCharType="begin">
          <w:fldData xml:space="preserve">PEVuZE5vdGU+PENpdGU+PEF1dGhvcj5Hb21lei1BZ3VpcnJlPC9BdXRob3I+PFllYXI+MjAxNjwv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</w:fldData>
        </w:fldChar>
      </w:r>
      <w:r w:rsidR="00967E36">
        <w:rPr>
          <w:rFonts w:cs="Times New Roman"/>
        </w:rPr>
        <w:instrText xml:space="preserve"> ADDIN EN.CITE.DATA </w:instrText>
      </w:r>
      <w:r w:rsidR="00967E36">
        <w:rPr>
          <w:rFonts w:cs="Times New Roman"/>
        </w:rPr>
      </w:r>
      <w:r w:rsidR="00967E36">
        <w:rPr>
          <w:rFonts w:cs="Times New Roman"/>
        </w:rPr>
        <w:fldChar w:fldCharType="end"/>
      </w:r>
      <w:r w:rsidRPr="00B05D06">
        <w:rPr>
          <w:rFonts w:cs="Times New Roman"/>
        </w:rPr>
      </w:r>
      <w:r w:rsidRPr="00B05D06">
        <w:rPr>
          <w:rFonts w:cs="Times New Roman"/>
        </w:rPr>
        <w:fldChar w:fldCharType="separate"/>
      </w:r>
      <w:r w:rsidR="00A168C0" w:rsidRPr="00A168C0">
        <w:rPr>
          <w:rFonts w:cs="Times New Roman"/>
          <w:noProof/>
          <w:vertAlign w:val="superscript"/>
        </w:rPr>
        <w:t>[</w:t>
      </w:r>
      <w:hyperlink w:anchor="_ENREF_99" w:tooltip="Gomez-Aguirre, 2016 #567" w:history="1">
        <w:r w:rsidR="00DF2A2B" w:rsidRPr="00A168C0">
          <w:rPr>
            <w:rFonts w:cs="Times New Roman"/>
            <w:noProof/>
            <w:vertAlign w:val="superscript"/>
          </w:rPr>
          <w:t>99-101</w:t>
        </w:r>
      </w:hyperlink>
      <w:r w:rsidR="00A168C0" w:rsidRPr="00A168C0">
        <w:rPr>
          <w:rFonts w:cs="Times New Roman"/>
          <w:noProof/>
          <w:vertAlign w:val="superscript"/>
        </w:rPr>
        <w:t>]</w:t>
      </w:r>
      <w:r w:rsidRPr="00B05D06">
        <w:rPr>
          <w:rFonts w:cs="Times New Roman"/>
        </w:rPr>
        <w:fldChar w:fldCharType="end"/>
      </w:r>
      <w:r w:rsidRPr="00B05D06">
        <w:rPr>
          <w:rFonts w:cs="Times New Roman" w:hint="eastAsia"/>
        </w:rPr>
        <w:t>，都促进了近年来</w:t>
      </w:r>
      <w:r w:rsidRPr="00B05D06">
        <w:rPr>
          <w:rFonts w:cs="Times New Roman"/>
        </w:rPr>
        <w:t>AMFF</w:t>
      </w:r>
      <w:r w:rsidRPr="008C3A9A">
        <w:rPr>
          <w:rFonts w:cs="Times New Roman" w:hint="eastAsia"/>
        </w:rPr>
        <w:t>材料研究的</w:t>
      </w:r>
      <w:r w:rsidR="00FF2452">
        <w:rPr>
          <w:rFonts w:cs="Times New Roman" w:hint="eastAsia"/>
        </w:rPr>
        <w:t>较快</w:t>
      </w:r>
      <w:r w:rsidRPr="008C3A9A">
        <w:rPr>
          <w:rFonts w:cs="Times New Roman" w:hint="eastAsia"/>
        </w:rPr>
        <w:t>发展。并使得</w:t>
      </w:r>
      <w:r w:rsidRPr="008C3A9A">
        <w:rPr>
          <w:rFonts w:cs="Times New Roman"/>
        </w:rPr>
        <w:t>AMFF</w:t>
      </w:r>
      <w:r w:rsidRPr="008C3A9A">
        <w:rPr>
          <w:rFonts w:cs="Times New Roman" w:hint="eastAsia"/>
        </w:rPr>
        <w:t>成为研究无机</w:t>
      </w:r>
      <w:r w:rsidRPr="008C3A9A">
        <w:rPr>
          <w:rFonts w:eastAsia="微软雅黑" w:cs="Times New Roman"/>
        </w:rPr>
        <w:t>−</w:t>
      </w:r>
      <w:r w:rsidRPr="00B05D06">
        <w:rPr>
          <w:rFonts w:cs="Times New Roman" w:hint="eastAsia"/>
        </w:rPr>
        <w:t>有机杂化材料的相变、临界现象</w:t>
      </w:r>
      <w:r w:rsidR="00FF2452">
        <w:rPr>
          <w:rFonts w:cs="Times New Roman" w:hint="eastAsia"/>
        </w:rPr>
        <w:t>及</w:t>
      </w:r>
      <w:r w:rsidRPr="008C3A9A">
        <w:rPr>
          <w:rFonts w:cs="Times New Roman" w:hint="eastAsia"/>
        </w:rPr>
        <w:t>与之相关的性质和功能的很好平台</w:t>
      </w:r>
      <w:r w:rsidRPr="00B05D06">
        <w:rPr>
          <w:rFonts w:cs="Times New Roman"/>
        </w:rPr>
        <w:fldChar w:fldCharType="begin">
          <w:fldData xml:space="preserve">PEVuZE5vdGU+PENpdGU+PEF1dGhvcj5XYW5nPC9BdXRob3I+PFllYXI+MjAxMDwvWWVhcj48UmVj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</w:fldData>
        </w:fldChar>
      </w:r>
      <w:r w:rsidR="00967E36">
        <w:rPr>
          <w:rFonts w:cs="Times New Roman"/>
        </w:rPr>
        <w:instrText xml:space="preserve"> ADDIN EN.CITE </w:instrText>
      </w:r>
      <w:r w:rsidR="00967E36">
        <w:rPr>
          <w:rFonts w:cs="Times New Roman"/>
        </w:rPr>
        <w:fldChar w:fldCharType="begin">
          <w:fldData xml:space="preserve">PEVuZE5vdGU+PENpdGU+PEF1dGhvcj5XYW5nPC9BdXRob3I+PFllYXI+MjAxMDwvWWVhcj48UmVj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</w:fldData>
        </w:fldChar>
      </w:r>
      <w:r w:rsidR="00967E36">
        <w:rPr>
          <w:rFonts w:cs="Times New Roman"/>
        </w:rPr>
        <w:instrText xml:space="preserve"> ADDIN EN.CITE.DATA </w:instrText>
      </w:r>
      <w:r w:rsidR="00967E36">
        <w:rPr>
          <w:rFonts w:cs="Times New Roman"/>
        </w:rPr>
      </w:r>
      <w:r w:rsidR="00967E36">
        <w:rPr>
          <w:rFonts w:cs="Times New Roman"/>
        </w:rPr>
        <w:fldChar w:fldCharType="end"/>
      </w:r>
      <w:r w:rsidRPr="00B05D06">
        <w:rPr>
          <w:rFonts w:cs="Times New Roman"/>
        </w:rPr>
      </w:r>
      <w:r w:rsidRPr="00B05D06">
        <w:rPr>
          <w:rFonts w:cs="Times New Roman"/>
        </w:rPr>
        <w:fldChar w:fldCharType="separate"/>
      </w:r>
      <w:r w:rsidR="00A168C0" w:rsidRPr="00A168C0">
        <w:rPr>
          <w:rFonts w:cs="Times New Roman"/>
          <w:noProof/>
          <w:vertAlign w:val="superscript"/>
        </w:rPr>
        <w:t>[</w:t>
      </w:r>
      <w:hyperlink w:anchor="_ENREF_45" w:tooltip="Wang, 2010 #513" w:history="1">
        <w:r w:rsidR="00DF2A2B" w:rsidRPr="00A168C0">
          <w:rPr>
            <w:rFonts w:cs="Times New Roman"/>
            <w:noProof/>
            <w:vertAlign w:val="superscript"/>
          </w:rPr>
          <w:t>45</w:t>
        </w:r>
      </w:hyperlink>
      <w:r w:rsidR="00A168C0" w:rsidRPr="00A168C0">
        <w:rPr>
          <w:rFonts w:cs="Times New Roman"/>
          <w:noProof/>
          <w:vertAlign w:val="superscript"/>
        </w:rPr>
        <w:t xml:space="preserve">, </w:t>
      </w:r>
      <w:hyperlink w:anchor="_ENREF_46" w:tooltip="Zhao, 2021 #514" w:history="1">
        <w:r w:rsidR="00DF2A2B" w:rsidRPr="00A168C0">
          <w:rPr>
            <w:rFonts w:cs="Times New Roman"/>
            <w:noProof/>
            <w:vertAlign w:val="superscript"/>
          </w:rPr>
          <w:t>46</w:t>
        </w:r>
      </w:hyperlink>
      <w:r w:rsidR="00A168C0" w:rsidRPr="00A168C0">
        <w:rPr>
          <w:rFonts w:cs="Times New Roman"/>
          <w:noProof/>
          <w:vertAlign w:val="superscript"/>
        </w:rPr>
        <w:t>]</w:t>
      </w:r>
      <w:r w:rsidRPr="00B05D06">
        <w:rPr>
          <w:rFonts w:cs="Times New Roman"/>
        </w:rPr>
        <w:fldChar w:fldCharType="end"/>
      </w:r>
      <w:r w:rsidRPr="00B05D06">
        <w:rPr>
          <w:rFonts w:cs="Times New Roman" w:hint="eastAsia"/>
        </w:rPr>
        <w:t>。</w:t>
      </w:r>
    </w:p>
    <w:p w14:paraId="39BCD9C6" w14:textId="77777777" w:rsidR="0040067B" w:rsidRPr="00D82A5B" w:rsidRDefault="00520942" w:rsidP="00D82A5B">
      <w:pPr>
        <w:pStyle w:val="2--zhu0"/>
        <w:spacing w:before="163"/>
      </w:pPr>
      <w:r w:rsidRPr="00D82A5B">
        <w:rPr>
          <w:noProof/>
        </w:rPr>
        <w:drawing>
          <wp:inline distT="0" distB="0" distL="0" distR="0" wp14:anchorId="1A602D13" wp14:editId="6EB24B50">
            <wp:extent cx="5004000" cy="2021483"/>
            <wp:effectExtent l="0" t="0" r="6350" b="0"/>
            <wp:docPr id="36947600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76002" name="图片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004000" cy="2021483"/>
                    </a:xfrm>
                    <a:prstGeom prst="rect">
                      <a:avLst/>
                    </a:prstGeom>
                    <a:noFill/>
                    <a:ln>
                      <a:noFill/>
                    </a:ln>
                  </pic:spPr>
                </pic:pic>
              </a:graphicData>
            </a:graphic>
          </wp:inline>
        </w:drawing>
      </w:r>
    </w:p>
    <w:p w14:paraId="731DBA7E" w14:textId="407DAEF5" w:rsidR="0040067B" w:rsidRDefault="00520942" w:rsidP="00AC494E">
      <w:pPr>
        <w:pStyle w:val="2--zhu"/>
        <w:spacing w:after="163"/>
      </w:pPr>
      <w:r w:rsidRPr="00D82A5B">
        <w:rPr>
          <w:rFonts w:hint="eastAsia"/>
        </w:rPr>
        <w:t>图</w:t>
      </w:r>
      <w:r w:rsidRPr="00D82A5B">
        <w:t>1.4 AMFF</w:t>
      </w:r>
      <w:r w:rsidRPr="00D82A5B">
        <w:rPr>
          <w:rFonts w:hint="eastAsia"/>
        </w:rPr>
        <w:t>的结构，从左到右依次为手性类钙钛矿、钙钛矿、红砷镍矿及其衍生物</w:t>
      </w:r>
    </w:p>
    <w:p w14:paraId="4E3FCF10" w14:textId="453C50EC" w:rsidR="0009330B" w:rsidRPr="00853C5C" w:rsidRDefault="0009330B" w:rsidP="00D82A5B">
      <w:pPr>
        <w:pStyle w:val="3--zhu"/>
        <w:spacing w:before="163"/>
        <w:ind w:firstLine="480"/>
      </w:pPr>
      <w:r w:rsidRPr="00853C5C">
        <w:rPr>
          <w:rFonts w:hint="eastAsia"/>
        </w:rPr>
        <w:t>表</w:t>
      </w:r>
      <w:r w:rsidRPr="00853C5C">
        <w:t>1.1 [AH][Mn(HCOO)</w:t>
      </w:r>
      <w:r w:rsidRPr="00853C5C">
        <w:rPr>
          <w:vertAlign w:val="subscript"/>
        </w:rPr>
        <w:t>3</w:t>
      </w:r>
      <w:r w:rsidRPr="00853C5C">
        <w:t>]</w:t>
      </w:r>
      <w:r w:rsidRPr="00853C5C">
        <w:rPr>
          <w:rFonts w:hint="eastAsia"/>
        </w:rPr>
        <w:t>钙钛矿的结构相变和磁相变特征</w:t>
      </w:r>
    </w:p>
    <w:tbl>
      <w:tblPr>
        <w:tblW w:w="5000" w:type="pct"/>
        <w:tblCellMar>
          <w:left w:w="0" w:type="dxa"/>
          <w:right w:w="0" w:type="dxa"/>
        </w:tblCellMar>
        <w:tblLook w:val="04A0" w:firstRow="1" w:lastRow="0" w:firstColumn="1" w:lastColumn="0" w:noHBand="0" w:noVBand="1"/>
      </w:tblPr>
      <w:tblGrid>
        <w:gridCol w:w="1845"/>
        <w:gridCol w:w="1218"/>
        <w:gridCol w:w="1218"/>
        <w:gridCol w:w="964"/>
        <w:gridCol w:w="520"/>
        <w:gridCol w:w="787"/>
        <w:gridCol w:w="1132"/>
        <w:gridCol w:w="396"/>
        <w:gridCol w:w="878"/>
      </w:tblGrid>
      <w:tr w:rsidR="006927EC" w:rsidRPr="00BD4217" w14:paraId="2738E8E8" w14:textId="77777777" w:rsidTr="00DF2A2B">
        <w:tc>
          <w:tcPr>
            <w:tcW w:w="1030" w:type="pct"/>
            <w:tcBorders>
              <w:top w:val="single" w:sz="4" w:space="0" w:color="auto"/>
              <w:bottom w:val="single" w:sz="4" w:space="0" w:color="auto"/>
            </w:tcBorders>
          </w:tcPr>
          <w:p w14:paraId="00F784DD" w14:textId="77777777" w:rsidR="0009330B" w:rsidRPr="00BD4217" w:rsidRDefault="0009330B" w:rsidP="00D82A5B">
            <w:pPr>
              <w:pStyle w:val="3--zhu0"/>
              <w:rPr>
                <w:sz w:val="13"/>
                <w:szCs w:val="13"/>
              </w:rPr>
            </w:pPr>
            <w:r w:rsidRPr="00BD4217">
              <w:rPr>
                <w:sz w:val="13"/>
                <w:szCs w:val="13"/>
              </w:rPr>
              <w:t>Compound</w:t>
            </w:r>
          </w:p>
        </w:tc>
        <w:tc>
          <w:tcPr>
            <w:tcW w:w="680" w:type="pct"/>
            <w:tcBorders>
              <w:top w:val="single" w:sz="4" w:space="0" w:color="auto"/>
              <w:bottom w:val="single" w:sz="4" w:space="0" w:color="auto"/>
            </w:tcBorders>
          </w:tcPr>
          <w:p w14:paraId="32B0C2EA" w14:textId="77777777" w:rsidR="0009330B" w:rsidRPr="00BD4217" w:rsidRDefault="0009330B" w:rsidP="00D82A5B">
            <w:pPr>
              <w:pStyle w:val="3--zhu0"/>
              <w:rPr>
                <w:sz w:val="13"/>
                <w:szCs w:val="13"/>
              </w:rPr>
            </w:pPr>
            <w:r w:rsidRPr="00BD4217">
              <w:rPr>
                <w:sz w:val="13"/>
                <w:szCs w:val="13"/>
              </w:rPr>
              <w:t>HT Phase, Symmetry</w:t>
            </w:r>
          </w:p>
        </w:tc>
        <w:tc>
          <w:tcPr>
            <w:tcW w:w="680" w:type="pct"/>
            <w:tcBorders>
              <w:top w:val="single" w:sz="4" w:space="0" w:color="auto"/>
              <w:bottom w:val="single" w:sz="4" w:space="0" w:color="auto"/>
            </w:tcBorders>
          </w:tcPr>
          <w:p w14:paraId="4232606D" w14:textId="77777777" w:rsidR="0009330B" w:rsidRPr="00BD4217" w:rsidRDefault="0009330B" w:rsidP="00D82A5B">
            <w:pPr>
              <w:pStyle w:val="3--zhu0"/>
              <w:rPr>
                <w:sz w:val="13"/>
                <w:szCs w:val="13"/>
              </w:rPr>
            </w:pPr>
            <w:r w:rsidRPr="00BD4217">
              <w:rPr>
                <w:sz w:val="13"/>
                <w:szCs w:val="13"/>
              </w:rPr>
              <w:t>LT Phase, Symmetry</w:t>
            </w:r>
          </w:p>
        </w:tc>
        <w:tc>
          <w:tcPr>
            <w:tcW w:w="538" w:type="pct"/>
            <w:tcBorders>
              <w:top w:val="single" w:sz="4" w:space="0" w:color="auto"/>
              <w:bottom w:val="single" w:sz="4" w:space="0" w:color="auto"/>
            </w:tcBorders>
          </w:tcPr>
          <w:p w14:paraId="21AA1DA3" w14:textId="77777777" w:rsidR="0009330B" w:rsidRPr="00BD4217" w:rsidRDefault="0009330B" w:rsidP="00D82A5B">
            <w:pPr>
              <w:pStyle w:val="3--zhu0"/>
              <w:rPr>
                <w:sz w:val="13"/>
                <w:szCs w:val="13"/>
              </w:rPr>
            </w:pPr>
            <w:r w:rsidRPr="00BD4217">
              <w:rPr>
                <w:sz w:val="13"/>
                <w:szCs w:val="13"/>
              </w:rPr>
              <w:t>Phase Transition</w:t>
            </w:r>
          </w:p>
        </w:tc>
        <w:tc>
          <w:tcPr>
            <w:tcW w:w="290" w:type="pct"/>
            <w:tcBorders>
              <w:top w:val="single" w:sz="4" w:space="0" w:color="auto"/>
              <w:bottom w:val="single" w:sz="4" w:space="0" w:color="auto"/>
            </w:tcBorders>
          </w:tcPr>
          <w:p w14:paraId="163FC4E4" w14:textId="77777777" w:rsidR="0009330B" w:rsidRPr="00BD4217" w:rsidRDefault="0009330B" w:rsidP="00D82A5B">
            <w:pPr>
              <w:pStyle w:val="3--zhu0"/>
              <w:rPr>
                <w:i/>
                <w:sz w:val="13"/>
                <w:szCs w:val="13"/>
              </w:rPr>
            </w:pPr>
            <w:r w:rsidRPr="00BD4217">
              <w:rPr>
                <w:i/>
                <w:sz w:val="13"/>
                <w:szCs w:val="13"/>
              </w:rPr>
              <w:t>T</w:t>
            </w:r>
            <w:r w:rsidRPr="00BD4217">
              <w:rPr>
                <w:sz w:val="13"/>
                <w:szCs w:val="13"/>
                <w:vertAlign w:val="subscript"/>
              </w:rPr>
              <w:t>C</w:t>
            </w:r>
            <w:r w:rsidRPr="00BD4217">
              <w:rPr>
                <w:sz w:val="13"/>
                <w:szCs w:val="13"/>
              </w:rPr>
              <w:t xml:space="preserve"> (K)</w:t>
            </w:r>
          </w:p>
        </w:tc>
        <w:tc>
          <w:tcPr>
            <w:tcW w:w="439" w:type="pct"/>
            <w:tcBorders>
              <w:top w:val="single" w:sz="4" w:space="0" w:color="auto"/>
              <w:bottom w:val="single" w:sz="4" w:space="0" w:color="auto"/>
            </w:tcBorders>
          </w:tcPr>
          <w:p w14:paraId="27712E07" w14:textId="77777777" w:rsidR="0009330B" w:rsidRPr="00BD4217" w:rsidRDefault="0009330B" w:rsidP="00D82A5B">
            <w:pPr>
              <w:pStyle w:val="3--zhu0"/>
              <w:rPr>
                <w:sz w:val="13"/>
                <w:szCs w:val="13"/>
              </w:rPr>
            </w:pPr>
            <w:r w:rsidRPr="00BD4217">
              <w:rPr>
                <w:i/>
                <w:sz w:val="13"/>
                <w:szCs w:val="13"/>
              </w:rPr>
              <w:t>P</w:t>
            </w:r>
            <w:r w:rsidRPr="00BD4217">
              <w:rPr>
                <w:sz w:val="13"/>
                <w:szCs w:val="13"/>
              </w:rPr>
              <w:t xml:space="preserve"> (</w:t>
            </w:r>
            <w:r w:rsidRPr="00BD4217">
              <w:rPr>
                <w:rFonts w:ascii="Symbol" w:hAnsi="Symbol"/>
                <w:i/>
                <w:sz w:val="13"/>
                <w:szCs w:val="13"/>
              </w:rPr>
              <w:t></w:t>
            </w:r>
            <w:r w:rsidRPr="00BD4217">
              <w:rPr>
                <w:sz w:val="13"/>
                <w:szCs w:val="13"/>
              </w:rPr>
              <w:t>Ccm</w:t>
            </w:r>
            <w:r w:rsidRPr="00BD4217">
              <w:rPr>
                <w:sz w:val="13"/>
                <w:szCs w:val="13"/>
                <w:vertAlign w:val="superscript"/>
              </w:rPr>
              <w:t>−2</w:t>
            </w:r>
            <w:r w:rsidRPr="00BD4217">
              <w:rPr>
                <w:sz w:val="13"/>
                <w:szCs w:val="13"/>
              </w:rPr>
              <w:t>)</w:t>
            </w:r>
          </w:p>
        </w:tc>
        <w:tc>
          <w:tcPr>
            <w:tcW w:w="632" w:type="pct"/>
            <w:tcBorders>
              <w:top w:val="single" w:sz="4" w:space="0" w:color="auto"/>
              <w:bottom w:val="single" w:sz="4" w:space="0" w:color="auto"/>
            </w:tcBorders>
          </w:tcPr>
          <w:p w14:paraId="3BFF9C28" w14:textId="77777777" w:rsidR="0009330B" w:rsidRPr="00BD4217" w:rsidRDefault="0009330B" w:rsidP="00D82A5B">
            <w:pPr>
              <w:pStyle w:val="3--zhu0"/>
              <w:rPr>
                <w:sz w:val="13"/>
                <w:szCs w:val="13"/>
              </w:rPr>
            </w:pPr>
            <w:r w:rsidRPr="00BD4217">
              <w:rPr>
                <w:sz w:val="13"/>
                <w:szCs w:val="13"/>
              </w:rPr>
              <w:t>Magnetism</w:t>
            </w:r>
          </w:p>
        </w:tc>
        <w:tc>
          <w:tcPr>
            <w:tcW w:w="221" w:type="pct"/>
            <w:tcBorders>
              <w:top w:val="single" w:sz="4" w:space="0" w:color="auto"/>
              <w:bottom w:val="single" w:sz="4" w:space="0" w:color="auto"/>
            </w:tcBorders>
          </w:tcPr>
          <w:p w14:paraId="58168DA9" w14:textId="77777777" w:rsidR="0009330B" w:rsidRPr="00BD4217" w:rsidRDefault="0009330B" w:rsidP="00DF2A2B">
            <w:pPr>
              <w:pStyle w:val="3--zhu0"/>
              <w:jc w:val="left"/>
              <w:rPr>
                <w:sz w:val="13"/>
                <w:szCs w:val="13"/>
              </w:rPr>
            </w:pPr>
            <w:r w:rsidRPr="00BD4217">
              <w:rPr>
                <w:i/>
                <w:sz w:val="13"/>
                <w:szCs w:val="13"/>
              </w:rPr>
              <w:t>T</w:t>
            </w:r>
            <w:r w:rsidRPr="00BD4217">
              <w:rPr>
                <w:sz w:val="13"/>
                <w:szCs w:val="13"/>
                <w:vertAlign w:val="subscript"/>
              </w:rPr>
              <w:t>N</w:t>
            </w:r>
            <w:r w:rsidRPr="00BD4217">
              <w:rPr>
                <w:sz w:val="13"/>
                <w:szCs w:val="13"/>
              </w:rPr>
              <w:t xml:space="preserve"> (K)</w:t>
            </w:r>
          </w:p>
        </w:tc>
        <w:tc>
          <w:tcPr>
            <w:tcW w:w="490" w:type="pct"/>
            <w:tcBorders>
              <w:top w:val="single" w:sz="4" w:space="0" w:color="auto"/>
              <w:bottom w:val="single" w:sz="4" w:space="0" w:color="auto"/>
            </w:tcBorders>
          </w:tcPr>
          <w:p w14:paraId="74457225" w14:textId="77777777" w:rsidR="0009330B" w:rsidRPr="00BD4217" w:rsidRDefault="0009330B" w:rsidP="00D82A5B">
            <w:pPr>
              <w:pStyle w:val="3--zhu0"/>
              <w:rPr>
                <w:sz w:val="13"/>
                <w:szCs w:val="13"/>
              </w:rPr>
            </w:pPr>
            <w:r w:rsidRPr="00BD4217">
              <w:rPr>
                <w:sz w:val="13"/>
                <w:szCs w:val="13"/>
              </w:rPr>
              <w:t>Refs.</w:t>
            </w:r>
          </w:p>
        </w:tc>
      </w:tr>
      <w:tr w:rsidR="006927EC" w:rsidRPr="00BD4217" w14:paraId="67FB1C19" w14:textId="77777777" w:rsidTr="00DF2A2B">
        <w:tc>
          <w:tcPr>
            <w:tcW w:w="1030" w:type="pct"/>
            <w:tcBorders>
              <w:top w:val="single" w:sz="4" w:space="0" w:color="auto"/>
            </w:tcBorders>
          </w:tcPr>
          <w:p w14:paraId="4D4BE2AC" w14:textId="77777777" w:rsidR="0009330B" w:rsidRPr="00BD4217" w:rsidRDefault="0009330B" w:rsidP="00D82A5B">
            <w:pPr>
              <w:pStyle w:val="3--zhu0"/>
              <w:rPr>
                <w:sz w:val="13"/>
                <w:szCs w:val="13"/>
              </w:rPr>
            </w:pPr>
            <w:r w:rsidRPr="00BD4217">
              <w:rPr>
                <w:sz w:val="13"/>
                <w:szCs w:val="13"/>
              </w:rPr>
              <w:t>[CH</w:t>
            </w:r>
            <w:r w:rsidRPr="00BD4217">
              <w:rPr>
                <w:sz w:val="13"/>
                <w:szCs w:val="13"/>
                <w:vertAlign w:val="subscript"/>
              </w:rPr>
              <w:t>3</w:t>
            </w:r>
            <w:r w:rsidRPr="00BD4217">
              <w:rPr>
                <w:sz w:val="13"/>
                <w:szCs w:val="13"/>
              </w:rPr>
              <w:t>NH</w:t>
            </w:r>
            <w:r w:rsidRPr="00BD4217">
              <w:rPr>
                <w:sz w:val="13"/>
                <w:szCs w:val="13"/>
                <w:vertAlign w:val="subscript"/>
              </w:rPr>
              <w:t>3</w:t>
            </w:r>
            <w:r w:rsidRPr="00BD4217">
              <w:rPr>
                <w:sz w:val="13"/>
                <w:szCs w:val="13"/>
              </w:rPr>
              <w:t>][Mn(HCOO)</w:t>
            </w:r>
            <w:r w:rsidRPr="00BD4217">
              <w:rPr>
                <w:sz w:val="13"/>
                <w:szCs w:val="13"/>
                <w:vertAlign w:val="subscript"/>
              </w:rPr>
              <w:t>3</w:t>
            </w:r>
            <w:r w:rsidRPr="00BD4217">
              <w:rPr>
                <w:sz w:val="13"/>
                <w:szCs w:val="13"/>
              </w:rPr>
              <w:t>]</w:t>
            </w:r>
          </w:p>
        </w:tc>
        <w:tc>
          <w:tcPr>
            <w:tcW w:w="680" w:type="pct"/>
            <w:tcBorders>
              <w:top w:val="single" w:sz="4" w:space="0" w:color="auto"/>
            </w:tcBorders>
          </w:tcPr>
          <w:p w14:paraId="7343CAE1" w14:textId="77777777" w:rsidR="0009330B" w:rsidRPr="00BD4217" w:rsidRDefault="0009330B" w:rsidP="00D82A5B">
            <w:pPr>
              <w:pStyle w:val="3--zhu0"/>
              <w:rPr>
                <w:sz w:val="13"/>
                <w:szCs w:val="13"/>
              </w:rPr>
            </w:pPr>
            <w:r w:rsidRPr="00BD4217">
              <w:rPr>
                <w:i/>
                <w:sz w:val="13"/>
                <w:szCs w:val="13"/>
              </w:rPr>
              <w:t>Pnma</w:t>
            </w:r>
          </w:p>
        </w:tc>
        <w:tc>
          <w:tcPr>
            <w:tcW w:w="680" w:type="pct"/>
            <w:tcBorders>
              <w:top w:val="single" w:sz="4" w:space="0" w:color="auto"/>
            </w:tcBorders>
          </w:tcPr>
          <w:p w14:paraId="0ACB173F" w14:textId="77777777" w:rsidR="0009330B" w:rsidRPr="00BD4217" w:rsidRDefault="0009330B" w:rsidP="00D82A5B">
            <w:pPr>
              <w:pStyle w:val="3--zhu0"/>
              <w:rPr>
                <w:sz w:val="13"/>
                <w:szCs w:val="13"/>
              </w:rPr>
            </w:pPr>
            <w:r w:rsidRPr="00BD4217">
              <w:rPr>
                <w:i/>
                <w:sz w:val="13"/>
                <w:szCs w:val="13"/>
              </w:rPr>
              <w:t>Incomm.</w:t>
            </w:r>
          </w:p>
        </w:tc>
        <w:tc>
          <w:tcPr>
            <w:tcW w:w="538" w:type="pct"/>
            <w:tcBorders>
              <w:top w:val="single" w:sz="4" w:space="0" w:color="auto"/>
            </w:tcBorders>
          </w:tcPr>
          <w:p w14:paraId="2C4788F4" w14:textId="77777777" w:rsidR="0009330B" w:rsidRPr="00BD4217" w:rsidRDefault="0009330B" w:rsidP="00D82A5B">
            <w:pPr>
              <w:pStyle w:val="3--zhu0"/>
              <w:rPr>
                <w:sz w:val="13"/>
                <w:szCs w:val="13"/>
              </w:rPr>
            </w:pPr>
            <w:r w:rsidRPr="00BD4217">
              <w:rPr>
                <w:sz w:val="13"/>
                <w:szCs w:val="13"/>
              </w:rPr>
              <w:t>Yes, PE−?</w:t>
            </w:r>
          </w:p>
        </w:tc>
        <w:tc>
          <w:tcPr>
            <w:tcW w:w="290" w:type="pct"/>
            <w:tcBorders>
              <w:top w:val="single" w:sz="4" w:space="0" w:color="auto"/>
            </w:tcBorders>
          </w:tcPr>
          <w:p w14:paraId="4F5DD3E7" w14:textId="77777777" w:rsidR="0009330B" w:rsidRPr="00BD4217" w:rsidRDefault="0009330B" w:rsidP="00D82A5B">
            <w:pPr>
              <w:pStyle w:val="3--zhu0"/>
              <w:rPr>
                <w:sz w:val="13"/>
                <w:szCs w:val="13"/>
              </w:rPr>
            </w:pPr>
            <w:r w:rsidRPr="00BD4217">
              <w:rPr>
                <w:sz w:val="13"/>
                <w:szCs w:val="13"/>
              </w:rPr>
              <w:t>~175</w:t>
            </w:r>
          </w:p>
        </w:tc>
        <w:tc>
          <w:tcPr>
            <w:tcW w:w="439" w:type="pct"/>
            <w:tcBorders>
              <w:top w:val="single" w:sz="4" w:space="0" w:color="auto"/>
            </w:tcBorders>
          </w:tcPr>
          <w:p w14:paraId="5D9727E6" w14:textId="77777777" w:rsidR="0009330B" w:rsidRPr="00BD4217" w:rsidRDefault="0009330B" w:rsidP="00D82A5B">
            <w:pPr>
              <w:pStyle w:val="3--zhu0"/>
              <w:rPr>
                <w:sz w:val="13"/>
                <w:szCs w:val="13"/>
              </w:rPr>
            </w:pPr>
          </w:p>
        </w:tc>
        <w:tc>
          <w:tcPr>
            <w:tcW w:w="632" w:type="pct"/>
            <w:tcBorders>
              <w:top w:val="single" w:sz="4" w:space="0" w:color="auto"/>
            </w:tcBorders>
          </w:tcPr>
          <w:p w14:paraId="0AE27A60" w14:textId="77777777" w:rsidR="0009330B" w:rsidRPr="00BD4217" w:rsidRDefault="0009330B" w:rsidP="00D82A5B">
            <w:pPr>
              <w:pStyle w:val="3--zhu0"/>
              <w:rPr>
                <w:sz w:val="13"/>
                <w:szCs w:val="13"/>
              </w:rPr>
            </w:pPr>
            <w:r w:rsidRPr="00BD4217">
              <w:rPr>
                <w:iCs/>
                <w:sz w:val="13"/>
                <w:szCs w:val="13"/>
              </w:rPr>
              <w:t>spin−canted AF</w:t>
            </w:r>
          </w:p>
        </w:tc>
        <w:tc>
          <w:tcPr>
            <w:tcW w:w="221" w:type="pct"/>
            <w:tcBorders>
              <w:top w:val="single" w:sz="4" w:space="0" w:color="auto"/>
            </w:tcBorders>
          </w:tcPr>
          <w:p w14:paraId="2D7D63DB" w14:textId="77777777" w:rsidR="0009330B" w:rsidRPr="00BD4217" w:rsidRDefault="0009330B" w:rsidP="00D82A5B">
            <w:pPr>
              <w:pStyle w:val="3--zhu0"/>
              <w:rPr>
                <w:sz w:val="13"/>
                <w:szCs w:val="13"/>
              </w:rPr>
            </w:pPr>
            <w:r w:rsidRPr="00BD4217">
              <w:rPr>
                <w:sz w:val="13"/>
                <w:szCs w:val="13"/>
              </w:rPr>
              <w:t>7.8</w:t>
            </w:r>
          </w:p>
        </w:tc>
        <w:tc>
          <w:tcPr>
            <w:tcW w:w="490" w:type="pct"/>
            <w:tcBorders>
              <w:top w:val="single" w:sz="4" w:space="0" w:color="auto"/>
            </w:tcBorders>
          </w:tcPr>
          <w:p w14:paraId="3E6C9E21" w14:textId="2AE53CFA" w:rsidR="0009330B" w:rsidRPr="00BD4217" w:rsidRDefault="0009330B" w:rsidP="00D82A5B">
            <w:pPr>
              <w:pStyle w:val="3--zhu0"/>
              <w:rPr>
                <w:sz w:val="13"/>
                <w:szCs w:val="13"/>
              </w:rPr>
            </w:pPr>
            <w:r w:rsidRPr="00D82A5B">
              <w:rPr>
                <w:sz w:val="13"/>
                <w:szCs w:val="13"/>
              </w:rPr>
              <w:fldChar w:fldCharType="begin">
                <w:fldData xml:space="preserve">PEVuZE5vdGU+PENpdGU+PEF1dGhvcj5XYW5nPC9BdXRob3I+PFllYXI+MjAwNDwvWWVhcj48UmVj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</w:fldData>
              </w:fldChar>
            </w:r>
            <w:r w:rsidR="00967E36">
              <w:rPr>
                <w:sz w:val="13"/>
                <w:szCs w:val="13"/>
              </w:rPr>
              <w:instrText xml:space="preserve"> ADDIN EN.CITE </w:instrText>
            </w:r>
            <w:r w:rsidR="00967E36">
              <w:rPr>
                <w:sz w:val="13"/>
                <w:szCs w:val="13"/>
              </w:rPr>
              <w:fldChar w:fldCharType="begin">
                <w:fldData xml:space="preserve">PEVuZE5vdGU+PENpdGU+PEF1dGhvcj5XYW5nPC9BdXRob3I+PFllYXI+MjAwNDwvWWVhcj48UmVj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</w:fldData>
              </w:fldChar>
            </w:r>
            <w:r w:rsidR="00967E36">
              <w:rPr>
                <w:sz w:val="13"/>
                <w:szCs w:val="13"/>
              </w:rPr>
              <w:instrText xml:space="preserve"> ADDIN EN.CITE.DATA </w:instrText>
            </w:r>
            <w:r w:rsidR="00967E36">
              <w:rPr>
                <w:sz w:val="13"/>
                <w:szCs w:val="13"/>
              </w:rPr>
            </w:r>
            <w:r w:rsidR="00967E36">
              <w:rPr>
                <w:sz w:val="13"/>
                <w:szCs w:val="13"/>
              </w:rPr>
              <w:fldChar w:fldCharType="end"/>
            </w:r>
            <w:r w:rsidRPr="00D82A5B">
              <w:rPr>
                <w:sz w:val="13"/>
                <w:szCs w:val="13"/>
              </w:rPr>
            </w:r>
            <w:r w:rsidRPr="00D82A5B">
              <w:rPr>
                <w:sz w:val="13"/>
                <w:szCs w:val="13"/>
              </w:rPr>
              <w:fldChar w:fldCharType="separate"/>
            </w:r>
            <w:r w:rsidR="00A168C0" w:rsidRPr="00A168C0">
              <w:rPr>
                <w:noProof/>
                <w:sz w:val="13"/>
                <w:szCs w:val="13"/>
                <w:vertAlign w:val="superscript"/>
              </w:rPr>
              <w:t>[</w:t>
            </w:r>
            <w:hyperlink w:anchor="_ENREF_85" w:tooltip="Wang, 2004 #553" w:history="1">
              <w:r w:rsidR="00DF2A2B" w:rsidRPr="00A168C0">
                <w:rPr>
                  <w:noProof/>
                  <w:sz w:val="13"/>
                  <w:szCs w:val="13"/>
                  <w:vertAlign w:val="superscript"/>
                </w:rPr>
                <w:t>85</w:t>
              </w:r>
            </w:hyperlink>
            <w:r w:rsidR="00A168C0" w:rsidRPr="00A168C0">
              <w:rPr>
                <w:noProof/>
                <w:sz w:val="13"/>
                <w:szCs w:val="13"/>
                <w:vertAlign w:val="superscript"/>
              </w:rPr>
              <w:t xml:space="preserve">, </w:t>
            </w:r>
            <w:hyperlink w:anchor="_ENREF_102" w:tooltip="Pato-Doldán, 2016 #570" w:history="1">
              <w:r w:rsidR="00DF2A2B" w:rsidRPr="00A168C0">
                <w:rPr>
                  <w:noProof/>
                  <w:sz w:val="13"/>
                  <w:szCs w:val="13"/>
                  <w:vertAlign w:val="superscript"/>
                </w:rPr>
                <w:t>102</w:t>
              </w:r>
            </w:hyperlink>
            <w:r w:rsidR="00A168C0" w:rsidRPr="00A168C0">
              <w:rPr>
                <w:noProof/>
                <w:sz w:val="13"/>
                <w:szCs w:val="13"/>
                <w:vertAlign w:val="superscript"/>
              </w:rPr>
              <w:t>]</w:t>
            </w:r>
            <w:r w:rsidRPr="00D82A5B">
              <w:rPr>
                <w:sz w:val="13"/>
                <w:szCs w:val="13"/>
              </w:rPr>
              <w:fldChar w:fldCharType="end"/>
            </w:r>
          </w:p>
        </w:tc>
      </w:tr>
      <w:tr w:rsidR="006927EC" w:rsidRPr="00BD4217" w14:paraId="2CAC2303" w14:textId="77777777" w:rsidTr="00DF2A2B">
        <w:tc>
          <w:tcPr>
            <w:tcW w:w="1030" w:type="pct"/>
          </w:tcPr>
          <w:p w14:paraId="2771C932" w14:textId="77777777" w:rsidR="0009330B" w:rsidRPr="00BD4217" w:rsidRDefault="0009330B" w:rsidP="00D82A5B">
            <w:pPr>
              <w:pStyle w:val="3--zhu0"/>
              <w:rPr>
                <w:sz w:val="13"/>
                <w:szCs w:val="13"/>
              </w:rPr>
            </w:pPr>
            <w:r w:rsidRPr="00BD4217">
              <w:rPr>
                <w:sz w:val="13"/>
                <w:szCs w:val="13"/>
              </w:rPr>
              <w:t>[NH</w:t>
            </w:r>
            <w:r w:rsidRPr="00BD4217">
              <w:rPr>
                <w:sz w:val="13"/>
                <w:szCs w:val="13"/>
                <w:vertAlign w:val="subscript"/>
              </w:rPr>
              <w:t>2</w:t>
            </w:r>
            <w:r w:rsidRPr="00BD4217">
              <w:rPr>
                <w:sz w:val="13"/>
                <w:szCs w:val="13"/>
              </w:rPr>
              <w:t>NH</w:t>
            </w:r>
            <w:r w:rsidRPr="00BD4217">
              <w:rPr>
                <w:sz w:val="13"/>
                <w:szCs w:val="13"/>
                <w:vertAlign w:val="subscript"/>
              </w:rPr>
              <w:t>3</w:t>
            </w:r>
            <w:r w:rsidRPr="00BD4217">
              <w:rPr>
                <w:sz w:val="13"/>
                <w:szCs w:val="13"/>
              </w:rPr>
              <w:t>][Mn(HCOO)</w:t>
            </w:r>
            <w:r w:rsidRPr="00BD4217">
              <w:rPr>
                <w:sz w:val="13"/>
                <w:szCs w:val="13"/>
                <w:vertAlign w:val="subscript"/>
              </w:rPr>
              <w:t>3</w:t>
            </w:r>
            <w:r w:rsidRPr="00BD4217">
              <w:rPr>
                <w:sz w:val="13"/>
                <w:szCs w:val="13"/>
              </w:rPr>
              <w:t>]</w:t>
            </w:r>
          </w:p>
        </w:tc>
        <w:tc>
          <w:tcPr>
            <w:tcW w:w="680" w:type="pct"/>
          </w:tcPr>
          <w:p w14:paraId="53403C09" w14:textId="77777777" w:rsidR="0009330B" w:rsidRPr="00BD4217" w:rsidRDefault="0009330B" w:rsidP="00D82A5B">
            <w:pPr>
              <w:pStyle w:val="3--zhu0"/>
              <w:rPr>
                <w:sz w:val="13"/>
                <w:szCs w:val="13"/>
              </w:rPr>
            </w:pPr>
            <w:r w:rsidRPr="00BD4217">
              <w:rPr>
                <w:i/>
                <w:sz w:val="13"/>
                <w:szCs w:val="13"/>
              </w:rPr>
              <w:t>Pnma</w:t>
            </w:r>
          </w:p>
        </w:tc>
        <w:tc>
          <w:tcPr>
            <w:tcW w:w="680" w:type="pct"/>
          </w:tcPr>
          <w:p w14:paraId="624BF9F0" w14:textId="77777777" w:rsidR="0009330B" w:rsidRPr="00BD4217" w:rsidRDefault="0009330B" w:rsidP="00D82A5B">
            <w:pPr>
              <w:pStyle w:val="3--zhu0"/>
              <w:rPr>
                <w:sz w:val="13"/>
                <w:szCs w:val="13"/>
              </w:rPr>
            </w:pPr>
            <w:r w:rsidRPr="00BD4217">
              <w:rPr>
                <w:i/>
                <w:sz w:val="13"/>
                <w:szCs w:val="13"/>
              </w:rPr>
              <w:t>Pna</w:t>
            </w:r>
            <w:r w:rsidRPr="00BD4217">
              <w:rPr>
                <w:sz w:val="13"/>
                <w:szCs w:val="13"/>
              </w:rPr>
              <w:t>2</w:t>
            </w:r>
            <w:r w:rsidRPr="00BD4217">
              <w:rPr>
                <w:sz w:val="13"/>
                <w:szCs w:val="13"/>
                <w:vertAlign w:val="subscript"/>
              </w:rPr>
              <w:t>1</w:t>
            </w:r>
          </w:p>
        </w:tc>
        <w:tc>
          <w:tcPr>
            <w:tcW w:w="538" w:type="pct"/>
          </w:tcPr>
          <w:p w14:paraId="17C04FC5" w14:textId="77777777" w:rsidR="0009330B" w:rsidRPr="00BD4217" w:rsidRDefault="0009330B" w:rsidP="00D82A5B">
            <w:pPr>
              <w:pStyle w:val="3--zhu0"/>
              <w:rPr>
                <w:sz w:val="13"/>
                <w:szCs w:val="13"/>
              </w:rPr>
            </w:pPr>
            <w:r w:rsidRPr="00BD4217">
              <w:rPr>
                <w:sz w:val="13"/>
                <w:szCs w:val="13"/>
              </w:rPr>
              <w:t>Yes, PE−FE</w:t>
            </w:r>
          </w:p>
        </w:tc>
        <w:tc>
          <w:tcPr>
            <w:tcW w:w="290" w:type="pct"/>
          </w:tcPr>
          <w:p w14:paraId="47C0FB67" w14:textId="77777777" w:rsidR="0009330B" w:rsidRPr="00BD4217" w:rsidRDefault="0009330B" w:rsidP="00D82A5B">
            <w:pPr>
              <w:pStyle w:val="3--zhu0"/>
              <w:rPr>
                <w:sz w:val="13"/>
                <w:szCs w:val="13"/>
              </w:rPr>
            </w:pPr>
            <w:r w:rsidRPr="00BD4217">
              <w:rPr>
                <w:sz w:val="13"/>
                <w:szCs w:val="13"/>
              </w:rPr>
              <w:t>355</w:t>
            </w:r>
          </w:p>
        </w:tc>
        <w:tc>
          <w:tcPr>
            <w:tcW w:w="439" w:type="pct"/>
          </w:tcPr>
          <w:p w14:paraId="51797928" w14:textId="77777777" w:rsidR="0009330B" w:rsidRPr="00BD4217" w:rsidRDefault="0009330B" w:rsidP="00D82A5B">
            <w:pPr>
              <w:pStyle w:val="3--zhu0"/>
              <w:rPr>
                <w:sz w:val="13"/>
                <w:szCs w:val="13"/>
              </w:rPr>
            </w:pPr>
            <w:r w:rsidRPr="00BD4217">
              <w:rPr>
                <w:sz w:val="13"/>
                <w:szCs w:val="13"/>
              </w:rPr>
              <w:t>1.8</w:t>
            </w:r>
            <w:r w:rsidRPr="00BD4217">
              <w:rPr>
                <w:i/>
                <w:sz w:val="13"/>
                <w:szCs w:val="13"/>
                <w:vertAlign w:val="superscript"/>
              </w:rPr>
              <w:t>a</w:t>
            </w:r>
          </w:p>
        </w:tc>
        <w:tc>
          <w:tcPr>
            <w:tcW w:w="632" w:type="pct"/>
          </w:tcPr>
          <w:p w14:paraId="3C29CC19" w14:textId="77777777" w:rsidR="0009330B" w:rsidRPr="00BD4217" w:rsidRDefault="0009330B" w:rsidP="00D82A5B">
            <w:pPr>
              <w:pStyle w:val="3--zhu0"/>
              <w:rPr>
                <w:sz w:val="13"/>
                <w:szCs w:val="13"/>
              </w:rPr>
            </w:pPr>
            <w:r w:rsidRPr="00BD4217">
              <w:rPr>
                <w:iCs/>
                <w:sz w:val="13"/>
                <w:szCs w:val="13"/>
              </w:rPr>
              <w:t>spin−canted AF</w:t>
            </w:r>
          </w:p>
        </w:tc>
        <w:tc>
          <w:tcPr>
            <w:tcW w:w="221" w:type="pct"/>
          </w:tcPr>
          <w:p w14:paraId="2A87A962" w14:textId="77777777" w:rsidR="0009330B" w:rsidRPr="00BD4217" w:rsidRDefault="0009330B" w:rsidP="00D82A5B">
            <w:pPr>
              <w:pStyle w:val="3--zhu0"/>
              <w:rPr>
                <w:sz w:val="13"/>
                <w:szCs w:val="13"/>
              </w:rPr>
            </w:pPr>
            <w:r w:rsidRPr="00BD4217">
              <w:rPr>
                <w:sz w:val="13"/>
                <w:szCs w:val="13"/>
              </w:rPr>
              <w:t>7.9</w:t>
            </w:r>
          </w:p>
        </w:tc>
        <w:tc>
          <w:tcPr>
            <w:tcW w:w="490" w:type="pct"/>
          </w:tcPr>
          <w:p w14:paraId="3179E753" w14:textId="616C308E" w:rsidR="0009330B" w:rsidRPr="00BD4217" w:rsidRDefault="0009330B" w:rsidP="00D82A5B">
            <w:pPr>
              <w:pStyle w:val="3--zhu0"/>
              <w:rPr>
                <w:sz w:val="13"/>
                <w:szCs w:val="13"/>
              </w:rPr>
            </w:pPr>
            <w:r w:rsidRPr="00D82A5B">
              <w:rPr>
                <w:sz w:val="13"/>
                <w:szCs w:val="13"/>
              </w:rPr>
              <w:fldChar w:fldCharType="begin">
                <w:fldData xml:space="preserve">PEVuZE5vdGU+PENpdGU+PEF1dGhvcj5DaGVuPC9BdXRob3I+PFllYXI+MjAxNDwvWWVhcj48UmVj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</w:fldData>
              </w:fldChar>
            </w:r>
            <w:r w:rsidR="00967E36">
              <w:rPr>
                <w:sz w:val="13"/>
                <w:szCs w:val="13"/>
              </w:rPr>
              <w:instrText xml:space="preserve"> ADDIN EN.CITE </w:instrText>
            </w:r>
            <w:r w:rsidR="00967E36">
              <w:rPr>
                <w:sz w:val="13"/>
                <w:szCs w:val="13"/>
              </w:rPr>
              <w:fldChar w:fldCharType="begin">
                <w:fldData xml:space="preserve">PEVuZE5vdGU+PENpdGU+PEF1dGhvcj5DaGVuPC9BdXRob3I+PFllYXI+MjAxNDwvWWVhcj48UmVj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</w:fldData>
              </w:fldChar>
            </w:r>
            <w:r w:rsidR="00967E36">
              <w:rPr>
                <w:sz w:val="13"/>
                <w:szCs w:val="13"/>
              </w:rPr>
              <w:instrText xml:space="preserve"> ADDIN EN.CITE.DATA </w:instrText>
            </w:r>
            <w:r w:rsidR="00967E36">
              <w:rPr>
                <w:sz w:val="13"/>
                <w:szCs w:val="13"/>
              </w:rPr>
            </w:r>
            <w:r w:rsidR="00967E36">
              <w:rPr>
                <w:sz w:val="13"/>
                <w:szCs w:val="13"/>
              </w:rPr>
              <w:fldChar w:fldCharType="end"/>
            </w:r>
            <w:r w:rsidRPr="00D82A5B">
              <w:rPr>
                <w:sz w:val="13"/>
                <w:szCs w:val="13"/>
              </w:rPr>
            </w:r>
            <w:r w:rsidRPr="00D82A5B">
              <w:rPr>
                <w:sz w:val="13"/>
                <w:szCs w:val="13"/>
              </w:rPr>
              <w:fldChar w:fldCharType="separate"/>
            </w:r>
            <w:r w:rsidR="00A168C0" w:rsidRPr="00A168C0">
              <w:rPr>
                <w:noProof/>
                <w:sz w:val="13"/>
                <w:szCs w:val="13"/>
                <w:vertAlign w:val="superscript"/>
              </w:rPr>
              <w:t>[</w:t>
            </w:r>
            <w:hyperlink w:anchor="_ENREF_103" w:tooltip="Chen, 2014 #571" w:history="1">
              <w:r w:rsidR="00DF2A2B" w:rsidRPr="00A168C0">
                <w:rPr>
                  <w:noProof/>
                  <w:sz w:val="13"/>
                  <w:szCs w:val="13"/>
                  <w:vertAlign w:val="superscript"/>
                </w:rPr>
                <w:t>103</w:t>
              </w:r>
            </w:hyperlink>
            <w:r w:rsidR="00A168C0" w:rsidRPr="00A168C0">
              <w:rPr>
                <w:noProof/>
                <w:sz w:val="13"/>
                <w:szCs w:val="13"/>
                <w:vertAlign w:val="superscript"/>
              </w:rPr>
              <w:t xml:space="preserve">, </w:t>
            </w:r>
            <w:hyperlink w:anchor="_ENREF_104" w:tooltip="Maczka, 2016 #572" w:history="1">
              <w:r w:rsidR="00DF2A2B" w:rsidRPr="00A168C0">
                <w:rPr>
                  <w:noProof/>
                  <w:sz w:val="13"/>
                  <w:szCs w:val="13"/>
                  <w:vertAlign w:val="superscript"/>
                </w:rPr>
                <w:t>104</w:t>
              </w:r>
            </w:hyperlink>
            <w:r w:rsidR="00A168C0" w:rsidRPr="00A168C0">
              <w:rPr>
                <w:noProof/>
                <w:sz w:val="13"/>
                <w:szCs w:val="13"/>
                <w:vertAlign w:val="superscript"/>
              </w:rPr>
              <w:t>]</w:t>
            </w:r>
            <w:r w:rsidRPr="00D82A5B">
              <w:rPr>
                <w:sz w:val="13"/>
                <w:szCs w:val="13"/>
              </w:rPr>
              <w:fldChar w:fldCharType="end"/>
            </w:r>
          </w:p>
        </w:tc>
      </w:tr>
      <w:tr w:rsidR="006927EC" w:rsidRPr="00BD4217" w14:paraId="70697694" w14:textId="77777777" w:rsidTr="00DF2A2B">
        <w:tc>
          <w:tcPr>
            <w:tcW w:w="1030" w:type="pct"/>
          </w:tcPr>
          <w:p w14:paraId="62C7E4FB" w14:textId="77777777" w:rsidR="0009330B" w:rsidRPr="00BD4217" w:rsidRDefault="0009330B" w:rsidP="00D82A5B">
            <w:pPr>
              <w:pStyle w:val="3--zhu0"/>
              <w:rPr>
                <w:sz w:val="13"/>
                <w:szCs w:val="13"/>
              </w:rPr>
            </w:pPr>
            <w:r w:rsidRPr="00BD4217">
              <w:rPr>
                <w:sz w:val="13"/>
                <w:szCs w:val="13"/>
              </w:rPr>
              <w:t>[(CH</w:t>
            </w:r>
            <w:r w:rsidRPr="00BD4217">
              <w:rPr>
                <w:sz w:val="13"/>
                <w:szCs w:val="13"/>
                <w:vertAlign w:val="subscript"/>
              </w:rPr>
              <w:t>3</w:t>
            </w:r>
            <w:r w:rsidRPr="00BD4217">
              <w:rPr>
                <w:sz w:val="13"/>
                <w:szCs w:val="13"/>
              </w:rPr>
              <w:t>)</w:t>
            </w:r>
            <w:r w:rsidRPr="00BD4217">
              <w:rPr>
                <w:sz w:val="13"/>
                <w:szCs w:val="13"/>
                <w:vertAlign w:val="subscript"/>
              </w:rPr>
              <w:t>2</w:t>
            </w:r>
            <w:r w:rsidRPr="00BD4217">
              <w:rPr>
                <w:sz w:val="13"/>
                <w:szCs w:val="13"/>
              </w:rPr>
              <w:t>NH</w:t>
            </w:r>
            <w:r w:rsidRPr="00BD4217">
              <w:rPr>
                <w:sz w:val="13"/>
                <w:szCs w:val="13"/>
                <w:vertAlign w:val="subscript"/>
              </w:rPr>
              <w:t>2</w:t>
            </w:r>
            <w:r w:rsidRPr="00BD4217">
              <w:rPr>
                <w:sz w:val="13"/>
                <w:szCs w:val="13"/>
              </w:rPr>
              <w:t>][Mn(HCOO)</w:t>
            </w:r>
            <w:r w:rsidRPr="00BD4217">
              <w:rPr>
                <w:sz w:val="13"/>
                <w:szCs w:val="13"/>
                <w:vertAlign w:val="subscript"/>
              </w:rPr>
              <w:t>3</w:t>
            </w:r>
            <w:r w:rsidRPr="00BD4217">
              <w:rPr>
                <w:sz w:val="13"/>
                <w:szCs w:val="13"/>
              </w:rPr>
              <w:t>]</w:t>
            </w:r>
          </w:p>
        </w:tc>
        <w:tc>
          <w:tcPr>
            <w:tcW w:w="680" w:type="pct"/>
          </w:tcPr>
          <w:p w14:paraId="29A8688C" w14:textId="77777777" w:rsidR="0009330B" w:rsidRPr="00BD4217" w:rsidRDefault="0009330B" w:rsidP="00D82A5B">
            <w:pPr>
              <w:pStyle w:val="3--zhu0"/>
              <w:rPr>
                <w:sz w:val="13"/>
                <w:szCs w:val="13"/>
              </w:rPr>
            </w:pPr>
            <w:r w:rsidRPr="00BD4217">
              <w:rPr>
                <w:i/>
                <w:sz w:val="13"/>
                <w:szCs w:val="13"/>
              </w:rPr>
              <w:t>R</w:t>
            </w:r>
            <w:r w:rsidR="00101682" w:rsidRPr="00D82A5B">
              <w:rPr>
                <w:noProof/>
                <w:position w:val="-6"/>
                <w:sz w:val="13"/>
                <w:szCs w:val="13"/>
              </w:rPr>
              <w:object w:dxaOrig="118" w:dyaOrig="204" w14:anchorId="295D93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alt="" style="width:7.1pt;height:10.6pt;mso-width-percent:0;mso-height-percent:0;mso-width-percent:0;mso-height-percent:0" o:ole="">
                  <v:imagedata r:id="rId34" o:title=""/>
                </v:shape>
                <o:OLEObject Type="Embed" ProgID="Equation.DSMT4" ShapeID="_x0000_i1030" DrawAspect="Content" ObjectID="_1818747661" r:id="rId35"/>
              </w:object>
            </w:r>
            <w:r w:rsidRPr="00BD4217">
              <w:rPr>
                <w:i/>
                <w:sz w:val="13"/>
                <w:szCs w:val="13"/>
              </w:rPr>
              <w:t>c</w:t>
            </w:r>
          </w:p>
        </w:tc>
        <w:tc>
          <w:tcPr>
            <w:tcW w:w="680" w:type="pct"/>
          </w:tcPr>
          <w:p w14:paraId="3CBF83E6" w14:textId="77777777" w:rsidR="0009330B" w:rsidRPr="00BD4217" w:rsidRDefault="0009330B" w:rsidP="00D82A5B">
            <w:pPr>
              <w:pStyle w:val="3--zhu0"/>
              <w:rPr>
                <w:sz w:val="13"/>
                <w:szCs w:val="13"/>
              </w:rPr>
            </w:pPr>
            <w:r w:rsidRPr="00BD4217">
              <w:rPr>
                <w:i/>
                <w:sz w:val="13"/>
                <w:szCs w:val="13"/>
              </w:rPr>
              <w:t>Cc</w:t>
            </w:r>
          </w:p>
        </w:tc>
        <w:tc>
          <w:tcPr>
            <w:tcW w:w="538" w:type="pct"/>
          </w:tcPr>
          <w:p w14:paraId="1A33DB82" w14:textId="77777777" w:rsidR="0009330B" w:rsidRPr="00BD4217" w:rsidRDefault="0009330B" w:rsidP="00D82A5B">
            <w:pPr>
              <w:pStyle w:val="3--zhu0"/>
              <w:rPr>
                <w:sz w:val="13"/>
                <w:szCs w:val="13"/>
              </w:rPr>
            </w:pPr>
            <w:r w:rsidRPr="00BD4217">
              <w:rPr>
                <w:sz w:val="13"/>
                <w:szCs w:val="13"/>
              </w:rPr>
              <w:t>Yes, PE−FE</w:t>
            </w:r>
          </w:p>
        </w:tc>
        <w:tc>
          <w:tcPr>
            <w:tcW w:w="290" w:type="pct"/>
          </w:tcPr>
          <w:p w14:paraId="5278D29B" w14:textId="77777777" w:rsidR="0009330B" w:rsidRPr="00BD4217" w:rsidRDefault="0009330B" w:rsidP="00D82A5B">
            <w:pPr>
              <w:pStyle w:val="3--zhu0"/>
              <w:rPr>
                <w:sz w:val="13"/>
                <w:szCs w:val="13"/>
              </w:rPr>
            </w:pPr>
            <w:r w:rsidRPr="00BD4217">
              <w:rPr>
                <w:sz w:val="13"/>
                <w:szCs w:val="13"/>
              </w:rPr>
              <w:t>185</w:t>
            </w:r>
          </w:p>
        </w:tc>
        <w:tc>
          <w:tcPr>
            <w:tcW w:w="439" w:type="pct"/>
          </w:tcPr>
          <w:p w14:paraId="00346FFC" w14:textId="77777777" w:rsidR="0009330B" w:rsidRPr="00BD4217" w:rsidRDefault="0009330B" w:rsidP="00D82A5B">
            <w:pPr>
              <w:pStyle w:val="3--zhu0"/>
              <w:rPr>
                <w:sz w:val="13"/>
                <w:szCs w:val="13"/>
              </w:rPr>
            </w:pPr>
            <w:r w:rsidRPr="00BD4217">
              <w:rPr>
                <w:sz w:val="13"/>
                <w:szCs w:val="13"/>
              </w:rPr>
              <w:t>1.5</w:t>
            </w:r>
            <w:r w:rsidRPr="00BD4217">
              <w:rPr>
                <w:i/>
                <w:sz w:val="13"/>
                <w:szCs w:val="13"/>
                <w:vertAlign w:val="superscript"/>
              </w:rPr>
              <w:t>b</w:t>
            </w:r>
          </w:p>
        </w:tc>
        <w:tc>
          <w:tcPr>
            <w:tcW w:w="632" w:type="pct"/>
          </w:tcPr>
          <w:p w14:paraId="76B8CAB2" w14:textId="77777777" w:rsidR="0009330B" w:rsidRPr="00BD4217" w:rsidRDefault="0009330B" w:rsidP="00D82A5B">
            <w:pPr>
              <w:pStyle w:val="3--zhu0"/>
              <w:rPr>
                <w:sz w:val="13"/>
                <w:szCs w:val="13"/>
              </w:rPr>
            </w:pPr>
            <w:r w:rsidRPr="00BD4217">
              <w:rPr>
                <w:iCs/>
                <w:sz w:val="13"/>
                <w:szCs w:val="13"/>
              </w:rPr>
              <w:t>spin−canted AF</w:t>
            </w:r>
          </w:p>
        </w:tc>
        <w:tc>
          <w:tcPr>
            <w:tcW w:w="221" w:type="pct"/>
          </w:tcPr>
          <w:p w14:paraId="2A44F8B1" w14:textId="77777777" w:rsidR="0009330B" w:rsidRPr="00BD4217" w:rsidRDefault="0009330B" w:rsidP="00D82A5B">
            <w:pPr>
              <w:pStyle w:val="3--zhu0"/>
              <w:rPr>
                <w:sz w:val="13"/>
                <w:szCs w:val="13"/>
              </w:rPr>
            </w:pPr>
            <w:r w:rsidRPr="00BD4217">
              <w:rPr>
                <w:sz w:val="13"/>
                <w:szCs w:val="13"/>
              </w:rPr>
              <w:t>7.6</w:t>
            </w:r>
          </w:p>
        </w:tc>
        <w:tc>
          <w:tcPr>
            <w:tcW w:w="490" w:type="pct"/>
          </w:tcPr>
          <w:p w14:paraId="33056110" w14:textId="75412D55" w:rsidR="0009330B" w:rsidRPr="00BD4217" w:rsidRDefault="0009330B" w:rsidP="00D82A5B">
            <w:pPr>
              <w:pStyle w:val="3--zhu0"/>
              <w:rPr>
                <w:sz w:val="13"/>
                <w:szCs w:val="13"/>
              </w:rPr>
            </w:pPr>
            <w:r w:rsidRPr="00D82A5B">
              <w:rPr>
                <w:sz w:val="13"/>
                <w:szCs w:val="13"/>
              </w:rPr>
              <w:fldChar w:fldCharType="begin">
                <w:fldData xml:space="preserve">PEVuZE5vdGU+PENpdGU+PEF1dGhvcj5XYW5nPC9BdXRob3I+PFllYXI+MjAwNDwvWWVhcj48UmVj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</w:fldData>
              </w:fldChar>
            </w:r>
            <w:r w:rsidR="00967E36">
              <w:rPr>
                <w:sz w:val="13"/>
                <w:szCs w:val="13"/>
              </w:rPr>
              <w:instrText xml:space="preserve"> ADDIN EN.CITE </w:instrText>
            </w:r>
            <w:r w:rsidR="00967E36">
              <w:rPr>
                <w:sz w:val="13"/>
                <w:szCs w:val="13"/>
              </w:rPr>
              <w:fldChar w:fldCharType="begin">
                <w:fldData xml:space="preserve">PEVuZE5vdGU+PENpdGU+PEF1dGhvcj5XYW5nPC9BdXRob3I+PFllYXI+MjAwNDwvWWVhcj48UmVj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</w:fldData>
              </w:fldChar>
            </w:r>
            <w:r w:rsidR="00967E36">
              <w:rPr>
                <w:sz w:val="13"/>
                <w:szCs w:val="13"/>
              </w:rPr>
              <w:instrText xml:space="preserve"> ADDIN EN.CITE.DATA </w:instrText>
            </w:r>
            <w:r w:rsidR="00967E36">
              <w:rPr>
                <w:sz w:val="13"/>
                <w:szCs w:val="13"/>
              </w:rPr>
            </w:r>
            <w:r w:rsidR="00967E36">
              <w:rPr>
                <w:sz w:val="13"/>
                <w:szCs w:val="13"/>
              </w:rPr>
              <w:fldChar w:fldCharType="end"/>
            </w:r>
            <w:r w:rsidRPr="00D82A5B">
              <w:rPr>
                <w:sz w:val="13"/>
                <w:szCs w:val="13"/>
              </w:rPr>
            </w:r>
            <w:r w:rsidRPr="00D82A5B">
              <w:rPr>
                <w:sz w:val="13"/>
                <w:szCs w:val="13"/>
              </w:rPr>
              <w:fldChar w:fldCharType="separate"/>
            </w:r>
            <w:r w:rsidR="00A168C0" w:rsidRPr="00A168C0">
              <w:rPr>
                <w:noProof/>
                <w:sz w:val="13"/>
                <w:szCs w:val="13"/>
                <w:vertAlign w:val="superscript"/>
              </w:rPr>
              <w:t>[</w:t>
            </w:r>
            <w:hyperlink w:anchor="_ENREF_85" w:tooltip="Wang, 2004 #553" w:history="1">
              <w:r w:rsidR="00DF2A2B" w:rsidRPr="00A168C0">
                <w:rPr>
                  <w:noProof/>
                  <w:sz w:val="13"/>
                  <w:szCs w:val="13"/>
                  <w:vertAlign w:val="superscript"/>
                </w:rPr>
                <w:t>85</w:t>
              </w:r>
            </w:hyperlink>
            <w:r w:rsidR="00A168C0" w:rsidRPr="00A168C0">
              <w:rPr>
                <w:noProof/>
                <w:sz w:val="13"/>
                <w:szCs w:val="13"/>
                <w:vertAlign w:val="superscript"/>
              </w:rPr>
              <w:t xml:space="preserve">, </w:t>
            </w:r>
            <w:hyperlink w:anchor="_ENREF_86" w:tooltip="Wang, 2004 #554" w:history="1">
              <w:r w:rsidR="00DF2A2B" w:rsidRPr="00A168C0">
                <w:rPr>
                  <w:noProof/>
                  <w:sz w:val="13"/>
                  <w:szCs w:val="13"/>
                  <w:vertAlign w:val="superscript"/>
                </w:rPr>
                <w:t>86</w:t>
              </w:r>
            </w:hyperlink>
            <w:r w:rsidR="00A168C0" w:rsidRPr="00A168C0">
              <w:rPr>
                <w:noProof/>
                <w:sz w:val="13"/>
                <w:szCs w:val="13"/>
                <w:vertAlign w:val="superscript"/>
              </w:rPr>
              <w:t xml:space="preserve">, </w:t>
            </w:r>
            <w:hyperlink w:anchor="_ENREF_91" w:tooltip="Jain, 2009 #559" w:history="1">
              <w:r w:rsidR="00DF2A2B" w:rsidRPr="00A168C0">
                <w:rPr>
                  <w:noProof/>
                  <w:sz w:val="13"/>
                  <w:szCs w:val="13"/>
                  <w:vertAlign w:val="superscript"/>
                </w:rPr>
                <w:t>91</w:t>
              </w:r>
            </w:hyperlink>
            <w:r w:rsidR="00A168C0" w:rsidRPr="00A168C0">
              <w:rPr>
                <w:noProof/>
                <w:sz w:val="13"/>
                <w:szCs w:val="13"/>
                <w:vertAlign w:val="superscript"/>
              </w:rPr>
              <w:t xml:space="preserve">, </w:t>
            </w:r>
            <w:hyperlink w:anchor="_ENREF_92" w:tooltip="Sanchez-Andujar, 2010 #560" w:history="1">
              <w:r w:rsidR="00DF2A2B" w:rsidRPr="00A168C0">
                <w:rPr>
                  <w:noProof/>
                  <w:sz w:val="13"/>
                  <w:szCs w:val="13"/>
                  <w:vertAlign w:val="superscript"/>
                </w:rPr>
                <w:t>92</w:t>
              </w:r>
            </w:hyperlink>
            <w:r w:rsidR="00A168C0" w:rsidRPr="00A168C0">
              <w:rPr>
                <w:noProof/>
                <w:sz w:val="13"/>
                <w:szCs w:val="13"/>
                <w:vertAlign w:val="superscript"/>
              </w:rPr>
              <w:t xml:space="preserve">, </w:t>
            </w:r>
            <w:hyperlink w:anchor="_ENREF_105" w:tooltip="Maczka, 2014 #573" w:history="1">
              <w:r w:rsidR="00DF2A2B" w:rsidRPr="00A168C0">
                <w:rPr>
                  <w:noProof/>
                  <w:sz w:val="13"/>
                  <w:szCs w:val="13"/>
                  <w:vertAlign w:val="superscript"/>
                </w:rPr>
                <w:t>105</w:t>
              </w:r>
            </w:hyperlink>
            <w:r w:rsidR="00A168C0" w:rsidRPr="00A168C0">
              <w:rPr>
                <w:noProof/>
                <w:sz w:val="13"/>
                <w:szCs w:val="13"/>
                <w:vertAlign w:val="superscript"/>
              </w:rPr>
              <w:t>]</w:t>
            </w:r>
            <w:r w:rsidRPr="00D82A5B">
              <w:rPr>
                <w:sz w:val="13"/>
                <w:szCs w:val="13"/>
              </w:rPr>
              <w:fldChar w:fldCharType="end"/>
            </w:r>
          </w:p>
        </w:tc>
      </w:tr>
      <w:tr w:rsidR="006927EC" w:rsidRPr="00BD4217" w14:paraId="76E5EF9C" w14:textId="77777777" w:rsidTr="00DF2A2B">
        <w:tc>
          <w:tcPr>
            <w:tcW w:w="1030" w:type="pct"/>
          </w:tcPr>
          <w:p w14:paraId="18F70ED1" w14:textId="77777777" w:rsidR="0009330B" w:rsidRPr="00BD4217" w:rsidRDefault="0009330B" w:rsidP="00D82A5B">
            <w:pPr>
              <w:pStyle w:val="3--zhu0"/>
              <w:rPr>
                <w:sz w:val="13"/>
                <w:szCs w:val="13"/>
              </w:rPr>
            </w:pPr>
            <w:r w:rsidRPr="00BD4217">
              <w:rPr>
                <w:sz w:val="13"/>
                <w:szCs w:val="13"/>
              </w:rPr>
              <w:t>[CH</w:t>
            </w:r>
            <w:r w:rsidRPr="00BD4217">
              <w:rPr>
                <w:sz w:val="13"/>
                <w:szCs w:val="13"/>
                <w:vertAlign w:val="subscript"/>
              </w:rPr>
              <w:t>3</w:t>
            </w:r>
            <w:r w:rsidRPr="00BD4217">
              <w:rPr>
                <w:sz w:val="13"/>
                <w:szCs w:val="13"/>
              </w:rPr>
              <w:t>CH</w:t>
            </w:r>
            <w:r w:rsidRPr="00BD4217">
              <w:rPr>
                <w:sz w:val="13"/>
                <w:szCs w:val="13"/>
                <w:vertAlign w:val="subscript"/>
              </w:rPr>
              <w:t>2</w:t>
            </w:r>
            <w:r w:rsidRPr="00BD4217">
              <w:rPr>
                <w:sz w:val="13"/>
                <w:szCs w:val="13"/>
              </w:rPr>
              <w:t>NH</w:t>
            </w:r>
            <w:r w:rsidRPr="00BD4217">
              <w:rPr>
                <w:sz w:val="13"/>
                <w:szCs w:val="13"/>
                <w:vertAlign w:val="subscript"/>
              </w:rPr>
              <w:t>3</w:t>
            </w:r>
            <w:r w:rsidRPr="00BD4217">
              <w:rPr>
                <w:sz w:val="13"/>
                <w:szCs w:val="13"/>
              </w:rPr>
              <w:t>][Mn(HCOO)</w:t>
            </w:r>
            <w:r w:rsidRPr="00BD4217">
              <w:rPr>
                <w:sz w:val="13"/>
                <w:szCs w:val="13"/>
                <w:vertAlign w:val="subscript"/>
              </w:rPr>
              <w:t>3</w:t>
            </w:r>
            <w:r w:rsidRPr="00BD4217">
              <w:rPr>
                <w:sz w:val="13"/>
                <w:szCs w:val="13"/>
              </w:rPr>
              <w:t>]</w:t>
            </w:r>
          </w:p>
        </w:tc>
        <w:tc>
          <w:tcPr>
            <w:tcW w:w="680" w:type="pct"/>
          </w:tcPr>
          <w:p w14:paraId="590035ED" w14:textId="77777777" w:rsidR="0009330B" w:rsidRPr="00BD4217" w:rsidRDefault="0009330B" w:rsidP="00D82A5B">
            <w:pPr>
              <w:pStyle w:val="3--zhu0"/>
              <w:rPr>
                <w:sz w:val="13"/>
                <w:szCs w:val="13"/>
              </w:rPr>
            </w:pPr>
            <w:r w:rsidRPr="00BD4217">
              <w:rPr>
                <w:i/>
                <w:sz w:val="13"/>
                <w:szCs w:val="13"/>
              </w:rPr>
              <w:t>Pna</w:t>
            </w:r>
            <w:r w:rsidRPr="00BD4217">
              <w:rPr>
                <w:sz w:val="13"/>
                <w:szCs w:val="13"/>
              </w:rPr>
              <w:t>2</w:t>
            </w:r>
            <w:r w:rsidRPr="00BD4217">
              <w:rPr>
                <w:sz w:val="13"/>
                <w:szCs w:val="13"/>
                <w:vertAlign w:val="subscript"/>
              </w:rPr>
              <w:t>1</w:t>
            </w:r>
          </w:p>
        </w:tc>
        <w:tc>
          <w:tcPr>
            <w:tcW w:w="680" w:type="pct"/>
          </w:tcPr>
          <w:p w14:paraId="7821A24E" w14:textId="77777777" w:rsidR="0009330B" w:rsidRPr="00BD4217" w:rsidRDefault="0009330B" w:rsidP="00D82A5B">
            <w:pPr>
              <w:pStyle w:val="3--zhu0"/>
              <w:rPr>
                <w:sz w:val="13"/>
                <w:szCs w:val="13"/>
              </w:rPr>
            </w:pPr>
            <w:r w:rsidRPr="00BD4217">
              <w:rPr>
                <w:sz w:val="13"/>
                <w:szCs w:val="13"/>
              </w:rPr>
              <w:t>−</w:t>
            </w:r>
          </w:p>
        </w:tc>
        <w:tc>
          <w:tcPr>
            <w:tcW w:w="538" w:type="pct"/>
          </w:tcPr>
          <w:p w14:paraId="3D5C890A" w14:textId="77777777" w:rsidR="0009330B" w:rsidRPr="00BD4217" w:rsidRDefault="0009330B" w:rsidP="00D82A5B">
            <w:pPr>
              <w:pStyle w:val="3--zhu0"/>
              <w:rPr>
                <w:sz w:val="13"/>
                <w:szCs w:val="13"/>
              </w:rPr>
            </w:pPr>
            <w:r w:rsidRPr="00BD4217">
              <w:rPr>
                <w:sz w:val="13"/>
                <w:szCs w:val="13"/>
              </w:rPr>
              <w:t>No</w:t>
            </w:r>
          </w:p>
        </w:tc>
        <w:tc>
          <w:tcPr>
            <w:tcW w:w="290" w:type="pct"/>
          </w:tcPr>
          <w:p w14:paraId="22022478" w14:textId="77777777" w:rsidR="0009330B" w:rsidRPr="00BD4217" w:rsidRDefault="0009330B" w:rsidP="00D82A5B">
            <w:pPr>
              <w:pStyle w:val="3--zhu0"/>
              <w:rPr>
                <w:sz w:val="13"/>
                <w:szCs w:val="13"/>
              </w:rPr>
            </w:pPr>
            <w:r w:rsidRPr="00BD4217">
              <w:rPr>
                <w:sz w:val="13"/>
                <w:szCs w:val="13"/>
              </w:rPr>
              <w:t>−</w:t>
            </w:r>
          </w:p>
        </w:tc>
        <w:tc>
          <w:tcPr>
            <w:tcW w:w="439" w:type="pct"/>
          </w:tcPr>
          <w:p w14:paraId="473DCF48" w14:textId="77777777" w:rsidR="0009330B" w:rsidRPr="00BD4217" w:rsidRDefault="0009330B" w:rsidP="00D82A5B">
            <w:pPr>
              <w:pStyle w:val="3--zhu0"/>
              <w:rPr>
                <w:sz w:val="13"/>
                <w:szCs w:val="13"/>
              </w:rPr>
            </w:pPr>
            <w:r w:rsidRPr="00BD4217">
              <w:rPr>
                <w:sz w:val="13"/>
                <w:szCs w:val="13"/>
              </w:rPr>
              <w:t>1.7</w:t>
            </w:r>
            <w:r w:rsidRPr="00BD4217">
              <w:rPr>
                <w:i/>
                <w:sz w:val="13"/>
                <w:szCs w:val="13"/>
                <w:vertAlign w:val="superscript"/>
              </w:rPr>
              <w:t>a</w:t>
            </w:r>
            <w:r w:rsidRPr="00BD4217">
              <w:rPr>
                <w:sz w:val="13"/>
                <w:szCs w:val="13"/>
              </w:rPr>
              <w:t xml:space="preserve"> (1.6</w:t>
            </w:r>
            <w:r w:rsidRPr="00BD4217">
              <w:rPr>
                <w:i/>
                <w:sz w:val="13"/>
                <w:szCs w:val="13"/>
                <w:vertAlign w:val="superscript"/>
              </w:rPr>
              <w:t>c</w:t>
            </w:r>
            <w:r w:rsidRPr="00BD4217">
              <w:rPr>
                <w:sz w:val="13"/>
                <w:szCs w:val="13"/>
              </w:rPr>
              <w:t>)</w:t>
            </w:r>
          </w:p>
        </w:tc>
        <w:tc>
          <w:tcPr>
            <w:tcW w:w="632" w:type="pct"/>
          </w:tcPr>
          <w:p w14:paraId="2945E622" w14:textId="77777777" w:rsidR="0009330B" w:rsidRPr="00BD4217" w:rsidRDefault="0009330B" w:rsidP="00D82A5B">
            <w:pPr>
              <w:pStyle w:val="3--zhu0"/>
              <w:rPr>
                <w:sz w:val="13"/>
                <w:szCs w:val="13"/>
              </w:rPr>
            </w:pPr>
            <w:r w:rsidRPr="00BD4217">
              <w:rPr>
                <w:iCs/>
                <w:sz w:val="13"/>
                <w:szCs w:val="13"/>
              </w:rPr>
              <w:t>spin−canted AF</w:t>
            </w:r>
          </w:p>
        </w:tc>
        <w:tc>
          <w:tcPr>
            <w:tcW w:w="221" w:type="pct"/>
          </w:tcPr>
          <w:p w14:paraId="799A6C2E" w14:textId="77777777" w:rsidR="0009330B" w:rsidRPr="00BD4217" w:rsidRDefault="0009330B" w:rsidP="00D82A5B">
            <w:pPr>
              <w:pStyle w:val="3--zhu0"/>
              <w:rPr>
                <w:sz w:val="13"/>
                <w:szCs w:val="13"/>
              </w:rPr>
            </w:pPr>
            <w:r w:rsidRPr="00BD4217">
              <w:rPr>
                <w:sz w:val="13"/>
                <w:szCs w:val="13"/>
              </w:rPr>
              <w:t>7.6</w:t>
            </w:r>
          </w:p>
        </w:tc>
        <w:tc>
          <w:tcPr>
            <w:tcW w:w="490" w:type="pct"/>
          </w:tcPr>
          <w:p w14:paraId="34352C01" w14:textId="762BDBF4" w:rsidR="0009330B" w:rsidRPr="00BD4217" w:rsidRDefault="0009330B" w:rsidP="00D82A5B">
            <w:pPr>
              <w:pStyle w:val="3--zhu0"/>
              <w:rPr>
                <w:sz w:val="13"/>
                <w:szCs w:val="13"/>
              </w:rPr>
            </w:pPr>
            <w:r w:rsidRPr="00D82A5B">
              <w:rPr>
                <w:sz w:val="13"/>
                <w:szCs w:val="13"/>
              </w:rPr>
              <w:fldChar w:fldCharType="begin">
                <w:fldData xml:space="preserve">PEVuZE5vdGU+PENpdGU+PEF1dGhvcj5XYW5nPC9BdXRob3I+PFllYXI+MjAwNDwvWWVhcj48UmVj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</w:fldData>
              </w:fldChar>
            </w:r>
            <w:r w:rsidR="00967E36">
              <w:rPr>
                <w:sz w:val="13"/>
                <w:szCs w:val="13"/>
              </w:rPr>
              <w:instrText xml:space="preserve"> ADDIN EN.CITE </w:instrText>
            </w:r>
            <w:r w:rsidR="00967E36">
              <w:rPr>
                <w:sz w:val="13"/>
                <w:szCs w:val="13"/>
              </w:rPr>
              <w:fldChar w:fldCharType="begin">
                <w:fldData xml:space="preserve">PEVuZE5vdGU+PENpdGU+PEF1dGhvcj5XYW5nPC9BdXRob3I+PFllYXI+MjAwNDwvWWVhcj48UmVj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</w:fldData>
              </w:fldChar>
            </w:r>
            <w:r w:rsidR="00967E36">
              <w:rPr>
                <w:sz w:val="13"/>
                <w:szCs w:val="13"/>
              </w:rPr>
              <w:instrText xml:space="preserve"> ADDIN EN.CITE.DATA </w:instrText>
            </w:r>
            <w:r w:rsidR="00967E36">
              <w:rPr>
                <w:sz w:val="13"/>
                <w:szCs w:val="13"/>
              </w:rPr>
            </w:r>
            <w:r w:rsidR="00967E36">
              <w:rPr>
                <w:sz w:val="13"/>
                <w:szCs w:val="13"/>
              </w:rPr>
              <w:fldChar w:fldCharType="end"/>
            </w:r>
            <w:r w:rsidRPr="00D82A5B">
              <w:rPr>
                <w:sz w:val="13"/>
                <w:szCs w:val="13"/>
              </w:rPr>
            </w:r>
            <w:r w:rsidRPr="00D82A5B">
              <w:rPr>
                <w:sz w:val="13"/>
                <w:szCs w:val="13"/>
              </w:rPr>
              <w:fldChar w:fldCharType="separate"/>
            </w:r>
            <w:r w:rsidR="00A168C0" w:rsidRPr="00A168C0">
              <w:rPr>
                <w:noProof/>
                <w:sz w:val="13"/>
                <w:szCs w:val="13"/>
                <w:vertAlign w:val="superscript"/>
              </w:rPr>
              <w:t>[</w:t>
            </w:r>
            <w:hyperlink w:anchor="_ENREF_79" w:tooltip="Di Sante, 2013 #547" w:history="1">
              <w:r w:rsidR="00DF2A2B" w:rsidRPr="00A168C0">
                <w:rPr>
                  <w:noProof/>
                  <w:sz w:val="13"/>
                  <w:szCs w:val="13"/>
                  <w:vertAlign w:val="superscript"/>
                </w:rPr>
                <w:t>79</w:t>
              </w:r>
            </w:hyperlink>
            <w:r w:rsidR="00A168C0" w:rsidRPr="00A168C0">
              <w:rPr>
                <w:noProof/>
                <w:sz w:val="13"/>
                <w:szCs w:val="13"/>
                <w:vertAlign w:val="superscript"/>
              </w:rPr>
              <w:t xml:space="preserve">, </w:t>
            </w:r>
            <w:hyperlink w:anchor="_ENREF_85" w:tooltip="Wang, 2004 #553" w:history="1">
              <w:r w:rsidR="00DF2A2B" w:rsidRPr="00A168C0">
                <w:rPr>
                  <w:noProof/>
                  <w:sz w:val="13"/>
                  <w:szCs w:val="13"/>
                  <w:vertAlign w:val="superscript"/>
                </w:rPr>
                <w:t>85</w:t>
              </w:r>
            </w:hyperlink>
            <w:r w:rsidR="00A168C0" w:rsidRPr="00A168C0">
              <w:rPr>
                <w:noProof/>
                <w:sz w:val="13"/>
                <w:szCs w:val="13"/>
                <w:vertAlign w:val="superscript"/>
              </w:rPr>
              <w:t>]</w:t>
            </w:r>
            <w:r w:rsidRPr="00D82A5B">
              <w:rPr>
                <w:sz w:val="13"/>
                <w:szCs w:val="13"/>
              </w:rPr>
              <w:fldChar w:fldCharType="end"/>
            </w:r>
          </w:p>
        </w:tc>
      </w:tr>
      <w:tr w:rsidR="006927EC" w:rsidRPr="00BD4217" w14:paraId="2D20AD77" w14:textId="77777777" w:rsidTr="00DF2A2B">
        <w:tc>
          <w:tcPr>
            <w:tcW w:w="1030" w:type="pct"/>
          </w:tcPr>
          <w:p w14:paraId="6E263E49" w14:textId="77777777" w:rsidR="0009330B" w:rsidRPr="00BD4217" w:rsidRDefault="0009330B" w:rsidP="00D82A5B">
            <w:pPr>
              <w:pStyle w:val="3--zhu0"/>
              <w:rPr>
                <w:sz w:val="13"/>
                <w:szCs w:val="13"/>
              </w:rPr>
            </w:pPr>
            <w:r w:rsidRPr="00BD4217">
              <w:rPr>
                <w:sz w:val="13"/>
                <w:szCs w:val="13"/>
              </w:rPr>
              <w:t>[NH</w:t>
            </w:r>
            <w:r w:rsidRPr="00BD4217">
              <w:rPr>
                <w:sz w:val="13"/>
                <w:szCs w:val="13"/>
                <w:vertAlign w:val="subscript"/>
              </w:rPr>
              <w:t>2</w:t>
            </w:r>
            <w:r w:rsidRPr="00BD4217">
              <w:rPr>
                <w:sz w:val="13"/>
                <w:szCs w:val="13"/>
              </w:rPr>
              <w:t>CHNH</w:t>
            </w:r>
            <w:r w:rsidRPr="00BD4217">
              <w:rPr>
                <w:sz w:val="13"/>
                <w:szCs w:val="13"/>
                <w:vertAlign w:val="subscript"/>
              </w:rPr>
              <w:t>2</w:t>
            </w:r>
            <w:r w:rsidRPr="00BD4217">
              <w:rPr>
                <w:sz w:val="13"/>
                <w:szCs w:val="13"/>
              </w:rPr>
              <w:t>][Mn(HCOO)</w:t>
            </w:r>
            <w:r w:rsidRPr="00BD4217">
              <w:rPr>
                <w:sz w:val="13"/>
                <w:szCs w:val="13"/>
                <w:vertAlign w:val="subscript"/>
              </w:rPr>
              <w:t>3</w:t>
            </w:r>
            <w:r w:rsidRPr="00BD4217">
              <w:rPr>
                <w:sz w:val="13"/>
                <w:szCs w:val="13"/>
              </w:rPr>
              <w:t>]</w:t>
            </w:r>
          </w:p>
        </w:tc>
        <w:tc>
          <w:tcPr>
            <w:tcW w:w="680" w:type="pct"/>
          </w:tcPr>
          <w:p w14:paraId="4C307838" w14:textId="77777777" w:rsidR="0009330B" w:rsidRPr="00BD4217" w:rsidRDefault="0009330B" w:rsidP="00D82A5B">
            <w:pPr>
              <w:pStyle w:val="3--zhu0"/>
              <w:rPr>
                <w:sz w:val="13"/>
                <w:szCs w:val="13"/>
              </w:rPr>
            </w:pPr>
            <w:r w:rsidRPr="00BD4217">
              <w:rPr>
                <w:i/>
                <w:sz w:val="13"/>
                <w:szCs w:val="13"/>
              </w:rPr>
              <w:t>R</w:t>
            </w:r>
            <w:r w:rsidR="00101682" w:rsidRPr="00D82A5B">
              <w:rPr>
                <w:noProof/>
                <w:position w:val="-6"/>
                <w:sz w:val="13"/>
                <w:szCs w:val="13"/>
              </w:rPr>
              <w:object w:dxaOrig="118" w:dyaOrig="204" w14:anchorId="4AB9CDFE">
                <v:shape id="_x0000_i1029" type="#_x0000_t75" alt="" style="width:7.1pt;height:10.6pt;mso-width-percent:0;mso-height-percent:0;mso-width-percent:0;mso-height-percent:0" o:ole="">
                  <v:imagedata r:id="rId34" o:title=""/>
                </v:shape>
                <o:OLEObject Type="Embed" ProgID="Equation.DSMT4" ShapeID="_x0000_i1029" DrawAspect="Content" ObjectID="_1818747662" r:id="rId36"/>
              </w:object>
            </w:r>
            <w:r w:rsidRPr="00BD4217">
              <w:rPr>
                <w:i/>
                <w:sz w:val="13"/>
                <w:szCs w:val="13"/>
              </w:rPr>
              <w:t>c</w:t>
            </w:r>
          </w:p>
        </w:tc>
        <w:tc>
          <w:tcPr>
            <w:tcW w:w="680" w:type="pct"/>
          </w:tcPr>
          <w:p w14:paraId="7A80E65D" w14:textId="77777777" w:rsidR="0009330B" w:rsidRPr="00BD4217" w:rsidRDefault="0009330B" w:rsidP="00D82A5B">
            <w:pPr>
              <w:pStyle w:val="3--zhu0"/>
              <w:rPr>
                <w:sz w:val="13"/>
                <w:szCs w:val="13"/>
              </w:rPr>
            </w:pPr>
            <w:r w:rsidRPr="00BD4217">
              <w:rPr>
                <w:i/>
                <w:sz w:val="13"/>
                <w:szCs w:val="13"/>
              </w:rPr>
              <w:t>C</w:t>
            </w:r>
            <w:r w:rsidRPr="00BD4217">
              <w:rPr>
                <w:sz w:val="13"/>
                <w:szCs w:val="13"/>
              </w:rPr>
              <w:t>2/</w:t>
            </w:r>
            <w:r w:rsidRPr="00BD4217">
              <w:rPr>
                <w:i/>
                <w:sz w:val="13"/>
                <w:szCs w:val="13"/>
              </w:rPr>
              <w:t>c</w:t>
            </w:r>
          </w:p>
        </w:tc>
        <w:tc>
          <w:tcPr>
            <w:tcW w:w="538" w:type="pct"/>
          </w:tcPr>
          <w:p w14:paraId="3E127ED0" w14:textId="77777777" w:rsidR="0009330B" w:rsidRPr="00BD4217" w:rsidRDefault="0009330B" w:rsidP="00D82A5B">
            <w:pPr>
              <w:pStyle w:val="3--zhu0"/>
              <w:rPr>
                <w:sz w:val="13"/>
                <w:szCs w:val="13"/>
              </w:rPr>
            </w:pPr>
            <w:r w:rsidRPr="00BD4217">
              <w:rPr>
                <w:sz w:val="13"/>
                <w:szCs w:val="13"/>
              </w:rPr>
              <w:t>Yes, PE−AFE?</w:t>
            </w:r>
          </w:p>
        </w:tc>
        <w:tc>
          <w:tcPr>
            <w:tcW w:w="290" w:type="pct"/>
          </w:tcPr>
          <w:p w14:paraId="6697C34F" w14:textId="77777777" w:rsidR="0009330B" w:rsidRPr="00BD4217" w:rsidRDefault="0009330B" w:rsidP="00D82A5B">
            <w:pPr>
              <w:pStyle w:val="3--zhu0"/>
              <w:rPr>
                <w:sz w:val="13"/>
                <w:szCs w:val="13"/>
              </w:rPr>
            </w:pPr>
            <w:r w:rsidRPr="00BD4217">
              <w:rPr>
                <w:sz w:val="13"/>
                <w:szCs w:val="13"/>
              </w:rPr>
              <w:t>335</w:t>
            </w:r>
          </w:p>
        </w:tc>
        <w:tc>
          <w:tcPr>
            <w:tcW w:w="439" w:type="pct"/>
          </w:tcPr>
          <w:p w14:paraId="672C8E0E" w14:textId="77777777" w:rsidR="0009330B" w:rsidRPr="00BD4217" w:rsidRDefault="0009330B" w:rsidP="00D82A5B">
            <w:pPr>
              <w:pStyle w:val="3--zhu0"/>
              <w:rPr>
                <w:sz w:val="13"/>
                <w:szCs w:val="13"/>
              </w:rPr>
            </w:pPr>
          </w:p>
        </w:tc>
        <w:tc>
          <w:tcPr>
            <w:tcW w:w="632" w:type="pct"/>
          </w:tcPr>
          <w:p w14:paraId="33529F8E" w14:textId="77777777" w:rsidR="0009330B" w:rsidRPr="00BD4217" w:rsidRDefault="0009330B" w:rsidP="00D82A5B">
            <w:pPr>
              <w:pStyle w:val="3--zhu0"/>
              <w:rPr>
                <w:sz w:val="13"/>
                <w:szCs w:val="13"/>
              </w:rPr>
            </w:pPr>
            <w:r w:rsidRPr="00BD4217">
              <w:rPr>
                <w:iCs/>
                <w:sz w:val="13"/>
                <w:szCs w:val="13"/>
              </w:rPr>
              <w:t>spin−canted AF</w:t>
            </w:r>
          </w:p>
        </w:tc>
        <w:tc>
          <w:tcPr>
            <w:tcW w:w="221" w:type="pct"/>
          </w:tcPr>
          <w:p w14:paraId="03BFD6B8" w14:textId="77777777" w:rsidR="0009330B" w:rsidRPr="00BD4217" w:rsidRDefault="0009330B" w:rsidP="00D82A5B">
            <w:pPr>
              <w:pStyle w:val="3--zhu0"/>
              <w:rPr>
                <w:sz w:val="13"/>
                <w:szCs w:val="13"/>
              </w:rPr>
            </w:pPr>
            <w:r w:rsidRPr="00BD4217">
              <w:rPr>
                <w:sz w:val="13"/>
                <w:szCs w:val="13"/>
              </w:rPr>
              <w:t>8.0</w:t>
            </w:r>
          </w:p>
        </w:tc>
        <w:tc>
          <w:tcPr>
            <w:tcW w:w="490" w:type="pct"/>
          </w:tcPr>
          <w:p w14:paraId="719CF2EF" w14:textId="616CD472" w:rsidR="0009330B" w:rsidRPr="00BD4217" w:rsidRDefault="0009330B" w:rsidP="00D82A5B">
            <w:pPr>
              <w:pStyle w:val="3--zhu0"/>
              <w:rPr>
                <w:sz w:val="13"/>
                <w:szCs w:val="13"/>
              </w:rPr>
            </w:pPr>
            <w:r w:rsidRPr="00D82A5B">
              <w:rPr>
                <w:sz w:val="13"/>
                <w:szCs w:val="13"/>
              </w:rPr>
              <w:fldChar w:fldCharType="begin">
                <w:fldData xml:space="preserve">PEVuZE5vdGU+PENpdGU+PEF1dGhvcj5NYWN6a2E8L0F1dGhvcj48WWVhcj4yMDE0PC9ZZWFyPjxS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</w:fldData>
              </w:fldChar>
            </w:r>
            <w:r w:rsidR="00967E36">
              <w:rPr>
                <w:sz w:val="13"/>
                <w:szCs w:val="13"/>
              </w:rPr>
              <w:instrText xml:space="preserve"> ADDIN EN.CITE </w:instrText>
            </w:r>
            <w:r w:rsidR="00967E36">
              <w:rPr>
                <w:sz w:val="13"/>
                <w:szCs w:val="13"/>
              </w:rPr>
              <w:fldChar w:fldCharType="begin">
                <w:fldData xml:space="preserve">PEVuZE5vdGU+PENpdGU+PEF1dGhvcj5NYWN6a2E8L0F1dGhvcj48WWVhcj4yMDE0PC9ZZWFyPjxS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</w:fldData>
              </w:fldChar>
            </w:r>
            <w:r w:rsidR="00967E36">
              <w:rPr>
                <w:sz w:val="13"/>
                <w:szCs w:val="13"/>
              </w:rPr>
              <w:instrText xml:space="preserve"> ADDIN EN.CITE.DATA </w:instrText>
            </w:r>
            <w:r w:rsidR="00967E36">
              <w:rPr>
                <w:sz w:val="13"/>
                <w:szCs w:val="13"/>
              </w:rPr>
            </w:r>
            <w:r w:rsidR="00967E36">
              <w:rPr>
                <w:sz w:val="13"/>
                <w:szCs w:val="13"/>
              </w:rPr>
              <w:fldChar w:fldCharType="end"/>
            </w:r>
            <w:r w:rsidRPr="00D82A5B">
              <w:rPr>
                <w:sz w:val="13"/>
                <w:szCs w:val="13"/>
              </w:rPr>
            </w:r>
            <w:r w:rsidRPr="00D82A5B">
              <w:rPr>
                <w:sz w:val="13"/>
                <w:szCs w:val="13"/>
              </w:rPr>
              <w:fldChar w:fldCharType="separate"/>
            </w:r>
            <w:r w:rsidR="00A168C0" w:rsidRPr="00A168C0">
              <w:rPr>
                <w:noProof/>
                <w:sz w:val="13"/>
                <w:szCs w:val="13"/>
                <w:vertAlign w:val="superscript"/>
              </w:rPr>
              <w:t>[</w:t>
            </w:r>
            <w:hyperlink w:anchor="_ENREF_106" w:tooltip="Maczka, 2014 #574" w:history="1">
              <w:r w:rsidR="00DF2A2B" w:rsidRPr="00A168C0">
                <w:rPr>
                  <w:noProof/>
                  <w:sz w:val="13"/>
                  <w:szCs w:val="13"/>
                  <w:vertAlign w:val="superscript"/>
                </w:rPr>
                <w:t>106</w:t>
              </w:r>
            </w:hyperlink>
            <w:r w:rsidR="00A168C0" w:rsidRPr="00A168C0">
              <w:rPr>
                <w:noProof/>
                <w:sz w:val="13"/>
                <w:szCs w:val="13"/>
                <w:vertAlign w:val="superscript"/>
              </w:rPr>
              <w:t>]</w:t>
            </w:r>
            <w:r w:rsidRPr="00D82A5B">
              <w:rPr>
                <w:sz w:val="13"/>
                <w:szCs w:val="13"/>
              </w:rPr>
              <w:fldChar w:fldCharType="end"/>
            </w:r>
          </w:p>
        </w:tc>
      </w:tr>
      <w:tr w:rsidR="006927EC" w:rsidRPr="00BD4217" w14:paraId="66581518" w14:textId="77777777" w:rsidTr="00DF2A2B">
        <w:tc>
          <w:tcPr>
            <w:tcW w:w="1030" w:type="pct"/>
          </w:tcPr>
          <w:p w14:paraId="59AB84C5" w14:textId="77777777" w:rsidR="0009330B" w:rsidRPr="00BD4217" w:rsidRDefault="0009330B" w:rsidP="00D82A5B">
            <w:pPr>
              <w:pStyle w:val="3--zhu0"/>
              <w:rPr>
                <w:sz w:val="13"/>
                <w:szCs w:val="13"/>
              </w:rPr>
            </w:pPr>
            <w:r w:rsidRPr="00BD4217">
              <w:rPr>
                <w:sz w:val="13"/>
                <w:szCs w:val="13"/>
              </w:rPr>
              <w:t>[CH</w:t>
            </w:r>
            <w:r w:rsidRPr="00BD4217">
              <w:rPr>
                <w:sz w:val="13"/>
                <w:szCs w:val="13"/>
                <w:vertAlign w:val="subscript"/>
              </w:rPr>
              <w:t>3</w:t>
            </w:r>
            <w:r w:rsidRPr="00BD4217">
              <w:rPr>
                <w:sz w:val="13"/>
                <w:szCs w:val="13"/>
              </w:rPr>
              <w:t>NH</w:t>
            </w:r>
            <w:r w:rsidRPr="00BD4217">
              <w:rPr>
                <w:sz w:val="13"/>
                <w:szCs w:val="13"/>
                <w:vertAlign w:val="subscript"/>
              </w:rPr>
              <w:t>2</w:t>
            </w:r>
            <w:r w:rsidRPr="00BD4217">
              <w:rPr>
                <w:sz w:val="13"/>
                <w:szCs w:val="13"/>
              </w:rPr>
              <w:t>NH</w:t>
            </w:r>
            <w:r w:rsidRPr="00BD4217">
              <w:rPr>
                <w:sz w:val="13"/>
                <w:szCs w:val="13"/>
                <w:vertAlign w:val="subscript"/>
              </w:rPr>
              <w:t>2</w:t>
            </w:r>
            <w:r w:rsidRPr="00BD4217">
              <w:rPr>
                <w:sz w:val="13"/>
                <w:szCs w:val="13"/>
              </w:rPr>
              <w:t>][Mn(HCOO)</w:t>
            </w:r>
            <w:r w:rsidRPr="00BD4217">
              <w:rPr>
                <w:sz w:val="13"/>
                <w:szCs w:val="13"/>
                <w:vertAlign w:val="subscript"/>
              </w:rPr>
              <w:t>3</w:t>
            </w:r>
            <w:r w:rsidRPr="00BD4217">
              <w:rPr>
                <w:sz w:val="13"/>
                <w:szCs w:val="13"/>
              </w:rPr>
              <w:t>]</w:t>
            </w:r>
          </w:p>
        </w:tc>
        <w:tc>
          <w:tcPr>
            <w:tcW w:w="680" w:type="pct"/>
          </w:tcPr>
          <w:p w14:paraId="241171E7" w14:textId="77777777" w:rsidR="0009330B" w:rsidRPr="00BD4217" w:rsidRDefault="0009330B" w:rsidP="00D82A5B">
            <w:pPr>
              <w:pStyle w:val="3--zhu0"/>
              <w:rPr>
                <w:sz w:val="13"/>
                <w:szCs w:val="13"/>
              </w:rPr>
            </w:pPr>
            <w:r w:rsidRPr="00BD4217">
              <w:rPr>
                <w:sz w:val="13"/>
                <w:szCs w:val="13"/>
              </w:rPr>
              <w:t xml:space="preserve">I: </w:t>
            </w:r>
            <w:r w:rsidRPr="00BD4217">
              <w:rPr>
                <w:i/>
                <w:sz w:val="13"/>
                <w:szCs w:val="13"/>
              </w:rPr>
              <w:t>R</w:t>
            </w:r>
            <w:r w:rsidR="00101682" w:rsidRPr="00D82A5B">
              <w:rPr>
                <w:noProof/>
                <w:position w:val="-6"/>
                <w:sz w:val="13"/>
                <w:szCs w:val="13"/>
              </w:rPr>
              <w:object w:dxaOrig="118" w:dyaOrig="204" w14:anchorId="1EF7A1A4">
                <v:shape id="_x0000_i1028" type="#_x0000_t75" alt="" style="width:7.1pt;height:10.6pt;mso-width-percent:0;mso-height-percent:0;mso-width-percent:0;mso-height-percent:0" o:ole="">
                  <v:imagedata r:id="rId34" o:title=""/>
                </v:shape>
                <o:OLEObject Type="Embed" ProgID="Equation.DSMT4" ShapeID="_x0000_i1028" DrawAspect="Content" ObjectID="_1818747663" r:id="rId37"/>
              </w:object>
            </w:r>
            <w:r w:rsidRPr="00BD4217">
              <w:rPr>
                <w:i/>
                <w:sz w:val="13"/>
                <w:szCs w:val="13"/>
              </w:rPr>
              <w:t>c</w:t>
            </w:r>
          </w:p>
          <w:p w14:paraId="4C4B79D1" w14:textId="77777777" w:rsidR="0009330B" w:rsidRPr="00BD4217" w:rsidRDefault="0009330B" w:rsidP="00D82A5B">
            <w:pPr>
              <w:pStyle w:val="3--zhu0"/>
              <w:rPr>
                <w:sz w:val="13"/>
                <w:szCs w:val="13"/>
              </w:rPr>
            </w:pPr>
            <w:r w:rsidRPr="00BD4217">
              <w:rPr>
                <w:sz w:val="13"/>
                <w:szCs w:val="13"/>
              </w:rPr>
              <w:t xml:space="preserve">II: </w:t>
            </w:r>
            <w:r w:rsidRPr="00BD4217">
              <w:rPr>
                <w:i/>
                <w:sz w:val="13"/>
                <w:szCs w:val="13"/>
              </w:rPr>
              <w:t>R</w:t>
            </w:r>
            <w:r w:rsidRPr="00BD4217">
              <w:rPr>
                <w:sz w:val="13"/>
                <w:szCs w:val="13"/>
              </w:rPr>
              <w:t>3</w:t>
            </w:r>
            <w:r w:rsidRPr="00BD4217">
              <w:rPr>
                <w:i/>
                <w:sz w:val="13"/>
                <w:szCs w:val="13"/>
              </w:rPr>
              <w:t>c</w:t>
            </w:r>
          </w:p>
        </w:tc>
        <w:tc>
          <w:tcPr>
            <w:tcW w:w="680" w:type="pct"/>
          </w:tcPr>
          <w:p w14:paraId="068D2B09" w14:textId="77777777" w:rsidR="0009330B" w:rsidRPr="00BD4217" w:rsidRDefault="0009330B" w:rsidP="00D82A5B">
            <w:pPr>
              <w:pStyle w:val="3--zhu0"/>
              <w:rPr>
                <w:i/>
                <w:sz w:val="13"/>
                <w:szCs w:val="13"/>
              </w:rPr>
            </w:pPr>
            <w:r w:rsidRPr="00BD4217">
              <w:rPr>
                <w:i/>
                <w:sz w:val="13"/>
                <w:szCs w:val="13"/>
              </w:rPr>
              <w:t>R</w:t>
            </w:r>
            <w:r w:rsidRPr="00BD4217">
              <w:rPr>
                <w:sz w:val="13"/>
                <w:szCs w:val="13"/>
              </w:rPr>
              <w:t>3</w:t>
            </w:r>
            <w:r w:rsidRPr="00BD4217">
              <w:rPr>
                <w:i/>
                <w:sz w:val="13"/>
                <w:szCs w:val="13"/>
              </w:rPr>
              <w:t>c</w:t>
            </w:r>
          </w:p>
          <w:p w14:paraId="70B89F28" w14:textId="77777777" w:rsidR="0009330B" w:rsidRPr="00BD4217" w:rsidRDefault="0009330B" w:rsidP="00D82A5B">
            <w:pPr>
              <w:pStyle w:val="3--zhu0"/>
              <w:rPr>
                <w:sz w:val="13"/>
                <w:szCs w:val="13"/>
              </w:rPr>
            </w:pPr>
            <w:r w:rsidRPr="00BD4217">
              <w:rPr>
                <w:i/>
                <w:sz w:val="13"/>
                <w:szCs w:val="13"/>
              </w:rPr>
              <w:t>P</w:t>
            </w:r>
            <w:r w:rsidRPr="00BD4217">
              <w:rPr>
                <w:sz w:val="13"/>
                <w:szCs w:val="13"/>
              </w:rPr>
              <w:t>1</w:t>
            </w:r>
          </w:p>
        </w:tc>
        <w:tc>
          <w:tcPr>
            <w:tcW w:w="538" w:type="pct"/>
          </w:tcPr>
          <w:p w14:paraId="75BEA5C8" w14:textId="77777777" w:rsidR="0009330B" w:rsidRPr="00BD4217" w:rsidRDefault="0009330B" w:rsidP="00D82A5B">
            <w:pPr>
              <w:pStyle w:val="3--zhu0"/>
              <w:rPr>
                <w:sz w:val="13"/>
                <w:szCs w:val="13"/>
              </w:rPr>
            </w:pPr>
            <w:r w:rsidRPr="00BD4217">
              <w:rPr>
                <w:sz w:val="13"/>
                <w:szCs w:val="13"/>
              </w:rPr>
              <w:t>Yes, PE−FE</w:t>
            </w:r>
          </w:p>
          <w:p w14:paraId="2DEAEB5C" w14:textId="77777777" w:rsidR="0009330B" w:rsidRPr="00BD4217" w:rsidRDefault="0009330B" w:rsidP="00D82A5B">
            <w:pPr>
              <w:pStyle w:val="3--zhu0"/>
              <w:rPr>
                <w:sz w:val="13"/>
                <w:szCs w:val="13"/>
              </w:rPr>
            </w:pPr>
            <w:r w:rsidRPr="00BD4217">
              <w:rPr>
                <w:sz w:val="13"/>
                <w:szCs w:val="13"/>
              </w:rPr>
              <w:t>Yes, FE−FE</w:t>
            </w:r>
          </w:p>
        </w:tc>
        <w:tc>
          <w:tcPr>
            <w:tcW w:w="290" w:type="pct"/>
          </w:tcPr>
          <w:p w14:paraId="2853EC15" w14:textId="77777777" w:rsidR="0009330B" w:rsidRPr="00BD4217" w:rsidRDefault="0009330B" w:rsidP="00D82A5B">
            <w:pPr>
              <w:pStyle w:val="3--zhu0"/>
              <w:rPr>
                <w:sz w:val="13"/>
                <w:szCs w:val="13"/>
              </w:rPr>
            </w:pPr>
            <w:r w:rsidRPr="00BD4217">
              <w:rPr>
                <w:sz w:val="13"/>
                <w:szCs w:val="13"/>
              </w:rPr>
              <w:t>310</w:t>
            </w:r>
          </w:p>
          <w:p w14:paraId="3694BC4B" w14:textId="77777777" w:rsidR="0009330B" w:rsidRPr="00BD4217" w:rsidRDefault="0009330B" w:rsidP="00D82A5B">
            <w:pPr>
              <w:pStyle w:val="3--zhu0"/>
              <w:rPr>
                <w:sz w:val="13"/>
                <w:szCs w:val="13"/>
              </w:rPr>
            </w:pPr>
            <w:r w:rsidRPr="00BD4217">
              <w:rPr>
                <w:sz w:val="13"/>
                <w:szCs w:val="13"/>
              </w:rPr>
              <w:t>219</w:t>
            </w:r>
          </w:p>
        </w:tc>
        <w:tc>
          <w:tcPr>
            <w:tcW w:w="439" w:type="pct"/>
          </w:tcPr>
          <w:p w14:paraId="03085AD9" w14:textId="77777777" w:rsidR="0009330B" w:rsidRPr="00BD4217" w:rsidRDefault="0009330B" w:rsidP="00D82A5B">
            <w:pPr>
              <w:pStyle w:val="3--zhu0"/>
              <w:rPr>
                <w:sz w:val="13"/>
                <w:szCs w:val="13"/>
              </w:rPr>
            </w:pPr>
            <w:r w:rsidRPr="00BD4217">
              <w:rPr>
                <w:sz w:val="13"/>
                <w:szCs w:val="13"/>
              </w:rPr>
              <w:t>~0.12</w:t>
            </w:r>
            <w:r w:rsidRPr="00BD4217">
              <w:rPr>
                <w:i/>
                <w:sz w:val="13"/>
                <w:szCs w:val="13"/>
                <w:vertAlign w:val="superscript"/>
              </w:rPr>
              <w:t>d</w:t>
            </w:r>
          </w:p>
          <w:p w14:paraId="7291E2E3" w14:textId="77777777" w:rsidR="0009330B" w:rsidRPr="00BD4217" w:rsidRDefault="0009330B" w:rsidP="00D82A5B">
            <w:pPr>
              <w:pStyle w:val="3--zhu0"/>
              <w:rPr>
                <w:sz w:val="13"/>
                <w:szCs w:val="13"/>
              </w:rPr>
            </w:pPr>
            <w:r w:rsidRPr="00BD4217">
              <w:rPr>
                <w:sz w:val="13"/>
                <w:szCs w:val="13"/>
              </w:rPr>
              <w:t>~0.14</w:t>
            </w:r>
            <w:r w:rsidRPr="00BD4217">
              <w:rPr>
                <w:i/>
                <w:sz w:val="13"/>
                <w:szCs w:val="13"/>
                <w:vertAlign w:val="superscript"/>
              </w:rPr>
              <w:t>d</w:t>
            </w:r>
          </w:p>
        </w:tc>
        <w:tc>
          <w:tcPr>
            <w:tcW w:w="632" w:type="pct"/>
          </w:tcPr>
          <w:p w14:paraId="61BA172D" w14:textId="77777777" w:rsidR="0009330B" w:rsidRPr="00BD4217" w:rsidRDefault="0009330B" w:rsidP="00D82A5B">
            <w:pPr>
              <w:pStyle w:val="3--zhu0"/>
              <w:rPr>
                <w:sz w:val="13"/>
                <w:szCs w:val="13"/>
              </w:rPr>
            </w:pPr>
            <w:r w:rsidRPr="00BD4217">
              <w:rPr>
                <w:iCs/>
                <w:sz w:val="13"/>
                <w:szCs w:val="13"/>
              </w:rPr>
              <w:t>spin−canted AF</w:t>
            </w:r>
          </w:p>
        </w:tc>
        <w:tc>
          <w:tcPr>
            <w:tcW w:w="221" w:type="pct"/>
          </w:tcPr>
          <w:p w14:paraId="3B17FBBB" w14:textId="77777777" w:rsidR="0009330B" w:rsidRPr="00BD4217" w:rsidRDefault="0009330B" w:rsidP="00D82A5B">
            <w:pPr>
              <w:pStyle w:val="3--zhu0"/>
              <w:rPr>
                <w:sz w:val="13"/>
                <w:szCs w:val="13"/>
              </w:rPr>
            </w:pPr>
            <w:r w:rsidRPr="00BD4217">
              <w:rPr>
                <w:sz w:val="13"/>
                <w:szCs w:val="13"/>
              </w:rPr>
              <w:t>9.0</w:t>
            </w:r>
          </w:p>
        </w:tc>
        <w:tc>
          <w:tcPr>
            <w:tcW w:w="490" w:type="pct"/>
          </w:tcPr>
          <w:p w14:paraId="2220FB5E" w14:textId="4508BD4D" w:rsidR="0009330B" w:rsidRPr="00BD4217" w:rsidRDefault="0009330B" w:rsidP="00D82A5B">
            <w:pPr>
              <w:pStyle w:val="3--zhu0"/>
              <w:rPr>
                <w:sz w:val="13"/>
                <w:szCs w:val="13"/>
              </w:rPr>
            </w:pPr>
            <w:r w:rsidRPr="00D82A5B">
              <w:rPr>
                <w:sz w:val="13"/>
                <w:szCs w:val="13"/>
              </w:rPr>
              <w:fldChar w:fldCharType="begin">
                <w:fldData xml:space="preserve">PEVuZE5vdGU+PENpdGU+PEF1dGhvcj5NxIVjemthPC9BdXRob3I+PFllYXI+MjAxNzwvWWVhcj48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=
</w:fldData>
              </w:fldChar>
            </w:r>
            <w:r w:rsidR="00967E36">
              <w:rPr>
                <w:sz w:val="13"/>
                <w:szCs w:val="13"/>
              </w:rPr>
              <w:instrText xml:space="preserve"> ADDIN EN.CITE </w:instrText>
            </w:r>
            <w:r w:rsidR="00967E36">
              <w:rPr>
                <w:sz w:val="13"/>
                <w:szCs w:val="13"/>
              </w:rPr>
              <w:fldChar w:fldCharType="begin">
                <w:fldData xml:space="preserve">PEVuZE5vdGU+PENpdGU+PEF1dGhvcj5NxIVjemthPC9BdXRob3I+PFllYXI+MjAxNzwvWWVhcj48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=
</w:fldData>
              </w:fldChar>
            </w:r>
            <w:r w:rsidR="00967E36">
              <w:rPr>
                <w:sz w:val="13"/>
                <w:szCs w:val="13"/>
              </w:rPr>
              <w:instrText xml:space="preserve"> ADDIN EN.CITE.DATA </w:instrText>
            </w:r>
            <w:r w:rsidR="00967E36">
              <w:rPr>
                <w:sz w:val="13"/>
                <w:szCs w:val="13"/>
              </w:rPr>
            </w:r>
            <w:r w:rsidR="00967E36">
              <w:rPr>
                <w:sz w:val="13"/>
                <w:szCs w:val="13"/>
              </w:rPr>
              <w:fldChar w:fldCharType="end"/>
            </w:r>
            <w:r w:rsidRPr="00D82A5B">
              <w:rPr>
                <w:sz w:val="13"/>
                <w:szCs w:val="13"/>
              </w:rPr>
            </w:r>
            <w:r w:rsidRPr="00D82A5B">
              <w:rPr>
                <w:sz w:val="13"/>
                <w:szCs w:val="13"/>
              </w:rPr>
              <w:fldChar w:fldCharType="separate"/>
            </w:r>
            <w:r w:rsidR="00A168C0" w:rsidRPr="00A168C0">
              <w:rPr>
                <w:noProof/>
                <w:sz w:val="13"/>
                <w:szCs w:val="13"/>
                <w:vertAlign w:val="superscript"/>
              </w:rPr>
              <w:t>[</w:t>
            </w:r>
            <w:hyperlink w:anchor="_ENREF_107" w:tooltip="Mączka, 2017 #575" w:history="1">
              <w:r w:rsidR="00DF2A2B" w:rsidRPr="00A168C0">
                <w:rPr>
                  <w:noProof/>
                  <w:sz w:val="13"/>
                  <w:szCs w:val="13"/>
                  <w:vertAlign w:val="superscript"/>
                </w:rPr>
                <w:t>107</w:t>
              </w:r>
            </w:hyperlink>
            <w:r w:rsidR="00A168C0" w:rsidRPr="00A168C0">
              <w:rPr>
                <w:noProof/>
                <w:sz w:val="13"/>
                <w:szCs w:val="13"/>
                <w:vertAlign w:val="superscript"/>
              </w:rPr>
              <w:t>]</w:t>
            </w:r>
            <w:r w:rsidRPr="00D82A5B">
              <w:rPr>
                <w:sz w:val="13"/>
                <w:szCs w:val="13"/>
              </w:rPr>
              <w:fldChar w:fldCharType="end"/>
            </w:r>
          </w:p>
        </w:tc>
      </w:tr>
      <w:tr w:rsidR="006927EC" w:rsidRPr="00BD4217" w14:paraId="0A62BB2C" w14:textId="77777777" w:rsidTr="00DF2A2B">
        <w:tc>
          <w:tcPr>
            <w:tcW w:w="1030" w:type="pct"/>
          </w:tcPr>
          <w:p w14:paraId="5C2E32A7" w14:textId="77777777" w:rsidR="0009330B" w:rsidRPr="00BD4217" w:rsidRDefault="0009330B" w:rsidP="00D82A5B">
            <w:pPr>
              <w:pStyle w:val="3--zhu0"/>
              <w:rPr>
                <w:sz w:val="13"/>
                <w:szCs w:val="13"/>
              </w:rPr>
            </w:pPr>
            <w:r w:rsidRPr="00BD4217">
              <w:rPr>
                <w:sz w:val="13"/>
                <w:szCs w:val="13"/>
              </w:rPr>
              <w:t>[(CH</w:t>
            </w:r>
            <w:r w:rsidRPr="00BD4217">
              <w:rPr>
                <w:sz w:val="13"/>
                <w:szCs w:val="13"/>
                <w:vertAlign w:val="subscript"/>
              </w:rPr>
              <w:t>3</w:t>
            </w:r>
            <w:r w:rsidRPr="00BD4217">
              <w:rPr>
                <w:sz w:val="13"/>
                <w:szCs w:val="13"/>
              </w:rPr>
              <w:t>)</w:t>
            </w:r>
            <w:r w:rsidRPr="00BD4217">
              <w:rPr>
                <w:sz w:val="13"/>
                <w:szCs w:val="13"/>
                <w:vertAlign w:val="subscript"/>
              </w:rPr>
              <w:t>2</w:t>
            </w:r>
            <w:r w:rsidRPr="00BD4217">
              <w:rPr>
                <w:sz w:val="13"/>
                <w:szCs w:val="13"/>
              </w:rPr>
              <w:t>NH</w:t>
            </w:r>
            <w:r w:rsidRPr="00BD4217">
              <w:rPr>
                <w:sz w:val="13"/>
                <w:szCs w:val="13"/>
                <w:vertAlign w:val="subscript"/>
              </w:rPr>
              <w:t>2</w:t>
            </w:r>
            <w:r w:rsidRPr="00BD4217">
              <w:rPr>
                <w:sz w:val="13"/>
                <w:szCs w:val="13"/>
              </w:rPr>
              <w:t>NH</w:t>
            </w:r>
            <w:r w:rsidRPr="00BD4217">
              <w:rPr>
                <w:sz w:val="13"/>
                <w:szCs w:val="13"/>
                <w:vertAlign w:val="subscript"/>
              </w:rPr>
              <w:t>2</w:t>
            </w:r>
            <w:r w:rsidRPr="00BD4217">
              <w:rPr>
                <w:sz w:val="13"/>
                <w:szCs w:val="13"/>
              </w:rPr>
              <w:t>][Mn(HCOO)</w:t>
            </w:r>
            <w:r w:rsidRPr="00BD4217">
              <w:rPr>
                <w:sz w:val="13"/>
                <w:szCs w:val="13"/>
                <w:vertAlign w:val="subscript"/>
              </w:rPr>
              <w:t>3</w:t>
            </w:r>
            <w:r w:rsidRPr="00BD4217">
              <w:rPr>
                <w:sz w:val="13"/>
                <w:szCs w:val="13"/>
              </w:rPr>
              <w:t>]</w:t>
            </w:r>
          </w:p>
        </w:tc>
        <w:tc>
          <w:tcPr>
            <w:tcW w:w="680" w:type="pct"/>
          </w:tcPr>
          <w:p w14:paraId="735A10F3" w14:textId="77777777" w:rsidR="0009330B" w:rsidRPr="00BD4217" w:rsidRDefault="0009330B" w:rsidP="00D82A5B">
            <w:pPr>
              <w:pStyle w:val="3--zhu0"/>
              <w:rPr>
                <w:sz w:val="13"/>
                <w:szCs w:val="13"/>
              </w:rPr>
            </w:pPr>
            <w:r w:rsidRPr="00BD4217">
              <w:rPr>
                <w:i/>
                <w:sz w:val="13"/>
                <w:szCs w:val="13"/>
              </w:rPr>
              <w:t>P</w:t>
            </w:r>
            <w:r w:rsidRPr="00BD4217">
              <w:rPr>
                <w:sz w:val="13"/>
                <w:szCs w:val="13"/>
              </w:rPr>
              <w:t>2</w:t>
            </w:r>
            <w:r w:rsidRPr="00BD4217">
              <w:rPr>
                <w:sz w:val="13"/>
                <w:szCs w:val="13"/>
                <w:vertAlign w:val="subscript"/>
              </w:rPr>
              <w:t>1</w:t>
            </w:r>
            <w:r w:rsidRPr="00BD4217">
              <w:rPr>
                <w:sz w:val="13"/>
                <w:szCs w:val="13"/>
              </w:rPr>
              <w:t>/</w:t>
            </w:r>
            <w:r w:rsidRPr="00BD4217">
              <w:rPr>
                <w:i/>
                <w:sz w:val="13"/>
                <w:szCs w:val="13"/>
              </w:rPr>
              <w:t>n</w:t>
            </w:r>
          </w:p>
        </w:tc>
        <w:tc>
          <w:tcPr>
            <w:tcW w:w="680" w:type="pct"/>
          </w:tcPr>
          <w:p w14:paraId="614923C6" w14:textId="77777777" w:rsidR="0009330B" w:rsidRPr="00BD4217" w:rsidRDefault="0009330B" w:rsidP="00D82A5B">
            <w:pPr>
              <w:pStyle w:val="3--zhu0"/>
              <w:rPr>
                <w:i/>
                <w:sz w:val="13"/>
                <w:szCs w:val="13"/>
              </w:rPr>
            </w:pPr>
            <w:r w:rsidRPr="00BD4217">
              <w:rPr>
                <w:i/>
                <w:sz w:val="13"/>
                <w:szCs w:val="13"/>
              </w:rPr>
              <w:t>P</w:t>
            </w:r>
            <w:r w:rsidRPr="00BD4217">
              <w:rPr>
                <w:sz w:val="13"/>
                <w:szCs w:val="13"/>
              </w:rPr>
              <w:t>2</w:t>
            </w:r>
            <w:r w:rsidRPr="00BD4217">
              <w:rPr>
                <w:sz w:val="13"/>
                <w:szCs w:val="13"/>
                <w:vertAlign w:val="subscript"/>
              </w:rPr>
              <w:t>1</w:t>
            </w:r>
            <w:r w:rsidRPr="00BD4217">
              <w:rPr>
                <w:sz w:val="13"/>
                <w:szCs w:val="13"/>
              </w:rPr>
              <w:t>/</w:t>
            </w:r>
            <w:r w:rsidRPr="00BD4217">
              <w:rPr>
                <w:i/>
                <w:sz w:val="13"/>
                <w:szCs w:val="13"/>
              </w:rPr>
              <w:t>n</w:t>
            </w:r>
          </w:p>
        </w:tc>
        <w:tc>
          <w:tcPr>
            <w:tcW w:w="538" w:type="pct"/>
          </w:tcPr>
          <w:p w14:paraId="4DEE598A" w14:textId="77777777" w:rsidR="0009330B" w:rsidRPr="00BD4217" w:rsidRDefault="0009330B" w:rsidP="00D82A5B">
            <w:pPr>
              <w:pStyle w:val="3--zhu0"/>
              <w:rPr>
                <w:sz w:val="13"/>
                <w:szCs w:val="13"/>
              </w:rPr>
            </w:pPr>
            <w:r w:rsidRPr="00BD4217">
              <w:rPr>
                <w:sz w:val="13"/>
                <w:szCs w:val="13"/>
              </w:rPr>
              <w:t>Yes, isosymm.</w:t>
            </w:r>
          </w:p>
        </w:tc>
        <w:tc>
          <w:tcPr>
            <w:tcW w:w="290" w:type="pct"/>
          </w:tcPr>
          <w:p w14:paraId="4BEDF194" w14:textId="77777777" w:rsidR="0009330B" w:rsidRPr="00BD4217" w:rsidRDefault="0009330B" w:rsidP="00D82A5B">
            <w:pPr>
              <w:pStyle w:val="3--zhu0"/>
              <w:rPr>
                <w:sz w:val="13"/>
                <w:szCs w:val="13"/>
              </w:rPr>
            </w:pPr>
            <w:r w:rsidRPr="00BD4217">
              <w:rPr>
                <w:sz w:val="13"/>
                <w:szCs w:val="13"/>
              </w:rPr>
              <w:t>244</w:t>
            </w:r>
          </w:p>
        </w:tc>
        <w:tc>
          <w:tcPr>
            <w:tcW w:w="439" w:type="pct"/>
          </w:tcPr>
          <w:p w14:paraId="02598A91" w14:textId="77777777" w:rsidR="0009330B" w:rsidRPr="00BD4217" w:rsidRDefault="0009330B" w:rsidP="00D82A5B">
            <w:pPr>
              <w:pStyle w:val="3--zhu0"/>
              <w:rPr>
                <w:sz w:val="13"/>
                <w:szCs w:val="13"/>
              </w:rPr>
            </w:pPr>
            <w:r w:rsidRPr="00BD4217">
              <w:rPr>
                <w:sz w:val="13"/>
                <w:szCs w:val="13"/>
              </w:rPr>
              <w:t>−</w:t>
            </w:r>
          </w:p>
        </w:tc>
        <w:tc>
          <w:tcPr>
            <w:tcW w:w="632" w:type="pct"/>
          </w:tcPr>
          <w:p w14:paraId="4025A14F" w14:textId="77777777" w:rsidR="0009330B" w:rsidRPr="00BD4217" w:rsidRDefault="0009330B" w:rsidP="00D82A5B">
            <w:pPr>
              <w:pStyle w:val="3--zhu0"/>
              <w:rPr>
                <w:sz w:val="13"/>
                <w:szCs w:val="13"/>
              </w:rPr>
            </w:pPr>
            <w:r w:rsidRPr="00BD4217">
              <w:rPr>
                <w:iCs/>
                <w:sz w:val="13"/>
                <w:szCs w:val="13"/>
              </w:rPr>
              <w:t>spin−canted AF</w:t>
            </w:r>
          </w:p>
        </w:tc>
        <w:tc>
          <w:tcPr>
            <w:tcW w:w="221" w:type="pct"/>
          </w:tcPr>
          <w:p w14:paraId="7EAA3C39" w14:textId="77777777" w:rsidR="0009330B" w:rsidRPr="00BD4217" w:rsidRDefault="0009330B" w:rsidP="00D82A5B">
            <w:pPr>
              <w:pStyle w:val="3--zhu0"/>
              <w:rPr>
                <w:sz w:val="13"/>
                <w:szCs w:val="13"/>
              </w:rPr>
            </w:pPr>
            <w:r w:rsidRPr="00BD4217">
              <w:rPr>
                <w:sz w:val="13"/>
                <w:szCs w:val="13"/>
              </w:rPr>
              <w:t>8.4</w:t>
            </w:r>
          </w:p>
        </w:tc>
        <w:tc>
          <w:tcPr>
            <w:tcW w:w="490" w:type="pct"/>
          </w:tcPr>
          <w:p w14:paraId="63D55675" w14:textId="4A03DBA6" w:rsidR="0009330B" w:rsidRPr="00BD4217" w:rsidRDefault="0009330B" w:rsidP="00D82A5B">
            <w:pPr>
              <w:pStyle w:val="3--zhu0"/>
              <w:rPr>
                <w:sz w:val="13"/>
                <w:szCs w:val="13"/>
              </w:rPr>
            </w:pPr>
            <w:r w:rsidRPr="00D82A5B">
              <w:rPr>
                <w:sz w:val="13"/>
                <w:szCs w:val="13"/>
              </w:rPr>
              <w:fldChar w:fldCharType="begin">
                <w:fldData xml:space="preserve">PEVuZE5vdGU+PENpdGU+PEF1dGhvcj5aaWVua2lld2ljejwvQXV0aG9yPjxZZWFyPjIwMjE8L1ll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</w:fldData>
              </w:fldChar>
            </w:r>
            <w:r w:rsidR="00967E36">
              <w:rPr>
                <w:sz w:val="13"/>
                <w:szCs w:val="13"/>
              </w:rPr>
              <w:instrText xml:space="preserve"> ADDIN EN.CITE </w:instrText>
            </w:r>
            <w:r w:rsidR="00967E36">
              <w:rPr>
                <w:sz w:val="13"/>
                <w:szCs w:val="13"/>
              </w:rPr>
              <w:fldChar w:fldCharType="begin">
                <w:fldData xml:space="preserve">PEVuZE5vdGU+PENpdGU+PEF1dGhvcj5aaWVua2lld2ljejwvQXV0aG9yPjxZZWFyPjIwMjE8L1ll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</w:fldData>
              </w:fldChar>
            </w:r>
            <w:r w:rsidR="00967E36">
              <w:rPr>
                <w:sz w:val="13"/>
                <w:szCs w:val="13"/>
              </w:rPr>
              <w:instrText xml:space="preserve"> ADDIN EN.CITE.DATA </w:instrText>
            </w:r>
            <w:r w:rsidR="00967E36">
              <w:rPr>
                <w:sz w:val="13"/>
                <w:szCs w:val="13"/>
              </w:rPr>
            </w:r>
            <w:r w:rsidR="00967E36">
              <w:rPr>
                <w:sz w:val="13"/>
                <w:szCs w:val="13"/>
              </w:rPr>
              <w:fldChar w:fldCharType="end"/>
            </w:r>
            <w:r w:rsidRPr="00D82A5B">
              <w:rPr>
                <w:sz w:val="13"/>
                <w:szCs w:val="13"/>
              </w:rPr>
            </w:r>
            <w:r w:rsidRPr="00D82A5B">
              <w:rPr>
                <w:sz w:val="13"/>
                <w:szCs w:val="13"/>
              </w:rPr>
              <w:fldChar w:fldCharType="separate"/>
            </w:r>
            <w:r w:rsidR="00A168C0" w:rsidRPr="00A168C0">
              <w:rPr>
                <w:noProof/>
                <w:sz w:val="13"/>
                <w:szCs w:val="13"/>
                <w:vertAlign w:val="superscript"/>
              </w:rPr>
              <w:t>[</w:t>
            </w:r>
            <w:hyperlink w:anchor="_ENREF_108" w:tooltip="Zienkiewicz, 2021 #576" w:history="1">
              <w:r w:rsidR="00DF2A2B" w:rsidRPr="00A168C0">
                <w:rPr>
                  <w:noProof/>
                  <w:sz w:val="13"/>
                  <w:szCs w:val="13"/>
                  <w:vertAlign w:val="superscript"/>
                </w:rPr>
                <w:t>108</w:t>
              </w:r>
            </w:hyperlink>
            <w:r w:rsidR="00A168C0" w:rsidRPr="00A168C0">
              <w:rPr>
                <w:noProof/>
                <w:sz w:val="13"/>
                <w:szCs w:val="13"/>
                <w:vertAlign w:val="superscript"/>
              </w:rPr>
              <w:t>]</w:t>
            </w:r>
            <w:r w:rsidRPr="00D82A5B">
              <w:rPr>
                <w:sz w:val="13"/>
                <w:szCs w:val="13"/>
              </w:rPr>
              <w:fldChar w:fldCharType="end"/>
            </w:r>
          </w:p>
        </w:tc>
      </w:tr>
      <w:tr w:rsidR="006927EC" w:rsidRPr="00BD4217" w14:paraId="73BF5208" w14:textId="77777777" w:rsidTr="00DF2A2B">
        <w:tc>
          <w:tcPr>
            <w:tcW w:w="1030" w:type="pct"/>
          </w:tcPr>
          <w:p w14:paraId="08B33358" w14:textId="77777777" w:rsidR="0009330B" w:rsidRPr="00BD4217" w:rsidRDefault="0009330B" w:rsidP="00D82A5B">
            <w:pPr>
              <w:pStyle w:val="3--zhu0"/>
              <w:rPr>
                <w:sz w:val="13"/>
                <w:szCs w:val="13"/>
              </w:rPr>
            </w:pPr>
            <w:r w:rsidRPr="00BD4217">
              <w:rPr>
                <w:sz w:val="13"/>
                <w:szCs w:val="13"/>
              </w:rPr>
              <w:t>[C(NH</w:t>
            </w:r>
            <w:r w:rsidRPr="00BD4217">
              <w:rPr>
                <w:sz w:val="13"/>
                <w:szCs w:val="13"/>
                <w:vertAlign w:val="subscript"/>
              </w:rPr>
              <w:t>2</w:t>
            </w:r>
            <w:r w:rsidRPr="00BD4217">
              <w:rPr>
                <w:sz w:val="13"/>
                <w:szCs w:val="13"/>
              </w:rPr>
              <w:t>)</w:t>
            </w:r>
            <w:r w:rsidRPr="00BD4217">
              <w:rPr>
                <w:sz w:val="13"/>
                <w:szCs w:val="13"/>
                <w:vertAlign w:val="subscript"/>
              </w:rPr>
              <w:t>3</w:t>
            </w:r>
            <w:r w:rsidRPr="00BD4217">
              <w:rPr>
                <w:sz w:val="13"/>
                <w:szCs w:val="13"/>
              </w:rPr>
              <w:t>][Mn(HCOO)</w:t>
            </w:r>
            <w:r w:rsidRPr="00BD4217">
              <w:rPr>
                <w:sz w:val="13"/>
                <w:szCs w:val="13"/>
                <w:vertAlign w:val="subscript"/>
              </w:rPr>
              <w:t>3</w:t>
            </w:r>
            <w:r w:rsidRPr="00BD4217">
              <w:rPr>
                <w:sz w:val="13"/>
                <w:szCs w:val="13"/>
              </w:rPr>
              <w:t>]</w:t>
            </w:r>
          </w:p>
        </w:tc>
        <w:tc>
          <w:tcPr>
            <w:tcW w:w="680" w:type="pct"/>
          </w:tcPr>
          <w:p w14:paraId="5DC57ED3" w14:textId="77777777" w:rsidR="0009330B" w:rsidRPr="00BD4217" w:rsidRDefault="0009330B" w:rsidP="00D82A5B">
            <w:pPr>
              <w:pStyle w:val="3--zhu0"/>
              <w:rPr>
                <w:sz w:val="13"/>
                <w:szCs w:val="13"/>
              </w:rPr>
            </w:pPr>
            <w:r w:rsidRPr="00BD4217">
              <w:rPr>
                <w:i/>
                <w:sz w:val="13"/>
                <w:szCs w:val="13"/>
              </w:rPr>
              <w:t>Pnna</w:t>
            </w:r>
          </w:p>
        </w:tc>
        <w:tc>
          <w:tcPr>
            <w:tcW w:w="680" w:type="pct"/>
          </w:tcPr>
          <w:p w14:paraId="7C9F45E8" w14:textId="77777777" w:rsidR="0009330B" w:rsidRPr="00BD4217" w:rsidRDefault="0009330B" w:rsidP="00D82A5B">
            <w:pPr>
              <w:pStyle w:val="3--zhu0"/>
              <w:rPr>
                <w:sz w:val="13"/>
                <w:szCs w:val="13"/>
              </w:rPr>
            </w:pPr>
            <w:r w:rsidRPr="00BD4217">
              <w:rPr>
                <w:sz w:val="13"/>
                <w:szCs w:val="13"/>
              </w:rPr>
              <w:t>−</w:t>
            </w:r>
          </w:p>
        </w:tc>
        <w:tc>
          <w:tcPr>
            <w:tcW w:w="538" w:type="pct"/>
          </w:tcPr>
          <w:p w14:paraId="0549CCA5" w14:textId="77777777" w:rsidR="0009330B" w:rsidRPr="00BD4217" w:rsidRDefault="0009330B" w:rsidP="00D82A5B">
            <w:pPr>
              <w:pStyle w:val="3--zhu0"/>
              <w:rPr>
                <w:sz w:val="13"/>
                <w:szCs w:val="13"/>
              </w:rPr>
            </w:pPr>
            <w:r w:rsidRPr="00BD4217">
              <w:rPr>
                <w:sz w:val="13"/>
                <w:szCs w:val="13"/>
              </w:rPr>
              <w:t>No</w:t>
            </w:r>
          </w:p>
        </w:tc>
        <w:tc>
          <w:tcPr>
            <w:tcW w:w="290" w:type="pct"/>
          </w:tcPr>
          <w:p w14:paraId="7B3C970D" w14:textId="77777777" w:rsidR="0009330B" w:rsidRPr="00BD4217" w:rsidRDefault="0009330B" w:rsidP="00D82A5B">
            <w:pPr>
              <w:pStyle w:val="3--zhu0"/>
              <w:rPr>
                <w:sz w:val="13"/>
                <w:szCs w:val="13"/>
              </w:rPr>
            </w:pPr>
            <w:r w:rsidRPr="00BD4217">
              <w:rPr>
                <w:sz w:val="13"/>
                <w:szCs w:val="13"/>
              </w:rPr>
              <w:t>−</w:t>
            </w:r>
          </w:p>
        </w:tc>
        <w:tc>
          <w:tcPr>
            <w:tcW w:w="439" w:type="pct"/>
          </w:tcPr>
          <w:p w14:paraId="5E7BC801" w14:textId="77777777" w:rsidR="0009330B" w:rsidRPr="00BD4217" w:rsidRDefault="0009330B" w:rsidP="00D82A5B">
            <w:pPr>
              <w:pStyle w:val="3--zhu0"/>
              <w:rPr>
                <w:sz w:val="13"/>
                <w:szCs w:val="13"/>
              </w:rPr>
            </w:pPr>
            <w:r w:rsidRPr="00BD4217">
              <w:rPr>
                <w:sz w:val="13"/>
                <w:szCs w:val="13"/>
              </w:rPr>
              <w:t>−</w:t>
            </w:r>
          </w:p>
        </w:tc>
        <w:tc>
          <w:tcPr>
            <w:tcW w:w="632" w:type="pct"/>
          </w:tcPr>
          <w:p w14:paraId="4DB4B8FC" w14:textId="77777777" w:rsidR="0009330B" w:rsidRPr="00BD4217" w:rsidRDefault="0009330B" w:rsidP="00D82A5B">
            <w:pPr>
              <w:pStyle w:val="3--zhu0"/>
              <w:rPr>
                <w:sz w:val="13"/>
                <w:szCs w:val="13"/>
              </w:rPr>
            </w:pPr>
            <w:r w:rsidRPr="00BD4217">
              <w:rPr>
                <w:iCs/>
                <w:sz w:val="13"/>
                <w:szCs w:val="13"/>
              </w:rPr>
              <w:t>spin−canted AF</w:t>
            </w:r>
          </w:p>
        </w:tc>
        <w:tc>
          <w:tcPr>
            <w:tcW w:w="221" w:type="pct"/>
          </w:tcPr>
          <w:p w14:paraId="29298798" w14:textId="77777777" w:rsidR="0009330B" w:rsidRPr="00BD4217" w:rsidRDefault="0009330B" w:rsidP="00D82A5B">
            <w:pPr>
              <w:pStyle w:val="3--zhu0"/>
              <w:rPr>
                <w:sz w:val="13"/>
                <w:szCs w:val="13"/>
              </w:rPr>
            </w:pPr>
            <w:r w:rsidRPr="00BD4217">
              <w:rPr>
                <w:sz w:val="13"/>
                <w:szCs w:val="13"/>
              </w:rPr>
              <w:t>8.8</w:t>
            </w:r>
          </w:p>
        </w:tc>
        <w:tc>
          <w:tcPr>
            <w:tcW w:w="490" w:type="pct"/>
          </w:tcPr>
          <w:p w14:paraId="3943A936" w14:textId="23E2D84D" w:rsidR="0009330B" w:rsidRPr="00BD4217" w:rsidRDefault="0009330B" w:rsidP="00D82A5B">
            <w:pPr>
              <w:pStyle w:val="3--zhu0"/>
              <w:rPr>
                <w:sz w:val="13"/>
                <w:szCs w:val="13"/>
              </w:rPr>
            </w:pPr>
            <w:r w:rsidRPr="00D82A5B">
              <w:rPr>
                <w:sz w:val="13"/>
                <w:szCs w:val="13"/>
              </w:rPr>
              <w:fldChar w:fldCharType="begin">
                <w:fldData xml:space="preserve">PEVuZE5vdGU+PENpdGU+PEF1dGhvcj5IdTwvQXV0aG9yPjxZZWFyPjIwMDk8L1llYXI+PFJlY051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</w:fldData>
              </w:fldChar>
            </w:r>
            <w:r w:rsidR="00967E36">
              <w:rPr>
                <w:sz w:val="13"/>
                <w:szCs w:val="13"/>
              </w:rPr>
              <w:instrText xml:space="preserve"> ADDIN EN.CITE </w:instrText>
            </w:r>
            <w:r w:rsidR="00967E36">
              <w:rPr>
                <w:sz w:val="13"/>
                <w:szCs w:val="13"/>
              </w:rPr>
              <w:fldChar w:fldCharType="begin">
                <w:fldData xml:space="preserve">PEVuZE5vdGU+PENpdGU+PEF1dGhvcj5IdTwvQXV0aG9yPjxZZWFyPjIwMDk8L1llYXI+PFJlY051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</w:fldData>
              </w:fldChar>
            </w:r>
            <w:r w:rsidR="00967E36">
              <w:rPr>
                <w:sz w:val="13"/>
                <w:szCs w:val="13"/>
              </w:rPr>
              <w:instrText xml:space="preserve"> ADDIN EN.CITE.DATA </w:instrText>
            </w:r>
            <w:r w:rsidR="00967E36">
              <w:rPr>
                <w:sz w:val="13"/>
                <w:szCs w:val="13"/>
              </w:rPr>
            </w:r>
            <w:r w:rsidR="00967E36">
              <w:rPr>
                <w:sz w:val="13"/>
                <w:szCs w:val="13"/>
              </w:rPr>
              <w:fldChar w:fldCharType="end"/>
            </w:r>
            <w:r w:rsidRPr="00D82A5B">
              <w:rPr>
                <w:sz w:val="13"/>
                <w:szCs w:val="13"/>
              </w:rPr>
            </w:r>
            <w:r w:rsidRPr="00D82A5B">
              <w:rPr>
                <w:sz w:val="13"/>
                <w:szCs w:val="13"/>
              </w:rPr>
              <w:fldChar w:fldCharType="separate"/>
            </w:r>
            <w:r w:rsidR="00A168C0" w:rsidRPr="00A168C0">
              <w:rPr>
                <w:noProof/>
                <w:sz w:val="13"/>
                <w:szCs w:val="13"/>
                <w:vertAlign w:val="superscript"/>
              </w:rPr>
              <w:t>[</w:t>
            </w:r>
            <w:hyperlink w:anchor="_ENREF_87" w:tooltip="Hu, 2009 #555" w:history="1">
              <w:r w:rsidR="00DF2A2B" w:rsidRPr="00A168C0">
                <w:rPr>
                  <w:noProof/>
                  <w:sz w:val="13"/>
                  <w:szCs w:val="13"/>
                  <w:vertAlign w:val="superscript"/>
                </w:rPr>
                <w:t>87</w:t>
              </w:r>
            </w:hyperlink>
            <w:r w:rsidR="00A168C0" w:rsidRPr="00A168C0">
              <w:rPr>
                <w:noProof/>
                <w:sz w:val="13"/>
                <w:szCs w:val="13"/>
                <w:vertAlign w:val="superscript"/>
              </w:rPr>
              <w:t xml:space="preserve">, </w:t>
            </w:r>
            <w:hyperlink w:anchor="_ENREF_109" w:tooltip="Viswanathan, 2019 #577" w:history="1">
              <w:r w:rsidR="00DF2A2B" w:rsidRPr="00A168C0">
                <w:rPr>
                  <w:noProof/>
                  <w:sz w:val="13"/>
                  <w:szCs w:val="13"/>
                  <w:vertAlign w:val="superscript"/>
                </w:rPr>
                <w:t>109</w:t>
              </w:r>
            </w:hyperlink>
            <w:r w:rsidR="00A168C0" w:rsidRPr="00A168C0">
              <w:rPr>
                <w:noProof/>
                <w:sz w:val="13"/>
                <w:szCs w:val="13"/>
                <w:vertAlign w:val="superscript"/>
              </w:rPr>
              <w:t>]</w:t>
            </w:r>
            <w:r w:rsidRPr="00D82A5B">
              <w:rPr>
                <w:sz w:val="13"/>
                <w:szCs w:val="13"/>
              </w:rPr>
              <w:fldChar w:fldCharType="end"/>
            </w:r>
          </w:p>
        </w:tc>
      </w:tr>
      <w:tr w:rsidR="006927EC" w:rsidRPr="00BD4217" w14:paraId="7D2E3242" w14:textId="77777777" w:rsidTr="00DF2A2B">
        <w:tc>
          <w:tcPr>
            <w:tcW w:w="1030" w:type="pct"/>
          </w:tcPr>
          <w:p w14:paraId="0DBAFFCF" w14:textId="77777777" w:rsidR="0009330B" w:rsidRPr="00BD4217" w:rsidRDefault="0009330B" w:rsidP="00D82A5B">
            <w:pPr>
              <w:pStyle w:val="3--zhu0"/>
              <w:rPr>
                <w:sz w:val="13"/>
                <w:szCs w:val="13"/>
              </w:rPr>
            </w:pPr>
            <w:r w:rsidRPr="00BD4217">
              <w:rPr>
                <w:sz w:val="13"/>
                <w:szCs w:val="13"/>
              </w:rPr>
              <w:t>[CH</w:t>
            </w:r>
            <w:r w:rsidRPr="00BD4217">
              <w:rPr>
                <w:sz w:val="13"/>
                <w:szCs w:val="13"/>
                <w:vertAlign w:val="subscript"/>
              </w:rPr>
              <w:t>3</w:t>
            </w:r>
            <w:r w:rsidRPr="00BD4217">
              <w:rPr>
                <w:sz w:val="13"/>
                <w:szCs w:val="13"/>
              </w:rPr>
              <w:t>C(NH</w:t>
            </w:r>
            <w:r w:rsidRPr="00BD4217">
              <w:rPr>
                <w:sz w:val="13"/>
                <w:szCs w:val="13"/>
                <w:vertAlign w:val="subscript"/>
              </w:rPr>
              <w:t>2</w:t>
            </w:r>
            <w:r w:rsidRPr="00BD4217">
              <w:rPr>
                <w:sz w:val="13"/>
                <w:szCs w:val="13"/>
              </w:rPr>
              <w:t>)</w:t>
            </w:r>
            <w:r w:rsidRPr="00BD4217">
              <w:rPr>
                <w:sz w:val="13"/>
                <w:szCs w:val="13"/>
                <w:vertAlign w:val="subscript"/>
              </w:rPr>
              <w:t>2</w:t>
            </w:r>
            <w:r w:rsidRPr="00BD4217">
              <w:rPr>
                <w:sz w:val="13"/>
                <w:szCs w:val="13"/>
              </w:rPr>
              <w:t>][Mn(HCOO)</w:t>
            </w:r>
            <w:r w:rsidRPr="00BD4217">
              <w:rPr>
                <w:sz w:val="13"/>
                <w:szCs w:val="13"/>
                <w:vertAlign w:val="subscript"/>
              </w:rPr>
              <w:t>3</w:t>
            </w:r>
            <w:r w:rsidRPr="00BD4217">
              <w:rPr>
                <w:sz w:val="13"/>
                <w:szCs w:val="13"/>
              </w:rPr>
              <w:t>]</w:t>
            </w:r>
          </w:p>
        </w:tc>
        <w:tc>
          <w:tcPr>
            <w:tcW w:w="680" w:type="pct"/>
          </w:tcPr>
          <w:p w14:paraId="59F46843" w14:textId="77777777" w:rsidR="0009330B" w:rsidRPr="00BD4217" w:rsidRDefault="0009330B" w:rsidP="00D82A5B">
            <w:pPr>
              <w:pStyle w:val="3--zhu0"/>
              <w:rPr>
                <w:sz w:val="13"/>
                <w:szCs w:val="13"/>
              </w:rPr>
            </w:pPr>
            <w:r w:rsidRPr="00BD4217">
              <w:rPr>
                <w:i/>
                <w:sz w:val="13"/>
                <w:szCs w:val="13"/>
              </w:rPr>
              <w:t>Pnna</w:t>
            </w:r>
          </w:p>
        </w:tc>
        <w:tc>
          <w:tcPr>
            <w:tcW w:w="680" w:type="pct"/>
          </w:tcPr>
          <w:p w14:paraId="1050B7CC" w14:textId="77777777" w:rsidR="0009330B" w:rsidRPr="00BD4217" w:rsidRDefault="0009330B" w:rsidP="00D82A5B">
            <w:pPr>
              <w:pStyle w:val="3--zhu0"/>
              <w:rPr>
                <w:sz w:val="13"/>
                <w:szCs w:val="13"/>
              </w:rPr>
            </w:pPr>
            <w:r w:rsidRPr="00BD4217">
              <w:rPr>
                <w:i/>
                <w:sz w:val="13"/>
                <w:szCs w:val="13"/>
              </w:rPr>
              <w:t>P</w:t>
            </w:r>
            <w:r w:rsidRPr="00BD4217">
              <w:rPr>
                <w:sz w:val="13"/>
                <w:szCs w:val="13"/>
              </w:rPr>
              <w:t>2</w:t>
            </w:r>
            <w:r w:rsidRPr="00BD4217">
              <w:rPr>
                <w:sz w:val="13"/>
                <w:szCs w:val="13"/>
                <w:vertAlign w:val="subscript"/>
              </w:rPr>
              <w:t>1</w:t>
            </w:r>
            <w:r w:rsidRPr="00BD4217">
              <w:rPr>
                <w:sz w:val="13"/>
                <w:szCs w:val="13"/>
              </w:rPr>
              <w:t>/</w:t>
            </w:r>
            <w:r w:rsidRPr="00BD4217">
              <w:rPr>
                <w:i/>
                <w:sz w:val="13"/>
                <w:szCs w:val="13"/>
              </w:rPr>
              <w:t>c</w:t>
            </w:r>
          </w:p>
        </w:tc>
        <w:tc>
          <w:tcPr>
            <w:tcW w:w="538" w:type="pct"/>
          </w:tcPr>
          <w:p w14:paraId="03A7BE57" w14:textId="77777777" w:rsidR="0009330B" w:rsidRPr="00BD4217" w:rsidRDefault="0009330B" w:rsidP="00D82A5B">
            <w:pPr>
              <w:pStyle w:val="3--zhu0"/>
              <w:rPr>
                <w:sz w:val="13"/>
                <w:szCs w:val="13"/>
              </w:rPr>
            </w:pPr>
            <w:r w:rsidRPr="00BD4217">
              <w:rPr>
                <w:sz w:val="13"/>
                <w:szCs w:val="13"/>
              </w:rPr>
              <w:t>Yes, PE−?</w:t>
            </w:r>
          </w:p>
        </w:tc>
        <w:tc>
          <w:tcPr>
            <w:tcW w:w="290" w:type="pct"/>
          </w:tcPr>
          <w:p w14:paraId="553DD00B" w14:textId="77777777" w:rsidR="0009330B" w:rsidRPr="00BD4217" w:rsidRDefault="0009330B" w:rsidP="00D82A5B">
            <w:pPr>
              <w:pStyle w:val="3--zhu0"/>
              <w:rPr>
                <w:sz w:val="13"/>
                <w:szCs w:val="13"/>
              </w:rPr>
            </w:pPr>
            <w:r w:rsidRPr="00BD4217">
              <w:rPr>
                <w:sz w:val="13"/>
                <w:szCs w:val="13"/>
              </w:rPr>
              <w:t>292</w:t>
            </w:r>
          </w:p>
        </w:tc>
        <w:tc>
          <w:tcPr>
            <w:tcW w:w="439" w:type="pct"/>
          </w:tcPr>
          <w:p w14:paraId="3F6317ED" w14:textId="77777777" w:rsidR="0009330B" w:rsidRPr="00BD4217" w:rsidRDefault="0009330B" w:rsidP="00D82A5B">
            <w:pPr>
              <w:pStyle w:val="3--zhu0"/>
              <w:rPr>
                <w:sz w:val="13"/>
                <w:szCs w:val="13"/>
              </w:rPr>
            </w:pPr>
            <w:r w:rsidRPr="00BD4217">
              <w:rPr>
                <w:sz w:val="13"/>
                <w:szCs w:val="13"/>
              </w:rPr>
              <w:t>−</w:t>
            </w:r>
          </w:p>
        </w:tc>
        <w:tc>
          <w:tcPr>
            <w:tcW w:w="632" w:type="pct"/>
          </w:tcPr>
          <w:p w14:paraId="5799C872" w14:textId="77777777" w:rsidR="0009330B" w:rsidRPr="00BD4217" w:rsidRDefault="0009330B" w:rsidP="00D82A5B">
            <w:pPr>
              <w:pStyle w:val="3--zhu0"/>
              <w:rPr>
                <w:sz w:val="13"/>
                <w:szCs w:val="13"/>
              </w:rPr>
            </w:pPr>
            <w:r w:rsidRPr="00BD4217">
              <w:rPr>
                <w:iCs/>
                <w:sz w:val="13"/>
                <w:szCs w:val="13"/>
              </w:rPr>
              <w:t>spin−canted AF</w:t>
            </w:r>
          </w:p>
        </w:tc>
        <w:tc>
          <w:tcPr>
            <w:tcW w:w="221" w:type="pct"/>
          </w:tcPr>
          <w:p w14:paraId="41ABA617" w14:textId="77777777" w:rsidR="0009330B" w:rsidRPr="00BD4217" w:rsidRDefault="0009330B" w:rsidP="00D82A5B">
            <w:pPr>
              <w:pStyle w:val="3--zhu0"/>
              <w:rPr>
                <w:sz w:val="13"/>
                <w:szCs w:val="13"/>
              </w:rPr>
            </w:pPr>
            <w:r w:rsidRPr="00BD4217">
              <w:rPr>
                <w:sz w:val="13"/>
                <w:szCs w:val="13"/>
              </w:rPr>
              <w:t>8.6</w:t>
            </w:r>
          </w:p>
        </w:tc>
        <w:tc>
          <w:tcPr>
            <w:tcW w:w="490" w:type="pct"/>
          </w:tcPr>
          <w:p w14:paraId="710F90AD" w14:textId="3CBF4F76" w:rsidR="0009330B" w:rsidRPr="00BD4217" w:rsidRDefault="0009330B" w:rsidP="00D82A5B">
            <w:pPr>
              <w:pStyle w:val="3--zhu0"/>
              <w:rPr>
                <w:sz w:val="13"/>
                <w:szCs w:val="13"/>
              </w:rPr>
            </w:pPr>
            <w:r w:rsidRPr="00D82A5B">
              <w:rPr>
                <w:sz w:val="13"/>
                <w:szCs w:val="13"/>
              </w:rPr>
              <w:fldChar w:fldCharType="begin">
                <w:fldData xml:space="preserve">PEVuZE5vdGU+PENpdGU+PEF1dGhvcj5Ob3dvazwvQXV0aG9yPjxZZWFyPjIwMjA8L1llYXI+PFJl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</w:fldData>
              </w:fldChar>
            </w:r>
            <w:r w:rsidR="00967E36">
              <w:rPr>
                <w:sz w:val="13"/>
                <w:szCs w:val="13"/>
              </w:rPr>
              <w:instrText xml:space="preserve"> ADDIN EN.CITE </w:instrText>
            </w:r>
            <w:r w:rsidR="00967E36">
              <w:rPr>
                <w:sz w:val="13"/>
                <w:szCs w:val="13"/>
              </w:rPr>
              <w:fldChar w:fldCharType="begin">
                <w:fldData xml:space="preserve">PEVuZE5vdGU+PENpdGU+PEF1dGhvcj5Ob3dvazwvQXV0aG9yPjxZZWFyPjIwMjA8L1llYXI+PFJl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</w:fldData>
              </w:fldChar>
            </w:r>
            <w:r w:rsidR="00967E36">
              <w:rPr>
                <w:sz w:val="13"/>
                <w:szCs w:val="13"/>
              </w:rPr>
              <w:instrText xml:space="preserve"> ADDIN EN.CITE.DATA </w:instrText>
            </w:r>
            <w:r w:rsidR="00967E36">
              <w:rPr>
                <w:sz w:val="13"/>
                <w:szCs w:val="13"/>
              </w:rPr>
            </w:r>
            <w:r w:rsidR="00967E36">
              <w:rPr>
                <w:sz w:val="13"/>
                <w:szCs w:val="13"/>
              </w:rPr>
              <w:fldChar w:fldCharType="end"/>
            </w:r>
            <w:r w:rsidRPr="00D82A5B">
              <w:rPr>
                <w:sz w:val="13"/>
                <w:szCs w:val="13"/>
              </w:rPr>
            </w:r>
            <w:r w:rsidRPr="00D82A5B">
              <w:rPr>
                <w:sz w:val="13"/>
                <w:szCs w:val="13"/>
              </w:rPr>
              <w:fldChar w:fldCharType="separate"/>
            </w:r>
            <w:r w:rsidR="00A168C0" w:rsidRPr="00A168C0">
              <w:rPr>
                <w:noProof/>
                <w:sz w:val="13"/>
                <w:szCs w:val="13"/>
                <w:vertAlign w:val="superscript"/>
              </w:rPr>
              <w:t>[</w:t>
            </w:r>
            <w:hyperlink w:anchor="_ENREF_110" w:tooltip="Nowok, 2020 #578" w:history="1">
              <w:r w:rsidR="00DF2A2B" w:rsidRPr="00A168C0">
                <w:rPr>
                  <w:noProof/>
                  <w:sz w:val="13"/>
                  <w:szCs w:val="13"/>
                  <w:vertAlign w:val="superscript"/>
                </w:rPr>
                <w:t>110</w:t>
              </w:r>
            </w:hyperlink>
            <w:r w:rsidR="00A168C0" w:rsidRPr="00A168C0">
              <w:rPr>
                <w:noProof/>
                <w:sz w:val="13"/>
                <w:szCs w:val="13"/>
                <w:vertAlign w:val="superscript"/>
              </w:rPr>
              <w:t>]</w:t>
            </w:r>
            <w:r w:rsidRPr="00D82A5B">
              <w:rPr>
                <w:sz w:val="13"/>
                <w:szCs w:val="13"/>
              </w:rPr>
              <w:fldChar w:fldCharType="end"/>
            </w:r>
          </w:p>
        </w:tc>
      </w:tr>
      <w:tr w:rsidR="006927EC" w:rsidRPr="00BD4217" w14:paraId="091E3D93" w14:textId="77777777" w:rsidTr="00DF2A2B">
        <w:tc>
          <w:tcPr>
            <w:tcW w:w="1030" w:type="pct"/>
          </w:tcPr>
          <w:p w14:paraId="704B0017" w14:textId="77777777" w:rsidR="0009330B" w:rsidRPr="00BD4217" w:rsidRDefault="0009330B" w:rsidP="00D82A5B">
            <w:pPr>
              <w:pStyle w:val="3--zhu0"/>
              <w:rPr>
                <w:sz w:val="13"/>
                <w:szCs w:val="13"/>
              </w:rPr>
            </w:pPr>
            <w:r w:rsidRPr="00BD4217">
              <w:rPr>
                <w:sz w:val="13"/>
                <w:szCs w:val="13"/>
              </w:rPr>
              <w:t>[HOCH</w:t>
            </w:r>
            <w:r w:rsidRPr="00BD4217">
              <w:rPr>
                <w:sz w:val="13"/>
                <w:szCs w:val="13"/>
                <w:vertAlign w:val="subscript"/>
              </w:rPr>
              <w:t>2</w:t>
            </w:r>
            <w:r w:rsidRPr="00BD4217">
              <w:rPr>
                <w:sz w:val="13"/>
                <w:szCs w:val="13"/>
              </w:rPr>
              <w:t>CH</w:t>
            </w:r>
            <w:r w:rsidRPr="00BD4217">
              <w:rPr>
                <w:sz w:val="13"/>
                <w:szCs w:val="13"/>
                <w:vertAlign w:val="subscript"/>
              </w:rPr>
              <w:t>2</w:t>
            </w:r>
            <w:r w:rsidRPr="00BD4217">
              <w:rPr>
                <w:sz w:val="13"/>
                <w:szCs w:val="13"/>
              </w:rPr>
              <w:t>NH</w:t>
            </w:r>
            <w:r w:rsidRPr="00BD4217">
              <w:rPr>
                <w:sz w:val="13"/>
                <w:szCs w:val="13"/>
                <w:vertAlign w:val="subscript"/>
              </w:rPr>
              <w:t>3</w:t>
            </w:r>
            <w:r w:rsidRPr="00BD4217">
              <w:rPr>
                <w:sz w:val="13"/>
                <w:szCs w:val="13"/>
              </w:rPr>
              <w:t>][Mn(HCOO)</w:t>
            </w:r>
            <w:r w:rsidRPr="00BD4217">
              <w:rPr>
                <w:sz w:val="13"/>
                <w:szCs w:val="13"/>
                <w:vertAlign w:val="subscript"/>
              </w:rPr>
              <w:t>3</w:t>
            </w:r>
            <w:r w:rsidRPr="00BD4217">
              <w:rPr>
                <w:sz w:val="13"/>
                <w:szCs w:val="13"/>
              </w:rPr>
              <w:t>]</w:t>
            </w:r>
          </w:p>
        </w:tc>
        <w:tc>
          <w:tcPr>
            <w:tcW w:w="680" w:type="pct"/>
          </w:tcPr>
          <w:p w14:paraId="084F64C6" w14:textId="77777777" w:rsidR="0009330B" w:rsidRPr="00BD4217" w:rsidRDefault="0009330B" w:rsidP="00D82A5B">
            <w:pPr>
              <w:pStyle w:val="3--zhu0"/>
              <w:rPr>
                <w:sz w:val="13"/>
                <w:szCs w:val="13"/>
              </w:rPr>
            </w:pPr>
            <w:r w:rsidRPr="00BD4217">
              <w:rPr>
                <w:sz w:val="13"/>
                <w:szCs w:val="13"/>
              </w:rPr>
              <w:t>I: tetragonal or cubic?</w:t>
            </w:r>
          </w:p>
          <w:p w14:paraId="68D9C17D" w14:textId="77777777" w:rsidR="0009330B" w:rsidRPr="00BD4217" w:rsidRDefault="0009330B" w:rsidP="00D82A5B">
            <w:pPr>
              <w:pStyle w:val="3--zhu0"/>
              <w:rPr>
                <w:sz w:val="13"/>
                <w:szCs w:val="13"/>
              </w:rPr>
            </w:pPr>
            <w:r w:rsidRPr="00BD4217">
              <w:rPr>
                <w:sz w:val="13"/>
                <w:szCs w:val="13"/>
              </w:rPr>
              <w:t xml:space="preserve">II: </w:t>
            </w:r>
            <w:r w:rsidRPr="00BD4217">
              <w:rPr>
                <w:i/>
                <w:sz w:val="13"/>
                <w:szCs w:val="13"/>
              </w:rPr>
              <w:t>Pna</w:t>
            </w:r>
            <w:r w:rsidRPr="00BD4217">
              <w:rPr>
                <w:sz w:val="13"/>
                <w:szCs w:val="13"/>
              </w:rPr>
              <w:t>2</w:t>
            </w:r>
            <w:r w:rsidRPr="00BD4217">
              <w:rPr>
                <w:sz w:val="13"/>
                <w:szCs w:val="13"/>
                <w:vertAlign w:val="subscript"/>
              </w:rPr>
              <w:t>1</w:t>
            </w:r>
          </w:p>
        </w:tc>
        <w:tc>
          <w:tcPr>
            <w:tcW w:w="680" w:type="pct"/>
          </w:tcPr>
          <w:p w14:paraId="04E0D625" w14:textId="77777777" w:rsidR="0009330B" w:rsidRPr="00BD4217" w:rsidRDefault="0009330B" w:rsidP="00D82A5B">
            <w:pPr>
              <w:pStyle w:val="3--zhu0"/>
              <w:rPr>
                <w:sz w:val="13"/>
                <w:szCs w:val="13"/>
                <w:vertAlign w:val="subscript"/>
              </w:rPr>
            </w:pPr>
            <w:r w:rsidRPr="00BD4217">
              <w:rPr>
                <w:i/>
                <w:sz w:val="13"/>
                <w:szCs w:val="13"/>
              </w:rPr>
              <w:t>Pna</w:t>
            </w:r>
            <w:r w:rsidRPr="00BD4217">
              <w:rPr>
                <w:sz w:val="13"/>
                <w:szCs w:val="13"/>
              </w:rPr>
              <w:t>2</w:t>
            </w:r>
            <w:r w:rsidRPr="00BD4217">
              <w:rPr>
                <w:sz w:val="13"/>
                <w:szCs w:val="13"/>
                <w:vertAlign w:val="subscript"/>
              </w:rPr>
              <w:t>1</w:t>
            </w:r>
          </w:p>
          <w:p w14:paraId="4083F4FA" w14:textId="77777777" w:rsidR="0009330B" w:rsidRPr="00BD4217" w:rsidRDefault="0009330B" w:rsidP="00D82A5B">
            <w:pPr>
              <w:pStyle w:val="3--zhu0"/>
              <w:rPr>
                <w:sz w:val="13"/>
                <w:szCs w:val="13"/>
              </w:rPr>
            </w:pPr>
            <w:r w:rsidRPr="00BD4217">
              <w:rPr>
                <w:i/>
                <w:sz w:val="13"/>
                <w:szCs w:val="13"/>
              </w:rPr>
              <w:t>P</w:t>
            </w:r>
            <w:r w:rsidRPr="00BD4217">
              <w:rPr>
                <w:sz w:val="13"/>
                <w:szCs w:val="13"/>
              </w:rPr>
              <w:t>2</w:t>
            </w:r>
            <w:r w:rsidRPr="00BD4217">
              <w:rPr>
                <w:sz w:val="13"/>
                <w:szCs w:val="13"/>
                <w:vertAlign w:val="subscript"/>
              </w:rPr>
              <w:t>1</w:t>
            </w:r>
          </w:p>
        </w:tc>
        <w:tc>
          <w:tcPr>
            <w:tcW w:w="538" w:type="pct"/>
          </w:tcPr>
          <w:p w14:paraId="2159E2C1" w14:textId="77777777" w:rsidR="0009330B" w:rsidRPr="00BD4217" w:rsidRDefault="0009330B" w:rsidP="00D82A5B">
            <w:pPr>
              <w:pStyle w:val="3--zhu0"/>
              <w:rPr>
                <w:sz w:val="13"/>
                <w:szCs w:val="13"/>
              </w:rPr>
            </w:pPr>
            <w:r w:rsidRPr="00BD4217">
              <w:rPr>
                <w:sz w:val="13"/>
                <w:szCs w:val="13"/>
              </w:rPr>
              <w:t>Yes, PE−FE</w:t>
            </w:r>
          </w:p>
          <w:p w14:paraId="105CC7FA" w14:textId="77777777" w:rsidR="0009330B" w:rsidRPr="00BD4217" w:rsidRDefault="0009330B" w:rsidP="00D82A5B">
            <w:pPr>
              <w:pStyle w:val="3--zhu0"/>
              <w:rPr>
                <w:sz w:val="13"/>
                <w:szCs w:val="13"/>
              </w:rPr>
            </w:pPr>
            <w:r w:rsidRPr="00BD4217">
              <w:rPr>
                <w:sz w:val="13"/>
                <w:szCs w:val="13"/>
              </w:rPr>
              <w:t>Yes, FE−FE</w:t>
            </w:r>
          </w:p>
        </w:tc>
        <w:tc>
          <w:tcPr>
            <w:tcW w:w="290" w:type="pct"/>
          </w:tcPr>
          <w:p w14:paraId="52708EB2" w14:textId="77777777" w:rsidR="0009330B" w:rsidRPr="00BD4217" w:rsidRDefault="0009330B" w:rsidP="00D82A5B">
            <w:pPr>
              <w:pStyle w:val="3--zhu0"/>
              <w:rPr>
                <w:sz w:val="13"/>
                <w:szCs w:val="13"/>
              </w:rPr>
            </w:pPr>
            <w:r w:rsidRPr="00BD4217">
              <w:rPr>
                <w:sz w:val="13"/>
                <w:szCs w:val="13"/>
              </w:rPr>
              <w:t>336</w:t>
            </w:r>
          </w:p>
          <w:p w14:paraId="431F2A71" w14:textId="77777777" w:rsidR="0009330B" w:rsidRPr="00BD4217" w:rsidRDefault="0009330B" w:rsidP="00D82A5B">
            <w:pPr>
              <w:pStyle w:val="3--zhu0"/>
              <w:rPr>
                <w:sz w:val="13"/>
                <w:szCs w:val="13"/>
              </w:rPr>
            </w:pPr>
            <w:r w:rsidRPr="00BD4217">
              <w:rPr>
                <w:sz w:val="13"/>
                <w:szCs w:val="13"/>
              </w:rPr>
              <w:t>267</w:t>
            </w:r>
          </w:p>
        </w:tc>
        <w:tc>
          <w:tcPr>
            <w:tcW w:w="439" w:type="pct"/>
          </w:tcPr>
          <w:p w14:paraId="1DABFA7C" w14:textId="77777777" w:rsidR="0009330B" w:rsidRPr="00BD4217" w:rsidRDefault="0009330B" w:rsidP="00D82A5B">
            <w:pPr>
              <w:pStyle w:val="3--zhu0"/>
              <w:rPr>
                <w:sz w:val="13"/>
                <w:szCs w:val="13"/>
              </w:rPr>
            </w:pPr>
            <w:r w:rsidRPr="00BD4217">
              <w:rPr>
                <w:sz w:val="13"/>
                <w:szCs w:val="13"/>
              </w:rPr>
              <w:t>1.9</w:t>
            </w:r>
            <w:r w:rsidRPr="00BD4217">
              <w:rPr>
                <w:i/>
                <w:sz w:val="13"/>
                <w:szCs w:val="13"/>
                <w:vertAlign w:val="superscript"/>
              </w:rPr>
              <w:t>a</w:t>
            </w:r>
          </w:p>
          <w:p w14:paraId="69B51AD2" w14:textId="77777777" w:rsidR="0009330B" w:rsidRPr="00BD4217" w:rsidRDefault="0009330B" w:rsidP="00D82A5B">
            <w:pPr>
              <w:pStyle w:val="3--zhu0"/>
              <w:rPr>
                <w:sz w:val="13"/>
                <w:szCs w:val="13"/>
              </w:rPr>
            </w:pPr>
            <w:r w:rsidRPr="00BD4217">
              <w:rPr>
                <w:sz w:val="13"/>
                <w:szCs w:val="13"/>
              </w:rPr>
              <w:t>1.8</w:t>
            </w:r>
            <w:r w:rsidRPr="00BD4217">
              <w:rPr>
                <w:i/>
                <w:sz w:val="13"/>
                <w:szCs w:val="13"/>
                <w:vertAlign w:val="superscript"/>
              </w:rPr>
              <w:t>a</w:t>
            </w:r>
          </w:p>
        </w:tc>
        <w:tc>
          <w:tcPr>
            <w:tcW w:w="632" w:type="pct"/>
          </w:tcPr>
          <w:p w14:paraId="63D2D7D5" w14:textId="77777777" w:rsidR="0009330B" w:rsidRPr="00BD4217" w:rsidRDefault="0009330B" w:rsidP="00D82A5B">
            <w:pPr>
              <w:pStyle w:val="3--zhu0"/>
              <w:rPr>
                <w:sz w:val="13"/>
                <w:szCs w:val="13"/>
              </w:rPr>
            </w:pPr>
            <w:r w:rsidRPr="00BD4217">
              <w:rPr>
                <w:iCs/>
                <w:sz w:val="13"/>
                <w:szCs w:val="13"/>
              </w:rPr>
              <w:t>spin−canted AF</w:t>
            </w:r>
          </w:p>
        </w:tc>
        <w:tc>
          <w:tcPr>
            <w:tcW w:w="221" w:type="pct"/>
          </w:tcPr>
          <w:p w14:paraId="2AAEF5A6" w14:textId="77777777" w:rsidR="0009330B" w:rsidRPr="00BD4217" w:rsidRDefault="0009330B" w:rsidP="00D82A5B">
            <w:pPr>
              <w:pStyle w:val="3--zhu0"/>
              <w:rPr>
                <w:sz w:val="13"/>
                <w:szCs w:val="13"/>
              </w:rPr>
            </w:pPr>
            <w:r w:rsidRPr="00BD4217">
              <w:rPr>
                <w:sz w:val="13"/>
                <w:szCs w:val="13"/>
              </w:rPr>
              <w:t>7.8</w:t>
            </w:r>
          </w:p>
        </w:tc>
        <w:tc>
          <w:tcPr>
            <w:tcW w:w="490" w:type="pct"/>
          </w:tcPr>
          <w:p w14:paraId="1512B108" w14:textId="045BC5D4" w:rsidR="0009330B" w:rsidRPr="00BD4217" w:rsidRDefault="0009330B" w:rsidP="00D82A5B">
            <w:pPr>
              <w:pStyle w:val="3--zhu0"/>
              <w:rPr>
                <w:sz w:val="13"/>
                <w:szCs w:val="13"/>
              </w:rPr>
            </w:pPr>
            <w:r w:rsidRPr="00D82A5B">
              <w:rPr>
                <w:sz w:val="13"/>
                <w:szCs w:val="13"/>
              </w:rPr>
              <w:fldChar w:fldCharType="begin"/>
            </w:r>
            <w:r w:rsidR="00967E36">
              <w:rPr>
                <w:sz w:val="13"/>
                <w:szCs w:val="13"/>
              </w:rPr>
              <w:instrText xml:space="preserve"> ADDIN EN.CITE &lt;EndNote&gt;&lt;Cite&gt;&lt;Author&gt;Zhao&lt;/Author&gt;&lt;Year&gt;2021&lt;/Year&gt;&lt;RecNum&gt;514&lt;/RecNum&gt;&lt;DisplayText&gt;&lt;style face="superscript"&gt;[46]&lt;/style&gt;&lt;/DisplayText&gt;&lt;record&gt;&lt;rec-number&gt;514&lt;/rec-number&gt;&lt;foreign-keys&gt;&lt;key app="EN" db-id="5dw29t2apwvft0exwd75x5fdd5tet2va52at"&gt;514&lt;/key&gt;&lt;/foreign-keys&gt;&lt;ref-type name="Journal Article"&gt;17&lt;/ref-type&gt;&lt;contributors&gt;&lt;authors&gt;&lt;author&gt;Zhao, Yin-Hua&lt;/author&gt;&lt;author&gt;Liu, Shu&lt;/author&gt;&lt;author&gt;Xiong, Li-Hui&lt;/author&gt;&lt;author&gt;Fan, Hui-Min&lt;/author&gt;&lt;author&gt;Wang, Bing-Wu&lt;/author&gt;&lt;author&gt;Jiang, Shang-Da&lt;/author&gt;&lt;author&gt;Wang, Zhe-Ming&lt;/author&gt;&lt;author&gt;Gao, Song&lt;/author&gt;&lt;/authors&gt;&lt;/contributors&gt;&lt;titles&gt;&lt;title&gt;The Materials of Ammonium Metal Formate Framework: Structures, Phase Transitions and Functionalities&lt;/title&gt;&lt;secondary-title&gt;SCIENTIA SINICA Chimica&lt;/secondary-title&gt;&lt;alt-title&gt;- SCIENTIA SINICA Chimica&lt;/alt-title&gt;&lt;/titles&gt;&lt;periodical&gt;&lt;full-title&gt;SCIENTIA SINICA Chimica&lt;/full-title&gt;&lt;abbr-1&gt;SCI SIN Chim&lt;/abbr-1&gt;&lt;abbr-2&gt;SCI. SIN. Chim.&lt;/abbr-2&gt;&lt;/periodical&gt;&lt;alt-periodical&gt;&lt;full-title&gt;- SCIENTIA SINICA Chimica&lt;/full-title&gt;&lt;/alt-periodical&gt;&lt;pages&gt;410-439&lt;/pages&gt;&lt;volume&gt;51&lt;/volume&gt;&lt;number&gt;4&lt;/number&gt;&lt;dates&gt;&lt;year&gt;2021&lt;/year&gt;&lt;/dates&gt;&lt;isbn&gt;1674-7224&lt;/isbn&gt;&lt;urls&gt;&lt;/urls&gt;&lt;electronic-resource-num&gt;10.1360/ssc-2020-0189&lt;/electronic-resource-num&gt;&lt;/record&gt;&lt;/Cite&gt;&lt;/EndNote&gt;</w:instrText>
            </w:r>
            <w:r w:rsidRPr="00D82A5B">
              <w:rPr>
                <w:sz w:val="13"/>
                <w:szCs w:val="13"/>
              </w:rPr>
              <w:fldChar w:fldCharType="separate"/>
            </w:r>
            <w:r w:rsidR="00A168C0" w:rsidRPr="00A168C0">
              <w:rPr>
                <w:noProof/>
                <w:sz w:val="13"/>
                <w:szCs w:val="13"/>
                <w:vertAlign w:val="superscript"/>
              </w:rPr>
              <w:t>[</w:t>
            </w:r>
            <w:hyperlink w:anchor="_ENREF_46" w:tooltip="Zhao, 2021 #514" w:history="1">
              <w:r w:rsidR="00DF2A2B" w:rsidRPr="00A168C0">
                <w:rPr>
                  <w:noProof/>
                  <w:sz w:val="13"/>
                  <w:szCs w:val="13"/>
                  <w:vertAlign w:val="superscript"/>
                </w:rPr>
                <w:t>46</w:t>
              </w:r>
            </w:hyperlink>
            <w:r w:rsidR="00A168C0" w:rsidRPr="00A168C0">
              <w:rPr>
                <w:noProof/>
                <w:sz w:val="13"/>
                <w:szCs w:val="13"/>
                <w:vertAlign w:val="superscript"/>
              </w:rPr>
              <w:t>]</w:t>
            </w:r>
            <w:r w:rsidRPr="00D82A5B">
              <w:rPr>
                <w:sz w:val="13"/>
                <w:szCs w:val="13"/>
              </w:rPr>
              <w:fldChar w:fldCharType="end"/>
            </w:r>
          </w:p>
        </w:tc>
      </w:tr>
      <w:tr w:rsidR="006927EC" w:rsidRPr="00BD4217" w14:paraId="2843ACDE" w14:textId="77777777" w:rsidTr="00DF2A2B">
        <w:tc>
          <w:tcPr>
            <w:tcW w:w="1030" w:type="pct"/>
          </w:tcPr>
          <w:p w14:paraId="682CF6AF" w14:textId="77777777" w:rsidR="0009330B" w:rsidRPr="00BD4217" w:rsidRDefault="0009330B" w:rsidP="00D82A5B">
            <w:pPr>
              <w:pStyle w:val="3--zhu0"/>
              <w:rPr>
                <w:sz w:val="13"/>
                <w:szCs w:val="13"/>
              </w:rPr>
            </w:pPr>
            <w:r w:rsidRPr="00BD4217">
              <w:rPr>
                <w:sz w:val="13"/>
                <w:szCs w:val="13"/>
              </w:rPr>
              <w:t>[(CH</w:t>
            </w:r>
            <w:r w:rsidRPr="00BD4217">
              <w:rPr>
                <w:sz w:val="13"/>
                <w:szCs w:val="13"/>
                <w:vertAlign w:val="subscript"/>
              </w:rPr>
              <w:t>2</w:t>
            </w:r>
            <w:r w:rsidRPr="00BD4217">
              <w:rPr>
                <w:sz w:val="13"/>
                <w:szCs w:val="13"/>
              </w:rPr>
              <w:t>)</w:t>
            </w:r>
            <w:r w:rsidRPr="00BD4217">
              <w:rPr>
                <w:sz w:val="13"/>
                <w:szCs w:val="13"/>
                <w:vertAlign w:val="subscript"/>
              </w:rPr>
              <w:t>3</w:t>
            </w:r>
            <w:r w:rsidRPr="00BD4217">
              <w:rPr>
                <w:sz w:val="13"/>
                <w:szCs w:val="13"/>
              </w:rPr>
              <w:t>NH</w:t>
            </w:r>
            <w:r w:rsidRPr="00BD4217">
              <w:rPr>
                <w:sz w:val="13"/>
                <w:szCs w:val="13"/>
                <w:vertAlign w:val="subscript"/>
              </w:rPr>
              <w:t>2</w:t>
            </w:r>
            <w:r w:rsidRPr="00BD4217">
              <w:rPr>
                <w:sz w:val="13"/>
                <w:szCs w:val="13"/>
              </w:rPr>
              <w:t>][Mn(HCOO)</w:t>
            </w:r>
            <w:r w:rsidRPr="00BD4217">
              <w:rPr>
                <w:sz w:val="13"/>
                <w:szCs w:val="13"/>
                <w:vertAlign w:val="subscript"/>
              </w:rPr>
              <w:t>3</w:t>
            </w:r>
            <w:r w:rsidRPr="00BD4217">
              <w:rPr>
                <w:sz w:val="13"/>
                <w:szCs w:val="13"/>
              </w:rPr>
              <w:t>]</w:t>
            </w:r>
          </w:p>
        </w:tc>
        <w:tc>
          <w:tcPr>
            <w:tcW w:w="680" w:type="pct"/>
          </w:tcPr>
          <w:p w14:paraId="20007FF4" w14:textId="77777777" w:rsidR="0009330B" w:rsidRPr="00BD4217" w:rsidRDefault="0009330B" w:rsidP="00D82A5B">
            <w:pPr>
              <w:pStyle w:val="3--zhu0"/>
              <w:rPr>
                <w:sz w:val="13"/>
                <w:szCs w:val="13"/>
              </w:rPr>
            </w:pPr>
            <w:r w:rsidRPr="00BD4217">
              <w:rPr>
                <w:i/>
                <w:sz w:val="13"/>
                <w:szCs w:val="13"/>
              </w:rPr>
              <w:t>Pnma</w:t>
            </w:r>
          </w:p>
        </w:tc>
        <w:tc>
          <w:tcPr>
            <w:tcW w:w="680" w:type="pct"/>
          </w:tcPr>
          <w:p w14:paraId="4E396817" w14:textId="77777777" w:rsidR="0009330B" w:rsidRPr="00BD4217" w:rsidRDefault="0009330B" w:rsidP="00D82A5B">
            <w:pPr>
              <w:pStyle w:val="3--zhu0"/>
              <w:rPr>
                <w:i/>
                <w:sz w:val="13"/>
                <w:szCs w:val="13"/>
              </w:rPr>
            </w:pPr>
            <w:r w:rsidRPr="00BD4217">
              <w:rPr>
                <w:i/>
                <w:sz w:val="13"/>
                <w:szCs w:val="13"/>
              </w:rPr>
              <w:t>P</w:t>
            </w:r>
            <w:r w:rsidRPr="00BD4217">
              <w:rPr>
                <w:sz w:val="13"/>
                <w:szCs w:val="13"/>
              </w:rPr>
              <w:t>2</w:t>
            </w:r>
            <w:r w:rsidRPr="00BD4217">
              <w:rPr>
                <w:sz w:val="13"/>
                <w:szCs w:val="13"/>
                <w:vertAlign w:val="subscript"/>
              </w:rPr>
              <w:t>1</w:t>
            </w:r>
            <w:r w:rsidRPr="00BD4217">
              <w:rPr>
                <w:sz w:val="13"/>
                <w:szCs w:val="13"/>
              </w:rPr>
              <w:t>/</w:t>
            </w:r>
            <w:r w:rsidRPr="00BD4217">
              <w:rPr>
                <w:i/>
                <w:sz w:val="13"/>
                <w:szCs w:val="13"/>
              </w:rPr>
              <w:t>n</w:t>
            </w:r>
          </w:p>
        </w:tc>
        <w:tc>
          <w:tcPr>
            <w:tcW w:w="538" w:type="pct"/>
          </w:tcPr>
          <w:p w14:paraId="0B5B19E5" w14:textId="77777777" w:rsidR="0009330B" w:rsidRPr="00BD4217" w:rsidRDefault="0009330B" w:rsidP="00D82A5B">
            <w:pPr>
              <w:pStyle w:val="3--zhu0"/>
              <w:rPr>
                <w:sz w:val="13"/>
                <w:szCs w:val="13"/>
              </w:rPr>
            </w:pPr>
            <w:r w:rsidRPr="00BD4217">
              <w:rPr>
                <w:sz w:val="13"/>
                <w:szCs w:val="13"/>
              </w:rPr>
              <w:t>Yes, ?</w:t>
            </w:r>
          </w:p>
        </w:tc>
        <w:tc>
          <w:tcPr>
            <w:tcW w:w="290" w:type="pct"/>
          </w:tcPr>
          <w:p w14:paraId="40FD0A02" w14:textId="77777777" w:rsidR="0009330B" w:rsidRPr="00BD4217" w:rsidRDefault="0009330B" w:rsidP="00D82A5B">
            <w:pPr>
              <w:pStyle w:val="3--zhu0"/>
              <w:rPr>
                <w:sz w:val="13"/>
                <w:szCs w:val="13"/>
              </w:rPr>
            </w:pPr>
            <w:r w:rsidRPr="00BD4217">
              <w:rPr>
                <w:sz w:val="13"/>
                <w:szCs w:val="13"/>
              </w:rPr>
              <w:t>273</w:t>
            </w:r>
          </w:p>
        </w:tc>
        <w:tc>
          <w:tcPr>
            <w:tcW w:w="439" w:type="pct"/>
          </w:tcPr>
          <w:p w14:paraId="4675C1D2" w14:textId="77777777" w:rsidR="0009330B" w:rsidRPr="00BD4217" w:rsidRDefault="0009330B" w:rsidP="00D82A5B">
            <w:pPr>
              <w:pStyle w:val="3--zhu0"/>
              <w:rPr>
                <w:sz w:val="13"/>
                <w:szCs w:val="13"/>
              </w:rPr>
            </w:pPr>
            <w:r w:rsidRPr="00BD4217">
              <w:rPr>
                <w:sz w:val="13"/>
                <w:szCs w:val="13"/>
              </w:rPr>
              <w:t>−</w:t>
            </w:r>
          </w:p>
        </w:tc>
        <w:tc>
          <w:tcPr>
            <w:tcW w:w="632" w:type="pct"/>
          </w:tcPr>
          <w:p w14:paraId="2E997FFD" w14:textId="77777777" w:rsidR="0009330B" w:rsidRPr="00BD4217" w:rsidRDefault="0009330B" w:rsidP="00D82A5B">
            <w:pPr>
              <w:pStyle w:val="3--zhu0"/>
              <w:rPr>
                <w:sz w:val="13"/>
                <w:szCs w:val="13"/>
              </w:rPr>
            </w:pPr>
            <w:r w:rsidRPr="00BD4217">
              <w:rPr>
                <w:iCs/>
                <w:sz w:val="13"/>
                <w:szCs w:val="13"/>
              </w:rPr>
              <w:t>spin−canted AF</w:t>
            </w:r>
          </w:p>
        </w:tc>
        <w:tc>
          <w:tcPr>
            <w:tcW w:w="221" w:type="pct"/>
          </w:tcPr>
          <w:p w14:paraId="51CFD990" w14:textId="77777777" w:rsidR="0009330B" w:rsidRPr="00BD4217" w:rsidRDefault="0009330B" w:rsidP="00D82A5B">
            <w:pPr>
              <w:pStyle w:val="3--zhu0"/>
              <w:rPr>
                <w:sz w:val="13"/>
                <w:szCs w:val="13"/>
              </w:rPr>
            </w:pPr>
            <w:r w:rsidRPr="00BD4217">
              <w:rPr>
                <w:sz w:val="13"/>
                <w:szCs w:val="13"/>
              </w:rPr>
              <w:t>8.8</w:t>
            </w:r>
          </w:p>
        </w:tc>
        <w:tc>
          <w:tcPr>
            <w:tcW w:w="490" w:type="pct"/>
          </w:tcPr>
          <w:p w14:paraId="2DDA3C2F" w14:textId="02B796F9" w:rsidR="0009330B" w:rsidRPr="00BD4217" w:rsidRDefault="0009330B" w:rsidP="00D82A5B">
            <w:pPr>
              <w:pStyle w:val="3--zhu0"/>
              <w:rPr>
                <w:sz w:val="13"/>
                <w:szCs w:val="13"/>
              </w:rPr>
            </w:pPr>
            <w:r w:rsidRPr="00D82A5B">
              <w:rPr>
                <w:sz w:val="13"/>
                <w:szCs w:val="13"/>
              </w:rPr>
              <w:fldChar w:fldCharType="begin">
                <w:fldData xml:space="preserve">PEVuZE5vdGU+PENpdGU+PEF1dGhvcj5XYW5nPC9BdXRob3I+PFllYXI+MjAwNDwvWWVhcj48UmVj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</w:fldData>
              </w:fldChar>
            </w:r>
            <w:r w:rsidR="00967E36">
              <w:rPr>
                <w:sz w:val="13"/>
                <w:szCs w:val="13"/>
              </w:rPr>
              <w:instrText xml:space="preserve"> ADDIN EN.CITE </w:instrText>
            </w:r>
            <w:r w:rsidR="00967E36">
              <w:rPr>
                <w:sz w:val="13"/>
                <w:szCs w:val="13"/>
              </w:rPr>
              <w:fldChar w:fldCharType="begin">
                <w:fldData xml:space="preserve">PEVuZE5vdGU+PENpdGU+PEF1dGhvcj5XYW5nPC9BdXRob3I+PFllYXI+MjAwNDwvWWVhcj48UmVj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</w:fldData>
              </w:fldChar>
            </w:r>
            <w:r w:rsidR="00967E36">
              <w:rPr>
                <w:sz w:val="13"/>
                <w:szCs w:val="13"/>
              </w:rPr>
              <w:instrText xml:space="preserve"> ADDIN EN.CITE.DATA </w:instrText>
            </w:r>
            <w:r w:rsidR="00967E36">
              <w:rPr>
                <w:sz w:val="13"/>
                <w:szCs w:val="13"/>
              </w:rPr>
            </w:r>
            <w:r w:rsidR="00967E36">
              <w:rPr>
                <w:sz w:val="13"/>
                <w:szCs w:val="13"/>
              </w:rPr>
              <w:fldChar w:fldCharType="end"/>
            </w:r>
            <w:r w:rsidRPr="00D82A5B">
              <w:rPr>
                <w:sz w:val="13"/>
                <w:szCs w:val="13"/>
              </w:rPr>
            </w:r>
            <w:r w:rsidRPr="00D82A5B">
              <w:rPr>
                <w:sz w:val="13"/>
                <w:szCs w:val="13"/>
              </w:rPr>
              <w:fldChar w:fldCharType="separate"/>
            </w:r>
            <w:r w:rsidR="00A168C0" w:rsidRPr="00A168C0">
              <w:rPr>
                <w:noProof/>
                <w:sz w:val="13"/>
                <w:szCs w:val="13"/>
                <w:vertAlign w:val="superscript"/>
              </w:rPr>
              <w:t>[</w:t>
            </w:r>
            <w:hyperlink w:anchor="_ENREF_85" w:tooltip="Wang, 2004 #553" w:history="1">
              <w:r w:rsidR="00DF2A2B" w:rsidRPr="00A168C0">
                <w:rPr>
                  <w:noProof/>
                  <w:sz w:val="13"/>
                  <w:szCs w:val="13"/>
                  <w:vertAlign w:val="superscript"/>
                </w:rPr>
                <w:t>85</w:t>
              </w:r>
            </w:hyperlink>
            <w:r w:rsidR="00A168C0" w:rsidRPr="00A168C0">
              <w:rPr>
                <w:noProof/>
                <w:sz w:val="13"/>
                <w:szCs w:val="13"/>
                <w:vertAlign w:val="superscript"/>
              </w:rPr>
              <w:t xml:space="preserve">, </w:t>
            </w:r>
            <w:hyperlink w:anchor="_ENREF_111" w:tooltip="Imai, 2012 #579" w:history="1">
              <w:r w:rsidR="00DF2A2B" w:rsidRPr="00A168C0">
                <w:rPr>
                  <w:noProof/>
                  <w:sz w:val="13"/>
                  <w:szCs w:val="13"/>
                  <w:vertAlign w:val="superscript"/>
                </w:rPr>
                <w:t>111</w:t>
              </w:r>
            </w:hyperlink>
            <w:r w:rsidR="00A168C0" w:rsidRPr="00A168C0">
              <w:rPr>
                <w:noProof/>
                <w:sz w:val="13"/>
                <w:szCs w:val="13"/>
                <w:vertAlign w:val="superscript"/>
              </w:rPr>
              <w:t>]</w:t>
            </w:r>
            <w:r w:rsidRPr="00D82A5B">
              <w:rPr>
                <w:sz w:val="13"/>
                <w:szCs w:val="13"/>
              </w:rPr>
              <w:fldChar w:fldCharType="end"/>
            </w:r>
          </w:p>
        </w:tc>
      </w:tr>
      <w:tr w:rsidR="006927EC" w:rsidRPr="00BD4217" w14:paraId="2D70327C" w14:textId="77777777" w:rsidTr="00DF2A2B">
        <w:tc>
          <w:tcPr>
            <w:tcW w:w="1030" w:type="pct"/>
          </w:tcPr>
          <w:p w14:paraId="474B99AA" w14:textId="77777777" w:rsidR="0009330B" w:rsidRPr="00BD4217" w:rsidRDefault="0009330B" w:rsidP="00D82A5B">
            <w:pPr>
              <w:pStyle w:val="3--zhu0"/>
              <w:rPr>
                <w:sz w:val="13"/>
                <w:szCs w:val="13"/>
              </w:rPr>
            </w:pPr>
            <w:r w:rsidRPr="00BD4217">
              <w:rPr>
                <w:sz w:val="13"/>
                <w:szCs w:val="13"/>
              </w:rPr>
              <w:t>[C</w:t>
            </w:r>
            <w:r w:rsidRPr="00BD4217">
              <w:rPr>
                <w:sz w:val="13"/>
                <w:szCs w:val="13"/>
                <w:vertAlign w:val="subscript"/>
              </w:rPr>
              <w:t>3</w:t>
            </w:r>
            <w:r w:rsidRPr="00BD4217">
              <w:rPr>
                <w:sz w:val="13"/>
                <w:szCs w:val="13"/>
              </w:rPr>
              <w:t>H</w:t>
            </w:r>
            <w:r w:rsidRPr="00BD4217">
              <w:rPr>
                <w:sz w:val="13"/>
                <w:szCs w:val="13"/>
                <w:vertAlign w:val="subscript"/>
              </w:rPr>
              <w:t>5</w:t>
            </w:r>
            <w:r w:rsidRPr="00BD4217">
              <w:rPr>
                <w:sz w:val="13"/>
                <w:szCs w:val="13"/>
              </w:rPr>
              <w:t>N</w:t>
            </w:r>
            <w:r w:rsidRPr="00BD4217">
              <w:rPr>
                <w:sz w:val="13"/>
                <w:szCs w:val="13"/>
                <w:vertAlign w:val="subscript"/>
              </w:rPr>
              <w:t>2</w:t>
            </w:r>
            <w:r w:rsidRPr="00BD4217">
              <w:rPr>
                <w:sz w:val="13"/>
                <w:szCs w:val="13"/>
              </w:rPr>
              <w:t>][Mn(HCOO)</w:t>
            </w:r>
            <w:r w:rsidRPr="00BD4217">
              <w:rPr>
                <w:sz w:val="13"/>
                <w:szCs w:val="13"/>
                <w:vertAlign w:val="subscript"/>
              </w:rPr>
              <w:t>3</w:t>
            </w:r>
            <w:r w:rsidRPr="00BD4217">
              <w:rPr>
                <w:sz w:val="13"/>
                <w:szCs w:val="13"/>
              </w:rPr>
              <w:t>]</w:t>
            </w:r>
          </w:p>
        </w:tc>
        <w:tc>
          <w:tcPr>
            <w:tcW w:w="680" w:type="pct"/>
          </w:tcPr>
          <w:p w14:paraId="3A52E081" w14:textId="77777777" w:rsidR="0009330B" w:rsidRPr="00BD4217" w:rsidRDefault="0009330B" w:rsidP="00D82A5B">
            <w:pPr>
              <w:pStyle w:val="3--zhu0"/>
              <w:rPr>
                <w:sz w:val="13"/>
                <w:szCs w:val="13"/>
              </w:rPr>
            </w:pPr>
            <w:r w:rsidRPr="00BD4217">
              <w:rPr>
                <w:i/>
                <w:sz w:val="13"/>
                <w:szCs w:val="13"/>
              </w:rPr>
              <w:t>P</w:t>
            </w:r>
            <w:r w:rsidR="00101682" w:rsidRPr="00D82A5B">
              <w:rPr>
                <w:noProof/>
                <w:position w:val="-4"/>
                <w:sz w:val="13"/>
                <w:szCs w:val="13"/>
              </w:rPr>
              <w:object w:dxaOrig="118" w:dyaOrig="193" w14:anchorId="7951C5BE">
                <v:shape id="_x0000_i1027" type="#_x0000_t75" alt="" style="width:7.1pt;height:10.6pt;mso-width-percent:0;mso-height-percent:0;mso-width-percent:0;mso-height-percent:0" o:ole="">
                  <v:imagedata r:id="rId38" o:title=""/>
                </v:shape>
                <o:OLEObject Type="Embed" ProgID="Equation.DSMT4" ShapeID="_x0000_i1027" DrawAspect="Content" ObjectID="_1818747664" r:id="rId39"/>
              </w:object>
            </w:r>
            <w:r w:rsidRPr="00BD4217">
              <w:rPr>
                <w:sz w:val="13"/>
                <w:szCs w:val="13"/>
              </w:rPr>
              <w:t>2</w:t>
            </w:r>
            <w:r w:rsidRPr="00BD4217">
              <w:rPr>
                <w:sz w:val="13"/>
                <w:szCs w:val="13"/>
                <w:vertAlign w:val="subscript"/>
              </w:rPr>
              <w:t>1</w:t>
            </w:r>
            <w:r w:rsidRPr="00BD4217">
              <w:rPr>
                <w:i/>
                <w:sz w:val="13"/>
                <w:szCs w:val="13"/>
              </w:rPr>
              <w:t>m</w:t>
            </w:r>
            <w:r w:rsidRPr="00BD4217">
              <w:rPr>
                <w:sz w:val="13"/>
                <w:szCs w:val="13"/>
              </w:rPr>
              <w:t>?</w:t>
            </w:r>
          </w:p>
        </w:tc>
        <w:tc>
          <w:tcPr>
            <w:tcW w:w="680" w:type="pct"/>
          </w:tcPr>
          <w:p w14:paraId="187B9539" w14:textId="77777777" w:rsidR="0009330B" w:rsidRPr="00BD4217" w:rsidRDefault="0009330B" w:rsidP="00D82A5B">
            <w:pPr>
              <w:pStyle w:val="3--zhu0"/>
              <w:rPr>
                <w:sz w:val="13"/>
                <w:szCs w:val="13"/>
              </w:rPr>
            </w:pPr>
            <w:r w:rsidRPr="00BD4217">
              <w:rPr>
                <w:i/>
                <w:sz w:val="13"/>
                <w:szCs w:val="13"/>
              </w:rPr>
              <w:t>P</w:t>
            </w:r>
            <w:r w:rsidRPr="00BD4217">
              <w:rPr>
                <w:sz w:val="13"/>
                <w:szCs w:val="13"/>
              </w:rPr>
              <w:t>2</w:t>
            </w:r>
            <w:r w:rsidRPr="00BD4217">
              <w:rPr>
                <w:sz w:val="13"/>
                <w:szCs w:val="13"/>
                <w:vertAlign w:val="subscript"/>
              </w:rPr>
              <w:t>1</w:t>
            </w:r>
            <w:r w:rsidRPr="00BD4217">
              <w:rPr>
                <w:sz w:val="13"/>
                <w:szCs w:val="13"/>
              </w:rPr>
              <w:t>/</w:t>
            </w:r>
            <w:r w:rsidRPr="00BD4217">
              <w:rPr>
                <w:i/>
                <w:sz w:val="13"/>
                <w:szCs w:val="13"/>
              </w:rPr>
              <w:t>n</w:t>
            </w:r>
          </w:p>
        </w:tc>
        <w:tc>
          <w:tcPr>
            <w:tcW w:w="538" w:type="pct"/>
          </w:tcPr>
          <w:p w14:paraId="581875CF" w14:textId="77777777" w:rsidR="0009330B" w:rsidRPr="00BD4217" w:rsidRDefault="0009330B" w:rsidP="00D82A5B">
            <w:pPr>
              <w:pStyle w:val="3--zhu0"/>
              <w:rPr>
                <w:sz w:val="13"/>
                <w:szCs w:val="13"/>
              </w:rPr>
            </w:pPr>
            <w:r w:rsidRPr="00BD4217">
              <w:rPr>
                <w:sz w:val="13"/>
                <w:szCs w:val="13"/>
              </w:rPr>
              <w:t>Yes, ?</w:t>
            </w:r>
          </w:p>
        </w:tc>
        <w:tc>
          <w:tcPr>
            <w:tcW w:w="290" w:type="pct"/>
          </w:tcPr>
          <w:p w14:paraId="3D6C78B1" w14:textId="77777777" w:rsidR="0009330B" w:rsidRPr="00BD4217" w:rsidRDefault="0009330B" w:rsidP="00D82A5B">
            <w:pPr>
              <w:pStyle w:val="3--zhu0"/>
              <w:rPr>
                <w:sz w:val="13"/>
                <w:szCs w:val="13"/>
              </w:rPr>
            </w:pPr>
            <w:r w:rsidRPr="00BD4217">
              <w:rPr>
                <w:sz w:val="13"/>
                <w:szCs w:val="13"/>
              </w:rPr>
              <w:t>435</w:t>
            </w:r>
          </w:p>
        </w:tc>
        <w:tc>
          <w:tcPr>
            <w:tcW w:w="439" w:type="pct"/>
          </w:tcPr>
          <w:p w14:paraId="055EE6C3" w14:textId="77777777" w:rsidR="0009330B" w:rsidRPr="00BD4217" w:rsidRDefault="0009330B" w:rsidP="00D82A5B">
            <w:pPr>
              <w:pStyle w:val="3--zhu0"/>
              <w:rPr>
                <w:sz w:val="13"/>
                <w:szCs w:val="13"/>
              </w:rPr>
            </w:pPr>
            <w:r w:rsidRPr="00BD4217">
              <w:rPr>
                <w:sz w:val="13"/>
                <w:szCs w:val="13"/>
              </w:rPr>
              <w:t>−</w:t>
            </w:r>
          </w:p>
        </w:tc>
        <w:tc>
          <w:tcPr>
            <w:tcW w:w="632" w:type="pct"/>
          </w:tcPr>
          <w:p w14:paraId="24C76CC1" w14:textId="77777777" w:rsidR="0009330B" w:rsidRPr="00BD4217" w:rsidRDefault="0009330B" w:rsidP="00D82A5B">
            <w:pPr>
              <w:pStyle w:val="3--zhu0"/>
              <w:rPr>
                <w:sz w:val="13"/>
                <w:szCs w:val="13"/>
              </w:rPr>
            </w:pPr>
            <w:r w:rsidRPr="00BD4217">
              <w:rPr>
                <w:iCs/>
                <w:sz w:val="13"/>
                <w:szCs w:val="13"/>
              </w:rPr>
              <w:t>spin−canted AF</w:t>
            </w:r>
          </w:p>
        </w:tc>
        <w:tc>
          <w:tcPr>
            <w:tcW w:w="221" w:type="pct"/>
          </w:tcPr>
          <w:p w14:paraId="11A3FE82" w14:textId="77777777" w:rsidR="0009330B" w:rsidRPr="00BD4217" w:rsidRDefault="0009330B" w:rsidP="00D82A5B">
            <w:pPr>
              <w:pStyle w:val="3--zhu0"/>
              <w:rPr>
                <w:sz w:val="13"/>
                <w:szCs w:val="13"/>
              </w:rPr>
            </w:pPr>
            <w:r w:rsidRPr="00BD4217">
              <w:rPr>
                <w:sz w:val="13"/>
                <w:szCs w:val="13"/>
              </w:rPr>
              <w:t>9.0</w:t>
            </w:r>
          </w:p>
        </w:tc>
        <w:tc>
          <w:tcPr>
            <w:tcW w:w="490" w:type="pct"/>
          </w:tcPr>
          <w:p w14:paraId="5B678543" w14:textId="7151FDE1" w:rsidR="0009330B" w:rsidRPr="00BD4217" w:rsidRDefault="0009330B" w:rsidP="00D82A5B">
            <w:pPr>
              <w:pStyle w:val="3--zhu0"/>
              <w:rPr>
                <w:sz w:val="13"/>
                <w:szCs w:val="13"/>
              </w:rPr>
            </w:pPr>
            <w:r w:rsidRPr="00D82A5B">
              <w:rPr>
                <w:sz w:val="13"/>
                <w:szCs w:val="13"/>
              </w:rPr>
              <w:fldChar w:fldCharType="begin">
                <w:fldData xml:space="preserve">PEVuZE5vdGU+PENpdGU+PEF1dGhvcj5QYXRvLURvbGTDoW48L0F1dGhvcj48WWVhcj4yMDEzPC9Z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</w:fldData>
              </w:fldChar>
            </w:r>
            <w:r w:rsidR="00967E36">
              <w:rPr>
                <w:sz w:val="13"/>
                <w:szCs w:val="13"/>
              </w:rPr>
              <w:instrText xml:space="preserve"> ADDIN EN.CITE </w:instrText>
            </w:r>
            <w:r w:rsidR="00967E36">
              <w:rPr>
                <w:sz w:val="13"/>
                <w:szCs w:val="13"/>
              </w:rPr>
              <w:fldChar w:fldCharType="begin">
                <w:fldData xml:space="preserve">PEVuZE5vdGU+PENpdGU+PEF1dGhvcj5QYXRvLURvbGTDoW48L0F1dGhvcj48WWVhcj4yMDEzPC9Z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</w:fldData>
              </w:fldChar>
            </w:r>
            <w:r w:rsidR="00967E36">
              <w:rPr>
                <w:sz w:val="13"/>
                <w:szCs w:val="13"/>
              </w:rPr>
              <w:instrText xml:space="preserve"> ADDIN EN.CITE.DATA </w:instrText>
            </w:r>
            <w:r w:rsidR="00967E36">
              <w:rPr>
                <w:sz w:val="13"/>
                <w:szCs w:val="13"/>
              </w:rPr>
            </w:r>
            <w:r w:rsidR="00967E36">
              <w:rPr>
                <w:sz w:val="13"/>
                <w:szCs w:val="13"/>
              </w:rPr>
              <w:fldChar w:fldCharType="end"/>
            </w:r>
            <w:r w:rsidRPr="00D82A5B">
              <w:rPr>
                <w:sz w:val="13"/>
                <w:szCs w:val="13"/>
              </w:rPr>
            </w:r>
            <w:r w:rsidRPr="00D82A5B">
              <w:rPr>
                <w:sz w:val="13"/>
                <w:szCs w:val="13"/>
              </w:rPr>
              <w:fldChar w:fldCharType="separate"/>
            </w:r>
            <w:r w:rsidR="00A168C0" w:rsidRPr="00A168C0">
              <w:rPr>
                <w:noProof/>
                <w:sz w:val="13"/>
                <w:szCs w:val="13"/>
                <w:vertAlign w:val="superscript"/>
              </w:rPr>
              <w:t>[</w:t>
            </w:r>
            <w:hyperlink w:anchor="_ENREF_112" w:tooltip="Pato-Doldán, 2013 #580" w:history="1">
              <w:r w:rsidR="00DF2A2B" w:rsidRPr="00A168C0">
                <w:rPr>
                  <w:noProof/>
                  <w:sz w:val="13"/>
                  <w:szCs w:val="13"/>
                  <w:vertAlign w:val="superscript"/>
                </w:rPr>
                <w:t>112</w:t>
              </w:r>
            </w:hyperlink>
            <w:r w:rsidR="00A168C0" w:rsidRPr="00A168C0">
              <w:rPr>
                <w:noProof/>
                <w:sz w:val="13"/>
                <w:szCs w:val="13"/>
                <w:vertAlign w:val="superscript"/>
              </w:rPr>
              <w:t xml:space="preserve">, </w:t>
            </w:r>
            <w:hyperlink w:anchor="_ENREF_113" w:tooltip="Wang, 2013 #581" w:history="1">
              <w:r w:rsidR="00DF2A2B" w:rsidRPr="00A168C0">
                <w:rPr>
                  <w:noProof/>
                  <w:sz w:val="13"/>
                  <w:szCs w:val="13"/>
                  <w:vertAlign w:val="superscript"/>
                </w:rPr>
                <w:t>113</w:t>
              </w:r>
            </w:hyperlink>
            <w:r w:rsidR="00A168C0" w:rsidRPr="00A168C0">
              <w:rPr>
                <w:noProof/>
                <w:sz w:val="13"/>
                <w:szCs w:val="13"/>
                <w:vertAlign w:val="superscript"/>
              </w:rPr>
              <w:t>]</w:t>
            </w:r>
            <w:r w:rsidRPr="00D82A5B">
              <w:rPr>
                <w:sz w:val="13"/>
                <w:szCs w:val="13"/>
              </w:rPr>
              <w:fldChar w:fldCharType="end"/>
            </w:r>
          </w:p>
        </w:tc>
      </w:tr>
      <w:tr w:rsidR="006927EC" w:rsidRPr="00BD4217" w14:paraId="04C93F6D" w14:textId="77777777" w:rsidTr="00DF2A2B">
        <w:tc>
          <w:tcPr>
            <w:tcW w:w="1030" w:type="pct"/>
            <w:tcBorders>
              <w:bottom w:val="single" w:sz="4" w:space="0" w:color="auto"/>
            </w:tcBorders>
          </w:tcPr>
          <w:p w14:paraId="444D7C0A" w14:textId="77777777" w:rsidR="0009330B" w:rsidRPr="00BD4217" w:rsidRDefault="0009330B" w:rsidP="00D82A5B">
            <w:pPr>
              <w:pStyle w:val="3--zhu0"/>
              <w:rPr>
                <w:sz w:val="13"/>
                <w:szCs w:val="13"/>
              </w:rPr>
            </w:pPr>
            <w:r w:rsidRPr="00BD4217">
              <w:rPr>
                <w:sz w:val="13"/>
                <w:szCs w:val="13"/>
              </w:rPr>
              <w:t>[FCH</w:t>
            </w:r>
            <w:r w:rsidRPr="00BD4217">
              <w:rPr>
                <w:sz w:val="13"/>
                <w:szCs w:val="13"/>
                <w:vertAlign w:val="subscript"/>
              </w:rPr>
              <w:t>2</w:t>
            </w:r>
            <w:r w:rsidRPr="00BD4217">
              <w:rPr>
                <w:sz w:val="13"/>
                <w:szCs w:val="13"/>
              </w:rPr>
              <w:t>CH</w:t>
            </w:r>
            <w:r w:rsidRPr="00BD4217">
              <w:rPr>
                <w:sz w:val="13"/>
                <w:szCs w:val="13"/>
                <w:vertAlign w:val="subscript"/>
              </w:rPr>
              <w:t>2</w:t>
            </w:r>
            <w:r w:rsidRPr="00BD4217">
              <w:rPr>
                <w:sz w:val="13"/>
                <w:szCs w:val="13"/>
              </w:rPr>
              <w:t>NH</w:t>
            </w:r>
            <w:r w:rsidRPr="00BD4217">
              <w:rPr>
                <w:sz w:val="13"/>
                <w:szCs w:val="13"/>
                <w:vertAlign w:val="subscript"/>
              </w:rPr>
              <w:t>3</w:t>
            </w:r>
            <w:r w:rsidRPr="00BD4217">
              <w:rPr>
                <w:sz w:val="13"/>
                <w:szCs w:val="13"/>
              </w:rPr>
              <w:t>][Mn(HCOO)</w:t>
            </w:r>
            <w:r w:rsidRPr="00BD4217">
              <w:rPr>
                <w:sz w:val="13"/>
                <w:szCs w:val="13"/>
                <w:vertAlign w:val="subscript"/>
              </w:rPr>
              <w:t>3</w:t>
            </w:r>
            <w:r w:rsidRPr="00BD4217">
              <w:rPr>
                <w:sz w:val="13"/>
                <w:szCs w:val="13"/>
              </w:rPr>
              <w:t>]</w:t>
            </w:r>
          </w:p>
        </w:tc>
        <w:tc>
          <w:tcPr>
            <w:tcW w:w="680" w:type="pct"/>
            <w:tcBorders>
              <w:bottom w:val="single" w:sz="4" w:space="0" w:color="auto"/>
            </w:tcBorders>
          </w:tcPr>
          <w:p w14:paraId="6B9C5FED" w14:textId="77777777" w:rsidR="0009330B" w:rsidRPr="00BD4217" w:rsidRDefault="0009330B" w:rsidP="00D82A5B">
            <w:pPr>
              <w:pStyle w:val="3--zhu0"/>
              <w:rPr>
                <w:sz w:val="13"/>
                <w:szCs w:val="13"/>
              </w:rPr>
            </w:pPr>
            <w:r w:rsidRPr="00BD4217">
              <w:rPr>
                <w:i/>
                <w:sz w:val="13"/>
                <w:szCs w:val="13"/>
              </w:rPr>
              <w:t>Pna</w:t>
            </w:r>
            <w:r w:rsidRPr="00BD4217">
              <w:rPr>
                <w:sz w:val="13"/>
                <w:szCs w:val="13"/>
              </w:rPr>
              <w:t>2</w:t>
            </w:r>
            <w:r w:rsidRPr="00BD4217">
              <w:rPr>
                <w:sz w:val="13"/>
                <w:szCs w:val="13"/>
                <w:vertAlign w:val="subscript"/>
              </w:rPr>
              <w:t>1</w:t>
            </w:r>
          </w:p>
        </w:tc>
        <w:tc>
          <w:tcPr>
            <w:tcW w:w="680" w:type="pct"/>
            <w:tcBorders>
              <w:bottom w:val="single" w:sz="4" w:space="0" w:color="auto"/>
            </w:tcBorders>
          </w:tcPr>
          <w:p w14:paraId="6918EE32" w14:textId="77777777" w:rsidR="0009330B" w:rsidRPr="00BD4217" w:rsidRDefault="0009330B" w:rsidP="00D82A5B">
            <w:pPr>
              <w:pStyle w:val="3--zhu0"/>
              <w:rPr>
                <w:sz w:val="13"/>
                <w:szCs w:val="13"/>
              </w:rPr>
            </w:pPr>
          </w:p>
        </w:tc>
        <w:tc>
          <w:tcPr>
            <w:tcW w:w="538" w:type="pct"/>
            <w:tcBorders>
              <w:bottom w:val="single" w:sz="4" w:space="0" w:color="auto"/>
            </w:tcBorders>
          </w:tcPr>
          <w:p w14:paraId="7C76F1F7" w14:textId="77777777" w:rsidR="0009330B" w:rsidRPr="00BD4217" w:rsidRDefault="0009330B" w:rsidP="00D82A5B">
            <w:pPr>
              <w:pStyle w:val="3--zhu0"/>
              <w:rPr>
                <w:sz w:val="13"/>
                <w:szCs w:val="13"/>
              </w:rPr>
            </w:pPr>
            <w:r w:rsidRPr="00BD4217">
              <w:rPr>
                <w:sz w:val="13"/>
                <w:szCs w:val="13"/>
              </w:rPr>
              <w:t>No</w:t>
            </w:r>
          </w:p>
        </w:tc>
        <w:tc>
          <w:tcPr>
            <w:tcW w:w="290" w:type="pct"/>
            <w:tcBorders>
              <w:bottom w:val="single" w:sz="4" w:space="0" w:color="auto"/>
            </w:tcBorders>
          </w:tcPr>
          <w:p w14:paraId="7A2D8FF5" w14:textId="77777777" w:rsidR="0009330B" w:rsidRPr="00BD4217" w:rsidRDefault="0009330B" w:rsidP="00D82A5B">
            <w:pPr>
              <w:pStyle w:val="3--zhu0"/>
              <w:rPr>
                <w:sz w:val="13"/>
                <w:szCs w:val="13"/>
              </w:rPr>
            </w:pPr>
          </w:p>
        </w:tc>
        <w:tc>
          <w:tcPr>
            <w:tcW w:w="439" w:type="pct"/>
            <w:tcBorders>
              <w:bottom w:val="single" w:sz="4" w:space="0" w:color="auto"/>
            </w:tcBorders>
          </w:tcPr>
          <w:p w14:paraId="40F89454" w14:textId="77777777" w:rsidR="0009330B" w:rsidRPr="00BD4217" w:rsidRDefault="0009330B" w:rsidP="00D82A5B">
            <w:pPr>
              <w:pStyle w:val="3--zhu0"/>
              <w:rPr>
                <w:sz w:val="13"/>
                <w:szCs w:val="13"/>
              </w:rPr>
            </w:pPr>
            <w:r w:rsidRPr="00BD4217">
              <w:rPr>
                <w:sz w:val="13"/>
                <w:szCs w:val="13"/>
              </w:rPr>
              <w:t>9.7</w:t>
            </w:r>
            <w:r w:rsidRPr="00BD4217">
              <w:rPr>
                <w:i/>
                <w:sz w:val="13"/>
                <w:szCs w:val="13"/>
                <w:vertAlign w:val="superscript"/>
              </w:rPr>
              <w:t>a</w:t>
            </w:r>
          </w:p>
        </w:tc>
        <w:tc>
          <w:tcPr>
            <w:tcW w:w="632" w:type="pct"/>
            <w:tcBorders>
              <w:bottom w:val="single" w:sz="4" w:space="0" w:color="auto"/>
            </w:tcBorders>
          </w:tcPr>
          <w:p w14:paraId="1B5F2AC4" w14:textId="77777777" w:rsidR="0009330B" w:rsidRPr="00BD4217" w:rsidRDefault="0009330B" w:rsidP="00D82A5B">
            <w:pPr>
              <w:pStyle w:val="3--zhu0"/>
              <w:rPr>
                <w:sz w:val="13"/>
                <w:szCs w:val="13"/>
              </w:rPr>
            </w:pPr>
            <w:r w:rsidRPr="00BD4217">
              <w:rPr>
                <w:iCs/>
                <w:sz w:val="13"/>
                <w:szCs w:val="13"/>
              </w:rPr>
              <w:t>spin−canted AF</w:t>
            </w:r>
          </w:p>
        </w:tc>
        <w:tc>
          <w:tcPr>
            <w:tcW w:w="221" w:type="pct"/>
            <w:tcBorders>
              <w:bottom w:val="single" w:sz="4" w:space="0" w:color="auto"/>
            </w:tcBorders>
          </w:tcPr>
          <w:p w14:paraId="2CF86949" w14:textId="77777777" w:rsidR="0009330B" w:rsidRPr="00BD4217" w:rsidRDefault="0009330B" w:rsidP="00D82A5B">
            <w:pPr>
              <w:pStyle w:val="3--zhu0"/>
              <w:rPr>
                <w:sz w:val="13"/>
                <w:szCs w:val="13"/>
              </w:rPr>
            </w:pPr>
            <w:r w:rsidRPr="00BD4217">
              <w:rPr>
                <w:sz w:val="13"/>
                <w:szCs w:val="13"/>
              </w:rPr>
              <w:t>8.3</w:t>
            </w:r>
          </w:p>
        </w:tc>
        <w:tc>
          <w:tcPr>
            <w:tcW w:w="490" w:type="pct"/>
            <w:tcBorders>
              <w:bottom w:val="single" w:sz="4" w:space="0" w:color="auto"/>
            </w:tcBorders>
          </w:tcPr>
          <w:p w14:paraId="50EBE551" w14:textId="44A9411B" w:rsidR="0009330B" w:rsidRPr="00BD4217" w:rsidRDefault="0009330B" w:rsidP="00D82A5B">
            <w:pPr>
              <w:pStyle w:val="3--zhu0"/>
              <w:rPr>
                <w:sz w:val="13"/>
                <w:szCs w:val="13"/>
              </w:rPr>
            </w:pPr>
            <w:r w:rsidRPr="00D82A5B">
              <w:rPr>
                <w:sz w:val="13"/>
                <w:szCs w:val="13"/>
              </w:rPr>
              <w:fldChar w:fldCharType="begin">
                <w:fldData xml:space="preserve">PEVuZE5vdGU+PENpdGU+PEF1dGhvcj5YaW9uZzwvQXV0aG9yPjxZZWFyPjIwMjI8L1llYXI+PFJl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</w:fldData>
              </w:fldChar>
            </w:r>
            <w:r w:rsidR="00967E36">
              <w:rPr>
                <w:sz w:val="13"/>
                <w:szCs w:val="13"/>
              </w:rPr>
              <w:instrText xml:space="preserve"> ADDIN EN.CITE </w:instrText>
            </w:r>
            <w:r w:rsidR="00967E36">
              <w:rPr>
                <w:sz w:val="13"/>
                <w:szCs w:val="13"/>
              </w:rPr>
              <w:fldChar w:fldCharType="begin">
                <w:fldData xml:space="preserve">PEVuZE5vdGU+PENpdGU+PEF1dGhvcj5YaW9uZzwvQXV0aG9yPjxZZWFyPjIwMjI8L1llYXI+PFJl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</w:fldData>
              </w:fldChar>
            </w:r>
            <w:r w:rsidR="00967E36">
              <w:rPr>
                <w:sz w:val="13"/>
                <w:szCs w:val="13"/>
              </w:rPr>
              <w:instrText xml:space="preserve"> ADDIN EN.CITE.DATA </w:instrText>
            </w:r>
            <w:r w:rsidR="00967E36">
              <w:rPr>
                <w:sz w:val="13"/>
                <w:szCs w:val="13"/>
              </w:rPr>
            </w:r>
            <w:r w:rsidR="00967E36">
              <w:rPr>
                <w:sz w:val="13"/>
                <w:szCs w:val="13"/>
              </w:rPr>
              <w:fldChar w:fldCharType="end"/>
            </w:r>
            <w:r w:rsidRPr="00D82A5B">
              <w:rPr>
                <w:sz w:val="13"/>
                <w:szCs w:val="13"/>
              </w:rPr>
            </w:r>
            <w:r w:rsidRPr="00D82A5B">
              <w:rPr>
                <w:sz w:val="13"/>
                <w:szCs w:val="13"/>
              </w:rPr>
              <w:fldChar w:fldCharType="separate"/>
            </w:r>
            <w:r w:rsidR="00A168C0" w:rsidRPr="00A168C0">
              <w:rPr>
                <w:noProof/>
                <w:sz w:val="13"/>
                <w:szCs w:val="13"/>
                <w:vertAlign w:val="superscript"/>
              </w:rPr>
              <w:t>[</w:t>
            </w:r>
            <w:hyperlink w:anchor="_ENREF_114" w:tooltip="Xiong, 2022 #582" w:history="1">
              <w:r w:rsidR="00DF2A2B" w:rsidRPr="00A168C0">
                <w:rPr>
                  <w:noProof/>
                  <w:sz w:val="13"/>
                  <w:szCs w:val="13"/>
                  <w:vertAlign w:val="superscript"/>
                </w:rPr>
                <w:t>114</w:t>
              </w:r>
            </w:hyperlink>
            <w:r w:rsidR="00A168C0" w:rsidRPr="00A168C0">
              <w:rPr>
                <w:noProof/>
                <w:sz w:val="13"/>
                <w:szCs w:val="13"/>
                <w:vertAlign w:val="superscript"/>
              </w:rPr>
              <w:t>]</w:t>
            </w:r>
            <w:r w:rsidRPr="00D82A5B">
              <w:rPr>
                <w:sz w:val="13"/>
                <w:szCs w:val="13"/>
              </w:rPr>
              <w:fldChar w:fldCharType="end"/>
            </w:r>
          </w:p>
        </w:tc>
      </w:tr>
    </w:tbl>
    <w:p w14:paraId="3792FAC3" w14:textId="35F944E0" w:rsidR="0009330B" w:rsidRDefault="00487A33" w:rsidP="00AC494E">
      <w:pPr>
        <w:spacing w:beforeLines="25" w:before="81" w:line="240" w:lineRule="auto"/>
        <w:ind w:firstLineChars="0" w:firstLine="0"/>
        <w:rPr>
          <w:rFonts w:cs="Times New Roman"/>
          <w:bCs/>
          <w:color w:val="000000"/>
          <w:sz w:val="15"/>
          <w:szCs w:val="15"/>
        </w:rPr>
      </w:pPr>
      <w:r>
        <w:rPr>
          <w:rFonts w:cs="Times New Roman" w:hint="eastAsia"/>
          <w:bCs/>
          <w:color w:val="000000"/>
          <w:sz w:val="15"/>
          <w:szCs w:val="15"/>
        </w:rPr>
        <w:t>说明</w:t>
      </w:r>
      <w:r w:rsidR="0009330B">
        <w:rPr>
          <w:rFonts w:cs="Times New Roman" w:hint="eastAsia"/>
          <w:bCs/>
          <w:color w:val="000000"/>
          <w:sz w:val="15"/>
          <w:szCs w:val="15"/>
        </w:rPr>
        <w:t>：</w:t>
      </w:r>
      <w:r w:rsidR="0009330B">
        <w:rPr>
          <w:rFonts w:cs="Times New Roman"/>
          <w:bCs/>
          <w:i/>
          <w:color w:val="000000"/>
          <w:sz w:val="15"/>
          <w:szCs w:val="15"/>
        </w:rPr>
        <w:t>a</w:t>
      </w:r>
      <w:r w:rsidR="0009330B">
        <w:rPr>
          <w:rFonts w:cs="Times New Roman"/>
          <w:bCs/>
          <w:color w:val="000000"/>
          <w:sz w:val="15"/>
          <w:szCs w:val="15"/>
        </w:rPr>
        <w:t>.</w:t>
      </w:r>
      <w:r w:rsidR="0009330B">
        <w:rPr>
          <w:rFonts w:cs="Times New Roman" w:hint="eastAsia"/>
          <w:bCs/>
          <w:color w:val="000000"/>
          <w:sz w:val="15"/>
          <w:szCs w:val="15"/>
        </w:rPr>
        <w:t>由结构中的电荷分离计算获得，</w:t>
      </w:r>
      <w:r w:rsidR="0009330B">
        <w:rPr>
          <w:rFonts w:cs="Times New Roman"/>
          <w:bCs/>
          <w:i/>
          <w:color w:val="000000"/>
          <w:sz w:val="15"/>
          <w:szCs w:val="15"/>
        </w:rPr>
        <w:t>b</w:t>
      </w:r>
      <w:r w:rsidR="0009330B">
        <w:rPr>
          <w:rFonts w:cs="Times New Roman"/>
          <w:bCs/>
          <w:color w:val="000000"/>
          <w:sz w:val="15"/>
          <w:szCs w:val="15"/>
        </w:rPr>
        <w:t>.</w:t>
      </w:r>
      <w:r w:rsidR="0009330B">
        <w:rPr>
          <w:rFonts w:cs="Times New Roman" w:hint="eastAsia"/>
          <w:bCs/>
          <w:color w:val="000000"/>
          <w:sz w:val="15"/>
          <w:szCs w:val="15"/>
        </w:rPr>
        <w:t>由晶体热释电测量获得，</w:t>
      </w:r>
      <w:r w:rsidR="0009330B">
        <w:rPr>
          <w:rFonts w:cs="Times New Roman"/>
          <w:bCs/>
          <w:i/>
          <w:color w:val="000000"/>
          <w:sz w:val="15"/>
          <w:szCs w:val="15"/>
        </w:rPr>
        <w:t>c</w:t>
      </w:r>
      <w:r w:rsidR="0009330B">
        <w:rPr>
          <w:rFonts w:cs="Times New Roman"/>
          <w:bCs/>
          <w:color w:val="000000"/>
          <w:sz w:val="15"/>
          <w:szCs w:val="15"/>
        </w:rPr>
        <w:t>.</w:t>
      </w:r>
      <w:r w:rsidR="0009330B">
        <w:rPr>
          <w:rFonts w:cs="Times New Roman" w:hint="eastAsia"/>
          <w:bCs/>
          <w:color w:val="000000"/>
          <w:sz w:val="15"/>
          <w:szCs w:val="15"/>
        </w:rPr>
        <w:t>由</w:t>
      </w:r>
      <w:r w:rsidR="0009330B">
        <w:rPr>
          <w:rFonts w:cs="Times New Roman"/>
          <w:bCs/>
          <w:color w:val="000000"/>
          <w:sz w:val="15"/>
          <w:szCs w:val="15"/>
        </w:rPr>
        <w:t>DFT</w:t>
      </w:r>
      <w:r w:rsidR="0009330B">
        <w:rPr>
          <w:rFonts w:cs="Times New Roman" w:hint="eastAsia"/>
          <w:bCs/>
          <w:color w:val="000000"/>
          <w:sz w:val="15"/>
          <w:szCs w:val="15"/>
        </w:rPr>
        <w:t>计算获得，</w:t>
      </w:r>
      <w:r w:rsidR="0009330B">
        <w:rPr>
          <w:rFonts w:cs="Times New Roman"/>
          <w:bCs/>
          <w:i/>
          <w:color w:val="000000"/>
          <w:sz w:val="15"/>
          <w:szCs w:val="15"/>
        </w:rPr>
        <w:t>d</w:t>
      </w:r>
      <w:r w:rsidR="0009330B">
        <w:rPr>
          <w:rFonts w:cs="Times New Roman"/>
          <w:bCs/>
          <w:color w:val="000000"/>
          <w:sz w:val="15"/>
          <w:szCs w:val="15"/>
        </w:rPr>
        <w:t>.</w:t>
      </w:r>
      <w:r w:rsidR="0009330B">
        <w:rPr>
          <w:rFonts w:cs="Times New Roman" w:hint="eastAsia"/>
          <w:bCs/>
          <w:color w:val="000000"/>
          <w:sz w:val="15"/>
          <w:szCs w:val="15"/>
        </w:rPr>
        <w:t>由粉末热释电测量获得。简写</w:t>
      </w:r>
      <w:r w:rsidR="0009330B">
        <w:rPr>
          <w:rFonts w:cs="Times New Roman"/>
          <w:bCs/>
          <w:color w:val="000000"/>
          <w:sz w:val="15"/>
          <w:szCs w:val="15"/>
        </w:rPr>
        <w:t>PE</w:t>
      </w:r>
      <w:r w:rsidR="0009330B">
        <w:rPr>
          <w:rFonts w:cs="Times New Roman" w:hint="eastAsia"/>
          <w:bCs/>
          <w:color w:val="000000"/>
          <w:sz w:val="15"/>
          <w:szCs w:val="15"/>
        </w:rPr>
        <w:t>、</w:t>
      </w:r>
      <w:r w:rsidR="0009330B">
        <w:rPr>
          <w:rFonts w:cs="Times New Roman"/>
          <w:bCs/>
          <w:color w:val="000000"/>
          <w:sz w:val="15"/>
          <w:szCs w:val="15"/>
        </w:rPr>
        <w:t>FE</w:t>
      </w:r>
      <w:r w:rsidR="0009330B">
        <w:rPr>
          <w:rFonts w:cs="Times New Roman" w:hint="eastAsia"/>
          <w:bCs/>
          <w:color w:val="000000"/>
          <w:sz w:val="15"/>
          <w:szCs w:val="15"/>
        </w:rPr>
        <w:t>、</w:t>
      </w:r>
      <w:r w:rsidR="0009330B">
        <w:rPr>
          <w:rFonts w:cs="Times New Roman"/>
          <w:bCs/>
          <w:color w:val="000000"/>
          <w:sz w:val="15"/>
          <w:szCs w:val="15"/>
        </w:rPr>
        <w:t>AFE</w:t>
      </w:r>
      <w:r w:rsidR="0009330B">
        <w:rPr>
          <w:rFonts w:cs="Times New Roman" w:hint="eastAsia"/>
          <w:bCs/>
          <w:color w:val="000000"/>
          <w:sz w:val="15"/>
          <w:szCs w:val="15"/>
        </w:rPr>
        <w:t>、</w:t>
      </w:r>
      <w:r w:rsidR="0009330B">
        <w:rPr>
          <w:rFonts w:cs="Times New Roman"/>
          <w:bCs/>
          <w:color w:val="000000"/>
          <w:sz w:val="15"/>
          <w:szCs w:val="15"/>
        </w:rPr>
        <w:t>AF</w:t>
      </w:r>
      <w:r w:rsidR="0009330B">
        <w:rPr>
          <w:rFonts w:cs="Times New Roman" w:hint="eastAsia"/>
          <w:bCs/>
          <w:color w:val="000000"/>
          <w:sz w:val="15"/>
          <w:szCs w:val="15"/>
        </w:rPr>
        <w:t>、</w:t>
      </w:r>
      <w:r w:rsidR="0009330B">
        <w:rPr>
          <w:rFonts w:cs="Times New Roman"/>
          <w:bCs/>
          <w:color w:val="000000"/>
          <w:sz w:val="15"/>
          <w:szCs w:val="15"/>
        </w:rPr>
        <w:t>isosymm</w:t>
      </w:r>
      <w:r w:rsidR="0009330B">
        <w:rPr>
          <w:rFonts w:cs="Times New Roman" w:hint="eastAsia"/>
          <w:bCs/>
          <w:color w:val="000000"/>
          <w:sz w:val="15"/>
          <w:szCs w:val="15"/>
        </w:rPr>
        <w:t>分别为顺电、铁电、反铁电、反铁磁、同型。“？”表示尚有疑问。</w:t>
      </w:r>
    </w:p>
    <w:p w14:paraId="53A00A5D" w14:textId="7B5620BD" w:rsidR="0009330B" w:rsidRPr="008C3A9A" w:rsidRDefault="0009330B" w:rsidP="00D82A5B">
      <w:pPr>
        <w:ind w:firstLineChars="0" w:firstLine="0"/>
      </w:pPr>
    </w:p>
    <w:p w14:paraId="3352EE8E" w14:textId="027631DD" w:rsidR="00DC7B41" w:rsidRPr="0076259D" w:rsidRDefault="00DC7B41" w:rsidP="008C3A9A">
      <w:pPr>
        <w:pStyle w:val="1-PHD"/>
        <w:ind w:firstLine="480"/>
      </w:pPr>
      <w:r w:rsidRPr="00B05D06">
        <w:rPr>
          <w:rFonts w:hint="eastAsia"/>
        </w:rPr>
        <w:t>一方面，</w:t>
      </w:r>
      <w:r w:rsidRPr="00B05D06">
        <w:t>A</w:t>
      </w:r>
      <w:r w:rsidRPr="0076259D">
        <w:rPr>
          <w:rFonts w:eastAsia="微软雅黑"/>
        </w:rPr>
        <w:t>−</w:t>
      </w:r>
      <w:r w:rsidRPr="0076259D">
        <w:rPr>
          <w:rFonts w:hint="eastAsia"/>
        </w:rPr>
        <w:t>位不同的铵对于其结构相变特征有着重大的影响，这可以由表</w:t>
      </w:r>
      <w:r w:rsidRPr="0076259D">
        <w:t>1.1</w:t>
      </w:r>
      <w:r w:rsidRPr="0076259D">
        <w:rPr>
          <w:rFonts w:hint="eastAsia"/>
        </w:rPr>
        <w:t>看出，已报道的</w:t>
      </w:r>
      <w:r w:rsidRPr="0076259D">
        <w:t>[AH][Mn(HCOO)</w:t>
      </w:r>
      <w:r w:rsidRPr="0076259D">
        <w:rPr>
          <w:vertAlign w:val="subscript"/>
        </w:rPr>
        <w:t>3</w:t>
      </w:r>
      <w:r w:rsidRPr="0076259D">
        <w:t>]</w:t>
      </w:r>
      <w:r w:rsidRPr="0076259D">
        <w:rPr>
          <w:rFonts w:hint="eastAsia"/>
        </w:rPr>
        <w:t>钙钛矿</w:t>
      </w:r>
      <w:r w:rsidRPr="0076259D">
        <w:t>AMFF</w:t>
      </w:r>
      <w:r w:rsidRPr="0076259D">
        <w:rPr>
          <w:rFonts w:hint="eastAsia"/>
        </w:rPr>
        <w:t>系列的结构和磁相变特征</w:t>
      </w:r>
      <w:r w:rsidRPr="0076259D">
        <w:fldChar w:fldCharType="begin">
          <w:fldData xml:space="preserve">SSZndDs6Ly9XT1M6MDAwNjExNDEwMzAwMDk1PC91cmw+PC9yZWxhdGVkLXVybHM+PC91cmxzPjxl
bGVjdHJvbmljLXJlc291cmNlLW51bT4xMC4xMDIxL2Fjcy5qcGNjLjBjMDgxNTg8L2VsZWN0cm9u
aWMtcmVzb3VyY2UtbnVtPjxsYW5ndWFnZT5FbmdsaXNoPC9sYW5ndWFnZT48L3JlY29yZD48L0Np
dGU+PC9FbmROb3RlPn==
</w:fldData>
        </w:fldChar>
      </w:r>
      <w:r w:rsidR="00967E36">
        <w:instrText xml:space="preserve"> ADDIN EN.CITE </w:instrText>
      </w:r>
      <w:r w:rsidR="00967E36">
        <w:fldChar w:fldCharType="begin">
          <w:fldData xml:space="preserve">PEVuZE5vdGU+PENpdGU+PEF1dGhvcj5aaGFvPC9BdXRob3I+PFllYXI+MjAyMTwvWWVhcj48UmVj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==
</w:fldData>
        </w:fldChar>
      </w:r>
      <w:r w:rsidR="00967E36">
        <w:instrText xml:space="preserve"> ADDIN EN.CITE.DATA </w:instrText>
      </w:r>
      <w:r w:rsidR="00967E36">
        <w:fldChar w:fldCharType="end"/>
      </w:r>
      <w:r w:rsidR="00967E36">
        <w:fldChar w:fldCharType="begin">
          <w:fldData xml:space="preserve">SSZndDs6Ly9XT1M6MDAwNjExNDEwMzAwMDk1PC91cmw+PC9yZWxhdGVkLXVybHM+PC91cmxzPjxl
bGVjdHJvbmljLXJlc291cmNlLW51bT4xMC4xMDIxL2Fjcy5qcGNjLjBjMDgxNTg8L2VsZWN0cm9u
aWMtcmVzb3VyY2UtbnVtPjxsYW5ndWFnZT5FbmdsaXNoPC9sYW5ndWFnZT48L3JlY29yZD48L0Np
dGU+PC9FbmROb3RlPn==
</w:fldData>
        </w:fldChar>
      </w:r>
      <w:r w:rsidR="00967E36">
        <w:instrText xml:space="preserve"> ADDIN EN.CITE.DATA </w:instrText>
      </w:r>
      <w:r w:rsidR="00967E36">
        <w:fldChar w:fldCharType="end"/>
      </w:r>
      <w:r w:rsidRPr="0076259D">
        <w:fldChar w:fldCharType="separate"/>
      </w:r>
      <w:r w:rsidR="00A168C0" w:rsidRPr="00A168C0">
        <w:rPr>
          <w:noProof/>
          <w:vertAlign w:val="superscript"/>
        </w:rPr>
        <w:t>[</w:t>
      </w:r>
      <w:hyperlink w:anchor="_ENREF_46" w:tooltip="Zhao, 2021 #514" w:history="1">
        <w:r w:rsidR="00DF2A2B" w:rsidRPr="00A168C0">
          <w:rPr>
            <w:noProof/>
            <w:vertAlign w:val="superscript"/>
          </w:rPr>
          <w:t>46</w:t>
        </w:r>
      </w:hyperlink>
      <w:r w:rsidR="00A168C0" w:rsidRPr="00A168C0">
        <w:rPr>
          <w:noProof/>
          <w:vertAlign w:val="superscript"/>
        </w:rPr>
        <w:t xml:space="preserve">, </w:t>
      </w:r>
      <w:hyperlink w:anchor="_ENREF_79" w:tooltip="Di Sante, 2013 #547" w:history="1">
        <w:r w:rsidR="00DF2A2B" w:rsidRPr="00A168C0">
          <w:rPr>
            <w:noProof/>
            <w:vertAlign w:val="superscript"/>
          </w:rPr>
          <w:t>79</w:t>
        </w:r>
      </w:hyperlink>
      <w:r w:rsidR="00A168C0" w:rsidRPr="00A168C0">
        <w:rPr>
          <w:noProof/>
          <w:vertAlign w:val="superscript"/>
        </w:rPr>
        <w:t xml:space="preserve">, </w:t>
      </w:r>
      <w:hyperlink w:anchor="_ENREF_85" w:tooltip="Wang, 2004 #553" w:history="1">
        <w:r w:rsidR="00DF2A2B" w:rsidRPr="00A168C0">
          <w:rPr>
            <w:noProof/>
            <w:vertAlign w:val="superscript"/>
          </w:rPr>
          <w:t>85</w:t>
        </w:r>
      </w:hyperlink>
      <w:r w:rsidR="00A168C0" w:rsidRPr="00A168C0">
        <w:rPr>
          <w:noProof/>
          <w:vertAlign w:val="superscript"/>
        </w:rPr>
        <w:t xml:space="preserve">, </w:t>
      </w:r>
      <w:hyperlink w:anchor="_ENREF_86" w:tooltip="Wang, 2004 #554" w:history="1">
        <w:r w:rsidR="00DF2A2B" w:rsidRPr="00A168C0">
          <w:rPr>
            <w:noProof/>
            <w:vertAlign w:val="superscript"/>
          </w:rPr>
          <w:t>86</w:t>
        </w:r>
      </w:hyperlink>
      <w:r w:rsidR="00A168C0" w:rsidRPr="00A168C0">
        <w:rPr>
          <w:noProof/>
          <w:vertAlign w:val="superscript"/>
        </w:rPr>
        <w:t xml:space="preserve">, </w:t>
      </w:r>
      <w:hyperlink w:anchor="_ENREF_91" w:tooltip="Jain, 2009 #559" w:history="1">
        <w:r w:rsidR="00DF2A2B" w:rsidRPr="00A168C0">
          <w:rPr>
            <w:noProof/>
            <w:vertAlign w:val="superscript"/>
          </w:rPr>
          <w:t>91</w:t>
        </w:r>
      </w:hyperlink>
      <w:r w:rsidR="00A168C0" w:rsidRPr="00A168C0">
        <w:rPr>
          <w:noProof/>
          <w:vertAlign w:val="superscript"/>
        </w:rPr>
        <w:t xml:space="preserve">, </w:t>
      </w:r>
      <w:hyperlink w:anchor="_ENREF_92" w:tooltip="Sanchez-Andujar, 2010 #560" w:history="1">
        <w:r w:rsidR="00DF2A2B" w:rsidRPr="00A168C0">
          <w:rPr>
            <w:noProof/>
            <w:vertAlign w:val="superscript"/>
          </w:rPr>
          <w:t>92</w:t>
        </w:r>
      </w:hyperlink>
      <w:r w:rsidR="00A168C0" w:rsidRPr="00A168C0">
        <w:rPr>
          <w:noProof/>
          <w:vertAlign w:val="superscript"/>
        </w:rPr>
        <w:t xml:space="preserve">, </w:t>
      </w:r>
      <w:hyperlink w:anchor="_ENREF_100" w:tooltip="Wang, 2013 #568" w:history="1">
        <w:r w:rsidR="00DF2A2B" w:rsidRPr="00A168C0">
          <w:rPr>
            <w:noProof/>
            <w:vertAlign w:val="superscript"/>
          </w:rPr>
          <w:t>100</w:t>
        </w:r>
      </w:hyperlink>
      <w:r w:rsidR="00A168C0" w:rsidRPr="00A168C0">
        <w:rPr>
          <w:noProof/>
          <w:vertAlign w:val="superscript"/>
        </w:rPr>
        <w:t xml:space="preserve">, </w:t>
      </w:r>
      <w:hyperlink w:anchor="_ENREF_102" w:tooltip="Pato-Doldán, 2016 #570" w:history="1">
        <w:r w:rsidR="00DF2A2B" w:rsidRPr="00A168C0">
          <w:rPr>
            <w:noProof/>
            <w:vertAlign w:val="superscript"/>
          </w:rPr>
          <w:t>102-110</w:t>
        </w:r>
      </w:hyperlink>
      <w:r w:rsidR="00A168C0" w:rsidRPr="00A168C0">
        <w:rPr>
          <w:noProof/>
          <w:vertAlign w:val="superscript"/>
        </w:rPr>
        <w:t>]</w:t>
      </w:r>
      <w:r w:rsidRPr="0076259D">
        <w:fldChar w:fldCharType="end"/>
      </w:r>
      <w:r w:rsidRPr="0076259D">
        <w:rPr>
          <w:rFonts w:hint="eastAsia"/>
        </w:rPr>
        <w:t>。这是由于</w:t>
      </w:r>
      <w:r w:rsidRPr="0076259D">
        <w:t>A</w:t>
      </w:r>
      <w:r w:rsidRPr="0076259D">
        <w:rPr>
          <w:rFonts w:eastAsia="微软雅黑"/>
        </w:rPr>
        <w:t>−</w:t>
      </w:r>
      <w:r w:rsidRPr="0076259D">
        <w:rPr>
          <w:rFonts w:hint="eastAsia"/>
        </w:rPr>
        <w:t>位铵的不同，与金属</w:t>
      </w:r>
      <w:r w:rsidRPr="0076259D">
        <w:rPr>
          <w:rFonts w:eastAsia="微软雅黑"/>
        </w:rPr>
        <w:t>−</w:t>
      </w:r>
      <w:r w:rsidRPr="0076259D">
        <w:rPr>
          <w:rFonts w:hint="eastAsia"/>
        </w:rPr>
        <w:t>甲酸骨架之间氢键作用和被束缚状态、高温下铵的运动模式、低温下铵的运动的冻结和伴随的金属</w:t>
      </w:r>
      <w:r w:rsidRPr="0076259D">
        <w:rPr>
          <w:rFonts w:eastAsia="微软雅黑"/>
        </w:rPr>
        <w:t>−</w:t>
      </w:r>
      <w:r w:rsidRPr="0076259D">
        <w:rPr>
          <w:rFonts w:hint="eastAsia"/>
        </w:rPr>
        <w:t>甲酸骨架的变化等都大不相同。</w:t>
      </w:r>
      <w:r w:rsidRPr="0076259D">
        <w:t>A</w:t>
      </w:r>
      <w:r w:rsidRPr="0076259D">
        <w:rPr>
          <w:rFonts w:eastAsia="微软雅黑"/>
        </w:rPr>
        <w:t>−</w:t>
      </w:r>
      <w:r w:rsidRPr="0076259D">
        <w:rPr>
          <w:rFonts w:hint="eastAsia"/>
        </w:rPr>
        <w:t>位铵的不同对磁相变特征影响不大。</w:t>
      </w:r>
    </w:p>
    <w:p w14:paraId="0F9690D6" w14:textId="77777777" w:rsidR="00DC7B41" w:rsidRPr="0076259D" w:rsidRDefault="00DC7B41" w:rsidP="008C3A9A">
      <w:pPr>
        <w:pStyle w:val="1-PHD"/>
        <w:ind w:firstLine="480"/>
      </w:pPr>
      <w:r w:rsidRPr="0076259D">
        <w:rPr>
          <w:rFonts w:hint="eastAsia"/>
        </w:rPr>
        <w:lastRenderedPageBreak/>
        <w:t>另一方面，</w:t>
      </w:r>
      <w:r w:rsidRPr="0076259D">
        <w:t>B</w:t>
      </w:r>
      <w:r w:rsidRPr="0076259D">
        <w:rPr>
          <w:rFonts w:eastAsia="微软雅黑"/>
        </w:rPr>
        <w:t>−</w:t>
      </w:r>
      <w:r w:rsidRPr="00B05D06">
        <w:rPr>
          <w:rFonts w:hint="eastAsia"/>
        </w:rPr>
        <w:t>位金属的不同调控的</w:t>
      </w:r>
      <w:r w:rsidRPr="00B05D06">
        <w:t>AMFF</w:t>
      </w:r>
      <w:r w:rsidRPr="0076259D">
        <w:rPr>
          <w:rFonts w:hint="eastAsia"/>
        </w:rPr>
        <w:t>的变化，在此以两个钙钛矿</w:t>
      </w:r>
      <w:r w:rsidRPr="0076259D">
        <w:t>AMFF</w:t>
      </w:r>
      <w:r w:rsidRPr="0076259D">
        <w:rPr>
          <w:rFonts w:hint="eastAsia"/>
        </w:rPr>
        <w:t>系列作为例子来说明。</w:t>
      </w:r>
      <w:r w:rsidRPr="0076259D">
        <w:t>CH</w:t>
      </w:r>
      <w:r w:rsidRPr="0076259D">
        <w:rPr>
          <w:vertAlign w:val="subscript"/>
        </w:rPr>
        <w:t>3</w:t>
      </w:r>
      <w:r w:rsidRPr="0076259D">
        <w:t>CH</w:t>
      </w:r>
      <w:r w:rsidRPr="0076259D">
        <w:rPr>
          <w:vertAlign w:val="subscript"/>
        </w:rPr>
        <w:t>2</w:t>
      </w:r>
      <w:r w:rsidRPr="0076259D">
        <w:t>NH</w:t>
      </w:r>
      <w:r w:rsidRPr="0076259D">
        <w:rPr>
          <w:vertAlign w:val="subscript"/>
        </w:rPr>
        <w:t>2</w:t>
      </w:r>
      <w:r w:rsidRPr="0076259D">
        <w:t>[M(HCOO)</w:t>
      </w:r>
      <w:r w:rsidRPr="0076259D">
        <w:rPr>
          <w:vertAlign w:val="subscript"/>
        </w:rPr>
        <w:t>3</w:t>
      </w:r>
      <w:r w:rsidRPr="0076259D">
        <w:t>]</w:t>
      </w:r>
      <w:r w:rsidRPr="0076259D">
        <w:rPr>
          <w:rFonts w:hint="eastAsia"/>
        </w:rPr>
        <w:t>（</w:t>
      </w:r>
      <w:r w:rsidRPr="0076259D">
        <w:t>etaM</w:t>
      </w:r>
      <w:r w:rsidRPr="0076259D">
        <w:rPr>
          <w:rFonts w:hint="eastAsia"/>
        </w:rPr>
        <w:t>，</w:t>
      </w:r>
      <w:r w:rsidRPr="0076259D">
        <w:t>M = Mn~Zn</w:t>
      </w:r>
      <w:r w:rsidRPr="0076259D">
        <w:rPr>
          <w:rFonts w:hint="eastAsia"/>
        </w:rPr>
        <w:t>，</w:t>
      </w:r>
      <w:r w:rsidRPr="0076259D">
        <w:t>Mg</w:t>
      </w:r>
      <w:r w:rsidRPr="0076259D">
        <w:rPr>
          <w:rFonts w:hint="eastAsia"/>
        </w:rPr>
        <w:t>，</w:t>
      </w:r>
      <w:r w:rsidRPr="0076259D">
        <w:t>Cu</w:t>
      </w:r>
      <w:r w:rsidRPr="0076259D">
        <w:rPr>
          <w:rFonts w:hint="eastAsia"/>
        </w:rPr>
        <w:t>）系列的成员都为正交极性结构，极性空间群</w:t>
      </w:r>
      <w:r w:rsidRPr="0076259D">
        <w:rPr>
          <w:i/>
          <w:iCs/>
        </w:rPr>
        <w:t>P</w:t>
      </w:r>
      <w:r>
        <w:rPr>
          <w:i/>
          <w:iCs/>
        </w:rPr>
        <w:t xml:space="preserve"> </w:t>
      </w:r>
      <w:r w:rsidRPr="00B05D06">
        <w:rPr>
          <w:i/>
          <w:iCs/>
        </w:rPr>
        <w:t>na</w:t>
      </w:r>
      <w:r w:rsidRPr="00B05D06">
        <w:t>2</w:t>
      </w:r>
      <w:r w:rsidRPr="0076259D">
        <w:rPr>
          <w:vertAlign w:val="subscript"/>
        </w:rPr>
        <w:t>1</w:t>
      </w:r>
      <w:r w:rsidRPr="0076259D">
        <w:rPr>
          <w:rFonts w:hint="eastAsia"/>
        </w:rPr>
        <w:t>，属于点群</w:t>
      </w:r>
      <w:r w:rsidRPr="0076259D">
        <w:rPr>
          <w:i/>
        </w:rPr>
        <w:t>mm</w:t>
      </w:r>
      <w:r w:rsidRPr="0076259D">
        <w:t>2</w:t>
      </w:r>
      <w:r w:rsidRPr="0076259D">
        <w:rPr>
          <w:rFonts w:hint="eastAsia"/>
        </w:rPr>
        <w:t>，这些化合物应为铁电体，极化方向为</w:t>
      </w:r>
      <w:r w:rsidRPr="0076259D">
        <w:rPr>
          <w:i/>
        </w:rPr>
        <w:t>c</w:t>
      </w:r>
      <w:r w:rsidRPr="0076259D">
        <w:rPr>
          <w:rFonts w:hint="eastAsia"/>
        </w:rPr>
        <w:t>轴。结构中的</w:t>
      </w:r>
      <w:r w:rsidRPr="0076259D">
        <w:t>eta</w:t>
      </w:r>
      <w:r w:rsidRPr="0076259D">
        <w:rPr>
          <w:rFonts w:hint="eastAsia"/>
        </w:rPr>
        <w:t>阳离子沿骨架立方孔穴最长体对角线的方向有序排布，正电荷端</w:t>
      </w:r>
      <w:r w:rsidRPr="0076259D">
        <w:t>NH</w:t>
      </w:r>
      <w:r w:rsidRPr="0076259D">
        <w:rPr>
          <w:vertAlign w:val="subscript"/>
        </w:rPr>
        <w:t>3</w:t>
      </w:r>
      <w:r w:rsidRPr="0076259D">
        <w:rPr>
          <w:vertAlign w:val="superscript"/>
        </w:rPr>
        <w:t>+</w:t>
      </w:r>
      <w:r w:rsidRPr="0076259D">
        <w:rPr>
          <w:rFonts w:hint="eastAsia"/>
        </w:rPr>
        <w:t>相对于金属</w:t>
      </w:r>
      <w:r w:rsidRPr="0076259D">
        <w:rPr>
          <w:rFonts w:eastAsia="微软雅黑"/>
        </w:rPr>
        <w:t>−</w:t>
      </w:r>
      <w:r w:rsidRPr="00B05D06">
        <w:rPr>
          <w:rFonts w:hint="eastAsia"/>
        </w:rPr>
        <w:t>甲酸阴离子骨架的电荷分布对称面的一侧，从其相对位移计算电极化</w:t>
      </w:r>
      <w:r w:rsidRPr="00B05D06">
        <w:rPr>
          <w:i/>
        </w:rPr>
        <w:t>P</w:t>
      </w:r>
      <w:r w:rsidRPr="0076259D">
        <w:rPr>
          <w:vertAlign w:val="subscript"/>
        </w:rPr>
        <w:t>S</w:t>
      </w:r>
      <w:r w:rsidRPr="0076259D">
        <w:rPr>
          <w:rFonts w:hint="eastAsia"/>
        </w:rPr>
        <w:t>为</w:t>
      </w:r>
      <w:r w:rsidRPr="0076259D">
        <w:t xml:space="preserve">1.7 </w:t>
      </w:r>
      <w:r>
        <w:rPr>
          <w:bCs/>
          <w:i/>
          <w:spacing w:val="2"/>
        </w:rPr>
        <w:t>μ</w:t>
      </w:r>
      <w:r w:rsidRPr="00B05D06">
        <w:t>C cm</w:t>
      </w:r>
      <w:r w:rsidRPr="0076259D">
        <w:rPr>
          <w:rFonts w:eastAsia="微软雅黑"/>
          <w:vertAlign w:val="superscript"/>
        </w:rPr>
        <w:t>−</w:t>
      </w:r>
      <w:r w:rsidRPr="00B05D06">
        <w:rPr>
          <w:vertAlign w:val="superscript"/>
        </w:rPr>
        <w:t>2</w:t>
      </w:r>
      <w:r w:rsidRPr="00B05D06">
        <w:rPr>
          <w:rFonts w:hint="eastAsia"/>
        </w:rPr>
        <w:t>。除</w:t>
      </w:r>
      <w:r w:rsidRPr="0076259D">
        <w:t>Mg</w:t>
      </w:r>
      <w:r w:rsidRPr="0076259D">
        <w:rPr>
          <w:rFonts w:hint="eastAsia"/>
        </w:rPr>
        <w:t>和</w:t>
      </w:r>
      <w:r w:rsidRPr="0076259D">
        <w:t>Cu</w:t>
      </w:r>
      <w:r w:rsidRPr="0076259D">
        <w:rPr>
          <w:rFonts w:hint="eastAsia"/>
        </w:rPr>
        <w:t>外的其它成员直到分解前没有观察到相变发生。</w:t>
      </w:r>
    </w:p>
    <w:p w14:paraId="42711C0B" w14:textId="793E7C2F" w:rsidR="00F22E4A" w:rsidRDefault="00F22E4A" w:rsidP="008C3A9A">
      <w:pPr>
        <w:pStyle w:val="1-PHD"/>
        <w:ind w:firstLine="480"/>
      </w:pPr>
      <w:r w:rsidRPr="00D82A5B">
        <w:t>etaMg</w:t>
      </w:r>
      <w:r w:rsidRPr="00D82A5B">
        <w:rPr>
          <w:rFonts w:hint="eastAsia"/>
        </w:rPr>
        <w:t>在高温发生铁电</w:t>
      </w:r>
      <w:r w:rsidRPr="00D82A5B">
        <w:t>−</w:t>
      </w:r>
      <w:r w:rsidRPr="00D82A5B">
        <w:rPr>
          <w:rFonts w:hint="eastAsia"/>
        </w:rPr>
        <w:t>顺电</w:t>
      </w:r>
      <w:r w:rsidRPr="00D82A5B">
        <w:t>−</w:t>
      </w:r>
      <w:r w:rsidRPr="00D82A5B">
        <w:rPr>
          <w:rFonts w:hint="eastAsia"/>
        </w:rPr>
        <w:t>顺电两个可逆相变，伴随大的热滞、相变焓、相变熵、各向异性热膨</w:t>
      </w:r>
      <w:r w:rsidRPr="00BA2020">
        <w:rPr>
          <w:rFonts w:hint="eastAsia"/>
        </w:rPr>
        <w:t>胀和介电异常。</w:t>
      </w:r>
      <w:r w:rsidRPr="00D82A5B">
        <w:rPr>
          <w:i/>
        </w:rPr>
        <w:t>T</w:t>
      </w:r>
      <w:r w:rsidRPr="00D82A5B">
        <w:rPr>
          <w:vertAlign w:val="subscript"/>
        </w:rPr>
        <w:t>C</w:t>
      </w:r>
      <w:r w:rsidRPr="00D82A5B">
        <w:rPr>
          <w:rFonts w:hint="eastAsia"/>
        </w:rPr>
        <w:t>（升温</w:t>
      </w:r>
      <w:r w:rsidRPr="00D82A5B">
        <w:t>/</w:t>
      </w:r>
      <w:r w:rsidRPr="00D82A5B">
        <w:rPr>
          <w:rFonts w:hint="eastAsia"/>
        </w:rPr>
        <w:t>降温）分别为</w:t>
      </w:r>
      <w:r w:rsidRPr="00D82A5B">
        <w:t>374/316 K</w:t>
      </w:r>
      <w:r w:rsidRPr="00D82A5B">
        <w:rPr>
          <w:rFonts w:hint="eastAsia"/>
        </w:rPr>
        <w:t>和</w:t>
      </w:r>
      <w:r w:rsidRPr="00D82A5B">
        <w:t>426/415 K</w:t>
      </w:r>
      <w:r w:rsidRPr="00D82A5B">
        <w:rPr>
          <w:rFonts w:hint="eastAsia"/>
        </w:rPr>
        <w:t>。从低温到高温，结构由正交变为三方，再变为正交（图</w:t>
      </w:r>
      <w:r w:rsidRPr="00D82A5B">
        <w:t>1.5</w:t>
      </w:r>
      <w:r w:rsidRPr="00D82A5B">
        <w:rPr>
          <w:rFonts w:hint="eastAsia"/>
        </w:rPr>
        <w:t>）</w:t>
      </w:r>
      <w:r w:rsidRPr="00D82A5B">
        <w:fldChar w:fldCharType="begin"/>
      </w:r>
      <w:r w:rsidR="00967E36">
        <w:instrText xml:space="preserve"> ADDIN EN.CITE &lt;EndNote&gt;&lt;Cite&gt;&lt;Author&gt;Shang&lt;/Author&gt;&lt;Year&gt;2014&lt;/Year&gt;&lt;RecNum&gt;583&lt;/RecNum&gt;&lt;DisplayText&gt;&lt;style face="superscript"&gt;[115]&lt;/style&gt;&lt;/DisplayText&gt;&lt;record&gt;&lt;rec-number&gt;583&lt;/rec-number&gt;&lt;foreign-keys&gt;&lt;key app="EN" db-id="5dw29t2apwvft0exwd75x5fdd5tet2va52at"&gt;583&lt;/key&gt;&lt;/foreign-keys&gt;&lt;ref-type name="Journal Article"&gt;17&lt;/ref-type&gt;&lt;contributors&gt;&lt;authors&gt;&lt;author&gt;Shang, R.&lt;/author&gt;&lt;author&gt;Xu, G. C.&lt;/author&gt;&lt;author&gt;Wang, Z. M.&lt;/author&gt;&lt;author&gt;Gao, S.&lt;/author&gt;&lt;/authors&gt;&lt;/contributors&gt;&lt;auth-address&gt;Beijing National Laboratory for Molecular Sciences, State Key Laboratory of Rare Earth Materials Chemistry and Applications, College of Chemistry and Molecular Engineering, Peking University, Beijing 100871 (China), Fax: (+86) 10-62751708.&lt;/auth-address&gt;&lt;titles&gt;&lt;title&gt;Phase Transitions, Prominent Dielectric Anomalies, and Negative Thermal Expansion in Three High Thermally Stable Ammonium Magnesium-Formate Frameworks&lt;/title&gt;&lt;secondary-title&gt;Chemistry&lt;/secondary-title&gt;&lt;alt-title&gt;Chemistry&lt;/alt-title&gt;&lt;/titles&gt;&lt;periodical&gt;&lt;full-title&gt;Chemistry&lt;/full-title&gt;&lt;abbr-1&gt;Chemistry&lt;/abbr-1&gt;&lt;/periodical&gt;&lt;alt-periodical&gt;&lt;full-title&gt;Chemistry&lt;/full-title&gt;&lt;abbr-1&gt;Chemistry&lt;/abbr-1&gt;&lt;/alt-periodical&gt;&lt;pages&gt;1146-58&lt;/pages&gt;&lt;volume&gt;20&lt;/volume&gt;&lt;number&gt;4&lt;/number&gt;&lt;edition&gt;2014/01/01&lt;/edition&gt;&lt;keywords&gt;&lt;keyword&gt;ammonium&lt;/keyword&gt;&lt;keyword&gt;dielectric anomaly&lt;/keyword&gt;&lt;keyword&gt;metal-organic frameworks&lt;/keyword&gt;&lt;keyword&gt;negative thermal expansion&lt;/keyword&gt;&lt;keyword&gt;phase transitions&lt;/keyword&gt;&lt;/keywords&gt;&lt;dates&gt;&lt;year&gt;2014&lt;/year&gt;&lt;pub-dates&gt;&lt;date&gt;Jan 20&lt;/date&gt;&lt;/pub-dates&gt;&lt;/dates&gt;&lt;isbn&gt;1521-3765 (Electronic)&amp;#xD;0947-6539 (Linking)&lt;/isbn&gt;&lt;accession-num&gt;24375515&lt;/accession-num&gt;&lt;urls&gt;&lt;related-urls&gt;&lt;url&gt;http://www.ncbi.nlm.nih.gov/pubmed/24375515&lt;/url&gt;&lt;/related-urls&gt;&lt;/urls&gt;&lt;electronic-resource-num&gt;10.1002/chem.201303425&lt;/electronic-resource-num&gt;&lt;/record&gt;&lt;/Cite&gt;&lt;/EndNote&gt;</w:instrText>
      </w:r>
      <w:r w:rsidRPr="00D82A5B">
        <w:fldChar w:fldCharType="separate"/>
      </w:r>
      <w:r w:rsidR="00A168C0" w:rsidRPr="00A168C0">
        <w:rPr>
          <w:noProof/>
          <w:vertAlign w:val="superscript"/>
        </w:rPr>
        <w:t>[</w:t>
      </w:r>
      <w:hyperlink w:anchor="_ENREF_115" w:tooltip="Shang, 2014 #583" w:history="1">
        <w:r w:rsidR="00DF2A2B" w:rsidRPr="00A168C0">
          <w:rPr>
            <w:noProof/>
            <w:vertAlign w:val="superscript"/>
          </w:rPr>
          <w:t>115</w:t>
        </w:r>
      </w:hyperlink>
      <w:r w:rsidR="00A168C0" w:rsidRPr="00A168C0">
        <w:rPr>
          <w:noProof/>
          <w:vertAlign w:val="superscript"/>
        </w:rPr>
        <w:t>]</w:t>
      </w:r>
      <w:r w:rsidRPr="00D82A5B">
        <w:fldChar w:fldCharType="end"/>
      </w:r>
      <w:r w:rsidRPr="00D82A5B">
        <w:rPr>
          <w:rFonts w:hint="eastAsia"/>
        </w:rPr>
        <w:t>。相变时除了金属</w:t>
      </w:r>
      <w:r w:rsidRPr="00D82A5B">
        <w:t>−</w:t>
      </w:r>
      <w:r w:rsidRPr="00D82A5B">
        <w:rPr>
          <w:rFonts w:hint="eastAsia"/>
        </w:rPr>
        <w:t>甲酸骨架的明显扭转，孔穴中的</w:t>
      </w:r>
      <w:r w:rsidRPr="00D82A5B">
        <w:t>eta</w:t>
      </w:r>
      <w:r w:rsidRPr="00D82A5B">
        <w:rPr>
          <w:rFonts w:hint="eastAsia"/>
        </w:rPr>
        <w:t>阳离子由有序变为</w:t>
      </w:r>
      <w:r w:rsidRPr="00D82A5B">
        <w:t>NH</w:t>
      </w:r>
      <w:r w:rsidRPr="00D82A5B">
        <w:rPr>
          <w:vertAlign w:val="subscript"/>
        </w:rPr>
        <w:t>3</w:t>
      </w:r>
      <w:r w:rsidRPr="00D82A5B">
        <w:rPr>
          <w:vertAlign w:val="superscript"/>
        </w:rPr>
        <w:t>+</w:t>
      </w:r>
      <w:r w:rsidRPr="00D82A5B">
        <w:rPr>
          <w:rFonts w:hint="eastAsia"/>
        </w:rPr>
        <w:t>有三个取向的三重无序，再变为</w:t>
      </w:r>
      <w:r w:rsidRPr="00D82A5B">
        <w:t>eta</w:t>
      </w:r>
      <w:r w:rsidRPr="00D82A5B">
        <w:rPr>
          <w:rFonts w:hint="eastAsia"/>
        </w:rPr>
        <w:t>整体的两个取向，两个相变可能都属于一级。</w:t>
      </w:r>
    </w:p>
    <w:p w14:paraId="3A2D9D2C" w14:textId="77777777" w:rsidR="007869AB" w:rsidRPr="0009330B" w:rsidRDefault="007869AB" w:rsidP="008C3A9A">
      <w:pPr>
        <w:pStyle w:val="1-PHD"/>
        <w:ind w:firstLine="480"/>
      </w:pPr>
    </w:p>
    <w:p w14:paraId="2B6DDE9C" w14:textId="77777777" w:rsidR="0040067B" w:rsidRPr="00D82A5B" w:rsidRDefault="00520942" w:rsidP="00436252">
      <w:pPr>
        <w:pStyle w:val="2--zhu0"/>
        <w:spacing w:before="163"/>
      </w:pPr>
      <w:r w:rsidRPr="006927EC">
        <w:rPr>
          <w:noProof/>
        </w:rPr>
        <w:drawing>
          <wp:inline distT="0" distB="0" distL="0" distR="0" wp14:anchorId="0A2B560F" wp14:editId="532A4E35">
            <wp:extent cx="5040000" cy="2473203"/>
            <wp:effectExtent l="0" t="0" r="8255"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040000" cy="2473203"/>
                    </a:xfrm>
                    <a:prstGeom prst="rect">
                      <a:avLst/>
                    </a:prstGeom>
                    <a:noFill/>
                  </pic:spPr>
                </pic:pic>
              </a:graphicData>
            </a:graphic>
          </wp:inline>
        </w:drawing>
      </w:r>
    </w:p>
    <w:p w14:paraId="3101D74C" w14:textId="4BB7178E" w:rsidR="0040067B" w:rsidRDefault="00520942" w:rsidP="00AC494E">
      <w:pPr>
        <w:pStyle w:val="2--zhu"/>
        <w:spacing w:after="163"/>
      </w:pPr>
      <w:r w:rsidRPr="00D82A5B">
        <w:rPr>
          <w:rFonts w:hint="eastAsia"/>
        </w:rPr>
        <w:t>图</w:t>
      </w:r>
      <w:r w:rsidRPr="00D82A5B">
        <w:t>1.5 etaMg</w:t>
      </w:r>
      <w:r w:rsidRPr="00D82A5B">
        <w:rPr>
          <w:rFonts w:hint="eastAsia"/>
        </w:rPr>
        <w:t>在</w:t>
      </w:r>
      <w:r w:rsidRPr="00D82A5B">
        <w:t>292 K(a, b)</w:t>
      </w:r>
      <w:r w:rsidRPr="00D82A5B">
        <w:rPr>
          <w:rFonts w:hint="eastAsia"/>
        </w:rPr>
        <w:t>、</w:t>
      </w:r>
      <w:r w:rsidRPr="00D82A5B">
        <w:t>378 K(c, d)</w:t>
      </w:r>
      <w:r w:rsidRPr="00D82A5B">
        <w:rPr>
          <w:rFonts w:hint="eastAsia"/>
        </w:rPr>
        <w:t>和</w:t>
      </w:r>
      <w:r w:rsidRPr="00D82A5B">
        <w:t>430 K</w:t>
      </w:r>
      <w:r w:rsidRPr="00D82A5B">
        <w:rPr>
          <w:rFonts w:hint="eastAsia"/>
        </w:rPr>
        <w:t>（</w:t>
      </w:r>
      <w:r w:rsidRPr="00D82A5B">
        <w:t>e, f</w:t>
      </w:r>
      <w:r w:rsidRPr="00D82A5B">
        <w:rPr>
          <w:rFonts w:hint="eastAsia"/>
        </w:rPr>
        <w:t>）的晶体结构，（</w:t>
      </w:r>
      <w:r w:rsidRPr="00D82A5B">
        <w:t>g, h</w:t>
      </w:r>
      <w:r w:rsidRPr="00D82A5B">
        <w:rPr>
          <w:rFonts w:hint="eastAsia"/>
        </w:rPr>
        <w:t>）介电性质，其中</w:t>
      </w:r>
      <w:r w:rsidRPr="00D82A5B">
        <w:t>(a, c, e)</w:t>
      </w:r>
      <w:r w:rsidRPr="00D82A5B">
        <w:rPr>
          <w:rFonts w:hint="eastAsia"/>
        </w:rPr>
        <w:t>为</w:t>
      </w:r>
      <w:r w:rsidRPr="00D82A5B">
        <w:t>etaMg</w:t>
      </w:r>
      <w:r w:rsidRPr="00D82A5B">
        <w:rPr>
          <w:rFonts w:hint="eastAsia"/>
        </w:rPr>
        <w:t>骨架的拓补结构</w:t>
      </w:r>
    </w:p>
    <w:p w14:paraId="27631C7F" w14:textId="60CAAFE9" w:rsidR="00F22E4A" w:rsidRDefault="00F22E4A" w:rsidP="008C3A9A">
      <w:pPr>
        <w:pStyle w:val="1-PHD"/>
        <w:ind w:firstLine="480"/>
      </w:pPr>
      <w:r w:rsidRPr="00622BF2">
        <w:t>etaCu</w:t>
      </w:r>
      <w:r w:rsidRPr="00622BF2">
        <w:rPr>
          <w:rFonts w:hint="eastAsia"/>
        </w:rPr>
        <w:t>表现了特殊的相变过程（图</w:t>
      </w:r>
      <w:r w:rsidRPr="00622BF2">
        <w:t>1.6</w:t>
      </w:r>
      <w:r w:rsidRPr="00622BF2">
        <w:rPr>
          <w:rFonts w:hint="eastAsia"/>
        </w:rPr>
        <w:t>）</w:t>
      </w:r>
      <w:r w:rsidRPr="00D82A5B">
        <w:fldChar w:fldCharType="begin">
          <w:fldData xml:space="preserve">PEVuZE5vdGU+PENpdGU+PEF1dGhvcj5TaGFuZzwvQXV0aG9yPjxZZWFyPjIwMTY8L1llYXI+PFJl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IFBla2luZyBVbml2ZXJzaXR5LCBCZWlqaW5nLCAxMDA4NzEsIENoaW5hLiYjeEQ7QmVpamluZyBO
YXRpb25hbCBMYWJvcmF0b3J5IGZvciBNb2xlY3VsYXIgU2NpZW5jZXMsIFN0YXRlIEtleSBMYWJv
cmF0b3J5IG9mIFJhcmUgRWFydGggTWF0ZXJpYWxzIENoZW1pc3RyeSBhbmQgQXBwbGljYXRpb25z
LCBDb2xsZWdlIG9mIENoZW1pc3RyeSBhbmQgTW9sZWN1bGFyIEVuZ2luZWVyaW5nLCBQZWtpbmcg
VW5pdmVyc2l0eSwgQmVpamluZywgMTAwODcxLCBDaGluYS4gem13QHBrdS5lZHUuY24uJiN4RDtC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IFBla2luZyBVbml2ZXJzaXR5LCBCZWlqaW5nLCAxMDA4NzEsIENoaW5hLiBnYW9zb25nQHBrdS5l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</w:fldData>
        </w:fldChar>
      </w:r>
      <w:r w:rsidR="00967E36">
        <w:instrText xml:space="preserve"> ADDIN EN.CITE </w:instrText>
      </w:r>
      <w:r w:rsidR="00967E36">
        <w:fldChar w:fldCharType="begin">
          <w:fldData xml:space="preserve">PEVuZE5vdGU+PENpdGU+PEF1dGhvcj5TaGFuZzwvQXV0aG9yPjxZZWFyPjIwMTY8L1llYXI+PFJl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IFBla2luZyBVbml2ZXJzaXR5LCBCZWlqaW5nLCAxMDA4NzEsIENoaW5hLiYjeEQ7QmVpamluZyBO
YXRpb25hbCBMYWJvcmF0b3J5IGZvciBNb2xlY3VsYXIgU2NpZW5jZXMsIFN0YXRlIEtleSBMYWJv
cmF0b3J5IG9mIFJhcmUgRWFydGggTWF0ZXJpYWxzIENoZW1pc3RyeSBhbmQgQXBwbGljYXRpb25z
LCBDb2xsZWdlIG9mIENoZW1pc3RyeSBhbmQgTW9sZWN1bGFyIEVuZ2luZWVyaW5nLCBQZWtpbmcg
VW5pdmVyc2l0eSwgQmVpamluZywgMTAwODcxLCBDaGluYS4gem13QHBrdS5lZHUuY24uJiN4RDtC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IFBla2luZyBVbml2ZXJzaXR5LCBCZWlqaW5nLCAxMDA4NzEsIENoaW5hLiBnYW9zb25nQHBrdS5l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</w:fldData>
        </w:fldChar>
      </w:r>
      <w:r w:rsidR="00967E36">
        <w:instrText xml:space="preserve"> ADDIN EN.CITE.DATA </w:instrText>
      </w:r>
      <w:r w:rsidR="00967E36">
        <w:fldChar w:fldCharType="end"/>
      </w:r>
      <w:r w:rsidRPr="00D82A5B">
        <w:fldChar w:fldCharType="separate"/>
      </w:r>
      <w:r w:rsidR="00A168C0" w:rsidRPr="00A168C0">
        <w:rPr>
          <w:noProof/>
          <w:vertAlign w:val="superscript"/>
        </w:rPr>
        <w:t>[</w:t>
      </w:r>
      <w:hyperlink w:anchor="_ENREF_116" w:tooltip="Shang, 2016 #584" w:history="1">
        <w:r w:rsidR="00DF2A2B" w:rsidRPr="00A168C0">
          <w:rPr>
            <w:noProof/>
            <w:vertAlign w:val="superscript"/>
          </w:rPr>
          <w:t>116</w:t>
        </w:r>
      </w:hyperlink>
      <w:r w:rsidR="00A168C0" w:rsidRPr="00A168C0">
        <w:rPr>
          <w:noProof/>
          <w:vertAlign w:val="superscript"/>
        </w:rPr>
        <w:t>]</w:t>
      </w:r>
      <w:r w:rsidRPr="00D82A5B">
        <w:fldChar w:fldCharType="end"/>
      </w:r>
      <w:r w:rsidRPr="00622BF2">
        <w:rPr>
          <w:rFonts w:hint="eastAsia"/>
        </w:rPr>
        <w:t>，其骨架在</w:t>
      </w:r>
      <w:r w:rsidRPr="00622BF2">
        <w:t>357 K</w:t>
      </w:r>
      <w:r w:rsidRPr="00622BF2">
        <w:rPr>
          <w:rFonts w:hint="eastAsia"/>
        </w:rPr>
        <w:t>发生</w:t>
      </w:r>
      <w:r w:rsidRPr="00622BF2">
        <w:t>Cu−O</w:t>
      </w:r>
      <w:r w:rsidRPr="00622BF2">
        <w:rPr>
          <w:rFonts w:hint="eastAsia"/>
        </w:rPr>
        <w:t>键重排，结构中与铜离子轴向桥连的一组</w:t>
      </w:r>
      <w:r w:rsidRPr="00622BF2">
        <w:rPr>
          <w:i/>
        </w:rPr>
        <w:t>anti−anti</w:t>
      </w:r>
      <w:r w:rsidRPr="00622BF2">
        <w:rPr>
          <w:rFonts w:hint="eastAsia"/>
        </w:rPr>
        <w:t>甲酸桥变为</w:t>
      </w:r>
      <w:r w:rsidRPr="00622BF2">
        <w:rPr>
          <w:i/>
        </w:rPr>
        <w:t>chelating</w:t>
      </w:r>
      <w:r w:rsidRPr="00622BF2">
        <w:rPr>
          <w:rFonts w:hint="eastAsia"/>
        </w:rPr>
        <w:t>配位，部分</w:t>
      </w:r>
      <w:r w:rsidRPr="00622BF2">
        <w:t>Cu−OCHO−Cu</w:t>
      </w:r>
      <w:r w:rsidRPr="00622BF2">
        <w:rPr>
          <w:rFonts w:hint="eastAsia"/>
        </w:rPr>
        <w:t>连接中断，低温极性、非手性钙钛矿结构（空间群</w:t>
      </w:r>
      <w:r w:rsidRPr="00622BF2">
        <w:rPr>
          <w:i/>
        </w:rPr>
        <w:t>P</w:t>
      </w:r>
      <w:r w:rsidR="007A441F">
        <w:rPr>
          <w:i/>
        </w:rPr>
        <w:t xml:space="preserve"> </w:t>
      </w:r>
      <w:r w:rsidRPr="00622BF2">
        <w:rPr>
          <w:i/>
        </w:rPr>
        <w:t>na</w:t>
      </w:r>
      <w:r w:rsidRPr="00622BF2">
        <w:t>2</w:t>
      </w:r>
      <w:r w:rsidRPr="00622BF2">
        <w:rPr>
          <w:vertAlign w:val="subscript"/>
        </w:rPr>
        <w:t>1</w:t>
      </w:r>
      <w:r w:rsidRPr="00622BF2">
        <w:rPr>
          <w:rFonts w:hint="eastAsia"/>
        </w:rPr>
        <w:t>）变为高温非极性、手性金刚石结构（空间群</w:t>
      </w:r>
      <w:r w:rsidRPr="00622BF2">
        <w:rPr>
          <w:i/>
        </w:rPr>
        <w:t>P</w:t>
      </w:r>
      <w:r w:rsidR="007A441F">
        <w:rPr>
          <w:i/>
        </w:rPr>
        <w:t xml:space="preserve"> </w:t>
      </w:r>
      <w:r w:rsidRPr="00622BF2">
        <w:t>2</w:t>
      </w:r>
      <w:r w:rsidRPr="00622BF2">
        <w:rPr>
          <w:vertAlign w:val="subscript"/>
        </w:rPr>
        <w:t>1</w:t>
      </w:r>
      <w:r w:rsidRPr="00622BF2">
        <w:t>2</w:t>
      </w:r>
      <w:r w:rsidRPr="00622BF2">
        <w:rPr>
          <w:vertAlign w:val="subscript"/>
        </w:rPr>
        <w:t>1</w:t>
      </w:r>
      <w:r w:rsidRPr="00622BF2">
        <w:t>2</w:t>
      </w:r>
      <w:r w:rsidRPr="00622BF2">
        <w:rPr>
          <w:vertAlign w:val="subscript"/>
        </w:rPr>
        <w:t>1</w:t>
      </w:r>
      <w:r w:rsidRPr="00622BF2">
        <w:rPr>
          <w:rFonts w:hint="eastAsia"/>
        </w:rPr>
        <w:t>），表现为不可逆热致相变，并发生晶胞的显著膨胀（约</w:t>
      </w:r>
      <w:r w:rsidRPr="00622BF2">
        <w:t>10%</w:t>
      </w:r>
      <w:r w:rsidRPr="00622BF2">
        <w:rPr>
          <w:rFonts w:hint="eastAsia"/>
        </w:rPr>
        <w:t>）。高温相结构中的一组强氢键在动力学上锁住了高温相，使逆相变在常压下降温不能实现，但是通过加压则可以使逆相变发生，从金刚石结构变回钙钛矿结构。两个相的磁性和介电性质明显不同。这是一个罕见的热致相变和压致逆相变的例子。</w:t>
      </w:r>
      <w:r w:rsidRPr="00622BF2">
        <w:t>[CH</w:t>
      </w:r>
      <w:r w:rsidRPr="00622BF2">
        <w:rPr>
          <w:vertAlign w:val="subscript"/>
        </w:rPr>
        <w:t>3</w:t>
      </w:r>
      <w:r w:rsidRPr="00622BF2">
        <w:t>CH</w:t>
      </w:r>
      <w:r w:rsidRPr="00622BF2">
        <w:rPr>
          <w:vertAlign w:val="subscript"/>
        </w:rPr>
        <w:t>2</w:t>
      </w:r>
      <w:r w:rsidRPr="00622BF2">
        <w:t>NH</w:t>
      </w:r>
      <w:r w:rsidRPr="00622BF2">
        <w:rPr>
          <w:vertAlign w:val="subscript"/>
        </w:rPr>
        <w:t>3</w:t>
      </w:r>
      <w:r w:rsidRPr="00622BF2">
        <w:t>][M(HCOO)</w:t>
      </w:r>
      <w:r w:rsidRPr="00622BF2">
        <w:rPr>
          <w:vertAlign w:val="subscript"/>
        </w:rPr>
        <w:t>3</w:t>
      </w:r>
      <w:r w:rsidRPr="00622BF2">
        <w:t>]</w:t>
      </w:r>
      <w:r w:rsidRPr="00622BF2">
        <w:rPr>
          <w:rFonts w:hint="eastAsia"/>
        </w:rPr>
        <w:t>系列的磁性金属成员在低温下都是三维弱铁磁体（表</w:t>
      </w:r>
      <w:r w:rsidRPr="00622BF2">
        <w:lastRenderedPageBreak/>
        <w:t>1.2</w:t>
      </w:r>
      <w:r w:rsidRPr="00622BF2">
        <w:rPr>
          <w:rFonts w:hint="eastAsia"/>
        </w:rPr>
        <w:t>），</w:t>
      </w:r>
      <w:r w:rsidRPr="00622BF2">
        <w:t>Cu</w:t>
      </w:r>
      <w:r w:rsidRPr="00622BF2">
        <w:rPr>
          <w:rFonts w:hint="eastAsia"/>
        </w:rPr>
        <w:t>成员表现低维磁性，因此都具有多铁性研究的潜在意义。</w:t>
      </w:r>
    </w:p>
    <w:p w14:paraId="348BAE45" w14:textId="6DA94C14" w:rsidR="006A4CD3" w:rsidRDefault="006A4CD3" w:rsidP="008C3A9A">
      <w:pPr>
        <w:pStyle w:val="1-PHD"/>
        <w:ind w:firstLine="480"/>
      </w:pPr>
    </w:p>
    <w:p w14:paraId="2B71AA2C" w14:textId="4A0F7C93" w:rsidR="00B6454C" w:rsidRPr="00FA120B" w:rsidRDefault="00B6454C" w:rsidP="00AC494E">
      <w:pPr>
        <w:pStyle w:val="3--zhu"/>
        <w:spacing w:before="163"/>
      </w:pPr>
      <w:r w:rsidRPr="00212C2F">
        <w:rPr>
          <w:rFonts w:hint="eastAsia"/>
        </w:rPr>
        <w:t>表</w:t>
      </w:r>
      <w:r w:rsidRPr="00F37DE8">
        <w:t>1.2 [AH][M(HCOO)</w:t>
      </w:r>
      <w:r w:rsidRPr="00FA120B">
        <w:rPr>
          <w:vertAlign w:val="subscript"/>
        </w:rPr>
        <w:t>3</w:t>
      </w:r>
      <w:r w:rsidRPr="00FA120B">
        <w:t>]</w:t>
      </w:r>
      <w:r w:rsidRPr="00FA120B">
        <w:rPr>
          <w:rFonts w:hint="eastAsia"/>
        </w:rPr>
        <w:t>钙钛矿的结构相变和磁相变特征</w:t>
      </w:r>
    </w:p>
    <w:tbl>
      <w:tblPr>
        <w:tblW w:w="5000" w:type="pct"/>
        <w:jc w:val="center"/>
        <w:tblCellMar>
          <w:left w:w="0" w:type="dxa"/>
          <w:right w:w="0" w:type="dxa"/>
        </w:tblCellMar>
        <w:tblLook w:val="04A0" w:firstRow="1" w:lastRow="0" w:firstColumn="1" w:lastColumn="0" w:noHBand="0" w:noVBand="1"/>
      </w:tblPr>
      <w:tblGrid>
        <w:gridCol w:w="1700"/>
        <w:gridCol w:w="1419"/>
        <w:gridCol w:w="1417"/>
        <w:gridCol w:w="1844"/>
        <w:gridCol w:w="566"/>
        <w:gridCol w:w="709"/>
        <w:gridCol w:w="425"/>
        <w:gridCol w:w="878"/>
      </w:tblGrid>
      <w:tr w:rsidR="00644F3A" w:rsidRPr="0063312A" w14:paraId="635979EB" w14:textId="77777777" w:rsidTr="00DF2A2B">
        <w:trPr>
          <w:jc w:val="center"/>
        </w:trPr>
        <w:tc>
          <w:tcPr>
            <w:tcW w:w="949" w:type="pct"/>
            <w:tcBorders>
              <w:top w:val="single" w:sz="4" w:space="0" w:color="auto"/>
              <w:left w:val="nil"/>
              <w:bottom w:val="single" w:sz="4" w:space="0" w:color="auto"/>
              <w:right w:val="nil"/>
            </w:tcBorders>
            <w:tcMar>
              <w:left w:w="0" w:type="dxa"/>
              <w:right w:w="0" w:type="dxa"/>
            </w:tcMar>
            <w:vAlign w:val="center"/>
          </w:tcPr>
          <w:p w14:paraId="429A2463" w14:textId="77777777" w:rsidR="00B6454C" w:rsidRPr="00AC494E" w:rsidRDefault="00B6454C" w:rsidP="00AC494E">
            <w:pPr>
              <w:pStyle w:val="3--zhu0"/>
              <w:spacing w:line="360" w:lineRule="auto"/>
              <w:rPr>
                <w:rStyle w:val="mjx-charbox"/>
              </w:rPr>
            </w:pPr>
            <w:r w:rsidRPr="00D82A5B">
              <w:t>Compound</w:t>
            </w:r>
          </w:p>
        </w:tc>
        <w:tc>
          <w:tcPr>
            <w:tcW w:w="792" w:type="pct"/>
            <w:tcBorders>
              <w:top w:val="single" w:sz="4" w:space="0" w:color="auto"/>
              <w:left w:val="nil"/>
              <w:bottom w:val="single" w:sz="4" w:space="0" w:color="auto"/>
              <w:right w:val="nil"/>
            </w:tcBorders>
            <w:tcMar>
              <w:left w:w="0" w:type="dxa"/>
              <w:right w:w="0" w:type="dxa"/>
            </w:tcMar>
            <w:vAlign w:val="center"/>
          </w:tcPr>
          <w:p w14:paraId="2E72D1F7"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HT Phase, Symmetry</w:t>
            </w:r>
          </w:p>
        </w:tc>
        <w:tc>
          <w:tcPr>
            <w:tcW w:w="791" w:type="pct"/>
            <w:tcBorders>
              <w:top w:val="single" w:sz="4" w:space="0" w:color="auto"/>
              <w:left w:val="nil"/>
              <w:bottom w:val="single" w:sz="4" w:space="0" w:color="auto"/>
              <w:right w:val="nil"/>
            </w:tcBorders>
            <w:tcMar>
              <w:left w:w="0" w:type="dxa"/>
              <w:right w:w="0" w:type="dxa"/>
            </w:tcMar>
            <w:vAlign w:val="center"/>
          </w:tcPr>
          <w:p w14:paraId="05EDCF12"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LT Phase, Symmetry</w:t>
            </w:r>
          </w:p>
        </w:tc>
        <w:tc>
          <w:tcPr>
            <w:tcW w:w="1029" w:type="pct"/>
            <w:tcBorders>
              <w:top w:val="single" w:sz="4" w:space="0" w:color="auto"/>
              <w:left w:val="nil"/>
              <w:bottom w:val="single" w:sz="4" w:space="0" w:color="auto"/>
              <w:right w:val="nil"/>
            </w:tcBorders>
            <w:tcMar>
              <w:left w:w="0" w:type="dxa"/>
              <w:right w:w="0" w:type="dxa"/>
            </w:tcMar>
            <w:vAlign w:val="center"/>
          </w:tcPr>
          <w:p w14:paraId="0F2D8CF4"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Feature of Phase Transition</w:t>
            </w:r>
          </w:p>
        </w:tc>
        <w:tc>
          <w:tcPr>
            <w:tcW w:w="316" w:type="pct"/>
            <w:tcBorders>
              <w:top w:val="single" w:sz="4" w:space="0" w:color="auto"/>
              <w:left w:val="nil"/>
              <w:bottom w:val="single" w:sz="4" w:space="0" w:color="auto"/>
              <w:right w:val="nil"/>
            </w:tcBorders>
            <w:tcMar>
              <w:left w:w="0" w:type="dxa"/>
              <w:right w:w="0" w:type="dxa"/>
            </w:tcMar>
            <w:vAlign w:val="center"/>
          </w:tcPr>
          <w:p w14:paraId="618534F2" w14:textId="77777777" w:rsidR="00B6454C" w:rsidRPr="00D82A5B" w:rsidRDefault="00B6454C" w:rsidP="00AC494E">
            <w:pPr>
              <w:pStyle w:val="3--zhu0"/>
              <w:spacing w:line="360" w:lineRule="auto"/>
              <w:rPr>
                <w:rFonts w:cs="Times New Roman"/>
                <w:i/>
                <w:iCs/>
                <w:sz w:val="15"/>
                <w:szCs w:val="15"/>
              </w:rPr>
            </w:pPr>
            <w:r w:rsidRPr="00D82A5B">
              <w:rPr>
                <w:rFonts w:cs="Times New Roman"/>
                <w:i/>
                <w:iCs/>
                <w:sz w:val="15"/>
                <w:szCs w:val="15"/>
              </w:rPr>
              <w:t>T</w:t>
            </w:r>
            <w:r w:rsidRPr="00D82A5B">
              <w:rPr>
                <w:rFonts w:cs="Times New Roman"/>
                <w:sz w:val="15"/>
                <w:szCs w:val="15"/>
                <w:vertAlign w:val="subscript"/>
              </w:rPr>
              <w:t>C</w:t>
            </w:r>
            <w:r w:rsidRPr="00D82A5B">
              <w:rPr>
                <w:rFonts w:cs="Times New Roman"/>
                <w:sz w:val="15"/>
                <w:szCs w:val="15"/>
              </w:rPr>
              <w:t xml:space="preserve"> (K)</w:t>
            </w:r>
          </w:p>
        </w:tc>
        <w:tc>
          <w:tcPr>
            <w:tcW w:w="396" w:type="pct"/>
            <w:tcBorders>
              <w:top w:val="single" w:sz="4" w:space="0" w:color="auto"/>
              <w:left w:val="nil"/>
              <w:bottom w:val="single" w:sz="4" w:space="0" w:color="auto"/>
              <w:right w:val="nil"/>
            </w:tcBorders>
            <w:tcMar>
              <w:left w:w="0" w:type="dxa"/>
              <w:right w:w="0" w:type="dxa"/>
            </w:tcMar>
            <w:vAlign w:val="center"/>
          </w:tcPr>
          <w:p w14:paraId="4E4D0C9E"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Magnetism</w:t>
            </w:r>
          </w:p>
        </w:tc>
        <w:tc>
          <w:tcPr>
            <w:tcW w:w="237" w:type="pct"/>
            <w:tcBorders>
              <w:top w:val="single" w:sz="4" w:space="0" w:color="auto"/>
              <w:left w:val="nil"/>
              <w:bottom w:val="single" w:sz="4" w:space="0" w:color="auto"/>
              <w:right w:val="nil"/>
            </w:tcBorders>
            <w:tcMar>
              <w:left w:w="0" w:type="dxa"/>
              <w:right w:w="0" w:type="dxa"/>
            </w:tcMar>
            <w:vAlign w:val="center"/>
          </w:tcPr>
          <w:p w14:paraId="7CE9E808" w14:textId="77777777" w:rsidR="00B6454C" w:rsidRPr="00D82A5B" w:rsidRDefault="00B6454C" w:rsidP="00AC494E">
            <w:pPr>
              <w:pStyle w:val="3--zhu0"/>
              <w:spacing w:line="360" w:lineRule="auto"/>
              <w:rPr>
                <w:rFonts w:cs="Times New Roman"/>
                <w:i/>
                <w:iCs/>
                <w:sz w:val="15"/>
                <w:szCs w:val="15"/>
              </w:rPr>
            </w:pPr>
            <w:r w:rsidRPr="00D82A5B">
              <w:rPr>
                <w:rFonts w:cs="Times New Roman"/>
                <w:i/>
                <w:iCs/>
                <w:sz w:val="15"/>
                <w:szCs w:val="15"/>
              </w:rPr>
              <w:t>T</w:t>
            </w:r>
            <w:r w:rsidRPr="00D82A5B">
              <w:rPr>
                <w:rFonts w:cs="Times New Roman"/>
                <w:sz w:val="15"/>
                <w:szCs w:val="15"/>
                <w:vertAlign w:val="subscript"/>
              </w:rPr>
              <w:t>N</w:t>
            </w:r>
            <w:r w:rsidRPr="00D82A5B">
              <w:rPr>
                <w:rFonts w:cs="Times New Roman"/>
                <w:sz w:val="15"/>
                <w:szCs w:val="15"/>
              </w:rPr>
              <w:t xml:space="preserve"> (K)</w:t>
            </w:r>
          </w:p>
        </w:tc>
        <w:tc>
          <w:tcPr>
            <w:tcW w:w="490" w:type="pct"/>
            <w:tcBorders>
              <w:top w:val="single" w:sz="4" w:space="0" w:color="auto"/>
              <w:left w:val="nil"/>
              <w:bottom w:val="single" w:sz="4" w:space="0" w:color="auto"/>
              <w:right w:val="nil"/>
            </w:tcBorders>
            <w:tcMar>
              <w:left w:w="0" w:type="dxa"/>
              <w:right w:w="0" w:type="dxa"/>
            </w:tcMar>
            <w:vAlign w:val="center"/>
          </w:tcPr>
          <w:p w14:paraId="3477648E"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Refs.</w:t>
            </w:r>
          </w:p>
        </w:tc>
      </w:tr>
      <w:tr w:rsidR="00644F3A" w:rsidRPr="0063312A" w14:paraId="4A39BC60" w14:textId="77777777" w:rsidTr="00DF2A2B">
        <w:trPr>
          <w:jc w:val="center"/>
        </w:trPr>
        <w:tc>
          <w:tcPr>
            <w:tcW w:w="949" w:type="pct"/>
            <w:tcBorders>
              <w:top w:val="single" w:sz="4" w:space="0" w:color="auto"/>
              <w:left w:val="nil"/>
              <w:bottom w:val="nil"/>
              <w:right w:val="nil"/>
            </w:tcBorders>
            <w:tcMar>
              <w:left w:w="0" w:type="dxa"/>
              <w:right w:w="0" w:type="dxa"/>
            </w:tcMar>
            <w:vAlign w:val="center"/>
          </w:tcPr>
          <w:p w14:paraId="7AA72082"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[(CH</w:t>
            </w:r>
            <w:r w:rsidRPr="00D82A5B">
              <w:rPr>
                <w:rFonts w:cs="Times New Roman"/>
                <w:sz w:val="15"/>
                <w:szCs w:val="15"/>
                <w:vertAlign w:val="subscript"/>
              </w:rPr>
              <w:t>3</w:t>
            </w:r>
            <w:r w:rsidRPr="00D82A5B">
              <w:rPr>
                <w:rFonts w:cs="Times New Roman"/>
                <w:sz w:val="15"/>
                <w:szCs w:val="15"/>
              </w:rPr>
              <w:t>)</w:t>
            </w:r>
            <w:r w:rsidRPr="00D82A5B">
              <w:rPr>
                <w:rFonts w:cs="Times New Roman"/>
                <w:sz w:val="15"/>
                <w:szCs w:val="15"/>
                <w:vertAlign w:val="subscript"/>
              </w:rPr>
              <w:t>2</w:t>
            </w:r>
            <w:r w:rsidRPr="00D82A5B">
              <w:rPr>
                <w:rFonts w:cs="Times New Roman"/>
                <w:sz w:val="15"/>
                <w:szCs w:val="15"/>
              </w:rPr>
              <w:t>NH</w:t>
            </w:r>
            <w:r w:rsidRPr="00D82A5B">
              <w:rPr>
                <w:rFonts w:cs="Times New Roman"/>
                <w:sz w:val="15"/>
                <w:szCs w:val="15"/>
                <w:vertAlign w:val="subscript"/>
              </w:rPr>
              <w:t>2</w:t>
            </w:r>
            <w:r w:rsidRPr="00D82A5B">
              <w:rPr>
                <w:rFonts w:cs="Times New Roman"/>
                <w:sz w:val="15"/>
                <w:szCs w:val="15"/>
              </w:rPr>
              <w:t>][Fe(HCOO)</w:t>
            </w:r>
            <w:r w:rsidRPr="00D82A5B">
              <w:rPr>
                <w:rFonts w:cs="Times New Roman"/>
                <w:sz w:val="15"/>
                <w:szCs w:val="15"/>
                <w:vertAlign w:val="subscript"/>
              </w:rPr>
              <w:t>3</w:t>
            </w:r>
            <w:r w:rsidRPr="00D82A5B">
              <w:rPr>
                <w:rFonts w:cs="Times New Roman"/>
                <w:sz w:val="15"/>
                <w:szCs w:val="15"/>
              </w:rPr>
              <w:t>]</w:t>
            </w:r>
          </w:p>
        </w:tc>
        <w:tc>
          <w:tcPr>
            <w:tcW w:w="792" w:type="pct"/>
            <w:tcBorders>
              <w:top w:val="single" w:sz="4" w:space="0" w:color="auto"/>
              <w:left w:val="nil"/>
              <w:bottom w:val="nil"/>
              <w:right w:val="nil"/>
            </w:tcBorders>
            <w:tcMar>
              <w:left w:w="0" w:type="dxa"/>
              <w:right w:w="0" w:type="dxa"/>
            </w:tcMar>
            <w:vAlign w:val="center"/>
          </w:tcPr>
          <w:p w14:paraId="789709E4"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R</w:t>
            </w:r>
            <m:oMath>
              <m:acc>
                <m:accPr>
                  <m:chr m:val="̅"/>
                  <m:ctrlPr>
                    <w:rPr>
                      <w:rFonts w:ascii="Cambria Math" w:hAnsi="Cambria Math" w:cs="Times New Roman"/>
                      <w:iCs/>
                      <w:sz w:val="15"/>
                      <w:szCs w:val="15"/>
                    </w:rPr>
                  </m:ctrlPr>
                </m:accPr>
                <m:e>
                  <m:r>
                    <m:rPr>
                      <m:sty m:val="p"/>
                    </m:rPr>
                    <w:rPr>
                      <w:rFonts w:ascii="Cambria Math" w:hAnsi="Cambria Math" w:cs="Times New Roman"/>
                      <w:sz w:val="15"/>
                      <w:szCs w:val="15"/>
                    </w:rPr>
                    <m:t>3</m:t>
                  </m:r>
                </m:e>
              </m:acc>
            </m:oMath>
            <w:r w:rsidRPr="00D82A5B">
              <w:rPr>
                <w:rFonts w:cs="Times New Roman"/>
                <w:i/>
                <w:iCs/>
                <w:sz w:val="15"/>
                <w:szCs w:val="15"/>
              </w:rPr>
              <w:t>c</w:t>
            </w:r>
          </w:p>
        </w:tc>
        <w:tc>
          <w:tcPr>
            <w:tcW w:w="791" w:type="pct"/>
            <w:tcBorders>
              <w:top w:val="single" w:sz="4" w:space="0" w:color="auto"/>
              <w:left w:val="nil"/>
              <w:bottom w:val="nil"/>
              <w:right w:val="nil"/>
            </w:tcBorders>
            <w:tcMar>
              <w:left w:w="0" w:type="dxa"/>
              <w:right w:w="0" w:type="dxa"/>
            </w:tcMar>
            <w:vAlign w:val="center"/>
          </w:tcPr>
          <w:p w14:paraId="55637AF8"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Cc</w:t>
            </w:r>
          </w:p>
        </w:tc>
        <w:tc>
          <w:tcPr>
            <w:tcW w:w="1029" w:type="pct"/>
            <w:tcBorders>
              <w:top w:val="single" w:sz="4" w:space="0" w:color="auto"/>
              <w:left w:val="nil"/>
              <w:bottom w:val="nil"/>
              <w:right w:val="nil"/>
            </w:tcBorders>
            <w:tcMar>
              <w:left w:w="0" w:type="dxa"/>
              <w:right w:w="0" w:type="dxa"/>
            </w:tcMar>
            <w:vAlign w:val="center"/>
          </w:tcPr>
          <w:p w14:paraId="647161C5"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PE−FE</w:t>
            </w:r>
          </w:p>
        </w:tc>
        <w:tc>
          <w:tcPr>
            <w:tcW w:w="316" w:type="pct"/>
            <w:tcBorders>
              <w:top w:val="single" w:sz="4" w:space="0" w:color="auto"/>
              <w:left w:val="nil"/>
              <w:bottom w:val="nil"/>
              <w:right w:val="nil"/>
            </w:tcBorders>
            <w:tcMar>
              <w:left w:w="0" w:type="dxa"/>
              <w:right w:w="0" w:type="dxa"/>
            </w:tcMar>
            <w:vAlign w:val="center"/>
          </w:tcPr>
          <w:p w14:paraId="6CC0AF0F"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160</w:t>
            </w:r>
          </w:p>
        </w:tc>
        <w:tc>
          <w:tcPr>
            <w:tcW w:w="396" w:type="pct"/>
            <w:tcBorders>
              <w:top w:val="single" w:sz="4" w:space="0" w:color="auto"/>
              <w:left w:val="nil"/>
              <w:bottom w:val="nil"/>
              <w:right w:val="nil"/>
            </w:tcBorders>
            <w:tcMar>
              <w:left w:w="0" w:type="dxa"/>
              <w:right w:w="0" w:type="dxa"/>
            </w:tcMar>
            <w:vAlign w:val="center"/>
          </w:tcPr>
          <w:p w14:paraId="3708D340"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WF</w:t>
            </w:r>
          </w:p>
        </w:tc>
        <w:tc>
          <w:tcPr>
            <w:tcW w:w="237" w:type="pct"/>
            <w:tcBorders>
              <w:top w:val="single" w:sz="4" w:space="0" w:color="auto"/>
              <w:left w:val="nil"/>
              <w:bottom w:val="nil"/>
              <w:right w:val="nil"/>
            </w:tcBorders>
            <w:tcMar>
              <w:left w:w="0" w:type="dxa"/>
              <w:right w:w="0" w:type="dxa"/>
            </w:tcMar>
            <w:vAlign w:val="center"/>
          </w:tcPr>
          <w:p w14:paraId="689D2161"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7.8</w:t>
            </w:r>
          </w:p>
        </w:tc>
        <w:tc>
          <w:tcPr>
            <w:tcW w:w="490" w:type="pct"/>
            <w:tcBorders>
              <w:top w:val="single" w:sz="4" w:space="0" w:color="auto"/>
              <w:left w:val="nil"/>
              <w:bottom w:val="nil"/>
              <w:right w:val="nil"/>
            </w:tcBorders>
            <w:tcMar>
              <w:left w:w="0" w:type="dxa"/>
              <w:right w:w="0" w:type="dxa"/>
            </w:tcMar>
            <w:vAlign w:val="center"/>
          </w:tcPr>
          <w:p w14:paraId="6F166BFD" w14:textId="34DF9FB8" w:rsidR="00B6454C" w:rsidRPr="00D82A5B" w:rsidRDefault="00B6454C" w:rsidP="00AC494E">
            <w:pPr>
              <w:pStyle w:val="3--zhu0"/>
              <w:spacing w:line="360" w:lineRule="auto"/>
              <w:rPr>
                <w:rFonts w:cs="Times New Roman"/>
                <w:sz w:val="15"/>
                <w:szCs w:val="15"/>
              </w:rPr>
            </w:pPr>
            <w:r w:rsidRPr="00D82A5B">
              <w:rPr>
                <w:rFonts w:cs="Times New Roman"/>
                <w:sz w:val="15"/>
                <w:szCs w:val="15"/>
              </w:rPr>
              <w:fldChar w:fldCharType="begin">
                <w:fldData xml:space="preserve">PEVuZE5vdGU+PENpdGU+PEF1dGhvcj5ZZWg8L0F1dGhvcj48WWVhcj4yMDA0PC9ZZWFyPjxSZWNO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=
</w:fldData>
              </w:fldChar>
            </w:r>
            <w:r w:rsidR="00967E36">
              <w:rPr>
                <w:rFonts w:cs="Times New Roman"/>
                <w:sz w:val="15"/>
                <w:szCs w:val="15"/>
              </w:rPr>
              <w:instrText xml:space="preserve"> ADDIN EN.CITE </w:instrText>
            </w:r>
            <w:r w:rsidR="00967E36">
              <w:rPr>
                <w:rFonts w:cs="Times New Roman"/>
                <w:sz w:val="15"/>
                <w:szCs w:val="15"/>
              </w:rPr>
              <w:fldChar w:fldCharType="begin">
                <w:fldData xml:space="preserve">PEVuZE5vdGU+PENpdGU+PEF1dGhvcj5ZZWg8L0F1dGhvcj48WWVhcj4yMDA0PC9ZZWFyPjxSZWNO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=
</w:fldData>
              </w:fldChar>
            </w:r>
            <w:r w:rsidR="00967E36">
              <w:rPr>
                <w:rFonts w:cs="Times New Roman"/>
                <w:sz w:val="15"/>
                <w:szCs w:val="15"/>
              </w:rPr>
              <w:instrText xml:space="preserve"> ADDIN EN.CITE.DATA </w:instrText>
            </w:r>
            <w:r w:rsidR="00967E36">
              <w:rPr>
                <w:rFonts w:cs="Times New Roman"/>
                <w:sz w:val="15"/>
                <w:szCs w:val="15"/>
              </w:rPr>
            </w:r>
            <w:r w:rsidR="00967E36">
              <w:rPr>
                <w:rFonts w:cs="Times New Roman"/>
                <w:sz w:val="15"/>
                <w:szCs w:val="15"/>
              </w:rPr>
              <w:fldChar w:fldCharType="end"/>
            </w:r>
            <w:r w:rsidRPr="00D82A5B">
              <w:rPr>
                <w:rFonts w:cs="Times New Roman"/>
                <w:sz w:val="15"/>
                <w:szCs w:val="15"/>
              </w:rPr>
            </w:r>
            <w:r w:rsidRPr="00D82A5B">
              <w:rPr>
                <w:rFonts w:cs="Times New Roman"/>
                <w:sz w:val="15"/>
                <w:szCs w:val="15"/>
              </w:rPr>
              <w:fldChar w:fldCharType="separate"/>
            </w:r>
            <w:r w:rsidR="00A168C0" w:rsidRPr="00A168C0">
              <w:rPr>
                <w:rFonts w:cs="Times New Roman"/>
                <w:noProof/>
                <w:sz w:val="15"/>
                <w:szCs w:val="15"/>
                <w:vertAlign w:val="superscript"/>
              </w:rPr>
              <w:t>[</w:t>
            </w:r>
            <w:hyperlink w:anchor="_ENREF_111" w:tooltip="Imai, 2012 #579" w:history="1">
              <w:r w:rsidR="00DF2A2B" w:rsidRPr="00A168C0">
                <w:rPr>
                  <w:rFonts w:cs="Times New Roman"/>
                  <w:noProof/>
                  <w:sz w:val="15"/>
                  <w:szCs w:val="15"/>
                  <w:vertAlign w:val="superscript"/>
                </w:rPr>
                <w:t>111</w:t>
              </w:r>
            </w:hyperlink>
            <w:r w:rsidR="00A168C0" w:rsidRPr="00A168C0">
              <w:rPr>
                <w:rFonts w:cs="Times New Roman"/>
                <w:noProof/>
                <w:sz w:val="15"/>
                <w:szCs w:val="15"/>
                <w:vertAlign w:val="superscript"/>
              </w:rPr>
              <w:t xml:space="preserve">, </w:t>
            </w:r>
            <w:hyperlink w:anchor="_ENREF_114" w:tooltip="Xiong, 2022 #582" w:history="1">
              <w:r w:rsidR="00DF2A2B" w:rsidRPr="00A168C0">
                <w:rPr>
                  <w:rFonts w:cs="Times New Roman"/>
                  <w:noProof/>
                  <w:sz w:val="15"/>
                  <w:szCs w:val="15"/>
                  <w:vertAlign w:val="superscript"/>
                </w:rPr>
                <w:t>114</w:t>
              </w:r>
            </w:hyperlink>
            <w:r w:rsidR="00A168C0" w:rsidRPr="00A168C0">
              <w:rPr>
                <w:rFonts w:cs="Times New Roman"/>
                <w:noProof/>
                <w:sz w:val="15"/>
                <w:szCs w:val="15"/>
                <w:vertAlign w:val="superscript"/>
              </w:rPr>
              <w:t xml:space="preserve">, </w:t>
            </w:r>
            <w:hyperlink w:anchor="_ENREF_117" w:tooltip="Yeh, 2004 #491" w:history="1">
              <w:r w:rsidR="00DF2A2B" w:rsidRPr="00A168C0">
                <w:rPr>
                  <w:rFonts w:cs="Times New Roman"/>
                  <w:noProof/>
                  <w:sz w:val="15"/>
                  <w:szCs w:val="15"/>
                  <w:vertAlign w:val="superscript"/>
                </w:rPr>
                <w:t>117</w:t>
              </w:r>
            </w:hyperlink>
            <w:r w:rsidR="00A168C0" w:rsidRPr="00A168C0">
              <w:rPr>
                <w:rFonts w:cs="Times New Roman"/>
                <w:noProof/>
                <w:sz w:val="15"/>
                <w:szCs w:val="15"/>
                <w:vertAlign w:val="superscript"/>
              </w:rPr>
              <w:t xml:space="preserve">, </w:t>
            </w:r>
            <w:hyperlink w:anchor="_ENREF_118" w:tooltip="Chen, 2016 #585" w:history="1">
              <w:r w:rsidR="00DF2A2B" w:rsidRPr="00A168C0">
                <w:rPr>
                  <w:rFonts w:cs="Times New Roman"/>
                  <w:noProof/>
                  <w:sz w:val="15"/>
                  <w:szCs w:val="15"/>
                  <w:vertAlign w:val="superscript"/>
                </w:rPr>
                <w:t>118</w:t>
              </w:r>
            </w:hyperlink>
            <w:r w:rsidR="00A168C0" w:rsidRPr="00A168C0">
              <w:rPr>
                <w:rFonts w:cs="Times New Roman"/>
                <w:noProof/>
                <w:sz w:val="15"/>
                <w:szCs w:val="15"/>
                <w:vertAlign w:val="superscript"/>
              </w:rPr>
              <w:t>]</w:t>
            </w:r>
            <w:r w:rsidRPr="00D82A5B">
              <w:rPr>
                <w:rFonts w:cs="Times New Roman"/>
                <w:sz w:val="15"/>
                <w:szCs w:val="15"/>
              </w:rPr>
              <w:fldChar w:fldCharType="end"/>
            </w:r>
          </w:p>
        </w:tc>
      </w:tr>
      <w:tr w:rsidR="00644F3A" w:rsidRPr="0063312A" w14:paraId="74C5BF5E" w14:textId="77777777" w:rsidTr="00DF2A2B">
        <w:trPr>
          <w:jc w:val="center"/>
        </w:trPr>
        <w:tc>
          <w:tcPr>
            <w:tcW w:w="949" w:type="pct"/>
            <w:tcBorders>
              <w:top w:val="nil"/>
              <w:left w:val="nil"/>
              <w:bottom w:val="nil"/>
              <w:right w:val="nil"/>
            </w:tcBorders>
            <w:tcMar>
              <w:left w:w="0" w:type="dxa"/>
              <w:right w:w="0" w:type="dxa"/>
            </w:tcMar>
            <w:vAlign w:val="center"/>
          </w:tcPr>
          <w:p w14:paraId="23FC8545"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[(CH</w:t>
            </w:r>
            <w:r w:rsidRPr="00D82A5B">
              <w:rPr>
                <w:rFonts w:cs="Times New Roman"/>
                <w:sz w:val="15"/>
                <w:szCs w:val="15"/>
                <w:vertAlign w:val="subscript"/>
              </w:rPr>
              <w:t>3</w:t>
            </w:r>
            <w:r w:rsidRPr="00D82A5B">
              <w:rPr>
                <w:rFonts w:cs="Times New Roman"/>
                <w:sz w:val="15"/>
                <w:szCs w:val="15"/>
              </w:rPr>
              <w:t>)</w:t>
            </w:r>
            <w:r w:rsidRPr="00D82A5B">
              <w:rPr>
                <w:rFonts w:cs="Times New Roman"/>
                <w:sz w:val="15"/>
                <w:szCs w:val="15"/>
                <w:vertAlign w:val="subscript"/>
              </w:rPr>
              <w:t>2</w:t>
            </w:r>
            <w:r w:rsidRPr="00D82A5B">
              <w:rPr>
                <w:rFonts w:cs="Times New Roman"/>
                <w:sz w:val="15"/>
                <w:szCs w:val="15"/>
              </w:rPr>
              <w:t>NH</w:t>
            </w:r>
            <w:r w:rsidRPr="00D82A5B">
              <w:rPr>
                <w:rFonts w:cs="Times New Roman"/>
                <w:sz w:val="15"/>
                <w:szCs w:val="15"/>
                <w:vertAlign w:val="subscript"/>
              </w:rPr>
              <w:t>2</w:t>
            </w:r>
            <w:r w:rsidRPr="00D82A5B">
              <w:rPr>
                <w:rFonts w:cs="Times New Roman"/>
                <w:sz w:val="15"/>
                <w:szCs w:val="15"/>
              </w:rPr>
              <w:t>][Co(HCOO)</w:t>
            </w:r>
            <w:r w:rsidRPr="00D82A5B">
              <w:rPr>
                <w:rFonts w:cs="Times New Roman"/>
                <w:sz w:val="15"/>
                <w:szCs w:val="15"/>
                <w:vertAlign w:val="subscript"/>
              </w:rPr>
              <w:t>3</w:t>
            </w:r>
            <w:r w:rsidRPr="00D82A5B">
              <w:rPr>
                <w:rFonts w:cs="Times New Roman"/>
                <w:sz w:val="15"/>
                <w:szCs w:val="15"/>
              </w:rPr>
              <w:t>]</w:t>
            </w:r>
          </w:p>
        </w:tc>
        <w:tc>
          <w:tcPr>
            <w:tcW w:w="792" w:type="pct"/>
            <w:tcBorders>
              <w:top w:val="nil"/>
              <w:left w:val="nil"/>
              <w:bottom w:val="nil"/>
              <w:right w:val="nil"/>
            </w:tcBorders>
            <w:tcMar>
              <w:left w:w="0" w:type="dxa"/>
              <w:right w:w="0" w:type="dxa"/>
            </w:tcMar>
            <w:vAlign w:val="center"/>
          </w:tcPr>
          <w:p w14:paraId="29916C1A"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R</w:t>
            </w:r>
            <m:oMath>
              <m:acc>
                <m:accPr>
                  <m:chr m:val="̅"/>
                  <m:ctrlPr>
                    <w:rPr>
                      <w:rFonts w:ascii="Cambria Math" w:hAnsi="Cambria Math" w:cs="Times New Roman"/>
                      <w:iCs/>
                      <w:sz w:val="15"/>
                      <w:szCs w:val="15"/>
                    </w:rPr>
                  </m:ctrlPr>
                </m:accPr>
                <m:e>
                  <m:r>
                    <m:rPr>
                      <m:sty m:val="p"/>
                    </m:rPr>
                    <w:rPr>
                      <w:rFonts w:ascii="Cambria Math" w:hAnsi="Cambria Math" w:cs="Times New Roman"/>
                      <w:sz w:val="15"/>
                      <w:szCs w:val="15"/>
                    </w:rPr>
                    <m:t>3</m:t>
                  </m:r>
                </m:e>
              </m:acc>
            </m:oMath>
            <w:r w:rsidRPr="00D82A5B">
              <w:rPr>
                <w:rFonts w:cs="Times New Roman"/>
                <w:i/>
                <w:iCs/>
                <w:sz w:val="15"/>
                <w:szCs w:val="15"/>
              </w:rPr>
              <w:t>c</w:t>
            </w:r>
          </w:p>
        </w:tc>
        <w:tc>
          <w:tcPr>
            <w:tcW w:w="791" w:type="pct"/>
            <w:tcBorders>
              <w:top w:val="nil"/>
              <w:left w:val="nil"/>
              <w:bottom w:val="nil"/>
              <w:right w:val="nil"/>
            </w:tcBorders>
            <w:tcMar>
              <w:left w:w="0" w:type="dxa"/>
              <w:right w:w="0" w:type="dxa"/>
            </w:tcMar>
            <w:vAlign w:val="center"/>
          </w:tcPr>
          <w:p w14:paraId="4AECF896"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Cc</w:t>
            </w:r>
          </w:p>
        </w:tc>
        <w:tc>
          <w:tcPr>
            <w:tcW w:w="1029" w:type="pct"/>
            <w:tcBorders>
              <w:top w:val="nil"/>
              <w:left w:val="nil"/>
              <w:bottom w:val="nil"/>
              <w:right w:val="nil"/>
            </w:tcBorders>
            <w:tcMar>
              <w:left w:w="0" w:type="dxa"/>
              <w:right w:w="0" w:type="dxa"/>
            </w:tcMar>
            <w:vAlign w:val="center"/>
          </w:tcPr>
          <w:p w14:paraId="000975DA"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PE−FE</w:t>
            </w:r>
          </w:p>
        </w:tc>
        <w:tc>
          <w:tcPr>
            <w:tcW w:w="316" w:type="pct"/>
            <w:tcBorders>
              <w:top w:val="nil"/>
              <w:left w:val="nil"/>
              <w:bottom w:val="nil"/>
              <w:right w:val="nil"/>
            </w:tcBorders>
            <w:tcMar>
              <w:left w:w="0" w:type="dxa"/>
              <w:right w:w="0" w:type="dxa"/>
            </w:tcMar>
            <w:vAlign w:val="center"/>
          </w:tcPr>
          <w:p w14:paraId="05FADA21"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165</w:t>
            </w:r>
          </w:p>
        </w:tc>
        <w:tc>
          <w:tcPr>
            <w:tcW w:w="396" w:type="pct"/>
            <w:tcBorders>
              <w:top w:val="nil"/>
              <w:left w:val="nil"/>
              <w:bottom w:val="nil"/>
              <w:right w:val="nil"/>
            </w:tcBorders>
            <w:tcMar>
              <w:left w:w="0" w:type="dxa"/>
              <w:right w:w="0" w:type="dxa"/>
            </w:tcMar>
            <w:vAlign w:val="center"/>
          </w:tcPr>
          <w:p w14:paraId="038EE4BB"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WF</w:t>
            </w:r>
          </w:p>
        </w:tc>
        <w:tc>
          <w:tcPr>
            <w:tcW w:w="237" w:type="pct"/>
            <w:tcBorders>
              <w:top w:val="nil"/>
              <w:left w:val="nil"/>
              <w:bottom w:val="nil"/>
              <w:right w:val="nil"/>
            </w:tcBorders>
            <w:tcMar>
              <w:left w:w="0" w:type="dxa"/>
              <w:right w:w="0" w:type="dxa"/>
            </w:tcMar>
            <w:vAlign w:val="center"/>
          </w:tcPr>
          <w:p w14:paraId="1BE998AB"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15.8</w:t>
            </w:r>
          </w:p>
        </w:tc>
        <w:tc>
          <w:tcPr>
            <w:tcW w:w="490" w:type="pct"/>
            <w:tcBorders>
              <w:top w:val="nil"/>
              <w:left w:val="nil"/>
              <w:bottom w:val="nil"/>
              <w:right w:val="nil"/>
            </w:tcBorders>
            <w:tcMar>
              <w:left w:w="0" w:type="dxa"/>
              <w:right w:w="0" w:type="dxa"/>
            </w:tcMar>
            <w:vAlign w:val="center"/>
          </w:tcPr>
          <w:p w14:paraId="6B92AB62" w14:textId="72490E1C" w:rsidR="00B6454C" w:rsidRPr="00D82A5B" w:rsidRDefault="00B6454C" w:rsidP="00AC494E">
            <w:pPr>
              <w:pStyle w:val="3--zhu0"/>
              <w:spacing w:line="360" w:lineRule="auto"/>
              <w:rPr>
                <w:rFonts w:cs="Times New Roman"/>
                <w:sz w:val="15"/>
                <w:szCs w:val="15"/>
              </w:rPr>
            </w:pPr>
            <w:r w:rsidRPr="00D82A5B">
              <w:rPr>
                <w:rFonts w:cs="Times New Roman"/>
                <w:sz w:val="15"/>
                <w:szCs w:val="15"/>
              </w:rPr>
              <w:fldChar w:fldCharType="begin">
                <w:fldData xml:space="preserve">PEVuZE5vdGU+PENpdGU+PEF1dGhvcj5Kb25hPC9BdXRob3I+PFllYXI+MTk2MjwvWWVhcj48UmVj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</w:fldData>
              </w:fldChar>
            </w:r>
            <w:r w:rsidR="00967E36">
              <w:rPr>
                <w:rFonts w:cs="Times New Roman"/>
                <w:sz w:val="15"/>
                <w:szCs w:val="15"/>
              </w:rPr>
              <w:instrText xml:space="preserve"> ADDIN EN.CITE </w:instrText>
            </w:r>
            <w:r w:rsidR="00967E36">
              <w:rPr>
                <w:rFonts w:cs="Times New Roman"/>
                <w:sz w:val="15"/>
                <w:szCs w:val="15"/>
              </w:rPr>
              <w:fldChar w:fldCharType="begin">
                <w:fldData xml:space="preserve">PEVuZE5vdGU+PENpdGU+PEF1dGhvcj5Kb25hPC9BdXRob3I+PFllYXI+MTk2MjwvWWVhcj48UmVj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</w:fldData>
              </w:fldChar>
            </w:r>
            <w:r w:rsidR="00967E36">
              <w:rPr>
                <w:rFonts w:cs="Times New Roman"/>
                <w:sz w:val="15"/>
                <w:szCs w:val="15"/>
              </w:rPr>
              <w:instrText xml:space="preserve"> ADDIN EN.CITE.DATA </w:instrText>
            </w:r>
            <w:r w:rsidR="00967E36">
              <w:rPr>
                <w:rFonts w:cs="Times New Roman"/>
                <w:sz w:val="15"/>
                <w:szCs w:val="15"/>
              </w:rPr>
            </w:r>
            <w:r w:rsidR="00967E36">
              <w:rPr>
                <w:rFonts w:cs="Times New Roman"/>
                <w:sz w:val="15"/>
                <w:szCs w:val="15"/>
              </w:rPr>
              <w:fldChar w:fldCharType="end"/>
            </w:r>
            <w:r w:rsidRPr="00D82A5B">
              <w:rPr>
                <w:rFonts w:cs="Times New Roman"/>
                <w:sz w:val="15"/>
                <w:szCs w:val="15"/>
              </w:rPr>
            </w:r>
            <w:r w:rsidRPr="00D82A5B">
              <w:rPr>
                <w:rFonts w:cs="Times New Roman"/>
                <w:sz w:val="15"/>
                <w:szCs w:val="15"/>
              </w:rPr>
              <w:fldChar w:fldCharType="separate"/>
            </w:r>
            <w:r w:rsidR="00A168C0" w:rsidRPr="00A168C0">
              <w:rPr>
                <w:rFonts w:cs="Times New Roman"/>
                <w:noProof/>
                <w:sz w:val="15"/>
                <w:szCs w:val="15"/>
                <w:vertAlign w:val="superscript"/>
              </w:rPr>
              <w:t>[</w:t>
            </w:r>
            <w:hyperlink w:anchor="_ENREF_25" w:tooltip="Jona, 1962 #483" w:history="1">
              <w:r w:rsidR="00DF2A2B" w:rsidRPr="00A168C0">
                <w:rPr>
                  <w:rFonts w:cs="Times New Roman"/>
                  <w:noProof/>
                  <w:sz w:val="15"/>
                  <w:szCs w:val="15"/>
                  <w:vertAlign w:val="superscript"/>
                </w:rPr>
                <w:t>25</w:t>
              </w:r>
            </w:hyperlink>
            <w:r w:rsidR="00A168C0" w:rsidRPr="00A168C0">
              <w:rPr>
                <w:rFonts w:cs="Times New Roman"/>
                <w:noProof/>
                <w:sz w:val="15"/>
                <w:szCs w:val="15"/>
                <w:vertAlign w:val="superscript"/>
              </w:rPr>
              <w:t xml:space="preserve">, </w:t>
            </w:r>
            <w:hyperlink w:anchor="_ENREF_119" w:tooltip="Wang, November, 2011 #586" w:history="1">
              <w:r w:rsidR="00DF2A2B" w:rsidRPr="00A168C0">
                <w:rPr>
                  <w:rFonts w:cs="Times New Roman"/>
                  <w:noProof/>
                  <w:sz w:val="15"/>
                  <w:szCs w:val="15"/>
                  <w:vertAlign w:val="superscript"/>
                </w:rPr>
                <w:t>119</w:t>
              </w:r>
            </w:hyperlink>
            <w:r w:rsidR="00A168C0" w:rsidRPr="00A168C0">
              <w:rPr>
                <w:rFonts w:cs="Times New Roman"/>
                <w:noProof/>
                <w:sz w:val="15"/>
                <w:szCs w:val="15"/>
                <w:vertAlign w:val="superscript"/>
              </w:rPr>
              <w:t xml:space="preserve">, </w:t>
            </w:r>
            <w:hyperlink w:anchor="_ENREF_120" w:tooltip="Mączka, 2014 #587" w:history="1">
              <w:r w:rsidR="00DF2A2B" w:rsidRPr="00A168C0">
                <w:rPr>
                  <w:rFonts w:cs="Times New Roman"/>
                  <w:noProof/>
                  <w:sz w:val="15"/>
                  <w:szCs w:val="15"/>
                  <w:vertAlign w:val="superscript"/>
                </w:rPr>
                <w:t>120</w:t>
              </w:r>
            </w:hyperlink>
            <w:r w:rsidR="00A168C0" w:rsidRPr="00A168C0">
              <w:rPr>
                <w:rFonts w:cs="Times New Roman"/>
                <w:noProof/>
                <w:sz w:val="15"/>
                <w:szCs w:val="15"/>
                <w:vertAlign w:val="superscript"/>
              </w:rPr>
              <w:t>]</w:t>
            </w:r>
            <w:r w:rsidRPr="00D82A5B">
              <w:rPr>
                <w:rFonts w:cs="Times New Roman"/>
                <w:sz w:val="15"/>
                <w:szCs w:val="15"/>
              </w:rPr>
              <w:fldChar w:fldCharType="end"/>
            </w:r>
          </w:p>
        </w:tc>
      </w:tr>
      <w:tr w:rsidR="00644F3A" w:rsidRPr="0063312A" w14:paraId="0966A80D" w14:textId="77777777" w:rsidTr="00DF2A2B">
        <w:trPr>
          <w:jc w:val="center"/>
        </w:trPr>
        <w:tc>
          <w:tcPr>
            <w:tcW w:w="949" w:type="pct"/>
            <w:tcBorders>
              <w:top w:val="nil"/>
              <w:left w:val="nil"/>
              <w:bottom w:val="nil"/>
              <w:right w:val="nil"/>
            </w:tcBorders>
            <w:tcMar>
              <w:left w:w="0" w:type="dxa"/>
              <w:right w:w="0" w:type="dxa"/>
            </w:tcMar>
            <w:vAlign w:val="center"/>
          </w:tcPr>
          <w:p w14:paraId="614B6139"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[(CH</w:t>
            </w:r>
            <w:r w:rsidRPr="00D82A5B">
              <w:rPr>
                <w:rFonts w:cs="Times New Roman"/>
                <w:sz w:val="15"/>
                <w:szCs w:val="15"/>
                <w:vertAlign w:val="subscript"/>
              </w:rPr>
              <w:t>3</w:t>
            </w:r>
            <w:r w:rsidRPr="00D82A5B">
              <w:rPr>
                <w:rFonts w:cs="Times New Roman"/>
                <w:sz w:val="15"/>
                <w:szCs w:val="15"/>
              </w:rPr>
              <w:t>)</w:t>
            </w:r>
            <w:r w:rsidRPr="00D82A5B">
              <w:rPr>
                <w:rFonts w:cs="Times New Roman"/>
                <w:sz w:val="15"/>
                <w:szCs w:val="15"/>
                <w:vertAlign w:val="subscript"/>
              </w:rPr>
              <w:t>2</w:t>
            </w:r>
            <w:r w:rsidRPr="00D82A5B">
              <w:rPr>
                <w:rFonts w:cs="Times New Roman"/>
                <w:sz w:val="15"/>
                <w:szCs w:val="15"/>
              </w:rPr>
              <w:t>NH</w:t>
            </w:r>
            <w:r w:rsidRPr="00D82A5B">
              <w:rPr>
                <w:rFonts w:cs="Times New Roman"/>
                <w:sz w:val="15"/>
                <w:szCs w:val="15"/>
                <w:vertAlign w:val="subscript"/>
              </w:rPr>
              <w:t>2</w:t>
            </w:r>
            <w:r w:rsidRPr="00D82A5B">
              <w:rPr>
                <w:rFonts w:cs="Times New Roman"/>
                <w:sz w:val="15"/>
                <w:szCs w:val="15"/>
              </w:rPr>
              <w:t>][Ni(HCOO)</w:t>
            </w:r>
            <w:r w:rsidRPr="00D82A5B">
              <w:rPr>
                <w:rFonts w:cs="Times New Roman"/>
                <w:sz w:val="15"/>
                <w:szCs w:val="15"/>
                <w:vertAlign w:val="subscript"/>
              </w:rPr>
              <w:t>3</w:t>
            </w:r>
            <w:r w:rsidRPr="00D82A5B">
              <w:rPr>
                <w:rFonts w:cs="Times New Roman"/>
                <w:sz w:val="15"/>
                <w:szCs w:val="15"/>
              </w:rPr>
              <w:t>]</w:t>
            </w:r>
          </w:p>
        </w:tc>
        <w:tc>
          <w:tcPr>
            <w:tcW w:w="792" w:type="pct"/>
            <w:tcBorders>
              <w:top w:val="nil"/>
              <w:left w:val="nil"/>
              <w:bottom w:val="nil"/>
              <w:right w:val="nil"/>
            </w:tcBorders>
            <w:tcMar>
              <w:left w:w="0" w:type="dxa"/>
              <w:right w:w="0" w:type="dxa"/>
            </w:tcMar>
            <w:vAlign w:val="center"/>
          </w:tcPr>
          <w:p w14:paraId="23DDAD16"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R</w:t>
            </w:r>
            <m:oMath>
              <m:acc>
                <m:accPr>
                  <m:chr m:val="̅"/>
                  <m:ctrlPr>
                    <w:rPr>
                      <w:rFonts w:ascii="Cambria Math" w:hAnsi="Cambria Math" w:cs="Times New Roman"/>
                      <w:iCs/>
                      <w:sz w:val="15"/>
                      <w:szCs w:val="15"/>
                    </w:rPr>
                  </m:ctrlPr>
                </m:accPr>
                <m:e>
                  <m:r>
                    <m:rPr>
                      <m:sty m:val="p"/>
                    </m:rPr>
                    <w:rPr>
                      <w:rFonts w:ascii="Cambria Math" w:hAnsi="Cambria Math" w:cs="Times New Roman"/>
                      <w:sz w:val="15"/>
                      <w:szCs w:val="15"/>
                    </w:rPr>
                    <m:t>3</m:t>
                  </m:r>
                </m:e>
              </m:acc>
            </m:oMath>
            <w:r w:rsidRPr="00D82A5B">
              <w:rPr>
                <w:rFonts w:cs="Times New Roman"/>
                <w:i/>
                <w:iCs/>
                <w:sz w:val="15"/>
                <w:szCs w:val="15"/>
              </w:rPr>
              <w:t>c</w:t>
            </w:r>
          </w:p>
        </w:tc>
        <w:tc>
          <w:tcPr>
            <w:tcW w:w="791" w:type="pct"/>
            <w:tcBorders>
              <w:top w:val="nil"/>
              <w:left w:val="nil"/>
              <w:bottom w:val="nil"/>
              <w:right w:val="nil"/>
            </w:tcBorders>
            <w:tcMar>
              <w:left w:w="0" w:type="dxa"/>
              <w:right w:w="0" w:type="dxa"/>
            </w:tcMar>
            <w:vAlign w:val="center"/>
          </w:tcPr>
          <w:p w14:paraId="0A45F59E"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Cc</w:t>
            </w:r>
          </w:p>
        </w:tc>
        <w:tc>
          <w:tcPr>
            <w:tcW w:w="1029" w:type="pct"/>
            <w:tcBorders>
              <w:top w:val="nil"/>
              <w:left w:val="nil"/>
              <w:bottom w:val="nil"/>
              <w:right w:val="nil"/>
            </w:tcBorders>
            <w:tcMar>
              <w:left w:w="0" w:type="dxa"/>
              <w:right w:w="0" w:type="dxa"/>
            </w:tcMar>
            <w:vAlign w:val="center"/>
          </w:tcPr>
          <w:p w14:paraId="38EC72F5"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PE−FE</w:t>
            </w:r>
          </w:p>
        </w:tc>
        <w:tc>
          <w:tcPr>
            <w:tcW w:w="316" w:type="pct"/>
            <w:tcBorders>
              <w:top w:val="nil"/>
              <w:left w:val="nil"/>
              <w:bottom w:val="nil"/>
              <w:right w:val="nil"/>
            </w:tcBorders>
            <w:tcMar>
              <w:left w:w="0" w:type="dxa"/>
              <w:right w:w="0" w:type="dxa"/>
            </w:tcMar>
            <w:vAlign w:val="center"/>
          </w:tcPr>
          <w:p w14:paraId="6203028F"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180</w:t>
            </w:r>
          </w:p>
        </w:tc>
        <w:tc>
          <w:tcPr>
            <w:tcW w:w="396" w:type="pct"/>
            <w:tcBorders>
              <w:top w:val="nil"/>
              <w:left w:val="nil"/>
              <w:bottom w:val="nil"/>
              <w:right w:val="nil"/>
            </w:tcBorders>
            <w:tcMar>
              <w:left w:w="0" w:type="dxa"/>
              <w:right w:w="0" w:type="dxa"/>
            </w:tcMar>
            <w:vAlign w:val="center"/>
          </w:tcPr>
          <w:p w14:paraId="288614D2"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WF</w:t>
            </w:r>
          </w:p>
        </w:tc>
        <w:tc>
          <w:tcPr>
            <w:tcW w:w="237" w:type="pct"/>
            <w:tcBorders>
              <w:top w:val="nil"/>
              <w:left w:val="nil"/>
              <w:bottom w:val="nil"/>
              <w:right w:val="nil"/>
            </w:tcBorders>
            <w:tcMar>
              <w:left w:w="0" w:type="dxa"/>
              <w:right w:w="0" w:type="dxa"/>
            </w:tcMar>
            <w:vAlign w:val="center"/>
          </w:tcPr>
          <w:p w14:paraId="3AD99335"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14.9</w:t>
            </w:r>
          </w:p>
        </w:tc>
        <w:tc>
          <w:tcPr>
            <w:tcW w:w="490" w:type="pct"/>
            <w:tcBorders>
              <w:top w:val="nil"/>
              <w:left w:val="nil"/>
              <w:bottom w:val="nil"/>
              <w:right w:val="nil"/>
            </w:tcBorders>
            <w:tcMar>
              <w:left w:w="0" w:type="dxa"/>
              <w:right w:w="0" w:type="dxa"/>
            </w:tcMar>
            <w:vAlign w:val="center"/>
          </w:tcPr>
          <w:p w14:paraId="47F126B4" w14:textId="330921C3" w:rsidR="00B6454C" w:rsidRPr="00D82A5B" w:rsidRDefault="00B6454C" w:rsidP="00AC494E">
            <w:pPr>
              <w:pStyle w:val="3--zhu0"/>
              <w:spacing w:line="360" w:lineRule="auto"/>
              <w:rPr>
                <w:rFonts w:cs="Times New Roman"/>
                <w:sz w:val="15"/>
                <w:szCs w:val="15"/>
              </w:rPr>
            </w:pPr>
            <w:r w:rsidRPr="00D82A5B">
              <w:rPr>
                <w:rFonts w:cs="Times New Roman"/>
                <w:sz w:val="15"/>
                <w:szCs w:val="15"/>
              </w:rPr>
              <w:fldChar w:fldCharType="begin">
                <w:fldData xml:space="preserve">PEVuZE5vdGU+PENpdGU+PEF1dGhvcj5DbGF1c2VuPC9BdXRob3I+PFllYXI+MjAwNTwvWWVhcj48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</w:fldData>
              </w:fldChar>
            </w:r>
            <w:r w:rsidR="00967E36">
              <w:rPr>
                <w:rFonts w:cs="Times New Roman"/>
                <w:sz w:val="15"/>
                <w:szCs w:val="15"/>
              </w:rPr>
              <w:instrText xml:space="preserve"> ADDIN EN.CITE </w:instrText>
            </w:r>
            <w:r w:rsidR="00967E36">
              <w:rPr>
                <w:rFonts w:cs="Times New Roman"/>
                <w:sz w:val="15"/>
                <w:szCs w:val="15"/>
              </w:rPr>
              <w:fldChar w:fldCharType="begin">
                <w:fldData xml:space="preserve">PEVuZE5vdGU+PENpdGU+PEF1dGhvcj5DbGF1c2VuPC9BdXRob3I+PFllYXI+MjAwNTwvWWVhcj48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</w:fldData>
              </w:fldChar>
            </w:r>
            <w:r w:rsidR="00967E36">
              <w:rPr>
                <w:rFonts w:cs="Times New Roman"/>
                <w:sz w:val="15"/>
                <w:szCs w:val="15"/>
              </w:rPr>
              <w:instrText xml:space="preserve"> ADDIN EN.CITE.DATA </w:instrText>
            </w:r>
            <w:r w:rsidR="00967E36">
              <w:rPr>
                <w:rFonts w:cs="Times New Roman"/>
                <w:sz w:val="15"/>
                <w:szCs w:val="15"/>
              </w:rPr>
            </w:r>
            <w:r w:rsidR="00967E36">
              <w:rPr>
                <w:rFonts w:cs="Times New Roman"/>
                <w:sz w:val="15"/>
                <w:szCs w:val="15"/>
              </w:rPr>
              <w:fldChar w:fldCharType="end"/>
            </w:r>
            <w:r w:rsidRPr="00D82A5B">
              <w:rPr>
                <w:rFonts w:cs="Times New Roman"/>
                <w:sz w:val="15"/>
                <w:szCs w:val="15"/>
              </w:rPr>
            </w:r>
            <w:r w:rsidRPr="00D82A5B">
              <w:rPr>
                <w:rFonts w:cs="Times New Roman"/>
                <w:sz w:val="15"/>
                <w:szCs w:val="15"/>
              </w:rPr>
              <w:fldChar w:fldCharType="separate"/>
            </w:r>
            <w:r w:rsidR="00A168C0" w:rsidRPr="00A168C0">
              <w:rPr>
                <w:rFonts w:cs="Times New Roman"/>
                <w:noProof/>
                <w:sz w:val="15"/>
                <w:szCs w:val="15"/>
                <w:vertAlign w:val="superscript"/>
              </w:rPr>
              <w:t>[</w:t>
            </w:r>
            <w:hyperlink w:anchor="_ENREF_25" w:tooltip="Jona, 1962 #483" w:history="1">
              <w:r w:rsidR="00DF2A2B" w:rsidRPr="00A168C0">
                <w:rPr>
                  <w:rFonts w:cs="Times New Roman"/>
                  <w:noProof/>
                  <w:sz w:val="15"/>
                  <w:szCs w:val="15"/>
                  <w:vertAlign w:val="superscript"/>
                </w:rPr>
                <w:t>25</w:t>
              </w:r>
            </w:hyperlink>
            <w:r w:rsidR="00A168C0" w:rsidRPr="00A168C0">
              <w:rPr>
                <w:rFonts w:cs="Times New Roman"/>
                <w:noProof/>
                <w:sz w:val="15"/>
                <w:szCs w:val="15"/>
                <w:vertAlign w:val="superscript"/>
              </w:rPr>
              <w:t xml:space="preserve">, </w:t>
            </w:r>
            <w:hyperlink w:anchor="_ENREF_28" w:tooltip="O'Handley, 2000 #486" w:history="1">
              <w:r w:rsidR="00DF2A2B" w:rsidRPr="00A168C0">
                <w:rPr>
                  <w:rFonts w:cs="Times New Roman"/>
                  <w:noProof/>
                  <w:sz w:val="15"/>
                  <w:szCs w:val="15"/>
                  <w:vertAlign w:val="superscript"/>
                </w:rPr>
                <w:t>28</w:t>
              </w:r>
            </w:hyperlink>
            <w:r w:rsidR="00A168C0" w:rsidRPr="00A168C0">
              <w:rPr>
                <w:rFonts w:cs="Times New Roman"/>
                <w:noProof/>
                <w:sz w:val="15"/>
                <w:szCs w:val="15"/>
                <w:vertAlign w:val="superscript"/>
              </w:rPr>
              <w:t xml:space="preserve">, </w:t>
            </w:r>
            <w:hyperlink w:anchor="_ENREF_121" w:tooltip="Clausen, 2005 #588" w:history="1">
              <w:r w:rsidR="00DF2A2B" w:rsidRPr="00A168C0">
                <w:rPr>
                  <w:rFonts w:cs="Times New Roman"/>
                  <w:noProof/>
                  <w:sz w:val="15"/>
                  <w:szCs w:val="15"/>
                  <w:vertAlign w:val="superscript"/>
                </w:rPr>
                <w:t>121</w:t>
              </w:r>
            </w:hyperlink>
            <w:r w:rsidR="00A168C0" w:rsidRPr="00A168C0">
              <w:rPr>
                <w:rFonts w:cs="Times New Roman"/>
                <w:noProof/>
                <w:sz w:val="15"/>
                <w:szCs w:val="15"/>
                <w:vertAlign w:val="superscript"/>
              </w:rPr>
              <w:t>]</w:t>
            </w:r>
            <w:r w:rsidRPr="00D82A5B">
              <w:rPr>
                <w:rFonts w:cs="Times New Roman"/>
                <w:sz w:val="15"/>
                <w:szCs w:val="15"/>
              </w:rPr>
              <w:fldChar w:fldCharType="end"/>
            </w:r>
          </w:p>
        </w:tc>
      </w:tr>
      <w:tr w:rsidR="00644F3A" w:rsidRPr="0063312A" w14:paraId="70E0DCBD" w14:textId="77777777" w:rsidTr="00DF2A2B">
        <w:trPr>
          <w:jc w:val="center"/>
        </w:trPr>
        <w:tc>
          <w:tcPr>
            <w:tcW w:w="949" w:type="pct"/>
            <w:tcBorders>
              <w:top w:val="nil"/>
              <w:left w:val="nil"/>
              <w:bottom w:val="nil"/>
              <w:right w:val="nil"/>
            </w:tcBorders>
            <w:tcMar>
              <w:left w:w="0" w:type="dxa"/>
              <w:right w:w="0" w:type="dxa"/>
            </w:tcMar>
            <w:vAlign w:val="center"/>
          </w:tcPr>
          <w:p w14:paraId="4249BA56"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[(CH</w:t>
            </w:r>
            <w:r w:rsidRPr="00D82A5B">
              <w:rPr>
                <w:rFonts w:cs="Times New Roman"/>
                <w:sz w:val="15"/>
                <w:szCs w:val="15"/>
                <w:vertAlign w:val="subscript"/>
              </w:rPr>
              <w:t>3</w:t>
            </w:r>
            <w:r w:rsidRPr="00D82A5B">
              <w:rPr>
                <w:rFonts w:cs="Times New Roman"/>
                <w:sz w:val="15"/>
                <w:szCs w:val="15"/>
              </w:rPr>
              <w:t>)</w:t>
            </w:r>
            <w:r w:rsidRPr="00D82A5B">
              <w:rPr>
                <w:rFonts w:cs="Times New Roman"/>
                <w:sz w:val="15"/>
                <w:szCs w:val="15"/>
                <w:vertAlign w:val="subscript"/>
              </w:rPr>
              <w:t>2</w:t>
            </w:r>
            <w:r w:rsidRPr="00D82A5B">
              <w:rPr>
                <w:rFonts w:cs="Times New Roman"/>
                <w:sz w:val="15"/>
                <w:szCs w:val="15"/>
              </w:rPr>
              <w:t>NH</w:t>
            </w:r>
            <w:r w:rsidRPr="00D82A5B">
              <w:rPr>
                <w:rFonts w:cs="Times New Roman"/>
                <w:sz w:val="15"/>
                <w:szCs w:val="15"/>
                <w:vertAlign w:val="subscript"/>
              </w:rPr>
              <w:t>2</w:t>
            </w:r>
            <w:r w:rsidRPr="00D82A5B">
              <w:rPr>
                <w:rFonts w:cs="Times New Roman"/>
                <w:sz w:val="15"/>
                <w:szCs w:val="15"/>
              </w:rPr>
              <w:t>][Cu(HCOO)</w:t>
            </w:r>
            <w:r w:rsidRPr="00D82A5B">
              <w:rPr>
                <w:rFonts w:cs="Times New Roman"/>
                <w:sz w:val="15"/>
                <w:szCs w:val="15"/>
                <w:vertAlign w:val="subscript"/>
              </w:rPr>
              <w:t>3</w:t>
            </w:r>
            <w:r w:rsidRPr="00D82A5B">
              <w:rPr>
                <w:rFonts w:cs="Times New Roman"/>
                <w:sz w:val="15"/>
                <w:szCs w:val="15"/>
              </w:rPr>
              <w:t>]</w:t>
            </w:r>
          </w:p>
        </w:tc>
        <w:tc>
          <w:tcPr>
            <w:tcW w:w="792" w:type="pct"/>
            <w:tcBorders>
              <w:top w:val="nil"/>
              <w:left w:val="nil"/>
              <w:bottom w:val="nil"/>
              <w:right w:val="nil"/>
            </w:tcBorders>
            <w:tcMar>
              <w:left w:w="0" w:type="dxa"/>
              <w:right w:w="0" w:type="dxa"/>
            </w:tcMar>
            <w:vAlign w:val="center"/>
          </w:tcPr>
          <w:p w14:paraId="217E5740"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C</w:t>
            </w:r>
            <w:r w:rsidRPr="00D82A5B">
              <w:rPr>
                <w:rFonts w:cs="Times New Roman"/>
                <w:sz w:val="15"/>
                <w:szCs w:val="15"/>
              </w:rPr>
              <w:t>2/</w:t>
            </w:r>
            <w:r w:rsidRPr="00D82A5B">
              <w:rPr>
                <w:rFonts w:cs="Times New Roman"/>
                <w:i/>
                <w:iCs/>
                <w:sz w:val="15"/>
                <w:szCs w:val="15"/>
              </w:rPr>
              <w:t>c</w:t>
            </w:r>
          </w:p>
        </w:tc>
        <w:tc>
          <w:tcPr>
            <w:tcW w:w="791" w:type="pct"/>
            <w:tcBorders>
              <w:top w:val="nil"/>
              <w:left w:val="nil"/>
              <w:bottom w:val="nil"/>
              <w:right w:val="nil"/>
            </w:tcBorders>
            <w:tcMar>
              <w:left w:w="0" w:type="dxa"/>
              <w:right w:w="0" w:type="dxa"/>
            </w:tcMar>
            <w:vAlign w:val="center"/>
          </w:tcPr>
          <w:p w14:paraId="06E5FC35"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C</w:t>
            </w:r>
            <w:r w:rsidRPr="00D82A5B">
              <w:rPr>
                <w:rFonts w:cs="Times New Roman"/>
                <w:sz w:val="15"/>
                <w:szCs w:val="15"/>
              </w:rPr>
              <w:t>2/</w:t>
            </w:r>
            <w:r w:rsidRPr="00D82A5B">
              <w:rPr>
                <w:rFonts w:cs="Times New Roman"/>
                <w:i/>
                <w:iCs/>
                <w:sz w:val="15"/>
                <w:szCs w:val="15"/>
              </w:rPr>
              <w:t>c</w:t>
            </w:r>
          </w:p>
        </w:tc>
        <w:tc>
          <w:tcPr>
            <w:tcW w:w="1029" w:type="pct"/>
            <w:tcBorders>
              <w:top w:val="nil"/>
              <w:left w:val="nil"/>
              <w:bottom w:val="nil"/>
              <w:right w:val="nil"/>
            </w:tcBorders>
            <w:tcMar>
              <w:left w:w="0" w:type="dxa"/>
              <w:right w:w="0" w:type="dxa"/>
            </w:tcMar>
            <w:vAlign w:val="center"/>
          </w:tcPr>
          <w:p w14:paraId="40093B72"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w:t>
            </w:r>
          </w:p>
        </w:tc>
        <w:tc>
          <w:tcPr>
            <w:tcW w:w="316" w:type="pct"/>
            <w:tcBorders>
              <w:top w:val="nil"/>
              <w:left w:val="nil"/>
              <w:bottom w:val="nil"/>
              <w:right w:val="nil"/>
            </w:tcBorders>
            <w:tcMar>
              <w:left w:w="0" w:type="dxa"/>
              <w:right w:w="0" w:type="dxa"/>
            </w:tcMar>
            <w:vAlign w:val="center"/>
          </w:tcPr>
          <w:p w14:paraId="3D3A551D"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w:t>
            </w:r>
          </w:p>
        </w:tc>
        <w:tc>
          <w:tcPr>
            <w:tcW w:w="396" w:type="pct"/>
            <w:tcBorders>
              <w:top w:val="nil"/>
              <w:left w:val="nil"/>
              <w:bottom w:val="nil"/>
              <w:right w:val="nil"/>
            </w:tcBorders>
            <w:tcMar>
              <w:left w:w="0" w:type="dxa"/>
              <w:right w:w="0" w:type="dxa"/>
            </w:tcMar>
            <w:vAlign w:val="center"/>
          </w:tcPr>
          <w:p w14:paraId="01E00511"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AF</w:t>
            </w:r>
          </w:p>
        </w:tc>
        <w:tc>
          <w:tcPr>
            <w:tcW w:w="237" w:type="pct"/>
            <w:tcBorders>
              <w:top w:val="nil"/>
              <w:left w:val="nil"/>
              <w:bottom w:val="nil"/>
              <w:right w:val="nil"/>
            </w:tcBorders>
            <w:tcMar>
              <w:left w:w="0" w:type="dxa"/>
              <w:right w:w="0" w:type="dxa"/>
            </w:tcMar>
            <w:vAlign w:val="center"/>
          </w:tcPr>
          <w:p w14:paraId="0A2F1440"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35.6</w:t>
            </w:r>
          </w:p>
        </w:tc>
        <w:tc>
          <w:tcPr>
            <w:tcW w:w="490" w:type="pct"/>
            <w:tcBorders>
              <w:top w:val="nil"/>
              <w:left w:val="nil"/>
              <w:bottom w:val="nil"/>
              <w:right w:val="nil"/>
            </w:tcBorders>
            <w:tcMar>
              <w:left w:w="0" w:type="dxa"/>
              <w:right w:w="0" w:type="dxa"/>
            </w:tcMar>
            <w:vAlign w:val="center"/>
          </w:tcPr>
          <w:p w14:paraId="4B28A222" w14:textId="71DF7828" w:rsidR="00B6454C" w:rsidRPr="00D82A5B" w:rsidRDefault="00B6454C" w:rsidP="00AC494E">
            <w:pPr>
              <w:pStyle w:val="3--zhu0"/>
              <w:spacing w:line="360" w:lineRule="auto"/>
              <w:rPr>
                <w:rFonts w:cs="Times New Roman"/>
                <w:sz w:val="15"/>
                <w:szCs w:val="15"/>
              </w:rPr>
            </w:pPr>
            <w:r w:rsidRPr="00D82A5B">
              <w:rPr>
                <w:rFonts w:cs="Times New Roman"/>
                <w:sz w:val="15"/>
                <w:szCs w:val="15"/>
              </w:rPr>
              <w:fldChar w:fldCharType="begin">
                <w:fldData xml:space="preserve">PEVuZE5vdGU+PENpdGU+PEF1dGhvcj5DbGF1c2VuPC9BdXRob3I+PFllYXI+MjAwNTwvWWVhcj48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</w:fldData>
              </w:fldChar>
            </w:r>
            <w:r w:rsidR="00967E36">
              <w:rPr>
                <w:rFonts w:cs="Times New Roman"/>
                <w:sz w:val="15"/>
                <w:szCs w:val="15"/>
              </w:rPr>
              <w:instrText xml:space="preserve"> ADDIN EN.CITE </w:instrText>
            </w:r>
            <w:r w:rsidR="00967E36">
              <w:rPr>
                <w:rFonts w:cs="Times New Roman"/>
                <w:sz w:val="15"/>
                <w:szCs w:val="15"/>
              </w:rPr>
              <w:fldChar w:fldCharType="begin">
                <w:fldData xml:space="preserve">PEVuZE5vdGU+PENpdGU+PEF1dGhvcj5DbGF1c2VuPC9BdXRob3I+PFllYXI+MjAwNTwvWWVhcj48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</w:fldData>
              </w:fldChar>
            </w:r>
            <w:r w:rsidR="00967E36">
              <w:rPr>
                <w:rFonts w:cs="Times New Roman"/>
                <w:sz w:val="15"/>
                <w:szCs w:val="15"/>
              </w:rPr>
              <w:instrText xml:space="preserve"> ADDIN EN.CITE.DATA </w:instrText>
            </w:r>
            <w:r w:rsidR="00967E36">
              <w:rPr>
                <w:rFonts w:cs="Times New Roman"/>
                <w:sz w:val="15"/>
                <w:szCs w:val="15"/>
              </w:rPr>
            </w:r>
            <w:r w:rsidR="00967E36">
              <w:rPr>
                <w:rFonts w:cs="Times New Roman"/>
                <w:sz w:val="15"/>
                <w:szCs w:val="15"/>
              </w:rPr>
              <w:fldChar w:fldCharType="end"/>
            </w:r>
            <w:r w:rsidRPr="00D82A5B">
              <w:rPr>
                <w:rFonts w:cs="Times New Roman"/>
                <w:sz w:val="15"/>
                <w:szCs w:val="15"/>
              </w:rPr>
            </w:r>
            <w:r w:rsidRPr="00D82A5B">
              <w:rPr>
                <w:rFonts w:cs="Times New Roman"/>
                <w:sz w:val="15"/>
                <w:szCs w:val="15"/>
              </w:rPr>
              <w:fldChar w:fldCharType="separate"/>
            </w:r>
            <w:r w:rsidR="00A168C0" w:rsidRPr="00A168C0">
              <w:rPr>
                <w:rFonts w:cs="Times New Roman"/>
                <w:noProof/>
                <w:sz w:val="15"/>
                <w:szCs w:val="15"/>
                <w:vertAlign w:val="superscript"/>
              </w:rPr>
              <w:t>[</w:t>
            </w:r>
            <w:hyperlink w:anchor="_ENREF_25" w:tooltip="Jona, 1962 #483" w:history="1">
              <w:r w:rsidR="00DF2A2B" w:rsidRPr="00A168C0">
                <w:rPr>
                  <w:rFonts w:cs="Times New Roman"/>
                  <w:noProof/>
                  <w:sz w:val="15"/>
                  <w:szCs w:val="15"/>
                  <w:vertAlign w:val="superscript"/>
                </w:rPr>
                <w:t>25</w:t>
              </w:r>
            </w:hyperlink>
            <w:r w:rsidR="00A168C0" w:rsidRPr="00A168C0">
              <w:rPr>
                <w:rFonts w:cs="Times New Roman"/>
                <w:noProof/>
                <w:sz w:val="15"/>
                <w:szCs w:val="15"/>
                <w:vertAlign w:val="superscript"/>
              </w:rPr>
              <w:t xml:space="preserve">, </w:t>
            </w:r>
            <w:hyperlink w:anchor="_ENREF_121" w:tooltip="Clausen, 2005 #588" w:history="1">
              <w:r w:rsidR="00DF2A2B" w:rsidRPr="00A168C0">
                <w:rPr>
                  <w:rFonts w:cs="Times New Roman"/>
                  <w:noProof/>
                  <w:sz w:val="15"/>
                  <w:szCs w:val="15"/>
                  <w:vertAlign w:val="superscript"/>
                </w:rPr>
                <w:t>121</w:t>
              </w:r>
            </w:hyperlink>
            <w:r w:rsidR="00A168C0" w:rsidRPr="00A168C0">
              <w:rPr>
                <w:rFonts w:cs="Times New Roman"/>
                <w:noProof/>
                <w:sz w:val="15"/>
                <w:szCs w:val="15"/>
                <w:vertAlign w:val="superscript"/>
              </w:rPr>
              <w:t xml:space="preserve">, </w:t>
            </w:r>
            <w:hyperlink w:anchor="_ENREF_122" w:tooltip="Kieslich, 2015 #589" w:history="1">
              <w:r w:rsidR="00DF2A2B" w:rsidRPr="00A168C0">
                <w:rPr>
                  <w:rFonts w:cs="Times New Roman"/>
                  <w:noProof/>
                  <w:sz w:val="15"/>
                  <w:szCs w:val="15"/>
                  <w:vertAlign w:val="superscript"/>
                </w:rPr>
                <w:t>122</w:t>
              </w:r>
            </w:hyperlink>
            <w:r w:rsidR="00A168C0" w:rsidRPr="00A168C0">
              <w:rPr>
                <w:rFonts w:cs="Times New Roman"/>
                <w:noProof/>
                <w:sz w:val="15"/>
                <w:szCs w:val="15"/>
                <w:vertAlign w:val="superscript"/>
              </w:rPr>
              <w:t>]</w:t>
            </w:r>
            <w:r w:rsidRPr="00D82A5B">
              <w:rPr>
                <w:rFonts w:cs="Times New Roman"/>
                <w:sz w:val="15"/>
                <w:szCs w:val="15"/>
              </w:rPr>
              <w:fldChar w:fldCharType="end"/>
            </w:r>
          </w:p>
        </w:tc>
      </w:tr>
      <w:tr w:rsidR="00644F3A" w:rsidRPr="0063312A" w14:paraId="7642A2E1" w14:textId="77777777" w:rsidTr="00DF2A2B">
        <w:trPr>
          <w:jc w:val="center"/>
        </w:trPr>
        <w:tc>
          <w:tcPr>
            <w:tcW w:w="949" w:type="pct"/>
            <w:tcBorders>
              <w:top w:val="nil"/>
              <w:left w:val="nil"/>
              <w:right w:val="nil"/>
            </w:tcBorders>
            <w:tcMar>
              <w:left w:w="0" w:type="dxa"/>
              <w:right w:w="0" w:type="dxa"/>
            </w:tcMar>
            <w:vAlign w:val="center"/>
          </w:tcPr>
          <w:p w14:paraId="7D812CE0"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[(CH</w:t>
            </w:r>
            <w:r w:rsidRPr="00D82A5B">
              <w:rPr>
                <w:rFonts w:cs="Times New Roman"/>
                <w:sz w:val="15"/>
                <w:szCs w:val="15"/>
                <w:vertAlign w:val="subscript"/>
              </w:rPr>
              <w:t>3</w:t>
            </w:r>
            <w:r w:rsidRPr="00D82A5B">
              <w:rPr>
                <w:rFonts w:cs="Times New Roman"/>
                <w:sz w:val="15"/>
                <w:szCs w:val="15"/>
              </w:rPr>
              <w:t>)</w:t>
            </w:r>
            <w:r w:rsidRPr="00D82A5B">
              <w:rPr>
                <w:rFonts w:cs="Times New Roman"/>
                <w:sz w:val="15"/>
                <w:szCs w:val="15"/>
                <w:vertAlign w:val="subscript"/>
              </w:rPr>
              <w:t>2</w:t>
            </w:r>
            <w:r w:rsidRPr="00D82A5B">
              <w:rPr>
                <w:rFonts w:cs="Times New Roman"/>
                <w:sz w:val="15"/>
                <w:szCs w:val="15"/>
              </w:rPr>
              <w:t>NH</w:t>
            </w:r>
            <w:r w:rsidRPr="00D82A5B">
              <w:rPr>
                <w:rFonts w:cs="Times New Roman"/>
                <w:sz w:val="15"/>
                <w:szCs w:val="15"/>
                <w:vertAlign w:val="subscript"/>
              </w:rPr>
              <w:t>2</w:t>
            </w:r>
            <w:r w:rsidRPr="00D82A5B">
              <w:rPr>
                <w:rFonts w:cs="Times New Roman"/>
                <w:sz w:val="15"/>
                <w:szCs w:val="15"/>
              </w:rPr>
              <w:t>][Zn(HCOO)</w:t>
            </w:r>
            <w:r w:rsidRPr="00D82A5B">
              <w:rPr>
                <w:rFonts w:cs="Times New Roman"/>
                <w:sz w:val="15"/>
                <w:szCs w:val="15"/>
                <w:vertAlign w:val="subscript"/>
              </w:rPr>
              <w:t>3</w:t>
            </w:r>
            <w:r w:rsidRPr="00D82A5B">
              <w:rPr>
                <w:rFonts w:cs="Times New Roman"/>
                <w:sz w:val="15"/>
                <w:szCs w:val="15"/>
              </w:rPr>
              <w:t>]</w:t>
            </w:r>
          </w:p>
        </w:tc>
        <w:tc>
          <w:tcPr>
            <w:tcW w:w="792" w:type="pct"/>
            <w:tcBorders>
              <w:top w:val="nil"/>
              <w:left w:val="nil"/>
              <w:right w:val="nil"/>
            </w:tcBorders>
            <w:tcMar>
              <w:left w:w="0" w:type="dxa"/>
              <w:right w:w="0" w:type="dxa"/>
            </w:tcMar>
            <w:vAlign w:val="center"/>
          </w:tcPr>
          <w:p w14:paraId="5FA39512"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R</w:t>
            </w:r>
            <m:oMath>
              <m:acc>
                <m:accPr>
                  <m:chr m:val="̅"/>
                  <m:ctrlPr>
                    <w:rPr>
                      <w:rFonts w:ascii="Cambria Math" w:hAnsi="Cambria Math" w:cs="Times New Roman"/>
                      <w:iCs/>
                      <w:sz w:val="15"/>
                      <w:szCs w:val="15"/>
                    </w:rPr>
                  </m:ctrlPr>
                </m:accPr>
                <m:e>
                  <m:r>
                    <m:rPr>
                      <m:sty m:val="p"/>
                    </m:rPr>
                    <w:rPr>
                      <w:rFonts w:ascii="Cambria Math" w:hAnsi="Cambria Math" w:cs="Times New Roman"/>
                      <w:sz w:val="15"/>
                      <w:szCs w:val="15"/>
                    </w:rPr>
                    <m:t>3</m:t>
                  </m:r>
                </m:e>
              </m:acc>
            </m:oMath>
            <w:r w:rsidRPr="00D82A5B">
              <w:rPr>
                <w:rFonts w:cs="Times New Roman"/>
                <w:i/>
                <w:iCs/>
                <w:sz w:val="15"/>
                <w:szCs w:val="15"/>
              </w:rPr>
              <w:t>c</w:t>
            </w:r>
          </w:p>
        </w:tc>
        <w:tc>
          <w:tcPr>
            <w:tcW w:w="791" w:type="pct"/>
            <w:tcBorders>
              <w:top w:val="nil"/>
              <w:left w:val="nil"/>
              <w:right w:val="nil"/>
            </w:tcBorders>
            <w:tcMar>
              <w:left w:w="0" w:type="dxa"/>
              <w:right w:w="0" w:type="dxa"/>
            </w:tcMar>
            <w:vAlign w:val="center"/>
          </w:tcPr>
          <w:p w14:paraId="219AAB95"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Cc</w:t>
            </w:r>
          </w:p>
        </w:tc>
        <w:tc>
          <w:tcPr>
            <w:tcW w:w="1029" w:type="pct"/>
            <w:tcBorders>
              <w:top w:val="nil"/>
              <w:left w:val="nil"/>
              <w:right w:val="nil"/>
            </w:tcBorders>
            <w:tcMar>
              <w:left w:w="0" w:type="dxa"/>
              <w:right w:w="0" w:type="dxa"/>
            </w:tcMar>
            <w:vAlign w:val="center"/>
          </w:tcPr>
          <w:p w14:paraId="45B53704"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PE−FE</w:t>
            </w:r>
          </w:p>
        </w:tc>
        <w:tc>
          <w:tcPr>
            <w:tcW w:w="316" w:type="pct"/>
            <w:tcBorders>
              <w:top w:val="nil"/>
              <w:left w:val="nil"/>
              <w:right w:val="nil"/>
            </w:tcBorders>
            <w:tcMar>
              <w:left w:w="0" w:type="dxa"/>
              <w:right w:w="0" w:type="dxa"/>
            </w:tcMar>
            <w:vAlign w:val="center"/>
          </w:tcPr>
          <w:p w14:paraId="540C5DA8"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156</w:t>
            </w:r>
          </w:p>
        </w:tc>
        <w:tc>
          <w:tcPr>
            <w:tcW w:w="396" w:type="pct"/>
            <w:tcBorders>
              <w:top w:val="nil"/>
              <w:left w:val="nil"/>
              <w:right w:val="nil"/>
            </w:tcBorders>
            <w:tcMar>
              <w:left w:w="0" w:type="dxa"/>
              <w:right w:w="0" w:type="dxa"/>
            </w:tcMar>
            <w:vAlign w:val="center"/>
          </w:tcPr>
          <w:p w14:paraId="7971E1A0"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w:t>
            </w:r>
          </w:p>
        </w:tc>
        <w:tc>
          <w:tcPr>
            <w:tcW w:w="237" w:type="pct"/>
            <w:tcBorders>
              <w:top w:val="nil"/>
              <w:left w:val="nil"/>
              <w:right w:val="nil"/>
            </w:tcBorders>
            <w:tcMar>
              <w:left w:w="0" w:type="dxa"/>
              <w:right w:w="0" w:type="dxa"/>
            </w:tcMar>
            <w:vAlign w:val="center"/>
          </w:tcPr>
          <w:p w14:paraId="20E9B109"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5.5</w:t>
            </w:r>
          </w:p>
        </w:tc>
        <w:tc>
          <w:tcPr>
            <w:tcW w:w="490" w:type="pct"/>
            <w:tcBorders>
              <w:top w:val="nil"/>
              <w:left w:val="nil"/>
              <w:right w:val="nil"/>
            </w:tcBorders>
            <w:tcMar>
              <w:left w:w="0" w:type="dxa"/>
              <w:right w:w="0" w:type="dxa"/>
            </w:tcMar>
            <w:vAlign w:val="center"/>
          </w:tcPr>
          <w:p w14:paraId="40396E20" w14:textId="4BF99A2A" w:rsidR="00B6454C" w:rsidRPr="00D82A5B" w:rsidRDefault="00B6454C" w:rsidP="00AC494E">
            <w:pPr>
              <w:pStyle w:val="3--zhu0"/>
              <w:spacing w:line="360" w:lineRule="auto"/>
              <w:rPr>
                <w:rFonts w:cs="Times New Roman"/>
                <w:sz w:val="15"/>
                <w:szCs w:val="15"/>
              </w:rPr>
            </w:pPr>
            <w:r w:rsidRPr="00D82A5B">
              <w:rPr>
                <w:rFonts w:cs="Times New Roman"/>
                <w:sz w:val="15"/>
                <w:szCs w:val="15"/>
              </w:rPr>
              <w:fldChar w:fldCharType="begin">
                <w:fldData xml:space="preserve">PEVuZE5vdGU+PENpdGU+PEF1dGhvcj5YdTwvQXV0aG9yPjxZZWFyPk9jdG9iZXIsIDIwMTA8L1ll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</w:fldData>
              </w:fldChar>
            </w:r>
            <w:r w:rsidR="00967E36">
              <w:rPr>
                <w:rFonts w:cs="Times New Roman"/>
                <w:sz w:val="15"/>
                <w:szCs w:val="15"/>
              </w:rPr>
              <w:instrText xml:space="preserve"> ADDIN EN.CITE </w:instrText>
            </w:r>
            <w:r w:rsidR="00967E36">
              <w:rPr>
                <w:rFonts w:cs="Times New Roman"/>
                <w:sz w:val="15"/>
                <w:szCs w:val="15"/>
              </w:rPr>
              <w:fldChar w:fldCharType="begin">
                <w:fldData xml:space="preserve">PEVuZE5vdGU+PENpdGU+PEF1dGhvcj5YdTwvQXV0aG9yPjxZZWFyPk9jdG9iZXIsIDIwMTA8L1ll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</w:fldData>
              </w:fldChar>
            </w:r>
            <w:r w:rsidR="00967E36">
              <w:rPr>
                <w:rFonts w:cs="Times New Roman"/>
                <w:sz w:val="15"/>
                <w:szCs w:val="15"/>
              </w:rPr>
              <w:instrText xml:space="preserve"> ADDIN EN.CITE.DATA </w:instrText>
            </w:r>
            <w:r w:rsidR="00967E36">
              <w:rPr>
                <w:rFonts w:cs="Times New Roman"/>
                <w:sz w:val="15"/>
                <w:szCs w:val="15"/>
              </w:rPr>
            </w:r>
            <w:r w:rsidR="00967E36">
              <w:rPr>
                <w:rFonts w:cs="Times New Roman"/>
                <w:sz w:val="15"/>
                <w:szCs w:val="15"/>
              </w:rPr>
              <w:fldChar w:fldCharType="end"/>
            </w:r>
            <w:r w:rsidRPr="00D82A5B">
              <w:rPr>
                <w:rFonts w:cs="Times New Roman"/>
                <w:sz w:val="15"/>
                <w:szCs w:val="15"/>
              </w:rPr>
            </w:r>
            <w:r w:rsidRPr="00D82A5B">
              <w:rPr>
                <w:rFonts w:cs="Times New Roman"/>
                <w:sz w:val="15"/>
                <w:szCs w:val="15"/>
              </w:rPr>
              <w:fldChar w:fldCharType="separate"/>
            </w:r>
            <w:r w:rsidR="00A168C0" w:rsidRPr="00A168C0">
              <w:rPr>
                <w:rFonts w:cs="Times New Roman"/>
                <w:noProof/>
                <w:sz w:val="15"/>
                <w:szCs w:val="15"/>
                <w:vertAlign w:val="superscript"/>
              </w:rPr>
              <w:t>[</w:t>
            </w:r>
            <w:hyperlink w:anchor="_ENREF_85" w:tooltip="Wang, 2004 #553" w:history="1">
              <w:r w:rsidR="00DF2A2B" w:rsidRPr="00A168C0">
                <w:rPr>
                  <w:rFonts w:cs="Times New Roman"/>
                  <w:noProof/>
                  <w:sz w:val="15"/>
                  <w:szCs w:val="15"/>
                  <w:vertAlign w:val="superscript"/>
                </w:rPr>
                <w:t>85</w:t>
              </w:r>
            </w:hyperlink>
            <w:r w:rsidR="00A168C0" w:rsidRPr="00A168C0">
              <w:rPr>
                <w:rFonts w:cs="Times New Roman"/>
                <w:noProof/>
                <w:sz w:val="15"/>
                <w:szCs w:val="15"/>
                <w:vertAlign w:val="superscript"/>
              </w:rPr>
              <w:t xml:space="preserve">, </w:t>
            </w:r>
            <w:hyperlink w:anchor="_ENREF_123" w:tooltip="Xu, October, 2010 #590" w:history="1">
              <w:r w:rsidR="00DF2A2B" w:rsidRPr="00A168C0">
                <w:rPr>
                  <w:rFonts w:cs="Times New Roman"/>
                  <w:noProof/>
                  <w:sz w:val="15"/>
                  <w:szCs w:val="15"/>
                  <w:vertAlign w:val="superscript"/>
                </w:rPr>
                <w:t>123</w:t>
              </w:r>
            </w:hyperlink>
            <w:r w:rsidR="00A168C0" w:rsidRPr="00A168C0">
              <w:rPr>
                <w:rFonts w:cs="Times New Roman"/>
                <w:noProof/>
                <w:sz w:val="15"/>
                <w:szCs w:val="15"/>
                <w:vertAlign w:val="superscript"/>
              </w:rPr>
              <w:t>]</w:t>
            </w:r>
            <w:r w:rsidRPr="00D82A5B">
              <w:rPr>
                <w:rFonts w:cs="Times New Roman"/>
                <w:sz w:val="15"/>
                <w:szCs w:val="15"/>
              </w:rPr>
              <w:fldChar w:fldCharType="end"/>
            </w:r>
          </w:p>
        </w:tc>
      </w:tr>
      <w:tr w:rsidR="00644F3A" w:rsidRPr="0063312A" w14:paraId="637465EC" w14:textId="77777777" w:rsidTr="00DF2A2B">
        <w:trPr>
          <w:jc w:val="center"/>
        </w:trPr>
        <w:tc>
          <w:tcPr>
            <w:tcW w:w="949" w:type="pct"/>
            <w:tcBorders>
              <w:top w:val="nil"/>
              <w:left w:val="nil"/>
              <w:bottom w:val="single" w:sz="4" w:space="0" w:color="auto"/>
              <w:right w:val="nil"/>
            </w:tcBorders>
            <w:tcMar>
              <w:left w:w="0" w:type="dxa"/>
              <w:right w:w="0" w:type="dxa"/>
            </w:tcMar>
            <w:vAlign w:val="center"/>
          </w:tcPr>
          <w:p w14:paraId="756F8919"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[(CH</w:t>
            </w:r>
            <w:r w:rsidRPr="00D82A5B">
              <w:rPr>
                <w:rFonts w:cs="Times New Roman"/>
                <w:sz w:val="15"/>
                <w:szCs w:val="15"/>
                <w:vertAlign w:val="subscript"/>
              </w:rPr>
              <w:t>3</w:t>
            </w:r>
            <w:r w:rsidRPr="00D82A5B">
              <w:rPr>
                <w:rFonts w:cs="Times New Roman"/>
                <w:sz w:val="15"/>
                <w:szCs w:val="15"/>
              </w:rPr>
              <w:t>)</w:t>
            </w:r>
            <w:r w:rsidRPr="00D82A5B">
              <w:rPr>
                <w:rFonts w:cs="Times New Roman"/>
                <w:sz w:val="15"/>
                <w:szCs w:val="15"/>
                <w:vertAlign w:val="subscript"/>
              </w:rPr>
              <w:t>2</w:t>
            </w:r>
            <w:r w:rsidRPr="00D82A5B">
              <w:rPr>
                <w:rFonts w:cs="Times New Roman"/>
                <w:sz w:val="15"/>
                <w:szCs w:val="15"/>
              </w:rPr>
              <w:t>NH</w:t>
            </w:r>
            <w:r w:rsidRPr="00D82A5B">
              <w:rPr>
                <w:rFonts w:cs="Times New Roman"/>
                <w:sz w:val="15"/>
                <w:szCs w:val="15"/>
                <w:vertAlign w:val="subscript"/>
              </w:rPr>
              <w:t>2</w:t>
            </w:r>
            <w:r w:rsidRPr="00D82A5B">
              <w:rPr>
                <w:rFonts w:cs="Times New Roman"/>
                <w:sz w:val="15"/>
                <w:szCs w:val="15"/>
              </w:rPr>
              <w:t>][Mg(HCOO)</w:t>
            </w:r>
            <w:r w:rsidRPr="00D82A5B">
              <w:rPr>
                <w:rFonts w:cs="Times New Roman"/>
                <w:sz w:val="15"/>
                <w:szCs w:val="15"/>
                <w:vertAlign w:val="subscript"/>
              </w:rPr>
              <w:t>3</w:t>
            </w:r>
            <w:r w:rsidRPr="00D82A5B">
              <w:rPr>
                <w:rFonts w:cs="Times New Roman"/>
                <w:sz w:val="15"/>
                <w:szCs w:val="15"/>
              </w:rPr>
              <w:t>]</w:t>
            </w:r>
          </w:p>
        </w:tc>
        <w:tc>
          <w:tcPr>
            <w:tcW w:w="792" w:type="pct"/>
            <w:tcBorders>
              <w:top w:val="nil"/>
              <w:left w:val="nil"/>
              <w:bottom w:val="single" w:sz="4" w:space="0" w:color="auto"/>
              <w:right w:val="nil"/>
            </w:tcBorders>
            <w:tcMar>
              <w:left w:w="0" w:type="dxa"/>
              <w:right w:w="0" w:type="dxa"/>
            </w:tcMar>
            <w:vAlign w:val="center"/>
          </w:tcPr>
          <w:p w14:paraId="52EB6B8F"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R</w:t>
            </w:r>
            <m:oMath>
              <m:acc>
                <m:accPr>
                  <m:chr m:val="̅"/>
                  <m:ctrlPr>
                    <w:rPr>
                      <w:rFonts w:ascii="Cambria Math" w:hAnsi="Cambria Math" w:cs="Times New Roman"/>
                      <w:iCs/>
                      <w:sz w:val="15"/>
                      <w:szCs w:val="15"/>
                    </w:rPr>
                  </m:ctrlPr>
                </m:accPr>
                <m:e>
                  <m:r>
                    <m:rPr>
                      <m:sty m:val="p"/>
                    </m:rPr>
                    <w:rPr>
                      <w:rFonts w:ascii="Cambria Math" w:hAnsi="Cambria Math" w:cs="Times New Roman"/>
                      <w:sz w:val="15"/>
                      <w:szCs w:val="15"/>
                    </w:rPr>
                    <m:t>3</m:t>
                  </m:r>
                </m:e>
              </m:acc>
            </m:oMath>
            <w:r w:rsidRPr="00D82A5B">
              <w:rPr>
                <w:rFonts w:cs="Times New Roman"/>
                <w:i/>
                <w:iCs/>
                <w:sz w:val="15"/>
                <w:szCs w:val="15"/>
              </w:rPr>
              <w:t>c</w:t>
            </w:r>
          </w:p>
        </w:tc>
        <w:tc>
          <w:tcPr>
            <w:tcW w:w="791" w:type="pct"/>
            <w:tcBorders>
              <w:top w:val="nil"/>
              <w:left w:val="nil"/>
              <w:bottom w:val="single" w:sz="4" w:space="0" w:color="auto"/>
              <w:right w:val="nil"/>
            </w:tcBorders>
            <w:tcMar>
              <w:left w:w="0" w:type="dxa"/>
              <w:right w:w="0" w:type="dxa"/>
            </w:tcMar>
            <w:vAlign w:val="center"/>
          </w:tcPr>
          <w:p w14:paraId="2C8A20F2"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Cc</w:t>
            </w:r>
          </w:p>
        </w:tc>
        <w:tc>
          <w:tcPr>
            <w:tcW w:w="1029" w:type="pct"/>
            <w:tcBorders>
              <w:top w:val="nil"/>
              <w:left w:val="nil"/>
              <w:bottom w:val="single" w:sz="4" w:space="0" w:color="auto"/>
              <w:right w:val="nil"/>
            </w:tcBorders>
            <w:tcMar>
              <w:left w:w="0" w:type="dxa"/>
              <w:right w:w="0" w:type="dxa"/>
            </w:tcMar>
            <w:vAlign w:val="center"/>
          </w:tcPr>
          <w:p w14:paraId="4A1EAF24"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PE−FE</w:t>
            </w:r>
          </w:p>
        </w:tc>
        <w:tc>
          <w:tcPr>
            <w:tcW w:w="316" w:type="pct"/>
            <w:tcBorders>
              <w:top w:val="nil"/>
              <w:left w:val="nil"/>
              <w:bottom w:val="single" w:sz="4" w:space="0" w:color="auto"/>
              <w:right w:val="nil"/>
            </w:tcBorders>
            <w:tcMar>
              <w:left w:w="0" w:type="dxa"/>
              <w:right w:w="0" w:type="dxa"/>
            </w:tcMar>
            <w:vAlign w:val="center"/>
          </w:tcPr>
          <w:p w14:paraId="1631E002"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260</w:t>
            </w:r>
          </w:p>
        </w:tc>
        <w:tc>
          <w:tcPr>
            <w:tcW w:w="396" w:type="pct"/>
            <w:tcBorders>
              <w:top w:val="nil"/>
              <w:left w:val="nil"/>
              <w:bottom w:val="single" w:sz="4" w:space="0" w:color="auto"/>
              <w:right w:val="nil"/>
            </w:tcBorders>
            <w:tcMar>
              <w:left w:w="0" w:type="dxa"/>
              <w:right w:w="0" w:type="dxa"/>
            </w:tcMar>
            <w:vAlign w:val="center"/>
          </w:tcPr>
          <w:p w14:paraId="126B5DBC"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w:t>
            </w:r>
          </w:p>
        </w:tc>
        <w:tc>
          <w:tcPr>
            <w:tcW w:w="237" w:type="pct"/>
            <w:tcBorders>
              <w:top w:val="nil"/>
              <w:left w:val="nil"/>
              <w:bottom w:val="single" w:sz="4" w:space="0" w:color="auto"/>
              <w:right w:val="nil"/>
            </w:tcBorders>
            <w:tcMar>
              <w:left w:w="0" w:type="dxa"/>
              <w:right w:w="0" w:type="dxa"/>
            </w:tcMar>
            <w:vAlign w:val="center"/>
          </w:tcPr>
          <w:p w14:paraId="3BF7A0D5"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w:t>
            </w:r>
          </w:p>
        </w:tc>
        <w:tc>
          <w:tcPr>
            <w:tcW w:w="490" w:type="pct"/>
            <w:tcBorders>
              <w:top w:val="nil"/>
              <w:left w:val="nil"/>
              <w:bottom w:val="single" w:sz="4" w:space="0" w:color="auto"/>
              <w:right w:val="nil"/>
            </w:tcBorders>
            <w:tcMar>
              <w:left w:w="0" w:type="dxa"/>
              <w:right w:w="0" w:type="dxa"/>
            </w:tcMar>
            <w:vAlign w:val="center"/>
          </w:tcPr>
          <w:p w14:paraId="25E1D350" w14:textId="44E19305" w:rsidR="00B6454C" w:rsidRPr="00D82A5B" w:rsidRDefault="00B6454C" w:rsidP="00AC494E">
            <w:pPr>
              <w:pStyle w:val="3--zhu0"/>
              <w:spacing w:line="360" w:lineRule="auto"/>
              <w:rPr>
                <w:rFonts w:cs="Times New Roman"/>
                <w:sz w:val="15"/>
                <w:szCs w:val="15"/>
              </w:rPr>
            </w:pPr>
            <w:r w:rsidRPr="00D82A5B">
              <w:rPr>
                <w:rFonts w:cs="Times New Roman"/>
                <w:sz w:val="15"/>
                <w:szCs w:val="15"/>
              </w:rPr>
              <w:fldChar w:fldCharType="begin">
                <w:fldData xml:space="preserve">PEVuZE5vdGU+PENpdGU+PEF1dGhvcj5TaGFuZzwvQXV0aG9yPjxZZWFyPjIwMTQ8L1llYXI+PFJl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</w:fldData>
              </w:fldChar>
            </w:r>
            <w:r w:rsidR="00967E36">
              <w:rPr>
                <w:rFonts w:cs="Times New Roman"/>
                <w:sz w:val="15"/>
                <w:szCs w:val="15"/>
              </w:rPr>
              <w:instrText xml:space="preserve"> ADDIN EN.CITE </w:instrText>
            </w:r>
            <w:r w:rsidR="00967E36">
              <w:rPr>
                <w:rFonts w:cs="Times New Roman"/>
                <w:sz w:val="15"/>
                <w:szCs w:val="15"/>
              </w:rPr>
              <w:fldChar w:fldCharType="begin">
                <w:fldData xml:space="preserve">PEVuZE5vdGU+PENpdGU+PEF1dGhvcj5TaGFuZzwvQXV0aG9yPjxZZWFyPjIwMTQ8L1llYXI+PFJl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</w:fldData>
              </w:fldChar>
            </w:r>
            <w:r w:rsidR="00967E36">
              <w:rPr>
                <w:rFonts w:cs="Times New Roman"/>
                <w:sz w:val="15"/>
                <w:szCs w:val="15"/>
              </w:rPr>
              <w:instrText xml:space="preserve"> ADDIN EN.CITE.DATA </w:instrText>
            </w:r>
            <w:r w:rsidR="00967E36">
              <w:rPr>
                <w:rFonts w:cs="Times New Roman"/>
                <w:sz w:val="15"/>
                <w:szCs w:val="15"/>
              </w:rPr>
            </w:r>
            <w:r w:rsidR="00967E36">
              <w:rPr>
                <w:rFonts w:cs="Times New Roman"/>
                <w:sz w:val="15"/>
                <w:szCs w:val="15"/>
              </w:rPr>
              <w:fldChar w:fldCharType="end"/>
            </w:r>
            <w:r w:rsidRPr="00D82A5B">
              <w:rPr>
                <w:rFonts w:cs="Times New Roman"/>
                <w:sz w:val="15"/>
                <w:szCs w:val="15"/>
              </w:rPr>
            </w:r>
            <w:r w:rsidRPr="00D82A5B">
              <w:rPr>
                <w:rFonts w:cs="Times New Roman"/>
                <w:sz w:val="15"/>
                <w:szCs w:val="15"/>
              </w:rPr>
              <w:fldChar w:fldCharType="separate"/>
            </w:r>
            <w:r w:rsidR="00A168C0" w:rsidRPr="00A168C0">
              <w:rPr>
                <w:rFonts w:cs="Times New Roman"/>
                <w:noProof/>
                <w:sz w:val="15"/>
                <w:szCs w:val="15"/>
                <w:vertAlign w:val="superscript"/>
              </w:rPr>
              <w:t>[</w:t>
            </w:r>
            <w:hyperlink w:anchor="_ENREF_23" w:tooltip="Shang, 2014 #457" w:history="1">
              <w:r w:rsidR="00DF2A2B" w:rsidRPr="00A168C0">
                <w:rPr>
                  <w:rFonts w:cs="Times New Roman"/>
                  <w:noProof/>
                  <w:sz w:val="15"/>
                  <w:szCs w:val="15"/>
                  <w:vertAlign w:val="superscript"/>
                </w:rPr>
                <w:t>23</w:t>
              </w:r>
            </w:hyperlink>
            <w:r w:rsidR="00A168C0" w:rsidRPr="00A168C0">
              <w:rPr>
                <w:rFonts w:cs="Times New Roman"/>
                <w:noProof/>
                <w:sz w:val="15"/>
                <w:szCs w:val="15"/>
                <w:vertAlign w:val="superscript"/>
              </w:rPr>
              <w:t xml:space="preserve">, </w:t>
            </w:r>
            <w:hyperlink w:anchor="_ENREF_120" w:tooltip="Mączka, 2014 #587" w:history="1">
              <w:r w:rsidR="00DF2A2B" w:rsidRPr="00A168C0">
                <w:rPr>
                  <w:rFonts w:cs="Times New Roman"/>
                  <w:noProof/>
                  <w:sz w:val="15"/>
                  <w:szCs w:val="15"/>
                  <w:vertAlign w:val="superscript"/>
                </w:rPr>
                <w:t>120</w:t>
              </w:r>
            </w:hyperlink>
            <w:r w:rsidR="00A168C0" w:rsidRPr="00A168C0">
              <w:rPr>
                <w:rFonts w:cs="Times New Roman"/>
                <w:noProof/>
                <w:sz w:val="15"/>
                <w:szCs w:val="15"/>
                <w:vertAlign w:val="superscript"/>
              </w:rPr>
              <w:t>]</w:t>
            </w:r>
            <w:r w:rsidRPr="00D82A5B">
              <w:rPr>
                <w:rFonts w:cs="Times New Roman"/>
                <w:sz w:val="15"/>
                <w:szCs w:val="15"/>
              </w:rPr>
              <w:fldChar w:fldCharType="end"/>
            </w:r>
          </w:p>
        </w:tc>
      </w:tr>
    </w:tbl>
    <w:p w14:paraId="037701FA" w14:textId="77777777" w:rsidR="00B6454C" w:rsidRDefault="00B6454C" w:rsidP="00AC494E">
      <w:pPr>
        <w:pStyle w:val="a5"/>
        <w:ind w:firstLineChars="0" w:firstLine="0"/>
        <w:jc w:val="left"/>
        <w:rPr>
          <w:rFonts w:cs="Times New Roman"/>
          <w:bCs/>
        </w:rPr>
      </w:pPr>
    </w:p>
    <w:p w14:paraId="4E0FC631" w14:textId="2D137487" w:rsidR="00F22E4A" w:rsidRDefault="00F22E4A" w:rsidP="00AC494E">
      <w:pPr>
        <w:pStyle w:val="2--zhu0"/>
        <w:spacing w:before="163"/>
      </w:pPr>
      <w:r w:rsidRPr="00D82A5B">
        <w:rPr>
          <w:noProof/>
        </w:rPr>
        <w:drawing>
          <wp:inline distT="0" distB="0" distL="0" distR="0" wp14:anchorId="690603FD" wp14:editId="2A6E57FD">
            <wp:extent cx="4320000" cy="3054249"/>
            <wp:effectExtent l="0" t="0" r="444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320000" cy="3054249"/>
                    </a:xfrm>
                    <a:prstGeom prst="rect">
                      <a:avLst/>
                    </a:prstGeom>
                    <a:noFill/>
                    <a:ln>
                      <a:noFill/>
                    </a:ln>
                  </pic:spPr>
                </pic:pic>
              </a:graphicData>
            </a:graphic>
          </wp:inline>
        </w:drawing>
      </w:r>
    </w:p>
    <w:p w14:paraId="72169091" w14:textId="77777777" w:rsidR="00F22E4A" w:rsidRPr="00D82A5B" w:rsidRDefault="00F22E4A" w:rsidP="00AC494E">
      <w:pPr>
        <w:pStyle w:val="2--zhu"/>
        <w:spacing w:after="163"/>
      </w:pPr>
      <w:r w:rsidRPr="00D82A5B">
        <w:rPr>
          <w:rFonts w:hint="eastAsia"/>
        </w:rPr>
        <w:t>图</w:t>
      </w:r>
      <w:r w:rsidRPr="00D82A5B">
        <w:t>1.6 etaCu</w:t>
      </w:r>
      <w:r w:rsidRPr="00D82A5B">
        <w:rPr>
          <w:rFonts w:hint="eastAsia"/>
        </w:rPr>
        <w:t>的</w:t>
      </w:r>
      <w:r w:rsidRPr="00D82A5B">
        <w:t>LTHD</w:t>
      </w:r>
      <w:r w:rsidRPr="00D82A5B">
        <w:rPr>
          <w:rFonts w:hint="eastAsia"/>
        </w:rPr>
        <w:t>和</w:t>
      </w:r>
      <w:r w:rsidRPr="00D82A5B">
        <w:t>HTLD</w:t>
      </w:r>
      <w:r w:rsidRPr="00D82A5B">
        <w:rPr>
          <w:rFonts w:hint="eastAsia"/>
        </w:rPr>
        <w:t>相的晶体结构以及通过</w:t>
      </w:r>
      <w:r w:rsidRPr="00D82A5B">
        <w:t>Cu−O</w:t>
      </w:r>
      <w:r w:rsidRPr="00D82A5B">
        <w:rPr>
          <w:rFonts w:hint="eastAsia"/>
        </w:rPr>
        <w:t>键重排实现的两相互变</w:t>
      </w:r>
    </w:p>
    <w:p w14:paraId="6083120A" w14:textId="44D9DE3B" w:rsidR="0040067B" w:rsidRPr="008C3A9A" w:rsidRDefault="00520942" w:rsidP="008C3A9A">
      <w:pPr>
        <w:pStyle w:val="1-PHD"/>
        <w:ind w:firstLine="480"/>
      </w:pPr>
      <w:bookmarkStart w:id="493" w:name="_Hlk178170201"/>
      <w:bookmarkStart w:id="494" w:name="_Hlk178168157"/>
      <w:r w:rsidRPr="00B05D06">
        <w:t>[</w:t>
      </w:r>
      <w:bookmarkStart w:id="495" w:name="_Hlk178166172"/>
      <w:r w:rsidRPr="00B05D06">
        <w:t>(CH</w:t>
      </w:r>
      <w:r w:rsidRPr="00B05D06">
        <w:rPr>
          <w:vertAlign w:val="subscript"/>
        </w:rPr>
        <w:t>3</w:t>
      </w:r>
      <w:r w:rsidRPr="008C3A9A">
        <w:t>)</w:t>
      </w:r>
      <w:r w:rsidRPr="008C3A9A">
        <w:rPr>
          <w:vertAlign w:val="subscript"/>
        </w:rPr>
        <w:t>2</w:t>
      </w:r>
      <w:r w:rsidRPr="008C3A9A">
        <w:t>NH</w:t>
      </w:r>
      <w:r w:rsidRPr="008C3A9A">
        <w:rPr>
          <w:vertAlign w:val="subscript"/>
        </w:rPr>
        <w:t>2</w:t>
      </w:r>
      <w:bookmarkEnd w:id="495"/>
      <w:r w:rsidRPr="008C3A9A">
        <w:t>]</w:t>
      </w:r>
      <w:bookmarkStart w:id="496" w:name="_Hlk178167407"/>
      <w:bookmarkEnd w:id="493"/>
      <w:r w:rsidRPr="008C3A9A">
        <w:t>[M(HCOO)</w:t>
      </w:r>
      <w:r w:rsidRPr="008C3A9A">
        <w:rPr>
          <w:vertAlign w:val="subscript"/>
        </w:rPr>
        <w:t>3</w:t>
      </w:r>
      <w:r w:rsidRPr="008C3A9A">
        <w:t>]</w:t>
      </w:r>
      <w:r w:rsidRPr="008C3A9A">
        <w:rPr>
          <w:rFonts w:hint="eastAsia"/>
        </w:rPr>
        <w:t>（</w:t>
      </w:r>
      <w:r w:rsidRPr="008C3A9A">
        <w:t>dmaM</w:t>
      </w:r>
      <w:r w:rsidRPr="008C3A9A">
        <w:rPr>
          <w:rFonts w:hint="eastAsia"/>
        </w:rPr>
        <w:t>，</w:t>
      </w:r>
      <w:r w:rsidRPr="008C3A9A">
        <w:t>M = Mn~Zn</w:t>
      </w:r>
      <w:r w:rsidRPr="008C3A9A">
        <w:rPr>
          <w:rFonts w:hint="eastAsia"/>
        </w:rPr>
        <w:t>，</w:t>
      </w:r>
      <w:r w:rsidRPr="008C3A9A">
        <w:t>Mg</w:t>
      </w:r>
      <w:r w:rsidRPr="008C3A9A">
        <w:rPr>
          <w:rFonts w:hint="eastAsia"/>
        </w:rPr>
        <w:t>，</w:t>
      </w:r>
      <w:r w:rsidRPr="008C3A9A">
        <w:t>Al−Na</w:t>
      </w:r>
      <w:r w:rsidRPr="008C3A9A">
        <w:rPr>
          <w:rFonts w:hint="eastAsia"/>
        </w:rPr>
        <w:t>）</w:t>
      </w:r>
      <w:bookmarkEnd w:id="496"/>
      <w:r w:rsidRPr="008C3A9A">
        <w:rPr>
          <w:rFonts w:hint="eastAsia"/>
        </w:rPr>
        <w:t>（图</w:t>
      </w:r>
      <w:r w:rsidRPr="008C3A9A">
        <w:t>1.</w:t>
      </w:r>
      <w:r w:rsidR="0063312A" w:rsidRPr="008C3A9A">
        <w:t>7</w:t>
      </w:r>
      <w:r w:rsidRPr="008C3A9A">
        <w:rPr>
          <w:rFonts w:hint="eastAsia"/>
        </w:rPr>
        <w:t>）</w:t>
      </w:r>
      <w:r w:rsidRPr="008C3A9A">
        <w:fldChar w:fldCharType="begin">
          <w:fldData xml:space="preserve">PEVuZE5vdGU+PENpdGU+PEF1dGhvcj5XYW5nPC9BdXRob3I+PFllYXI+MjAwNDwvWWVhcj48UmVj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=
</w:fldData>
        </w:fldChar>
      </w:r>
      <w:r w:rsidR="00967E36">
        <w:instrText xml:space="preserve"> ADDIN EN.CITE </w:instrText>
      </w:r>
      <w:r w:rsidR="00967E36">
        <w:fldChar w:fldCharType="begin">
          <w:fldData xml:space="preserve">PEVuZE5vdGU+PENpdGU+PEF1dGhvcj5XYW5nPC9BdXRob3I+PFllYXI+MjAwNDwvWWVhcj48UmVj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=
</w:fldData>
        </w:fldChar>
      </w:r>
      <w:r w:rsidR="00967E36">
        <w:instrText xml:space="preserve"> ADDIN EN.CITE.DATA </w:instrText>
      </w:r>
      <w:r w:rsidR="00967E36">
        <w:fldChar w:fldCharType="end"/>
      </w:r>
      <w:r w:rsidRPr="008C3A9A">
        <w:fldChar w:fldCharType="separate"/>
      </w:r>
      <w:r w:rsidR="00A168C0" w:rsidRPr="00A168C0">
        <w:rPr>
          <w:noProof/>
          <w:vertAlign w:val="superscript"/>
        </w:rPr>
        <w:t>[</w:t>
      </w:r>
      <w:hyperlink w:anchor="_ENREF_86" w:tooltip="Wang, 2004 #554" w:history="1">
        <w:r w:rsidR="00DF2A2B" w:rsidRPr="00A168C0">
          <w:rPr>
            <w:noProof/>
            <w:vertAlign w:val="superscript"/>
          </w:rPr>
          <w:t>86</w:t>
        </w:r>
      </w:hyperlink>
      <w:r w:rsidR="00A168C0" w:rsidRPr="00A168C0">
        <w:rPr>
          <w:noProof/>
          <w:vertAlign w:val="superscript"/>
        </w:rPr>
        <w:t xml:space="preserve">, </w:t>
      </w:r>
      <w:hyperlink w:anchor="_ENREF_90" w:tooltip="Jain, 2008 #558" w:history="1">
        <w:r w:rsidR="00DF2A2B" w:rsidRPr="00A168C0">
          <w:rPr>
            <w:noProof/>
            <w:vertAlign w:val="superscript"/>
          </w:rPr>
          <w:t>90</w:t>
        </w:r>
      </w:hyperlink>
      <w:r w:rsidR="00A168C0" w:rsidRPr="00A168C0">
        <w:rPr>
          <w:noProof/>
          <w:vertAlign w:val="superscript"/>
        </w:rPr>
        <w:t xml:space="preserve">, </w:t>
      </w:r>
      <w:hyperlink w:anchor="_ENREF_92" w:tooltip="Sanchez-Andujar, 2010 #560" w:history="1">
        <w:r w:rsidR="00DF2A2B" w:rsidRPr="00A168C0">
          <w:rPr>
            <w:noProof/>
            <w:vertAlign w:val="superscript"/>
          </w:rPr>
          <w:t>92</w:t>
        </w:r>
      </w:hyperlink>
      <w:r w:rsidR="00A168C0" w:rsidRPr="00A168C0">
        <w:rPr>
          <w:noProof/>
          <w:vertAlign w:val="superscript"/>
        </w:rPr>
        <w:t xml:space="preserve">, </w:t>
      </w:r>
      <w:hyperlink w:anchor="_ENREF_93" w:tooltip="Fu, 2011 #561" w:history="1">
        <w:r w:rsidR="00DF2A2B" w:rsidRPr="00A168C0">
          <w:rPr>
            <w:noProof/>
            <w:vertAlign w:val="superscript"/>
          </w:rPr>
          <w:t>93</w:t>
        </w:r>
      </w:hyperlink>
      <w:r w:rsidR="00A168C0" w:rsidRPr="00A168C0">
        <w:rPr>
          <w:noProof/>
          <w:vertAlign w:val="superscript"/>
        </w:rPr>
        <w:t xml:space="preserve">, </w:t>
      </w:r>
      <w:hyperlink w:anchor="_ENREF_100" w:tooltip="Wang, 2013 #568" w:history="1">
        <w:r w:rsidR="00DF2A2B" w:rsidRPr="00A168C0">
          <w:rPr>
            <w:noProof/>
            <w:vertAlign w:val="superscript"/>
          </w:rPr>
          <w:t>100</w:t>
        </w:r>
      </w:hyperlink>
      <w:r w:rsidR="00A168C0" w:rsidRPr="00A168C0">
        <w:rPr>
          <w:noProof/>
          <w:vertAlign w:val="superscript"/>
        </w:rPr>
        <w:t xml:space="preserve">, </w:t>
      </w:r>
      <w:hyperlink w:anchor="_ENREF_101" w:tooltip="Tian, 2014 #569" w:history="1">
        <w:r w:rsidR="00DF2A2B" w:rsidRPr="00A168C0">
          <w:rPr>
            <w:noProof/>
            <w:vertAlign w:val="superscript"/>
          </w:rPr>
          <w:t>101</w:t>
        </w:r>
      </w:hyperlink>
      <w:r w:rsidR="00A168C0" w:rsidRPr="00A168C0">
        <w:rPr>
          <w:noProof/>
          <w:vertAlign w:val="superscript"/>
        </w:rPr>
        <w:t xml:space="preserve">, </w:t>
      </w:r>
      <w:hyperlink w:anchor="_ENREF_105" w:tooltip="Maczka, 2014 #573" w:history="1">
        <w:r w:rsidR="00DF2A2B" w:rsidRPr="00A168C0">
          <w:rPr>
            <w:noProof/>
            <w:vertAlign w:val="superscript"/>
          </w:rPr>
          <w:t>105</w:t>
        </w:r>
      </w:hyperlink>
      <w:r w:rsidR="00A168C0" w:rsidRPr="00A168C0">
        <w:rPr>
          <w:noProof/>
          <w:vertAlign w:val="superscript"/>
        </w:rPr>
        <w:t xml:space="preserve">, </w:t>
      </w:r>
      <w:hyperlink w:anchor="_ENREF_124" w:tooltip="Wang, 2013 #591" w:history="1">
        <w:r w:rsidR="00DF2A2B" w:rsidRPr="00A168C0">
          <w:rPr>
            <w:noProof/>
            <w:vertAlign w:val="superscript"/>
          </w:rPr>
          <w:t>124</w:t>
        </w:r>
      </w:hyperlink>
      <w:r w:rsidR="00A168C0" w:rsidRPr="00A168C0">
        <w:rPr>
          <w:noProof/>
          <w:vertAlign w:val="superscript"/>
        </w:rPr>
        <w:t xml:space="preserve">, </w:t>
      </w:r>
      <w:hyperlink w:anchor="_ENREF_125" w:tooltip="Yu, 2017 #592" w:history="1">
        <w:r w:rsidR="00DF2A2B" w:rsidRPr="00A168C0">
          <w:rPr>
            <w:noProof/>
            <w:vertAlign w:val="superscript"/>
          </w:rPr>
          <w:t>125</w:t>
        </w:r>
      </w:hyperlink>
      <w:r w:rsidR="00A168C0" w:rsidRPr="00A168C0">
        <w:rPr>
          <w:noProof/>
          <w:vertAlign w:val="superscript"/>
        </w:rPr>
        <w:t>]</w:t>
      </w:r>
      <w:r w:rsidRPr="008C3A9A">
        <w:fldChar w:fldCharType="end"/>
      </w:r>
      <w:r w:rsidRPr="008C3A9A">
        <w:rPr>
          <w:rFonts w:hint="eastAsia"/>
        </w:rPr>
        <w:t>结构是同构或同晶。除</w:t>
      </w:r>
      <w:r w:rsidRPr="008C3A9A">
        <w:t>Cu</w:t>
      </w:r>
      <w:r w:rsidRPr="008C3A9A">
        <w:rPr>
          <w:rFonts w:hint="eastAsia"/>
        </w:rPr>
        <w:t>外的</w:t>
      </w:r>
      <w:r w:rsidRPr="008C3A9A">
        <w:t>dmaM</w:t>
      </w:r>
      <w:r w:rsidRPr="008C3A9A">
        <w:rPr>
          <w:rFonts w:hint="eastAsia"/>
        </w:rPr>
        <w:t>都发生铁电相变，它们的高温相为三方结构，骨架孔穴中</w:t>
      </w:r>
      <w:r w:rsidRPr="008C3A9A">
        <w:t>(CH</w:t>
      </w:r>
      <w:r w:rsidRPr="008C3A9A">
        <w:rPr>
          <w:vertAlign w:val="subscript"/>
        </w:rPr>
        <w:t>3</w:t>
      </w:r>
      <w:r w:rsidRPr="008C3A9A">
        <w:t>)</w:t>
      </w:r>
      <w:r w:rsidRPr="008C3A9A">
        <w:rPr>
          <w:vertAlign w:val="subscript"/>
        </w:rPr>
        <w:t>2</w:t>
      </w:r>
      <w:r w:rsidRPr="008C3A9A">
        <w:t>NH</w:t>
      </w:r>
      <w:r w:rsidRPr="008C3A9A">
        <w:rPr>
          <w:vertAlign w:val="subscript"/>
        </w:rPr>
        <w:t>2</w:t>
      </w:r>
      <w:r w:rsidRPr="008C3A9A">
        <w:rPr>
          <w:vertAlign w:val="superscript"/>
        </w:rPr>
        <w:t>+</w:t>
      </w:r>
      <w:r w:rsidRPr="008C3A9A">
        <w:rPr>
          <w:rFonts w:hint="eastAsia"/>
        </w:rPr>
        <w:t>绕</w:t>
      </w:r>
      <w:r w:rsidRPr="008C3A9A">
        <w:t>3</w:t>
      </w:r>
      <w:r w:rsidRPr="008C3A9A">
        <w:rPr>
          <w:rFonts w:hint="eastAsia"/>
        </w:rPr>
        <w:t>次轴扭转或旋转。低温相属于极性空间群</w:t>
      </w:r>
      <w:r w:rsidRPr="008C3A9A">
        <w:rPr>
          <w:i/>
        </w:rPr>
        <w:t>Cc</w:t>
      </w:r>
      <w:r w:rsidRPr="008C3A9A">
        <w:rPr>
          <w:rFonts w:hint="eastAsia"/>
        </w:rPr>
        <w:t>，</w:t>
      </w:r>
      <w:r w:rsidRPr="008C3A9A">
        <w:t>(CH</w:t>
      </w:r>
      <w:r w:rsidRPr="008C3A9A">
        <w:rPr>
          <w:vertAlign w:val="subscript"/>
        </w:rPr>
        <w:t>3</w:t>
      </w:r>
      <w:r w:rsidRPr="008C3A9A">
        <w:t>)</w:t>
      </w:r>
      <w:r w:rsidRPr="008C3A9A">
        <w:rPr>
          <w:vertAlign w:val="subscript"/>
        </w:rPr>
        <w:t>2</w:t>
      </w:r>
      <w:r w:rsidRPr="008C3A9A">
        <w:t>NH</w:t>
      </w:r>
      <w:r w:rsidRPr="008C3A9A">
        <w:rPr>
          <w:vertAlign w:val="subscript"/>
        </w:rPr>
        <w:t>2</w:t>
      </w:r>
      <w:r w:rsidRPr="008C3A9A">
        <w:rPr>
          <w:vertAlign w:val="superscript"/>
        </w:rPr>
        <w:t>+</w:t>
      </w:r>
      <w:r w:rsidRPr="008C3A9A">
        <w:rPr>
          <w:rFonts w:hint="eastAsia"/>
        </w:rPr>
        <w:t>的扭转运动冻结到三重取向之一。结构相变伴随介电异常、电滞回线和二次谐波效应。相变温度</w:t>
      </w:r>
      <w:r w:rsidRPr="008C3A9A">
        <w:rPr>
          <w:i/>
        </w:rPr>
        <w:t>T</w:t>
      </w:r>
      <w:r w:rsidRPr="008C3A9A">
        <w:rPr>
          <w:vertAlign w:val="subscript"/>
        </w:rPr>
        <w:t>C</w:t>
      </w:r>
      <w:r w:rsidRPr="008C3A9A">
        <w:rPr>
          <w:rFonts w:hint="eastAsia"/>
        </w:rPr>
        <w:t>从</w:t>
      </w:r>
      <w:r w:rsidRPr="008C3A9A">
        <w:t>160</w:t>
      </w:r>
      <w:r w:rsidRPr="008C3A9A">
        <w:rPr>
          <w:rFonts w:hint="eastAsia"/>
        </w:rPr>
        <w:t>到</w:t>
      </w:r>
      <w:r w:rsidRPr="008C3A9A">
        <w:t>260 K</w:t>
      </w:r>
      <w:r w:rsidRPr="008C3A9A">
        <w:rPr>
          <w:rFonts w:hint="eastAsia"/>
        </w:rPr>
        <w:t>，含较轻较大的金属离子的成员具有较高的</w:t>
      </w:r>
      <w:r w:rsidRPr="008C3A9A">
        <w:rPr>
          <w:i/>
        </w:rPr>
        <w:t>T</w:t>
      </w:r>
      <w:r w:rsidRPr="008C3A9A">
        <w:rPr>
          <w:vertAlign w:val="subscript"/>
        </w:rPr>
        <w:t>C</w:t>
      </w:r>
      <w:r w:rsidRPr="008C3A9A">
        <w:rPr>
          <w:rFonts w:hint="eastAsia"/>
        </w:rPr>
        <w:t>。</w:t>
      </w:r>
      <w:r w:rsidRPr="008C3A9A">
        <w:t>Mn</w:t>
      </w:r>
      <w:r w:rsidRPr="008C3A9A">
        <w:rPr>
          <w:rFonts w:hint="eastAsia"/>
        </w:rPr>
        <w:t>、</w:t>
      </w:r>
      <w:r w:rsidRPr="008C3A9A">
        <w:t>Co</w:t>
      </w:r>
      <w:r w:rsidRPr="008C3A9A">
        <w:rPr>
          <w:rFonts w:hint="eastAsia"/>
        </w:rPr>
        <w:t>、</w:t>
      </w:r>
      <w:r w:rsidRPr="008C3A9A">
        <w:t>Ni</w:t>
      </w:r>
      <w:r w:rsidRPr="008C3A9A">
        <w:rPr>
          <w:rFonts w:hint="eastAsia"/>
        </w:rPr>
        <w:t>成员在低温下的磁性是弱铁磁体</w:t>
      </w:r>
      <w:r w:rsidRPr="008C3A9A">
        <w:fldChar w:fldCharType="begin"/>
      </w:r>
      <w:r w:rsidR="00967E36">
        <w:instrText xml:space="preserve"> ADDIN EN.CITE &lt;EndNote&gt;&lt;Cite&gt;&lt;Author&gt;Wang&lt;/Author&gt;&lt;Year&gt;2004&lt;/Year&gt;&lt;RecNum&gt;554&lt;/RecNum&gt;&lt;DisplayText&gt;&lt;style face="superscript"&gt;[86]&lt;/style&gt;&lt;/DisplayText&gt;&lt;record&gt;&lt;rec-number&gt;554&lt;/rec-number&gt;&lt;foreign-keys&gt;&lt;key app="EN" db-id="5dw29t2apwvft0exwd75x5fdd5tet2va52at"&gt;554&lt;/key&gt;&lt;/foreign-keys&gt;&lt;ref-type name="Journal Article"&gt;17&lt;/ref-type&gt;&lt;contributors&gt;&lt;authors&gt;&lt;author&gt;Wang, X. Y.&lt;/author&gt;&lt;author&gt;Gan, L.&lt;/author&gt;&lt;author&gt;Zhang, S. W.&lt;/author&gt;&lt;author&gt;Gao, S.&lt;/author&gt;&lt;/authors&gt;&lt;/contributors&gt;&lt;auth-address&gt;State Key Laboratory of Rare Earth Materials Chemistry and Applications &amp;amp; PKU-HKU Joint Laboratory on Rare Earth Materials and Bioinorganic Chemistry, College of Chemistry and Molecular Engineering, Peking University, Beijing 100871, P. R. China.&lt;/auth-address&gt;&lt;titles&gt;&lt;title&gt;Perovskite-like Metal Formates with Weak Ferromagnetism and as Precursors to Amorphous Materials&lt;/title&gt;&lt;secondary-title&gt;Inorg Chem&lt;/secondary-title&gt;&lt;alt-title&gt;Inorganic chemistry&lt;/alt-title&gt;&lt;/titles&gt;&lt;periodical&gt;&lt;full-title&gt;Inorg Chem&lt;/full-title&gt;&lt;abbr-1&gt;Inorg Chem&lt;/abbr-1&gt;&lt;abbr-2&gt;Inorg. Chem.&lt;/abbr-2&gt;&lt;/periodical&gt;&lt;alt-periodical&gt;&lt;full-title&gt;Inorganic Chemistry&lt;/full-title&gt;&lt;abbr-1&gt;Inorg Chem&lt;/abbr-1&gt;&lt;abbr-2&gt;Inorg. Chem.&lt;/abbr-2&gt;&lt;/alt-periodical&gt;&lt;pages&gt;4615-25&lt;/pages&gt;&lt;volume&gt;43&lt;/volume&gt;&lt;number&gt;15&lt;/number&gt;&lt;keywords&gt;&lt;keyword&gt;crystal-structure&lt;/keyword&gt;&lt;keyword&gt;magnetic-properties&lt;/keyword&gt;&lt;keyword&gt;copper(ii) complex&lt;/keyword&gt;&lt;keyword&gt;phase-transition&lt;/keyword&gt;&lt;keyword&gt;nickel formate&lt;/keyword&gt;&lt;keyword&gt;formic-acid&lt;/keyword&gt;&lt;keyword&gt;cobalt&lt;/keyword&gt;&lt;keyword&gt;mn3o4&lt;/keyword&gt;&lt;keyword&gt;antiferromagnetism&lt;/keyword&gt;&lt;keyword&gt;decomposition&lt;/keyword&gt;&lt;/keywords&gt;&lt;dates&gt;&lt;year&gt;2004&lt;/year&gt;&lt;pub-dates&gt;&lt;date&gt;Jul 26&lt;/date&gt;&lt;/pub-dates&gt;&lt;/dates&gt;&lt;isbn&gt;0020-1669 (Print)&amp;#xD;0020-1669 (Linking)&lt;/isbn&gt;&lt;accession-num&gt;15257590&lt;/accession-num&gt;&lt;urls&gt;&lt;related-urls&gt;&lt;url&gt;http://www.ncbi.nlm.nih.gov/pubmed/15257590&lt;/url&gt;&lt;/related-urls&gt;&lt;/urls&gt;&lt;electronic-resource-num&gt;10.1021/ic0498081&lt;/electronic-resource-num&gt;&lt;language&gt;English&lt;/language&gt;&lt;/record&gt;&lt;/Cite&gt;&lt;/EndNote&gt;</w:instrText>
      </w:r>
      <w:r w:rsidRPr="008C3A9A">
        <w:fldChar w:fldCharType="separate"/>
      </w:r>
      <w:r w:rsidR="00A168C0" w:rsidRPr="00A168C0">
        <w:rPr>
          <w:noProof/>
          <w:vertAlign w:val="superscript"/>
        </w:rPr>
        <w:t>[</w:t>
      </w:r>
      <w:hyperlink w:anchor="_ENREF_86" w:tooltip="Wang, 2004 #554" w:history="1">
        <w:r w:rsidR="00DF2A2B" w:rsidRPr="00A168C0">
          <w:rPr>
            <w:noProof/>
            <w:vertAlign w:val="superscript"/>
          </w:rPr>
          <w:t>86</w:t>
        </w:r>
      </w:hyperlink>
      <w:r w:rsidR="00A168C0" w:rsidRPr="00A168C0">
        <w:rPr>
          <w:noProof/>
          <w:vertAlign w:val="superscript"/>
        </w:rPr>
        <w:t>]</w:t>
      </w:r>
      <w:r w:rsidRPr="008C3A9A">
        <w:fldChar w:fldCharType="end"/>
      </w:r>
      <w:r w:rsidRPr="008C3A9A">
        <w:rPr>
          <w:rFonts w:hint="eastAsia"/>
        </w:rPr>
        <w:t>。</w:t>
      </w:r>
      <w:r w:rsidRPr="008C3A9A">
        <w:t>dmaCu</w:t>
      </w:r>
      <w:r w:rsidRPr="008C3A9A">
        <w:rPr>
          <w:rFonts w:hint="eastAsia"/>
        </w:rPr>
        <w:t>因</w:t>
      </w:r>
      <w:r w:rsidRPr="008C3A9A">
        <w:t>Cu</w:t>
      </w:r>
      <w:r w:rsidRPr="008C3A9A">
        <w:rPr>
          <w:vertAlign w:val="superscript"/>
        </w:rPr>
        <w:t>2+</w:t>
      </w:r>
      <w:r w:rsidRPr="008C3A9A">
        <w:rPr>
          <w:rFonts w:hint="eastAsia"/>
        </w:rPr>
        <w:t>的</w:t>
      </w:r>
      <w:r w:rsidRPr="008C3A9A">
        <w:t>Jahn−Teller</w:t>
      </w:r>
      <w:r w:rsidRPr="008C3A9A">
        <w:rPr>
          <w:rFonts w:hint="eastAsia"/>
        </w:rPr>
        <w:t>效应，降低了金属</w:t>
      </w:r>
      <w:r w:rsidRPr="008C3A9A">
        <w:t>−</w:t>
      </w:r>
      <w:r w:rsidRPr="008C3A9A">
        <w:rPr>
          <w:rFonts w:hint="eastAsia"/>
        </w:rPr>
        <w:t>甲酸骨架的对称性，不发生结构相变</w:t>
      </w:r>
      <w:r w:rsidRPr="008C3A9A">
        <w:fldChar w:fldCharType="begin">
          <w:fldData xml:space="preserve">PEVuZE5vdGU+PENpdGU+PEF1dGhvcj5XYW5nPC9BdXRob3I+PFllYXI+MjAxMzwvWWVhcj48UmVj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</w:fldData>
        </w:fldChar>
      </w:r>
      <w:r w:rsidR="00967E36">
        <w:instrText xml:space="preserve"> ADDIN EN.CITE </w:instrText>
      </w:r>
      <w:r w:rsidR="00967E36">
        <w:fldChar w:fldCharType="begin">
          <w:fldData xml:space="preserve">PEVuZE5vdGU+PENpdGU+PEF1dGhvcj5XYW5nPC9BdXRob3I+PFllYXI+MjAxMzwvWWVhcj48UmVj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</w:fldData>
        </w:fldChar>
      </w:r>
      <w:r w:rsidR="00967E36">
        <w:instrText xml:space="preserve"> ADDIN EN.CITE.DATA </w:instrText>
      </w:r>
      <w:r w:rsidR="00967E36">
        <w:fldChar w:fldCharType="end"/>
      </w:r>
      <w:r w:rsidRPr="008C3A9A">
        <w:fldChar w:fldCharType="separate"/>
      </w:r>
      <w:r w:rsidR="00A168C0" w:rsidRPr="00A168C0">
        <w:rPr>
          <w:noProof/>
          <w:vertAlign w:val="superscript"/>
        </w:rPr>
        <w:t>[</w:t>
      </w:r>
      <w:hyperlink w:anchor="_ENREF_124" w:tooltip="Wang, 2013 #591" w:history="1">
        <w:r w:rsidR="00DF2A2B" w:rsidRPr="00A168C0">
          <w:rPr>
            <w:noProof/>
            <w:vertAlign w:val="superscript"/>
          </w:rPr>
          <w:t>124</w:t>
        </w:r>
      </w:hyperlink>
      <w:r w:rsidR="00A168C0" w:rsidRPr="00A168C0">
        <w:rPr>
          <w:noProof/>
          <w:vertAlign w:val="superscript"/>
        </w:rPr>
        <w:t>]</w:t>
      </w:r>
      <w:r w:rsidRPr="008C3A9A">
        <w:fldChar w:fldCharType="end"/>
      </w:r>
      <w:r w:rsidRPr="008C3A9A">
        <w:rPr>
          <w:rFonts w:hint="eastAsia"/>
        </w:rPr>
        <w:t>，在低温下是一维海森堡反铁磁链。双金属</w:t>
      </w:r>
      <w:r w:rsidRPr="008C3A9A">
        <w:t>dmaAlNa</w:t>
      </w:r>
      <w:r w:rsidRPr="008C3A9A">
        <w:rPr>
          <w:rFonts w:hint="eastAsia"/>
        </w:rPr>
        <w:t>中</w:t>
      </w:r>
      <w:r w:rsidRPr="008C3A9A">
        <w:fldChar w:fldCharType="begin">
          <w:fldData xml:space="preserve">PEVuZE5vdGU+PENpdGU+PEF1dGhvcj5ZdTwvQXV0aG9yPjxZZWFyPjIwMTc8L1llYXI+PFJlY051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L2FsdC1wZXJpb2RpY2FsPjxwYWdlcz45ODU3LTk4NzE8L3BhZ2VzPjx2b2x1bWU+MjM8L3ZvbHVt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</w:fldData>
        </w:fldChar>
      </w:r>
      <w:r w:rsidR="00967E36">
        <w:instrText xml:space="preserve"> ADDIN EN.CITE </w:instrText>
      </w:r>
      <w:r w:rsidR="00967E36">
        <w:fldChar w:fldCharType="begin">
          <w:fldData xml:space="preserve">PEVuZE5vdGU+PENpdGU+PEF1dGhvcj5ZdTwvQXV0aG9yPjxZZWFyPjIwMTc8L1llYXI+PFJlY051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L2FsdC1wZXJpb2RpY2FsPjxwYWdlcz45ODU3LTk4NzE8L3BhZ2VzPjx2b2x1bWU+MjM8L3ZvbHVt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</w:fldData>
        </w:fldChar>
      </w:r>
      <w:r w:rsidR="00967E36">
        <w:instrText xml:space="preserve"> ADDIN EN.CITE.DATA </w:instrText>
      </w:r>
      <w:r w:rsidR="00967E36">
        <w:fldChar w:fldCharType="end"/>
      </w:r>
      <w:r w:rsidRPr="008C3A9A">
        <w:fldChar w:fldCharType="separate"/>
      </w:r>
      <w:r w:rsidR="00A168C0" w:rsidRPr="00A168C0">
        <w:rPr>
          <w:noProof/>
          <w:vertAlign w:val="superscript"/>
        </w:rPr>
        <w:t>[</w:t>
      </w:r>
      <w:hyperlink w:anchor="_ENREF_125" w:tooltip="Yu, 2017 #592" w:history="1">
        <w:r w:rsidR="00DF2A2B" w:rsidRPr="00A168C0">
          <w:rPr>
            <w:noProof/>
            <w:vertAlign w:val="superscript"/>
          </w:rPr>
          <w:t>125</w:t>
        </w:r>
      </w:hyperlink>
      <w:r w:rsidR="00A168C0" w:rsidRPr="00A168C0">
        <w:rPr>
          <w:noProof/>
          <w:vertAlign w:val="superscript"/>
        </w:rPr>
        <w:t>]</w:t>
      </w:r>
      <w:r w:rsidRPr="008C3A9A">
        <w:fldChar w:fldCharType="end"/>
      </w:r>
      <w:r w:rsidRPr="008C3A9A">
        <w:rPr>
          <w:rFonts w:hint="eastAsia"/>
        </w:rPr>
        <w:t>，由于</w:t>
      </w:r>
      <w:r w:rsidRPr="008C3A9A">
        <w:t>Al</w:t>
      </w:r>
      <w:r w:rsidRPr="008C3A9A">
        <w:rPr>
          <w:vertAlign w:val="superscript"/>
        </w:rPr>
        <w:t>3+</w:t>
      </w:r>
      <w:r w:rsidRPr="008C3A9A">
        <w:rPr>
          <w:rFonts w:hint="eastAsia"/>
        </w:rPr>
        <w:t>和</w:t>
      </w:r>
      <w:r w:rsidRPr="008C3A9A">
        <w:t>Na</w:t>
      </w:r>
      <w:r w:rsidRPr="008C3A9A">
        <w:rPr>
          <w:vertAlign w:val="superscript"/>
        </w:rPr>
        <w:t>+</w:t>
      </w:r>
      <w:r w:rsidRPr="008C3A9A">
        <w:rPr>
          <w:rFonts w:hint="eastAsia"/>
        </w:rPr>
        <w:t>两种金属离子在电荷、离子半径、与甲酸根成键强度等方面大的差异，导致结构中</w:t>
      </w:r>
      <w:r w:rsidRPr="008C3A9A">
        <w:t>Al</w:t>
      </w:r>
      <w:r w:rsidRPr="008C3A9A">
        <w:rPr>
          <w:vertAlign w:val="superscript"/>
        </w:rPr>
        <w:t>3+</w:t>
      </w:r>
      <w:r w:rsidRPr="008C3A9A">
        <w:rPr>
          <w:rFonts w:hint="eastAsia"/>
        </w:rPr>
        <w:t>和</w:t>
      </w:r>
      <w:r w:rsidRPr="008C3A9A">
        <w:t>Na</w:t>
      </w:r>
      <w:r w:rsidRPr="008C3A9A">
        <w:rPr>
          <w:vertAlign w:val="superscript"/>
        </w:rPr>
        <w:t>+</w:t>
      </w:r>
      <w:r w:rsidRPr="008C3A9A">
        <w:rPr>
          <w:rFonts w:hint="eastAsia"/>
        </w:rPr>
        <w:t>的有序排列和结构对称性降低，</w:t>
      </w:r>
      <w:r w:rsidR="00A41CBA">
        <w:rPr>
          <w:rFonts w:hint="eastAsia"/>
        </w:rPr>
        <w:t>表现</w:t>
      </w:r>
      <w:r w:rsidRPr="008C3A9A">
        <w:rPr>
          <w:rFonts w:hint="eastAsia"/>
        </w:rPr>
        <w:t>不同的相变形式。</w:t>
      </w:r>
    </w:p>
    <w:p w14:paraId="6730829C" w14:textId="77777777" w:rsidR="0063312A" w:rsidRDefault="0063312A">
      <w:pPr>
        <w:pStyle w:val="2--zhu0"/>
        <w:spacing w:before="163"/>
      </w:pPr>
      <w:r w:rsidRPr="006927EC">
        <w:rPr>
          <w:noProof/>
        </w:rPr>
        <w:lastRenderedPageBreak/>
        <w:drawing>
          <wp:inline distT="0" distB="0" distL="0" distR="0" wp14:anchorId="2BC76DD3" wp14:editId="4852069B">
            <wp:extent cx="5040000" cy="3369600"/>
            <wp:effectExtent l="0" t="0" r="8255" b="2540"/>
            <wp:docPr id="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25235" name="图片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040000" cy="3369600"/>
                    </a:xfrm>
                    <a:prstGeom prst="rect">
                      <a:avLst/>
                    </a:prstGeom>
                    <a:noFill/>
                    <a:ln>
                      <a:noFill/>
                    </a:ln>
                  </pic:spPr>
                </pic:pic>
              </a:graphicData>
            </a:graphic>
          </wp:inline>
        </w:drawing>
      </w:r>
    </w:p>
    <w:p w14:paraId="4B0F79FB" w14:textId="7D2BA8B3" w:rsidR="0063312A" w:rsidRDefault="0063312A" w:rsidP="00AC494E">
      <w:pPr>
        <w:pStyle w:val="2--zhu"/>
        <w:spacing w:after="163"/>
      </w:pPr>
      <w:r w:rsidRPr="00212C2F">
        <w:rPr>
          <w:rFonts w:hint="eastAsia"/>
        </w:rPr>
        <w:t>图</w:t>
      </w:r>
      <w:r w:rsidRPr="00F37DE8">
        <w:t>1.</w:t>
      </w:r>
      <w:r>
        <w:t>7</w:t>
      </w:r>
      <w:r w:rsidRPr="00F37DE8">
        <w:t xml:space="preserve"> </w:t>
      </w:r>
      <w:r w:rsidRPr="00FA120B">
        <w:rPr>
          <w:spacing w:val="2"/>
        </w:rPr>
        <w:t>dmaM</w:t>
      </w:r>
      <w:r w:rsidRPr="00FA120B">
        <w:rPr>
          <w:rFonts w:hint="eastAsia"/>
          <w:spacing w:val="2"/>
        </w:rPr>
        <w:t>的结构</w:t>
      </w:r>
      <w:r w:rsidRPr="00FA120B">
        <w:rPr>
          <w:rFonts w:hint="eastAsia"/>
        </w:rPr>
        <w:t>相变特征，</w:t>
      </w:r>
      <w:r w:rsidRPr="00FA120B">
        <w:t>FE</w:t>
      </w:r>
      <w:r w:rsidRPr="00FA120B">
        <w:rPr>
          <w:rFonts w:hint="eastAsia"/>
        </w:rPr>
        <w:t>、</w:t>
      </w:r>
      <w:r w:rsidRPr="00FA120B">
        <w:t>AFE</w:t>
      </w:r>
      <w:r w:rsidRPr="00FA120B">
        <w:rPr>
          <w:rFonts w:hint="eastAsia"/>
        </w:rPr>
        <w:t>分别</w:t>
      </w:r>
      <w:r w:rsidR="00154015">
        <w:rPr>
          <w:rFonts w:hint="eastAsia"/>
        </w:rPr>
        <w:t>是</w:t>
      </w:r>
      <w:r w:rsidRPr="00FA120B">
        <w:rPr>
          <w:rFonts w:hint="eastAsia"/>
        </w:rPr>
        <w:t>铁电、反铁电相变</w:t>
      </w:r>
    </w:p>
    <w:p w14:paraId="35A26013" w14:textId="77777777" w:rsidR="00A41CBA" w:rsidRPr="004974A4" w:rsidRDefault="00A41CBA" w:rsidP="00DF2A2B">
      <w:pPr>
        <w:ind w:firstLine="480"/>
      </w:pPr>
    </w:p>
    <w:p w14:paraId="277F73D3" w14:textId="77777777" w:rsidR="00B0359B" w:rsidRPr="00D82A5B" w:rsidRDefault="00B0359B" w:rsidP="00AC494E">
      <w:pPr>
        <w:pStyle w:val="2--zhu0"/>
        <w:spacing w:before="163"/>
      </w:pPr>
      <w:r w:rsidRPr="006927EC">
        <w:rPr>
          <w:noProof/>
        </w:rPr>
        <w:drawing>
          <wp:inline distT="0" distB="0" distL="0" distR="0" wp14:anchorId="77F385C7" wp14:editId="79262F12">
            <wp:extent cx="5040000" cy="2713200"/>
            <wp:effectExtent l="0" t="0" r="825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040000" cy="2713200"/>
                    </a:xfrm>
                    <a:prstGeom prst="rect">
                      <a:avLst/>
                    </a:prstGeom>
                    <a:noFill/>
                  </pic:spPr>
                </pic:pic>
              </a:graphicData>
            </a:graphic>
          </wp:inline>
        </w:drawing>
      </w:r>
    </w:p>
    <w:p w14:paraId="5F8B2411" w14:textId="36DF7884" w:rsidR="00B0359B" w:rsidRDefault="00B0359B" w:rsidP="00AC494E">
      <w:pPr>
        <w:pStyle w:val="2--zhu"/>
        <w:spacing w:after="163"/>
      </w:pPr>
      <w:r w:rsidRPr="00D82A5B">
        <w:rPr>
          <w:rFonts w:hint="eastAsia"/>
        </w:rPr>
        <w:t>图</w:t>
      </w:r>
      <w:r w:rsidRPr="00D82A5B">
        <w:t>1.</w:t>
      </w:r>
      <w:r>
        <w:t>8</w:t>
      </w:r>
      <w:r w:rsidRPr="00D82A5B">
        <w:t xml:space="preserve"> dmaFeFe</w:t>
      </w:r>
      <w:r w:rsidRPr="00D82A5B">
        <w:rPr>
          <w:rFonts w:hint="eastAsia"/>
        </w:rPr>
        <w:t>结构和磁性，（</w:t>
      </w:r>
      <w:r w:rsidRPr="00D82A5B">
        <w:t>a, c</w:t>
      </w:r>
      <w:r w:rsidRPr="00D82A5B">
        <w:rPr>
          <w:rFonts w:hint="eastAsia"/>
        </w:rPr>
        <w:t>）高温相</w:t>
      </w:r>
      <w:r w:rsidRPr="00D82A5B">
        <w:rPr>
          <w:i/>
        </w:rPr>
        <w:t>P</w:t>
      </w:r>
      <m:oMath>
        <m:acc>
          <m:accPr>
            <m:chr m:val="̅"/>
            <m:ctrlPr>
              <w:rPr>
                <w:rFonts w:ascii="Cambria Math" w:hAnsi="Cambria Math"/>
                <w:i/>
              </w:rPr>
            </m:ctrlPr>
          </m:accPr>
          <m:e>
            <m:r>
              <w:rPr>
                <w:rFonts w:ascii="Cambria Math" w:hAnsi="Cambria Math"/>
              </w:rPr>
              <m:t xml:space="preserve"> 3</m:t>
            </m:r>
          </m:e>
        </m:acc>
      </m:oMath>
      <w:r w:rsidRPr="00AD6AA2">
        <w:rPr>
          <w:iCs/>
        </w:rPr>
        <w:t>1</w:t>
      </w:r>
      <w:r w:rsidRPr="00D82A5B">
        <w:rPr>
          <w:i/>
        </w:rPr>
        <w:t>c</w:t>
      </w:r>
      <w:r w:rsidRPr="00D82A5B">
        <w:rPr>
          <w:rFonts w:hint="eastAsia"/>
        </w:rPr>
        <w:t>结构，（</w:t>
      </w:r>
      <w:r w:rsidRPr="00D82A5B">
        <w:t>b</w:t>
      </w:r>
      <w:r w:rsidRPr="00D82A5B">
        <w:rPr>
          <w:rFonts w:hint="eastAsia"/>
        </w:rPr>
        <w:t>）低温相</w:t>
      </w:r>
      <w:r w:rsidRPr="00D82A5B">
        <w:rPr>
          <w:i/>
        </w:rPr>
        <w:t>R</w:t>
      </w:r>
      <m:oMath>
        <m:acc>
          <m:accPr>
            <m:chr m:val="̅"/>
            <m:ctrlPr>
              <w:rPr>
                <w:rFonts w:ascii="Cambria Math" w:hAnsi="Cambria Math"/>
                <w:i/>
              </w:rPr>
            </m:ctrlPr>
          </m:accPr>
          <m:e>
            <m:r>
              <w:rPr>
                <w:rFonts w:ascii="Cambria Math" w:hAnsi="Cambria Math"/>
              </w:rPr>
              <m:t xml:space="preserve"> 3</m:t>
            </m:r>
          </m:e>
        </m:acc>
      </m:oMath>
      <w:r w:rsidRPr="00D82A5B">
        <w:rPr>
          <w:i/>
        </w:rPr>
        <w:t>c</w:t>
      </w:r>
      <w:r w:rsidRPr="00D82A5B">
        <w:rPr>
          <w:rFonts w:hint="eastAsia"/>
        </w:rPr>
        <w:t>结构，（</w:t>
      </w:r>
      <w:r w:rsidRPr="00D82A5B">
        <w:t>d</w:t>
      </w:r>
      <w:r w:rsidRPr="00D82A5B">
        <w:rPr>
          <w:rFonts w:hint="eastAsia"/>
        </w:rPr>
        <w:t>）高温相磁性</w:t>
      </w:r>
    </w:p>
    <w:p w14:paraId="6AC4A73B" w14:textId="69719AE9" w:rsidR="00CA6304" w:rsidRDefault="00CA6304" w:rsidP="00D82A5B">
      <w:pPr>
        <w:ind w:firstLine="480"/>
      </w:pPr>
      <w:r w:rsidRPr="0076259D">
        <w:rPr>
          <w:rFonts w:cs="Times New Roman" w:hint="eastAsia"/>
          <w:snapToGrid w:val="0"/>
          <w:color w:val="000000"/>
          <w:szCs w:val="32"/>
        </w:rPr>
        <w:t>混合价混合金属形成的</w:t>
      </w:r>
      <w:r w:rsidRPr="0076259D">
        <w:rPr>
          <w:rFonts w:cs="Times New Roman"/>
          <w:snapToGrid w:val="0"/>
          <w:color w:val="000000"/>
          <w:spacing w:val="2"/>
        </w:rPr>
        <w:t>[(CH</w:t>
      </w:r>
      <w:r w:rsidRPr="0076259D">
        <w:rPr>
          <w:rFonts w:cs="Times New Roman"/>
          <w:snapToGrid w:val="0"/>
          <w:color w:val="000000"/>
          <w:spacing w:val="2"/>
          <w:vertAlign w:val="subscript"/>
        </w:rPr>
        <w:t>3</w:t>
      </w:r>
      <w:r w:rsidRPr="0076259D">
        <w:rPr>
          <w:rFonts w:cs="Times New Roman"/>
          <w:snapToGrid w:val="0"/>
          <w:color w:val="000000"/>
          <w:spacing w:val="2"/>
        </w:rPr>
        <w:t>)</w:t>
      </w:r>
      <w:r w:rsidRPr="0076259D">
        <w:rPr>
          <w:rFonts w:cs="Times New Roman"/>
          <w:snapToGrid w:val="0"/>
          <w:color w:val="000000"/>
          <w:spacing w:val="2"/>
          <w:vertAlign w:val="subscript"/>
        </w:rPr>
        <w:t>2</w:t>
      </w:r>
      <w:r w:rsidRPr="0076259D">
        <w:rPr>
          <w:rFonts w:cs="Times New Roman"/>
          <w:snapToGrid w:val="0"/>
          <w:color w:val="000000"/>
          <w:spacing w:val="2"/>
        </w:rPr>
        <w:t>NH</w:t>
      </w:r>
      <w:r w:rsidRPr="0076259D">
        <w:rPr>
          <w:rFonts w:cs="Times New Roman"/>
          <w:snapToGrid w:val="0"/>
          <w:color w:val="000000"/>
          <w:spacing w:val="2"/>
          <w:vertAlign w:val="subscript"/>
        </w:rPr>
        <w:t>2</w:t>
      </w:r>
      <w:r w:rsidRPr="0076259D">
        <w:rPr>
          <w:rFonts w:cs="Times New Roman"/>
          <w:snapToGrid w:val="0"/>
          <w:color w:val="000000"/>
          <w:spacing w:val="2"/>
        </w:rPr>
        <w:t>]</w:t>
      </w:r>
      <w:r w:rsidRPr="0076259D">
        <w:rPr>
          <w:rFonts w:cs="Times New Roman"/>
          <w:snapToGrid w:val="0"/>
          <w:color w:val="000000"/>
          <w:szCs w:val="32"/>
        </w:rPr>
        <w:t>[M1</w:t>
      </w:r>
      <w:r w:rsidRPr="0076259D">
        <w:rPr>
          <w:rFonts w:cs="Times New Roman"/>
          <w:snapToGrid w:val="0"/>
          <w:color w:val="000000"/>
          <w:szCs w:val="32"/>
          <w:vertAlign w:val="superscript"/>
        </w:rPr>
        <w:t>II</w:t>
      </w:r>
      <w:r w:rsidRPr="0076259D">
        <w:rPr>
          <w:rFonts w:cs="Times New Roman"/>
          <w:snapToGrid w:val="0"/>
          <w:color w:val="000000"/>
          <w:szCs w:val="32"/>
        </w:rPr>
        <w:t>Fe</w:t>
      </w:r>
      <w:r w:rsidRPr="0076259D">
        <w:rPr>
          <w:rFonts w:cs="Times New Roman"/>
          <w:snapToGrid w:val="0"/>
          <w:color w:val="000000"/>
          <w:szCs w:val="32"/>
          <w:vertAlign w:val="superscript"/>
        </w:rPr>
        <w:t>III</w:t>
      </w:r>
      <w:r w:rsidRPr="0076259D">
        <w:rPr>
          <w:rFonts w:cs="Times New Roman"/>
          <w:snapToGrid w:val="0"/>
          <w:color w:val="000000"/>
          <w:szCs w:val="32"/>
        </w:rPr>
        <w:t>(HCOO)</w:t>
      </w:r>
      <w:r w:rsidRPr="0076259D">
        <w:rPr>
          <w:rFonts w:cs="Times New Roman"/>
          <w:snapToGrid w:val="0"/>
          <w:color w:val="000000"/>
          <w:szCs w:val="32"/>
          <w:vertAlign w:val="subscript"/>
        </w:rPr>
        <w:t>3</w:t>
      </w:r>
      <w:r w:rsidRPr="0076259D">
        <w:rPr>
          <w:rFonts w:cs="Times New Roman"/>
          <w:snapToGrid w:val="0"/>
          <w:color w:val="000000"/>
          <w:szCs w:val="32"/>
        </w:rPr>
        <w:t>]</w:t>
      </w:r>
      <w:r w:rsidRPr="0076259D">
        <w:rPr>
          <w:rFonts w:cs="Times New Roman" w:hint="eastAsia"/>
          <w:snapToGrid w:val="0"/>
          <w:color w:val="000000"/>
          <w:szCs w:val="32"/>
        </w:rPr>
        <w:t>（</w:t>
      </w:r>
      <w:r w:rsidRPr="0076259D">
        <w:rPr>
          <w:rFonts w:cs="Times New Roman"/>
          <w:snapToGrid w:val="0"/>
          <w:color w:val="000000"/>
          <w:szCs w:val="32"/>
        </w:rPr>
        <w:t>dma M1</w:t>
      </w:r>
      <w:r w:rsidRPr="0076259D">
        <w:rPr>
          <w:rFonts w:cs="Times New Roman"/>
          <w:snapToGrid w:val="0"/>
          <w:color w:val="000000"/>
          <w:szCs w:val="32"/>
          <w:vertAlign w:val="superscript"/>
        </w:rPr>
        <w:t>II</w:t>
      </w:r>
      <w:r w:rsidRPr="0076259D">
        <w:rPr>
          <w:rFonts w:cs="Times New Roman"/>
          <w:snapToGrid w:val="0"/>
          <w:color w:val="000000"/>
          <w:szCs w:val="32"/>
        </w:rPr>
        <w:t>M2</w:t>
      </w:r>
      <w:r w:rsidRPr="0076259D">
        <w:rPr>
          <w:rFonts w:cs="Times New Roman"/>
          <w:snapToGrid w:val="0"/>
          <w:color w:val="000000"/>
          <w:szCs w:val="32"/>
          <w:vertAlign w:val="superscript"/>
        </w:rPr>
        <w:t>III</w:t>
      </w:r>
      <w:r w:rsidRPr="0076259D">
        <w:rPr>
          <w:rFonts w:cs="Times New Roman" w:hint="eastAsia"/>
          <w:snapToGrid w:val="0"/>
          <w:color w:val="000000"/>
          <w:szCs w:val="32"/>
        </w:rPr>
        <w:t>，</w:t>
      </w:r>
      <w:r w:rsidRPr="0076259D">
        <w:rPr>
          <w:rFonts w:cs="Times New Roman"/>
          <w:snapToGrid w:val="0"/>
          <w:color w:val="000000"/>
          <w:szCs w:val="32"/>
        </w:rPr>
        <w:t>M1= Mn~Zn</w:t>
      </w:r>
      <w:r w:rsidRPr="0076259D">
        <w:rPr>
          <w:rFonts w:cs="Times New Roman" w:hint="eastAsia"/>
          <w:snapToGrid w:val="0"/>
          <w:color w:val="000000"/>
          <w:szCs w:val="32"/>
        </w:rPr>
        <w:t>，</w:t>
      </w:r>
      <w:r w:rsidRPr="0076259D">
        <w:rPr>
          <w:rFonts w:cs="Times New Roman"/>
          <w:snapToGrid w:val="0"/>
          <w:color w:val="000000"/>
          <w:szCs w:val="32"/>
        </w:rPr>
        <w:t>Mg</w:t>
      </w:r>
      <w:r w:rsidRPr="0076259D">
        <w:rPr>
          <w:rFonts w:cs="Times New Roman" w:hint="eastAsia"/>
          <w:snapToGrid w:val="0"/>
          <w:color w:val="000000"/>
          <w:szCs w:val="32"/>
        </w:rPr>
        <w:t>，</w:t>
      </w:r>
      <w:r w:rsidRPr="0076259D">
        <w:rPr>
          <w:rFonts w:cs="Times New Roman"/>
          <w:snapToGrid w:val="0"/>
          <w:color w:val="000000"/>
          <w:szCs w:val="32"/>
        </w:rPr>
        <w:t>Fe</w:t>
      </w:r>
      <w:r w:rsidRPr="0076259D">
        <w:rPr>
          <w:rFonts w:cs="Times New Roman" w:hint="eastAsia"/>
          <w:snapToGrid w:val="0"/>
          <w:color w:val="000000"/>
          <w:szCs w:val="32"/>
        </w:rPr>
        <w:t>）则是红砷镍矿结构，具有</w:t>
      </w:r>
      <w:r w:rsidRPr="0076259D">
        <w:rPr>
          <w:rFonts w:cs="Times New Roman"/>
          <w:snapToGrid w:val="0"/>
          <w:color w:val="000000"/>
          <w:szCs w:val="32"/>
        </w:rPr>
        <w:t>(</w:t>
      </w:r>
      <w:r w:rsidRPr="0076259D">
        <w:rPr>
          <w:rFonts w:cs="Times New Roman"/>
          <w:snapToGrid w:val="0"/>
          <w:color w:val="000000"/>
        </w:rPr>
        <w:t>4</w:t>
      </w:r>
      <w:r w:rsidRPr="0076259D">
        <w:rPr>
          <w:rFonts w:cs="Times New Roman"/>
          <w:snapToGrid w:val="0"/>
          <w:color w:val="000000"/>
          <w:vertAlign w:val="superscript"/>
        </w:rPr>
        <w:t>12</w:t>
      </w:r>
      <w:r w:rsidRPr="0076259D">
        <w:rPr>
          <w:rFonts w:cs="Times New Roman"/>
          <w:snapToGrid w:val="0"/>
          <w:color w:val="000000"/>
        </w:rPr>
        <w:t>·6</w:t>
      </w:r>
      <w:r w:rsidRPr="0076259D">
        <w:rPr>
          <w:rFonts w:cs="Times New Roman"/>
          <w:snapToGrid w:val="0"/>
          <w:color w:val="000000"/>
          <w:vertAlign w:val="superscript"/>
        </w:rPr>
        <w:t>3</w:t>
      </w:r>
      <w:r w:rsidRPr="0076259D">
        <w:rPr>
          <w:rFonts w:cs="Times New Roman"/>
          <w:snapToGrid w:val="0"/>
          <w:color w:val="000000"/>
        </w:rPr>
        <w:t>)(4</w:t>
      </w:r>
      <w:r w:rsidRPr="0076259D">
        <w:rPr>
          <w:rFonts w:cs="Times New Roman"/>
          <w:snapToGrid w:val="0"/>
          <w:color w:val="000000"/>
          <w:vertAlign w:val="superscript"/>
        </w:rPr>
        <w:t>9</w:t>
      </w:r>
      <w:r w:rsidRPr="0076259D">
        <w:rPr>
          <w:rFonts w:cs="Times New Roman"/>
          <w:snapToGrid w:val="0"/>
          <w:color w:val="000000"/>
        </w:rPr>
        <w:t>·6</w:t>
      </w:r>
      <w:r w:rsidRPr="0076259D">
        <w:rPr>
          <w:rFonts w:cs="Times New Roman"/>
          <w:snapToGrid w:val="0"/>
          <w:color w:val="000000"/>
          <w:vertAlign w:val="superscript"/>
        </w:rPr>
        <w:t>6</w:t>
      </w:r>
      <w:r w:rsidRPr="0076259D">
        <w:rPr>
          <w:rFonts w:cs="Times New Roman"/>
          <w:snapToGrid w:val="0"/>
          <w:color w:val="000000"/>
        </w:rPr>
        <w:t>)</w:t>
      </w:r>
      <w:r w:rsidRPr="0076259D">
        <w:rPr>
          <w:rFonts w:cs="Times New Roman" w:hint="eastAsia"/>
          <w:snapToGrid w:val="0"/>
          <w:color w:val="000000"/>
        </w:rPr>
        <w:t>的骨架拓扑，除</w:t>
      </w:r>
      <w:r w:rsidRPr="0076259D">
        <w:rPr>
          <w:rFonts w:cs="Times New Roman"/>
          <w:snapToGrid w:val="0"/>
          <w:color w:val="000000"/>
        </w:rPr>
        <w:t>Zn</w:t>
      </w:r>
      <w:r w:rsidRPr="0076259D">
        <w:rPr>
          <w:rFonts w:cs="Times New Roman" w:hint="eastAsia"/>
          <w:snapToGrid w:val="0"/>
          <w:color w:val="000000"/>
        </w:rPr>
        <w:t>成员是顺磁体外其余都是</w:t>
      </w:r>
      <w:r w:rsidRPr="0076259D">
        <w:rPr>
          <w:rFonts w:cs="Times New Roman" w:hint="eastAsia"/>
          <w:snapToGrid w:val="0"/>
          <w:color w:val="000000"/>
          <w:szCs w:val="32"/>
        </w:rPr>
        <w:t>亚铁磁体，其中</w:t>
      </w:r>
      <w:r w:rsidRPr="00C304AA">
        <w:t>Fe</w:t>
      </w:r>
      <w:r w:rsidRPr="00C304AA">
        <w:rPr>
          <w:vertAlign w:val="superscript"/>
        </w:rPr>
        <w:t>II</w:t>
      </w:r>
      <w:r w:rsidRPr="00B05D06">
        <w:t>Fe</w:t>
      </w:r>
      <w:r w:rsidRPr="00B05D06">
        <w:rPr>
          <w:vertAlign w:val="superscript"/>
        </w:rPr>
        <w:t>III</w:t>
      </w:r>
      <w:r w:rsidRPr="0076259D">
        <w:rPr>
          <w:rFonts w:cs="Times New Roman"/>
          <w:snapToGrid w:val="0"/>
          <w:color w:val="000000"/>
          <w:szCs w:val="32"/>
        </w:rPr>
        <w:t>−AMFF</w:t>
      </w:r>
      <w:r w:rsidRPr="0076259D">
        <w:rPr>
          <w:rFonts w:cs="Times New Roman" w:hint="eastAsia"/>
          <w:snapToGrid w:val="0"/>
          <w:color w:val="000000"/>
          <w:szCs w:val="32"/>
        </w:rPr>
        <w:t>是少见的</w:t>
      </w:r>
      <w:r w:rsidRPr="0076259D">
        <w:rPr>
          <w:rFonts w:cs="Times New Roman"/>
          <w:snapToGrid w:val="0"/>
          <w:color w:val="000000"/>
          <w:szCs w:val="32"/>
        </w:rPr>
        <w:t>Nè</w:t>
      </w:r>
      <w:r w:rsidR="006F3732" w:rsidRPr="0076259D">
        <w:rPr>
          <w:rFonts w:cs="Times New Roman"/>
          <w:snapToGrid w:val="0"/>
          <w:color w:val="000000"/>
          <w:szCs w:val="32"/>
        </w:rPr>
        <w:t>e</w:t>
      </w:r>
      <w:r w:rsidRPr="0076259D">
        <w:rPr>
          <w:rFonts w:cs="Times New Roman"/>
          <w:snapToGrid w:val="0"/>
          <w:color w:val="000000"/>
          <w:szCs w:val="32"/>
        </w:rPr>
        <w:t>l N</w:t>
      </w:r>
      <w:r w:rsidRPr="0076259D">
        <w:rPr>
          <w:rFonts w:cs="Times New Roman" w:hint="eastAsia"/>
          <w:snapToGrid w:val="0"/>
          <w:color w:val="000000"/>
          <w:szCs w:val="32"/>
        </w:rPr>
        <w:t>型亚铁磁体。</w:t>
      </w:r>
      <w:r w:rsidRPr="0076259D">
        <w:rPr>
          <w:rFonts w:cs="Times New Roman"/>
          <w:snapToGrid w:val="0"/>
          <w:color w:val="000000"/>
          <w:szCs w:val="32"/>
        </w:rPr>
        <w:t>dmaFeFe</w:t>
      </w:r>
      <w:r w:rsidRPr="0076259D">
        <w:rPr>
          <w:rFonts w:cs="Times New Roman"/>
          <w:snapToGrid w:val="0"/>
          <w:color w:val="000000"/>
          <w:szCs w:val="32"/>
        </w:rPr>
        <w:fldChar w:fldCharType="begin">
          <w:fldData xml:space="preserve">PEVuZE5vdGU+PENpdGU+PEF1dGhvcj5DYW5hZGlsbGFzLURlbGdhZG88L0F1dGhvcj48WWVhcj4y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==
</w:fldData>
        </w:fldChar>
      </w:r>
      <w:r w:rsidR="00967E36">
        <w:rPr>
          <w:rFonts w:cs="Times New Roman"/>
          <w:snapToGrid w:val="0"/>
          <w:color w:val="000000"/>
          <w:szCs w:val="32"/>
        </w:rPr>
        <w:instrText xml:space="preserve"> ADDIN EN.CITE </w:instrText>
      </w:r>
      <w:r w:rsidR="00967E36">
        <w:rPr>
          <w:rFonts w:cs="Times New Roman"/>
          <w:snapToGrid w:val="0"/>
          <w:color w:val="000000"/>
          <w:szCs w:val="32"/>
        </w:rPr>
        <w:fldChar w:fldCharType="begin">
          <w:fldData xml:space="preserve">PEVuZE5vdGU+PENpdGU+PEF1dGhvcj5DYW5hZGlsbGFzLURlbGdhZG88L0F1dGhvcj48WWVhcj4y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==
</w:fldData>
        </w:fldChar>
      </w:r>
      <w:r w:rsidR="00967E36">
        <w:rPr>
          <w:rFonts w:cs="Times New Roman"/>
          <w:snapToGrid w:val="0"/>
          <w:color w:val="000000"/>
          <w:szCs w:val="32"/>
        </w:rPr>
        <w:instrText xml:space="preserve"> ADDIN EN.CITE.DATA </w:instrText>
      </w:r>
      <w:r w:rsidR="00967E36">
        <w:rPr>
          <w:rFonts w:cs="Times New Roman"/>
          <w:snapToGrid w:val="0"/>
          <w:color w:val="000000"/>
          <w:szCs w:val="32"/>
        </w:rPr>
      </w:r>
      <w:r w:rsidR="00967E36">
        <w:rPr>
          <w:rFonts w:cs="Times New Roman"/>
          <w:snapToGrid w:val="0"/>
          <w:color w:val="000000"/>
          <w:szCs w:val="32"/>
        </w:rPr>
        <w:fldChar w:fldCharType="end"/>
      </w:r>
      <w:r w:rsidRPr="0076259D">
        <w:rPr>
          <w:rFonts w:cs="Times New Roman"/>
          <w:snapToGrid w:val="0"/>
          <w:color w:val="000000"/>
          <w:szCs w:val="32"/>
        </w:rPr>
      </w:r>
      <w:r w:rsidRPr="0076259D">
        <w:rPr>
          <w:rFonts w:cs="Times New Roman"/>
          <w:snapToGrid w:val="0"/>
          <w:color w:val="000000"/>
          <w:szCs w:val="32"/>
        </w:rPr>
        <w:fldChar w:fldCharType="separate"/>
      </w:r>
      <w:r w:rsidR="00A168C0" w:rsidRPr="00A168C0">
        <w:rPr>
          <w:rFonts w:cs="Times New Roman"/>
          <w:noProof/>
          <w:snapToGrid w:val="0"/>
          <w:color w:val="000000"/>
          <w:szCs w:val="32"/>
          <w:vertAlign w:val="superscript"/>
        </w:rPr>
        <w:t>[</w:t>
      </w:r>
      <w:hyperlink w:anchor="_ENREF_98" w:tooltip="Canadillas-Delgado, 2012 #566" w:history="1">
        <w:r w:rsidR="00DF2A2B" w:rsidRPr="00A168C0">
          <w:rPr>
            <w:rFonts w:cs="Times New Roman"/>
            <w:noProof/>
            <w:snapToGrid w:val="0"/>
            <w:color w:val="000000"/>
            <w:szCs w:val="32"/>
            <w:vertAlign w:val="superscript"/>
          </w:rPr>
          <w:t>98</w:t>
        </w:r>
      </w:hyperlink>
      <w:r w:rsidR="00A168C0" w:rsidRPr="00A168C0">
        <w:rPr>
          <w:rFonts w:cs="Times New Roman"/>
          <w:noProof/>
          <w:snapToGrid w:val="0"/>
          <w:color w:val="000000"/>
          <w:szCs w:val="32"/>
          <w:vertAlign w:val="superscript"/>
        </w:rPr>
        <w:t>]</w:t>
      </w:r>
      <w:r w:rsidRPr="0076259D">
        <w:rPr>
          <w:rFonts w:cs="Times New Roman"/>
          <w:snapToGrid w:val="0"/>
          <w:color w:val="000000"/>
          <w:szCs w:val="32"/>
        </w:rPr>
        <w:fldChar w:fldCharType="end"/>
      </w:r>
      <w:r w:rsidRPr="0076259D">
        <w:rPr>
          <w:rFonts w:cs="Times New Roman" w:hint="eastAsia"/>
          <w:snapToGrid w:val="0"/>
          <w:color w:val="000000"/>
          <w:szCs w:val="32"/>
        </w:rPr>
        <w:t>能发</w:t>
      </w:r>
      <w:r w:rsidRPr="0076259D">
        <w:rPr>
          <w:rFonts w:cs="Times New Roman" w:hint="eastAsia"/>
          <w:snapToGrid w:val="0"/>
          <w:color w:val="000000"/>
          <w:szCs w:val="32"/>
        </w:rPr>
        <w:lastRenderedPageBreak/>
        <w:t>生结构相变，</w:t>
      </w:r>
      <w:r w:rsidRPr="0076259D">
        <w:rPr>
          <w:rFonts w:cs="Times New Roman"/>
          <w:snapToGrid w:val="0"/>
          <w:color w:val="000000"/>
          <w:szCs w:val="32"/>
        </w:rPr>
        <w:t>dmaFeFe</w:t>
      </w:r>
      <w:r w:rsidRPr="0076259D">
        <w:rPr>
          <w:rFonts w:cs="Times New Roman" w:hint="eastAsia"/>
          <w:snapToGrid w:val="0"/>
          <w:color w:val="000000"/>
          <w:szCs w:val="32"/>
        </w:rPr>
        <w:t>在</w:t>
      </w:r>
      <w:r w:rsidRPr="0076259D">
        <w:rPr>
          <w:rFonts w:cs="Times New Roman"/>
          <w:snapToGrid w:val="0"/>
          <w:color w:val="000000"/>
          <w:szCs w:val="32"/>
        </w:rPr>
        <w:t>155 K</w:t>
      </w:r>
      <w:r w:rsidRPr="0076259D">
        <w:rPr>
          <w:rFonts w:cs="Times New Roman" w:hint="eastAsia"/>
          <w:snapToGrid w:val="0"/>
          <w:color w:val="000000"/>
          <w:szCs w:val="32"/>
        </w:rPr>
        <w:t>时从高温相</w:t>
      </w:r>
      <w:r w:rsidRPr="0076259D">
        <w:rPr>
          <w:rFonts w:cs="Times New Roman"/>
          <w:i/>
          <w:snapToGrid w:val="0"/>
          <w:color w:val="000000"/>
          <w:szCs w:val="32"/>
        </w:rPr>
        <w:t>P</w:t>
      </w:r>
      <m:oMath>
        <m:r>
          <w:rPr>
            <w:rFonts w:ascii="Cambria Math" w:hAnsi="Cambria Math" w:cs="Times New Roman"/>
            <w:snapToGrid w:val="0"/>
            <w:color w:val="000000"/>
            <w:szCs w:val="32"/>
          </w:rPr>
          <m:t xml:space="preserve"> </m:t>
        </m:r>
        <m:acc>
          <m:accPr>
            <m:chr m:val="̅"/>
            <m:ctrlPr>
              <w:rPr>
                <w:rFonts w:ascii="Cambria Math" w:hAnsi="Cambria Math"/>
                <w:i/>
              </w:rPr>
            </m:ctrlPr>
          </m:accPr>
          <m:e>
            <m:r>
              <w:rPr>
                <w:rFonts w:ascii="Cambria Math" w:hAnsi="Cambria Math"/>
              </w:rPr>
              <m:t>3</m:t>
            </m:r>
          </m:e>
        </m:acc>
      </m:oMath>
      <w:r w:rsidRPr="00B05D06">
        <w:rPr>
          <w:iCs/>
        </w:rPr>
        <w:t>1</w:t>
      </w:r>
      <w:r w:rsidRPr="00B05D06">
        <w:rPr>
          <w:i/>
        </w:rPr>
        <w:t>c</w:t>
      </w:r>
      <w:r w:rsidRPr="0076259D">
        <w:rPr>
          <w:rFonts w:cs="Times New Roman" w:hint="eastAsia"/>
          <w:snapToGrid w:val="0"/>
          <w:color w:val="000000"/>
          <w:szCs w:val="32"/>
        </w:rPr>
        <w:t>到低温相</w:t>
      </w:r>
      <w:r w:rsidRPr="0076259D">
        <w:rPr>
          <w:rFonts w:cs="Times New Roman"/>
          <w:i/>
          <w:snapToGrid w:val="0"/>
          <w:color w:val="000000"/>
          <w:szCs w:val="32"/>
        </w:rPr>
        <w:t>R</w:t>
      </w:r>
      <m:oMath>
        <m:r>
          <w:rPr>
            <w:rFonts w:ascii="Cambria Math" w:hAnsi="Cambria Math" w:cs="Times New Roman"/>
            <w:snapToGrid w:val="0"/>
            <w:color w:val="000000"/>
            <w:szCs w:val="32"/>
          </w:rPr>
          <m:t xml:space="preserve"> </m:t>
        </m:r>
        <m:acc>
          <m:accPr>
            <m:chr m:val="̅"/>
            <m:ctrlPr>
              <w:rPr>
                <w:rFonts w:ascii="Cambria Math" w:hAnsi="Cambria Math"/>
                <w:i/>
              </w:rPr>
            </m:ctrlPr>
          </m:accPr>
          <m:e>
            <m:r>
              <w:rPr>
                <w:rFonts w:ascii="Cambria Math" w:hAnsi="Cambria Math"/>
              </w:rPr>
              <m:t>3</m:t>
            </m:r>
          </m:e>
        </m:acc>
      </m:oMath>
      <w:r w:rsidRPr="00B05D06">
        <w:rPr>
          <w:i/>
        </w:rPr>
        <w:t>c</w:t>
      </w:r>
      <w:r w:rsidRPr="00B05D06">
        <w:rPr>
          <w:rFonts w:hint="eastAsia"/>
        </w:rPr>
        <w:t>的结构相变，晶胞呈现</w:t>
      </w:r>
      <w:r w:rsidRPr="0076259D">
        <w:rPr>
          <w:rFonts w:cs="Times New Roman"/>
          <w:snapToGrid w:val="0"/>
          <w:color w:val="000000"/>
          <w:szCs w:val="32"/>
        </w:rPr>
        <w:t>9</w:t>
      </w:r>
      <w:r w:rsidRPr="0076259D">
        <w:rPr>
          <w:rFonts w:cs="Times New Roman" w:hint="eastAsia"/>
          <w:snapToGrid w:val="0"/>
          <w:color w:val="000000"/>
          <w:szCs w:val="32"/>
        </w:rPr>
        <w:t>倍数化（如图</w:t>
      </w:r>
      <w:r w:rsidRPr="0076259D">
        <w:rPr>
          <w:rFonts w:cs="Times New Roman"/>
          <w:snapToGrid w:val="0"/>
          <w:color w:val="000000"/>
          <w:szCs w:val="32"/>
        </w:rPr>
        <w:t>1.8</w:t>
      </w:r>
      <w:r w:rsidRPr="0076259D">
        <w:rPr>
          <w:rFonts w:cs="Times New Roman" w:hint="eastAsia"/>
          <w:snapToGrid w:val="0"/>
          <w:color w:val="000000"/>
          <w:szCs w:val="32"/>
        </w:rPr>
        <w:t>），其余成员很少能够发生结构相变。</w:t>
      </w:r>
    </w:p>
    <w:p w14:paraId="473A9205" w14:textId="4A16E10E" w:rsidR="0048216B" w:rsidRDefault="0048216B" w:rsidP="00D82A5B">
      <w:pPr>
        <w:ind w:firstLine="480"/>
      </w:pPr>
      <w:r w:rsidRPr="00C4476A">
        <w:rPr>
          <w:rFonts w:hint="eastAsia"/>
        </w:rPr>
        <w:t>因此可以看到，同一种铵构成的</w:t>
      </w:r>
      <w:r w:rsidRPr="00C4476A">
        <w:t>AMFF</w:t>
      </w:r>
      <w:r w:rsidRPr="00C4476A">
        <w:rPr>
          <w:rFonts w:hint="eastAsia"/>
        </w:rPr>
        <w:t>，即使结构十分接近，不同的金属离子因其质量、半径、配位键强度等方面的差别，造成结构中铵离子与金属</w:t>
      </w:r>
      <w:r w:rsidRPr="00C4476A">
        <w:t>−</w:t>
      </w:r>
      <w:r w:rsidRPr="00C4476A">
        <w:rPr>
          <w:rFonts w:hint="eastAsia"/>
        </w:rPr>
        <w:t>甲酸阴离子骨架之间相互作用类型、模式和强度的变化，从而导致相变和相关功能和性质的显著差异甚至完全不同。</w:t>
      </w:r>
      <w:r w:rsidRPr="00C4476A">
        <w:t>etaM</w:t>
      </w:r>
      <w:r w:rsidRPr="00C4476A">
        <w:rPr>
          <w:rFonts w:hint="eastAsia"/>
        </w:rPr>
        <w:t>、</w:t>
      </w:r>
      <w:r w:rsidRPr="00C4476A">
        <w:rPr>
          <w:spacing w:val="2"/>
        </w:rPr>
        <w:t>dmaM</w:t>
      </w:r>
      <w:r w:rsidRPr="00C4476A">
        <w:rPr>
          <w:rFonts w:hint="eastAsia"/>
          <w:spacing w:val="2"/>
        </w:rPr>
        <w:t>中磁性金属离子的不同，自然导致不同的</w:t>
      </w:r>
      <w:r w:rsidRPr="00C4476A">
        <w:rPr>
          <w:rFonts w:hint="eastAsia"/>
        </w:rPr>
        <w:t>磁相变特征。</w:t>
      </w:r>
    </w:p>
    <w:p w14:paraId="693F9A99" w14:textId="3B2A41B6" w:rsidR="00B0359B" w:rsidRPr="00D82A5B" w:rsidRDefault="00B0359B" w:rsidP="00D82A5B">
      <w:pPr>
        <w:ind w:firstLine="480"/>
      </w:pPr>
      <w:r w:rsidRPr="00D82A5B">
        <w:rPr>
          <w:rFonts w:hint="eastAsia"/>
        </w:rPr>
        <w:t>迄今对</w:t>
      </w:r>
      <w:r w:rsidRPr="00D82A5B">
        <w:t>AMFF</w:t>
      </w:r>
      <w:r w:rsidRPr="00D82A5B">
        <w:rPr>
          <w:rFonts w:hint="eastAsia"/>
        </w:rPr>
        <w:t>的研究，主要集中于同种金属或同种铵的体系，</w:t>
      </w:r>
      <w:r w:rsidRPr="00D82A5B">
        <w:t>AMFF</w:t>
      </w:r>
      <w:r w:rsidRPr="00D82A5B">
        <w:rPr>
          <w:rFonts w:hint="eastAsia"/>
        </w:rPr>
        <w:t>固溶体的研究仅有所涉及。在</w:t>
      </w:r>
      <w:r w:rsidRPr="00D82A5B">
        <w:t>AMFF</w:t>
      </w:r>
      <w:r w:rsidRPr="00D82A5B">
        <w:rPr>
          <w:rFonts w:hint="eastAsia"/>
        </w:rPr>
        <w:t>的</w:t>
      </w:r>
      <w:r w:rsidRPr="00D82A5B">
        <w:t>B−</w:t>
      </w:r>
      <w:r w:rsidRPr="00D82A5B">
        <w:rPr>
          <w:rFonts w:hint="eastAsia"/>
        </w:rPr>
        <w:t>位引入不同种类或不同价态的金属离子，可以在相同或相近结构基础上，调节金属离子与金属离子的磁耦合和铵与金属甲酸骨架之间的相互作用，来有效调控</w:t>
      </w:r>
      <w:r w:rsidRPr="00D82A5B">
        <w:t>AMFF</w:t>
      </w:r>
      <w:r w:rsidRPr="00D82A5B">
        <w:rPr>
          <w:rFonts w:hint="eastAsia"/>
        </w:rPr>
        <w:t>的电、磁相变以及相关性质和功能。我们报道了</w:t>
      </w:r>
      <w:r w:rsidRPr="00D82A5B">
        <w:t>[CH</w:t>
      </w:r>
      <w:r w:rsidRPr="00D82A5B">
        <w:rPr>
          <w:vertAlign w:val="subscript"/>
        </w:rPr>
        <w:t>3</w:t>
      </w:r>
      <w:r w:rsidRPr="00D82A5B">
        <w:t>NH</w:t>
      </w:r>
      <w:r w:rsidRPr="00D82A5B">
        <w:rPr>
          <w:vertAlign w:val="subscript"/>
        </w:rPr>
        <w:t>3</w:t>
      </w:r>
      <w:r w:rsidRPr="00D82A5B">
        <w:t>][M(HCOO)</w:t>
      </w:r>
      <w:r w:rsidRPr="00D82A5B">
        <w:rPr>
          <w:vertAlign w:val="subscript"/>
        </w:rPr>
        <w:t>3</w:t>
      </w:r>
      <w:r w:rsidRPr="00D82A5B">
        <w:t>]</w:t>
      </w:r>
      <w:r w:rsidRPr="00D82A5B">
        <w:rPr>
          <w:rFonts w:hint="eastAsia"/>
        </w:rPr>
        <w:t>（</w:t>
      </w:r>
      <w:r w:rsidRPr="00D82A5B">
        <w:t>maM</w:t>
      </w:r>
      <w:r w:rsidRPr="00D82A5B">
        <w:rPr>
          <w:rFonts w:hint="eastAsia"/>
        </w:rPr>
        <w:t>）的</w:t>
      </w:r>
      <w:r w:rsidRPr="00D82A5B">
        <w:t>Mn−Zn</w:t>
      </w:r>
      <w:r w:rsidRPr="00D82A5B">
        <w:rPr>
          <w:rFonts w:hint="eastAsia"/>
        </w:rPr>
        <w:t>（</w:t>
      </w:r>
      <w:r w:rsidRPr="00D82A5B">
        <w:t>maMnZn</w:t>
      </w:r>
      <w:r w:rsidRPr="00D82A5B">
        <w:fldChar w:fldCharType="begin"/>
      </w:r>
      <w:r w:rsidRPr="00D82A5B">
        <w:instrText xml:space="preserve"> QUOTE </w:instrText>
      </w:r>
      <m:oMath>
        <m:r>
          <m:rPr>
            <m:sty m:val="p"/>
          </m:rPr>
          <w:rPr>
            <w:rFonts w:ascii="Cambria Math" w:hAnsi="Cambria Math"/>
          </w:rPr>
          <m:t>C</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r>
          <m:rPr>
            <m:sty m:val="p"/>
          </m:rPr>
          <w:rPr>
            <w:rFonts w:ascii="Cambria Math" w:hAnsi="Cambria Math"/>
          </w:rPr>
          <m:t>N</m:t>
        </m:r>
        <m:sSubSup>
          <m:sSubSupPr>
            <m:ctrlPr>
              <w:rPr>
                <w:rFonts w:ascii="Cambria Math" w:hAnsi="Cambria Math"/>
              </w:rPr>
            </m:ctrlPr>
          </m:sSubSupPr>
          <m:e>
            <m:r>
              <m:rPr>
                <m:sty m:val="p"/>
              </m:rPr>
              <w:rPr>
                <w:rFonts w:ascii="Cambria Math" w:hAnsi="Cambria Math"/>
              </w:rPr>
              <m:t>H</m:t>
            </m:r>
          </m:e>
          <m:sub>
            <m:r>
              <m:rPr>
                <m:sty m:val="p"/>
              </m:rPr>
              <w:rPr>
                <w:rFonts w:ascii="Cambria Math" w:hAnsi="Cambria Math"/>
              </w:rPr>
              <m:t>3</m:t>
            </m:r>
          </m:sub>
          <m:sup>
            <m:r>
              <m:rPr>
                <m:sty m:val="p"/>
              </m:rPr>
              <w:rPr>
                <w:rFonts w:ascii="Cambria Math" w:hAnsi="Cambria Math"/>
              </w:rPr>
              <m:t>+</m:t>
            </m:r>
          </m:sup>
        </m:sSubSup>
      </m:oMath>
      <w:r w:rsidRPr="00D82A5B">
        <w:instrText xml:space="preserve"> </w:instrText>
      </w:r>
      <w:r w:rsidRPr="00D82A5B">
        <w:fldChar w:fldCharType="end"/>
      </w:r>
      <w:r w:rsidRPr="00D82A5B">
        <w:rPr>
          <w:rFonts w:hint="eastAsia"/>
        </w:rPr>
        <w:t>）</w:t>
      </w:r>
      <w:r w:rsidRPr="00D82A5B">
        <w:fldChar w:fldCharType="begin">
          <w:fldData xml:space="preserve">PEVuZE5vdGU+PENpdGU+PEF1dGhvcj5TaGFuZzwvQXV0aG9yPjxZZWFyPjIwMTI8L1llYXI+PFJl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==
</w:fldData>
        </w:fldChar>
      </w:r>
      <w:r w:rsidR="00967E36">
        <w:instrText xml:space="preserve"> ADDIN EN.CITE </w:instrText>
      </w:r>
      <w:r w:rsidR="00967E36">
        <w:fldChar w:fldCharType="begin">
          <w:fldData xml:space="preserve">PEVuZE5vdGU+PENpdGU+PEF1dGhvcj5TaGFuZzwvQXV0aG9yPjxZZWFyPjIwMTI8L1llYXI+PFJl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==
</w:fldData>
        </w:fldChar>
      </w:r>
      <w:r w:rsidR="00967E36">
        <w:instrText xml:space="preserve"> ADDIN EN.CITE.DATA </w:instrText>
      </w:r>
      <w:r w:rsidR="00967E36">
        <w:fldChar w:fldCharType="end"/>
      </w:r>
      <w:r w:rsidRPr="00D82A5B">
        <w:fldChar w:fldCharType="separate"/>
      </w:r>
      <w:r w:rsidR="00A168C0" w:rsidRPr="00A168C0">
        <w:rPr>
          <w:noProof/>
          <w:vertAlign w:val="superscript"/>
        </w:rPr>
        <w:t>[</w:t>
      </w:r>
      <w:hyperlink w:anchor="_ENREF_126" w:tooltip="Shang, 2012 #593" w:history="1">
        <w:r w:rsidR="00DF2A2B" w:rsidRPr="00A168C0">
          <w:rPr>
            <w:noProof/>
            <w:vertAlign w:val="superscript"/>
          </w:rPr>
          <w:t>126</w:t>
        </w:r>
      </w:hyperlink>
      <w:r w:rsidR="00A168C0" w:rsidRPr="00A168C0">
        <w:rPr>
          <w:noProof/>
          <w:vertAlign w:val="superscript"/>
        </w:rPr>
        <w:t>]</w:t>
      </w:r>
      <w:r w:rsidRPr="00D82A5B">
        <w:fldChar w:fldCharType="end"/>
      </w:r>
      <w:r w:rsidRPr="00D82A5B">
        <w:rPr>
          <w:rFonts w:hint="eastAsia"/>
        </w:rPr>
        <w:t>和</w:t>
      </w:r>
      <w:r w:rsidRPr="00D82A5B">
        <w:t>Co−Zn</w:t>
      </w:r>
      <w:r w:rsidRPr="00D82A5B">
        <w:rPr>
          <w:rFonts w:hint="eastAsia"/>
        </w:rPr>
        <w:t>（</w:t>
      </w:r>
      <w:r w:rsidRPr="00D82A5B">
        <w:t>maCoZn</w:t>
      </w:r>
      <w:r w:rsidRPr="00D82A5B">
        <w:rPr>
          <w:rFonts w:hint="eastAsia"/>
        </w:rPr>
        <w:t>）</w:t>
      </w:r>
      <w:r w:rsidRPr="00D82A5B">
        <w:fldChar w:fldCharType="begin">
          <w:fldData xml:space="preserve">PEVuZE5vdGU+PENpdGU+PEF1dGhvcj5DaGVuPC9BdXRob3I+PFllYXI+MjAyMDwvWWVhcj48UmVj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</w:fldData>
        </w:fldChar>
      </w:r>
      <w:r w:rsidR="00967E36">
        <w:instrText xml:space="preserve"> ADDIN EN.CITE </w:instrText>
      </w:r>
      <w:r w:rsidR="00967E36">
        <w:fldChar w:fldCharType="begin">
          <w:fldData xml:space="preserve">PEVuZE5vdGU+PENpdGU+PEF1dGhvcj5DaGVuPC9BdXRob3I+PFllYXI+MjAyMDwvWWVhcj48UmVj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</w:fldData>
        </w:fldChar>
      </w:r>
      <w:r w:rsidR="00967E36">
        <w:instrText xml:space="preserve"> ADDIN EN.CITE.DATA </w:instrText>
      </w:r>
      <w:r w:rsidR="00967E36">
        <w:fldChar w:fldCharType="end"/>
      </w:r>
      <w:r w:rsidRPr="00D82A5B">
        <w:fldChar w:fldCharType="separate"/>
      </w:r>
      <w:r w:rsidR="00A168C0" w:rsidRPr="00A168C0">
        <w:rPr>
          <w:noProof/>
          <w:vertAlign w:val="superscript"/>
        </w:rPr>
        <w:t>[</w:t>
      </w:r>
      <w:hyperlink w:anchor="_ENREF_127" w:tooltip="Chen, 2020 #594" w:history="1">
        <w:r w:rsidR="00DF2A2B" w:rsidRPr="00A168C0">
          <w:rPr>
            <w:noProof/>
            <w:vertAlign w:val="superscript"/>
          </w:rPr>
          <w:t>127</w:t>
        </w:r>
      </w:hyperlink>
      <w:r w:rsidR="00A168C0" w:rsidRPr="00A168C0">
        <w:rPr>
          <w:noProof/>
          <w:vertAlign w:val="superscript"/>
        </w:rPr>
        <w:t>]</w:t>
      </w:r>
      <w:r w:rsidRPr="00D82A5B">
        <w:fldChar w:fldCharType="end"/>
      </w:r>
      <w:r w:rsidRPr="00D82A5B">
        <w:rPr>
          <w:rFonts w:hint="eastAsia"/>
        </w:rPr>
        <w:t>两个全程同构磁稀释固溶体</w:t>
      </w:r>
      <w:r w:rsidRPr="00D82A5B">
        <w:rPr>
          <w:rFonts w:hint="eastAsia"/>
          <w:spacing w:val="2"/>
        </w:rPr>
        <w:t>（图</w:t>
      </w:r>
      <w:r w:rsidRPr="00D82A5B">
        <w:rPr>
          <w:spacing w:val="2"/>
        </w:rPr>
        <w:t>1.</w:t>
      </w:r>
      <w:r w:rsidR="00A41CBA">
        <w:rPr>
          <w:spacing w:val="2"/>
        </w:rPr>
        <w:t>9</w:t>
      </w:r>
      <w:r w:rsidRPr="00D82A5B">
        <w:rPr>
          <w:rFonts w:hint="eastAsia"/>
          <w:spacing w:val="2"/>
        </w:rPr>
        <w:t>）</w:t>
      </w:r>
      <w:r w:rsidRPr="00D82A5B">
        <w:rPr>
          <w:rFonts w:hint="eastAsia"/>
        </w:rPr>
        <w:t>，随</w:t>
      </w:r>
      <w:r w:rsidRPr="00D82A5B">
        <w:t>Mn</w:t>
      </w:r>
      <w:del w:id="497" w:author="Xianjun_P15" w:date="2025-09-05T14:32:00Z">
        <w:r w:rsidRPr="00D82A5B" w:rsidDel="00C3563C">
          <w:rPr>
            <w:rFonts w:hint="eastAsia"/>
          </w:rPr>
          <w:delText>/</w:delText>
        </w:r>
      </w:del>
      <w:ins w:id="498" w:author="Xianjun_P15" w:date="2025-09-05T14:32:00Z">
        <w:r w:rsidR="00C3563C">
          <w:rPr>
            <w:rFonts w:hint="eastAsia"/>
          </w:rPr>
          <w:t>或</w:t>
        </w:r>
      </w:ins>
      <w:r w:rsidRPr="00D82A5B">
        <w:t>Co</w:t>
      </w:r>
      <w:r w:rsidRPr="00D82A5B">
        <w:rPr>
          <w:rFonts w:hint="eastAsia"/>
        </w:rPr>
        <w:t>含量的增加，体系从顺磁态向亚铁磁</w:t>
      </w:r>
      <w:r w:rsidRPr="00D82A5B">
        <w:t>+</w:t>
      </w:r>
      <w:r w:rsidRPr="00D82A5B">
        <w:rPr>
          <w:rFonts w:hint="eastAsia"/>
        </w:rPr>
        <w:t>弱铁磁长程有序转变。但是，磁各向同性的</w:t>
      </w:r>
      <w:r w:rsidRPr="00D82A5B">
        <w:t>maMnZn</w:t>
      </w:r>
      <w:r w:rsidRPr="00D82A5B">
        <w:rPr>
          <w:rFonts w:hint="eastAsia"/>
        </w:rPr>
        <w:t>在磁稀释时磁化强度增大</w:t>
      </w:r>
      <w:r w:rsidR="00C34C32">
        <w:rPr>
          <w:rFonts w:hint="eastAsia"/>
        </w:rPr>
        <w:t>，</w:t>
      </w:r>
      <w:r w:rsidR="00C34C32" w:rsidRPr="00622BF2">
        <w:rPr>
          <w:rFonts w:cs="Times New Roman" w:hint="eastAsia"/>
          <w:bCs/>
        </w:rPr>
        <w:t>而在</w:t>
      </w:r>
      <w:r w:rsidR="00C34C32" w:rsidRPr="00622BF2">
        <w:rPr>
          <w:rFonts w:cs="Times New Roman"/>
          <w:bCs/>
        </w:rPr>
        <w:t>maCoZn</w:t>
      </w:r>
      <w:r w:rsidR="00C34C32" w:rsidRPr="00622BF2">
        <w:rPr>
          <w:rFonts w:cs="Times New Roman" w:hint="eastAsia"/>
          <w:bCs/>
        </w:rPr>
        <w:t>中，</w:t>
      </w:r>
      <w:r w:rsidR="00C34C32" w:rsidRPr="00622BF2">
        <w:rPr>
          <w:rFonts w:cs="Times New Roman"/>
          <w:bCs/>
        </w:rPr>
        <w:t>Co</w:t>
      </w:r>
      <w:r w:rsidR="00C34C32" w:rsidRPr="00622BF2">
        <w:rPr>
          <w:rFonts w:cs="Times New Roman"/>
          <w:bCs/>
          <w:vertAlign w:val="superscript"/>
        </w:rPr>
        <w:t>2+</w:t>
      </w:r>
      <w:r w:rsidR="00C34C32" w:rsidRPr="00622BF2">
        <w:rPr>
          <w:rFonts w:cs="Times New Roman" w:hint="eastAsia"/>
          <w:bCs/>
        </w:rPr>
        <w:t>的强磁各向异性抑制或减少了材料在低温和低场下的磁化强度。</w:t>
      </w:r>
    </w:p>
    <w:bookmarkEnd w:id="494"/>
    <w:p w14:paraId="32543A6B" w14:textId="77777777" w:rsidR="0040067B" w:rsidRPr="00D82A5B" w:rsidRDefault="00520942" w:rsidP="00D82A5B">
      <w:pPr>
        <w:pStyle w:val="2--zhu0"/>
        <w:spacing w:before="163"/>
      </w:pPr>
      <w:r w:rsidRPr="00D82A5B">
        <w:rPr>
          <w:noProof/>
        </w:rPr>
        <w:drawing>
          <wp:inline distT="0" distB="0" distL="0" distR="0" wp14:anchorId="491FFDF4" wp14:editId="16E3B91D">
            <wp:extent cx="5040000" cy="1992308"/>
            <wp:effectExtent l="0" t="0" r="8255" b="8255"/>
            <wp:docPr id="18879592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59266" name="图片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040000" cy="1992308"/>
                    </a:xfrm>
                    <a:prstGeom prst="rect">
                      <a:avLst/>
                    </a:prstGeom>
                    <a:noFill/>
                    <a:ln>
                      <a:noFill/>
                    </a:ln>
                  </pic:spPr>
                </pic:pic>
              </a:graphicData>
            </a:graphic>
          </wp:inline>
        </w:drawing>
      </w:r>
    </w:p>
    <w:p w14:paraId="6451E5A6" w14:textId="4844C290" w:rsidR="0040067B" w:rsidRPr="00D82A5B" w:rsidRDefault="00520942" w:rsidP="00AC494E">
      <w:pPr>
        <w:pStyle w:val="2--zhu"/>
        <w:spacing w:after="163"/>
      </w:pPr>
      <w:r w:rsidRPr="00D82A5B">
        <w:rPr>
          <w:rFonts w:hint="eastAsia"/>
        </w:rPr>
        <w:t>图</w:t>
      </w:r>
      <w:r w:rsidRPr="00D82A5B">
        <w:t>1.</w:t>
      </w:r>
      <w:r w:rsidR="0048216B">
        <w:t>9</w:t>
      </w:r>
      <w:r w:rsidRPr="00D82A5B">
        <w:t xml:space="preserve"> maMnZn</w:t>
      </w:r>
      <w:r w:rsidRPr="00D82A5B">
        <w:rPr>
          <w:rFonts w:hint="eastAsia"/>
        </w:rPr>
        <w:t>和</w:t>
      </w:r>
      <w:r w:rsidRPr="00D82A5B">
        <w:t>maCoZn</w:t>
      </w:r>
      <w:r w:rsidRPr="00D82A5B">
        <w:rPr>
          <w:rFonts w:hint="eastAsia"/>
        </w:rPr>
        <w:t>在低温和低场下的磁化强度（按每</w:t>
      </w:r>
      <w:r w:rsidRPr="00D82A5B">
        <w:t>mol</w:t>
      </w:r>
      <w:r w:rsidRPr="00D82A5B">
        <w:rPr>
          <w:rFonts w:hint="eastAsia"/>
        </w:rPr>
        <w:t>磁性金属离子计）</w:t>
      </w:r>
    </w:p>
    <w:p w14:paraId="34E3F5C9" w14:textId="76BCA45A" w:rsidR="0040067B" w:rsidRDefault="00520942">
      <w:pPr>
        <w:pStyle w:val="a5"/>
        <w:ind w:firstLine="480"/>
        <w:rPr>
          <w:rFonts w:cs="Times New Roman"/>
          <w:bCs/>
        </w:rPr>
      </w:pPr>
      <w:r w:rsidRPr="00622BF2">
        <w:rPr>
          <w:rFonts w:cs="Times New Roman"/>
          <w:bCs/>
        </w:rPr>
        <w:t>Goodwin</w:t>
      </w:r>
      <w:r w:rsidRPr="00622BF2">
        <w:rPr>
          <w:rFonts w:cs="Times New Roman" w:hint="eastAsia"/>
          <w:bCs/>
        </w:rPr>
        <w:t>等人报道的</w:t>
      </w:r>
      <w:r w:rsidRPr="00622BF2">
        <w:rPr>
          <w:rFonts w:cs="Times New Roman"/>
          <w:bCs/>
        </w:rPr>
        <w:t>[C(NH</w:t>
      </w:r>
      <w:r w:rsidRPr="00622BF2">
        <w:rPr>
          <w:rFonts w:cs="Times New Roman"/>
          <w:bCs/>
          <w:vertAlign w:val="subscript"/>
        </w:rPr>
        <w:t>2</w:t>
      </w:r>
      <w:r w:rsidRPr="00622BF2">
        <w:rPr>
          <w:rFonts w:cs="Times New Roman"/>
          <w:bCs/>
        </w:rPr>
        <w:t>)</w:t>
      </w:r>
      <w:r w:rsidRPr="00622BF2">
        <w:rPr>
          <w:rFonts w:cs="Times New Roman"/>
          <w:bCs/>
          <w:vertAlign w:val="subscript"/>
        </w:rPr>
        <w:t>3</w:t>
      </w:r>
      <w:r w:rsidRPr="00622BF2">
        <w:rPr>
          <w:rFonts w:cs="Times New Roman"/>
          <w:bCs/>
        </w:rPr>
        <w:t>][Cu</w:t>
      </w:r>
      <w:r w:rsidRPr="00622BF2">
        <w:rPr>
          <w:rFonts w:cs="Times New Roman"/>
          <w:bCs/>
          <w:i/>
          <w:vertAlign w:val="subscript"/>
        </w:rPr>
        <w:t>x</w:t>
      </w:r>
      <w:r w:rsidRPr="00622BF2">
        <w:rPr>
          <w:rFonts w:cs="Times New Roman"/>
          <w:bCs/>
        </w:rPr>
        <w:t>Cd</w:t>
      </w:r>
      <w:r w:rsidRPr="00622BF2">
        <w:rPr>
          <w:rFonts w:cs="Times New Roman"/>
          <w:bCs/>
          <w:vertAlign w:val="subscript"/>
        </w:rPr>
        <w:t>1−</w:t>
      </w:r>
      <w:r w:rsidRPr="00622BF2">
        <w:rPr>
          <w:rFonts w:cs="Times New Roman"/>
          <w:bCs/>
          <w:i/>
          <w:vertAlign w:val="subscript"/>
        </w:rPr>
        <w:t>x</w:t>
      </w:r>
      <w:r w:rsidRPr="00622BF2">
        <w:rPr>
          <w:rFonts w:cs="Times New Roman"/>
          <w:bCs/>
        </w:rPr>
        <w:t>(HCOO)</w:t>
      </w:r>
      <w:r w:rsidRPr="00622BF2">
        <w:rPr>
          <w:rFonts w:cs="Times New Roman"/>
          <w:bCs/>
          <w:vertAlign w:val="subscript"/>
        </w:rPr>
        <w:t>3</w:t>
      </w:r>
      <w:r w:rsidRPr="00622BF2">
        <w:rPr>
          <w:rFonts w:cs="Times New Roman"/>
          <w:bCs/>
        </w:rPr>
        <w:t>]</w:t>
      </w:r>
      <w:r w:rsidRPr="00622BF2">
        <w:rPr>
          <w:rFonts w:cs="Times New Roman" w:hint="eastAsia"/>
          <w:bCs/>
        </w:rPr>
        <w:t>系列</w:t>
      </w:r>
      <w:r w:rsidRPr="00622BF2">
        <w:rPr>
          <w:rFonts w:cs="Times New Roman" w:hint="eastAsia"/>
          <w:bCs/>
          <w:spacing w:val="2"/>
        </w:rPr>
        <w:t>（图</w:t>
      </w:r>
      <w:r w:rsidRPr="00622BF2">
        <w:rPr>
          <w:rFonts w:cs="Times New Roman"/>
          <w:bCs/>
          <w:spacing w:val="2"/>
        </w:rPr>
        <w:t>1.</w:t>
      </w:r>
      <w:r w:rsidR="00C34C32">
        <w:rPr>
          <w:rFonts w:cs="Times New Roman"/>
          <w:bCs/>
          <w:spacing w:val="2"/>
        </w:rPr>
        <w:t>10</w:t>
      </w:r>
      <w:r w:rsidRPr="00622BF2">
        <w:rPr>
          <w:rFonts w:cs="Times New Roman" w:hint="eastAsia"/>
          <w:bCs/>
          <w:spacing w:val="2"/>
        </w:rPr>
        <w:t>左）</w:t>
      </w:r>
      <w:r w:rsidRPr="00622BF2">
        <w:rPr>
          <w:rFonts w:cs="Times New Roman" w:hint="eastAsia"/>
          <w:bCs/>
        </w:rPr>
        <w:t>，不同</w:t>
      </w:r>
      <w:r w:rsidRPr="00622BF2">
        <w:rPr>
          <w:rFonts w:cs="Times New Roman"/>
          <w:bCs/>
        </w:rPr>
        <w:t>Cu/Cd</w:t>
      </w:r>
      <w:r w:rsidRPr="00622BF2">
        <w:rPr>
          <w:rFonts w:cs="Times New Roman" w:hint="eastAsia"/>
          <w:bCs/>
        </w:rPr>
        <w:t>比例可以调节材料的电多极有序态</w:t>
      </w:r>
      <w:r w:rsidRPr="00D82A5B">
        <w:rPr>
          <w:rFonts w:cs="Times New Roman"/>
          <w:bCs/>
        </w:rPr>
        <w:fldChar w:fldCharType="begin">
          <w:fldData xml:space="preserve">PEVuZE5vdGU+PENpdGU+PEF1dGhvcj5FdmFuczwvQXV0aG9yPjxZZWFyPjIwMTY8L1llYXI+PFJl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==
</w:fldData>
        </w:fldChar>
      </w:r>
      <w:r w:rsidR="00967E36">
        <w:rPr>
          <w:rFonts w:cs="Times New Roman"/>
          <w:bCs/>
        </w:rPr>
        <w:instrText xml:space="preserve"> ADDIN EN.CITE </w:instrText>
      </w:r>
      <w:r w:rsidR="00967E36">
        <w:rPr>
          <w:rFonts w:cs="Times New Roman"/>
          <w:bCs/>
        </w:rPr>
        <w:fldChar w:fldCharType="begin">
          <w:fldData xml:space="preserve">PEVuZE5vdGU+PENpdGU+PEF1dGhvcj5FdmFuczwvQXV0aG9yPjxZZWFyPjIwMTY8L1llYXI+PFJl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==
</w:fldData>
        </w:fldChar>
      </w:r>
      <w:r w:rsidR="00967E36">
        <w:rPr>
          <w:rFonts w:cs="Times New Roman"/>
          <w:bCs/>
        </w:rPr>
        <w:instrText xml:space="preserve"> ADDIN EN.CITE.DATA </w:instrText>
      </w:r>
      <w:r w:rsidR="00967E36">
        <w:rPr>
          <w:rFonts w:cs="Times New Roman"/>
          <w:bCs/>
        </w:rPr>
      </w:r>
      <w:r w:rsidR="00967E36">
        <w:rPr>
          <w:rFonts w:cs="Times New Roman"/>
          <w:bCs/>
        </w:rPr>
        <w:fldChar w:fldCharType="end"/>
      </w:r>
      <w:r w:rsidRPr="00D82A5B">
        <w:rPr>
          <w:rFonts w:cs="Times New Roman"/>
          <w:bCs/>
        </w:rPr>
      </w:r>
      <w:r w:rsidRPr="00D82A5B">
        <w:rPr>
          <w:rFonts w:cs="Times New Roman"/>
          <w:bCs/>
        </w:rPr>
        <w:fldChar w:fldCharType="separate"/>
      </w:r>
      <w:r w:rsidR="00A168C0" w:rsidRPr="00A168C0">
        <w:rPr>
          <w:rFonts w:cs="Times New Roman"/>
          <w:bCs/>
          <w:noProof/>
          <w:vertAlign w:val="superscript"/>
        </w:rPr>
        <w:t>[</w:t>
      </w:r>
      <w:hyperlink w:anchor="_ENREF_128" w:tooltip="Evans, 2016 #595" w:history="1">
        <w:r w:rsidR="00DF2A2B" w:rsidRPr="00A168C0">
          <w:rPr>
            <w:rFonts w:cs="Times New Roman"/>
            <w:bCs/>
            <w:noProof/>
            <w:vertAlign w:val="superscript"/>
          </w:rPr>
          <w:t>128</w:t>
        </w:r>
      </w:hyperlink>
      <w:r w:rsidR="00A168C0" w:rsidRPr="00A168C0">
        <w:rPr>
          <w:rFonts w:cs="Times New Roman"/>
          <w:bCs/>
          <w:noProof/>
          <w:vertAlign w:val="superscript"/>
        </w:rPr>
        <w:t>]</w:t>
      </w:r>
      <w:r w:rsidRPr="00D82A5B">
        <w:rPr>
          <w:rFonts w:cs="Times New Roman"/>
          <w:bCs/>
        </w:rPr>
        <w:fldChar w:fldCharType="end"/>
      </w:r>
      <w:r w:rsidRPr="00622BF2">
        <w:rPr>
          <w:rFonts w:cs="Times New Roman" w:hint="eastAsia"/>
          <w:bCs/>
        </w:rPr>
        <w:t>。他们也研究了相应的</w:t>
      </w:r>
      <w:r w:rsidRPr="00622BF2">
        <w:rPr>
          <w:rFonts w:cs="Times New Roman"/>
          <w:bCs/>
        </w:rPr>
        <w:t>Cu−M</w:t>
      </w:r>
      <w:r w:rsidRPr="00622BF2">
        <w:rPr>
          <w:rFonts w:cs="Times New Roman" w:hint="eastAsia"/>
          <w:bCs/>
          <w:spacing w:val="2"/>
        </w:rPr>
        <w:t>（图</w:t>
      </w:r>
      <w:r w:rsidRPr="00622BF2">
        <w:rPr>
          <w:rFonts w:cs="Times New Roman"/>
          <w:bCs/>
          <w:spacing w:val="2"/>
        </w:rPr>
        <w:t>1.</w:t>
      </w:r>
      <w:r w:rsidR="00C34C32">
        <w:rPr>
          <w:rFonts w:cs="Times New Roman"/>
          <w:bCs/>
          <w:spacing w:val="2"/>
        </w:rPr>
        <w:t>10</w:t>
      </w:r>
      <w:r w:rsidRPr="00622BF2">
        <w:rPr>
          <w:rFonts w:cs="Times New Roman" w:hint="eastAsia"/>
          <w:bCs/>
          <w:spacing w:val="2"/>
        </w:rPr>
        <w:t>右）</w:t>
      </w:r>
      <w:r w:rsidRPr="00D82A5B">
        <w:rPr>
          <w:rFonts w:cs="Times New Roman"/>
          <w:bCs/>
          <w:spacing w:val="2"/>
        </w:rPr>
        <w:fldChar w:fldCharType="begin"/>
      </w:r>
      <w:r w:rsidR="00967E36">
        <w:rPr>
          <w:rFonts w:cs="Times New Roman"/>
          <w:bCs/>
          <w:spacing w:val="2"/>
        </w:rPr>
        <w:instrText xml:space="preserve"> ADDIN EN.CITE &lt;EndNote&gt;&lt;Cite&gt;&lt;Author&gt;Donlan&lt;/Author&gt;&lt;Year&gt;2017&lt;/Year&gt;&lt;RecNum&gt;596&lt;/RecNum&gt;&lt;DisplayText&gt;&lt;style face="superscript"&gt;[129]&lt;/style&gt;&lt;/DisplayText&gt;&lt;record&gt;&lt;rec-number&gt;596&lt;/rec-number&gt;&lt;foreign-keys&gt;&lt;key app="EN" db-id="5dw29t2apwvft0exwd75x5fdd5tet2va52at"&gt;596&lt;/key&gt;&lt;/foreign-keys&gt;&lt;ref-type name="Journal Article"&gt;17&lt;/ref-type&gt;&lt;contributors&gt;&lt;authors&gt;&lt;author&gt;Donlan, E. A.&lt;/author&gt;&lt;author&gt;Bostrom, H. L. B.&lt;/author&gt;&lt;author&gt;Geddes, H. S.&lt;/author&gt;&lt;author&gt;Reynolds, E. M.&lt;/author&gt;&lt;author&gt;Goodwin, A. L.&lt;/author&gt;&lt;/authors&gt;&lt;/contributors&gt;&lt;auth-address&gt;Department of Chemistry, University of Oxford, Inorganic Chemistry Laboratory, South Parks Road, Oxford OX1 3QR, UK. andrew.goodwin@chem.ox.ac.uk.&lt;/auth-address&gt;&lt;titles&gt;&lt;title&gt;Compositional Nanodomain Formation in Hybrid Formate Perovskites&lt;/title&gt;&lt;secondary-title&gt;Chem Commun&lt;/secondary-title&gt;&lt;alt-title&gt;Chemical communications&lt;/alt-title&gt;&lt;/titles&gt;&lt;periodical&gt;&lt;full-title&gt;Chemical Communications&lt;/full-title&gt;&lt;abbr-1&gt;Chem Commun&lt;/abbr-1&gt;&lt;abbr-2&gt;Chem. Commun.&lt;/abbr-2&gt;&lt;/periodical&gt;&lt;alt-periodical&gt;&lt;full-title&gt;Chemical Communications&lt;/full-title&gt;&lt;abbr-1&gt;Chem Commun&lt;/abbr-1&gt;&lt;abbr-2&gt;Chem. Commun.&lt;/abbr-2&gt;&lt;/alt-periodical&gt;&lt;pages&gt;11233-11236&lt;/pages&gt;&lt;volume&gt;53&lt;/volume&gt;&lt;number&gt;81&lt;/number&gt;&lt;keywords&gt;&lt;keyword&gt;phonon properties&lt;/keyword&gt;&lt;keyword&gt;phase-transition&lt;/keyword&gt;&lt;keyword&gt;metal&lt;/keyword&gt;&lt;keyword&gt;ferroelectricity&lt;/keyword&gt;&lt;keyword&gt;order&lt;/keyword&gt;&lt;keyword&gt;framework&lt;/keyword&gt;&lt;keyword&gt;crystals&lt;/keyword&gt;&lt;keyword&gt;disorder&lt;/keyword&gt;&lt;keyword&gt;ni&lt;/keyword&gt;&lt;/keywords&gt;&lt;dates&gt;&lt;year&gt;2017&lt;/year&gt;&lt;pub-dates&gt;&lt;date&gt;Oct 18&lt;/date&gt;&lt;/pub-dates&gt;&lt;/dates&gt;&lt;isbn&gt;1364-548X (Electronic)&amp;#xD;1359-7345 (Linking)&lt;/isbn&gt;&lt;accession-num&gt;28956886&lt;/accession-num&gt;&lt;urls&gt;&lt;related-urls&gt;&lt;url&gt;http://www.ncbi.nlm.nih.gov/pubmed/28956886&lt;/url&gt;&lt;/related-urls&gt;&lt;/urls&gt;&lt;electronic-resource-num&gt;10.1039/c7cc06928f&lt;/electronic-resource-num&gt;&lt;language&gt;English&lt;/language&gt;&lt;/record&gt;&lt;/Cite&gt;&lt;/EndNote&gt;</w:instrText>
      </w:r>
      <w:r w:rsidRPr="00D82A5B">
        <w:rPr>
          <w:rFonts w:cs="Times New Roman"/>
          <w:bCs/>
          <w:spacing w:val="2"/>
        </w:rPr>
        <w:fldChar w:fldCharType="separate"/>
      </w:r>
      <w:r w:rsidR="00A168C0" w:rsidRPr="00A168C0">
        <w:rPr>
          <w:rFonts w:cs="Times New Roman"/>
          <w:bCs/>
          <w:noProof/>
          <w:spacing w:val="2"/>
          <w:vertAlign w:val="superscript"/>
        </w:rPr>
        <w:t>[</w:t>
      </w:r>
      <w:hyperlink w:anchor="_ENREF_129" w:tooltip="Donlan, 2017 #596" w:history="1">
        <w:r w:rsidR="00DF2A2B" w:rsidRPr="00A168C0">
          <w:rPr>
            <w:rFonts w:cs="Times New Roman"/>
            <w:bCs/>
            <w:noProof/>
            <w:spacing w:val="2"/>
            <w:vertAlign w:val="superscript"/>
          </w:rPr>
          <w:t>129</w:t>
        </w:r>
      </w:hyperlink>
      <w:r w:rsidR="00A168C0" w:rsidRPr="00A168C0">
        <w:rPr>
          <w:rFonts w:cs="Times New Roman"/>
          <w:bCs/>
          <w:noProof/>
          <w:spacing w:val="2"/>
          <w:vertAlign w:val="superscript"/>
        </w:rPr>
        <w:t>]</w:t>
      </w:r>
      <w:r w:rsidRPr="00D82A5B">
        <w:rPr>
          <w:rFonts w:cs="Times New Roman"/>
          <w:bCs/>
          <w:spacing w:val="2"/>
        </w:rPr>
        <w:fldChar w:fldCharType="end"/>
      </w:r>
      <w:r w:rsidRPr="00622BF2">
        <w:rPr>
          <w:rFonts w:cs="Times New Roman" w:hint="eastAsia"/>
          <w:bCs/>
        </w:rPr>
        <w:t>和</w:t>
      </w:r>
      <w:r w:rsidRPr="00622BF2">
        <w:rPr>
          <w:rFonts w:cs="Times New Roman"/>
          <w:bCs/>
        </w:rPr>
        <w:t>Mn</w:t>
      </w:r>
      <w:r w:rsidRPr="00622BF2">
        <w:rPr>
          <w:rFonts w:cs="Times New Roman"/>
          <w:bCs/>
          <w:vertAlign w:val="superscript"/>
        </w:rPr>
        <w:t>II</w:t>
      </w:r>
      <w:r w:rsidR="007A441F" w:rsidRPr="00622BF2">
        <w:rPr>
          <w:rFonts w:cs="Times New Roman"/>
          <w:bCs/>
        </w:rPr>
        <w:t>−Fe</w:t>
      </w:r>
      <w:r w:rsidR="007A441F" w:rsidRPr="00622BF2">
        <w:rPr>
          <w:rFonts w:cs="Times New Roman"/>
          <w:bCs/>
          <w:vertAlign w:val="superscript"/>
        </w:rPr>
        <w:t>III</w:t>
      </w:r>
      <w:r w:rsidRPr="00622BF2">
        <w:rPr>
          <w:rFonts w:cs="Times New Roman" w:hint="eastAsia"/>
          <w:bCs/>
        </w:rPr>
        <w:t>钙钛矿</w:t>
      </w:r>
      <w:r w:rsidRPr="00D82A5B">
        <w:rPr>
          <w:rFonts w:cs="Times New Roman"/>
          <w:bCs/>
        </w:rPr>
        <w:fldChar w:fldCharType="begin">
          <w:fldData xml:space="preserve">PEVuZE5vdGU+PENpdGU+PEF1dGhvcj5Cb3N0cm9tPC9BdXRob3I+PFllYXI+MjAxOTwvWWVhcj48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==
</w:fldData>
        </w:fldChar>
      </w:r>
      <w:r w:rsidR="00967E36">
        <w:rPr>
          <w:rFonts w:cs="Times New Roman"/>
          <w:bCs/>
        </w:rPr>
        <w:instrText xml:space="preserve"> ADDIN EN.CITE </w:instrText>
      </w:r>
      <w:r w:rsidR="00967E36">
        <w:rPr>
          <w:rFonts w:cs="Times New Roman"/>
          <w:bCs/>
        </w:rPr>
        <w:fldChar w:fldCharType="begin">
          <w:fldData xml:space="preserve">PEVuZE5vdGU+PENpdGU+PEF1dGhvcj5Cb3N0cm9tPC9BdXRob3I+PFllYXI+MjAxOTwvWWVhcj48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==
</w:fldData>
        </w:fldChar>
      </w:r>
      <w:r w:rsidR="00967E36">
        <w:rPr>
          <w:rFonts w:cs="Times New Roman"/>
          <w:bCs/>
        </w:rPr>
        <w:instrText xml:space="preserve"> ADDIN EN.CITE.DATA </w:instrText>
      </w:r>
      <w:r w:rsidR="00967E36">
        <w:rPr>
          <w:rFonts w:cs="Times New Roman"/>
          <w:bCs/>
        </w:rPr>
      </w:r>
      <w:r w:rsidR="00967E36">
        <w:rPr>
          <w:rFonts w:cs="Times New Roman"/>
          <w:bCs/>
        </w:rPr>
        <w:fldChar w:fldCharType="end"/>
      </w:r>
      <w:r w:rsidRPr="00D82A5B">
        <w:rPr>
          <w:rFonts w:cs="Times New Roman"/>
          <w:bCs/>
        </w:rPr>
      </w:r>
      <w:r w:rsidRPr="00D82A5B">
        <w:rPr>
          <w:rFonts w:cs="Times New Roman"/>
          <w:bCs/>
        </w:rPr>
        <w:fldChar w:fldCharType="separate"/>
      </w:r>
      <w:r w:rsidR="00A168C0" w:rsidRPr="00A168C0">
        <w:rPr>
          <w:rFonts w:cs="Times New Roman"/>
          <w:bCs/>
          <w:noProof/>
          <w:vertAlign w:val="superscript"/>
        </w:rPr>
        <w:t>[</w:t>
      </w:r>
      <w:hyperlink w:anchor="_ENREF_130" w:tooltip="Bostrom, 2019 #597" w:history="1">
        <w:r w:rsidR="00DF2A2B" w:rsidRPr="00A168C0">
          <w:rPr>
            <w:rFonts w:cs="Times New Roman"/>
            <w:bCs/>
            <w:noProof/>
            <w:vertAlign w:val="superscript"/>
          </w:rPr>
          <w:t>130</w:t>
        </w:r>
      </w:hyperlink>
      <w:r w:rsidR="00A168C0" w:rsidRPr="00A168C0">
        <w:rPr>
          <w:rFonts w:cs="Times New Roman"/>
          <w:bCs/>
          <w:noProof/>
          <w:vertAlign w:val="superscript"/>
        </w:rPr>
        <w:t>]</w:t>
      </w:r>
      <w:r w:rsidRPr="00D82A5B">
        <w:rPr>
          <w:rFonts w:cs="Times New Roman"/>
          <w:bCs/>
        </w:rPr>
        <w:fldChar w:fldCharType="end"/>
      </w:r>
      <w:r w:rsidRPr="00622BF2">
        <w:rPr>
          <w:rFonts w:cs="Times New Roman" w:hint="eastAsia"/>
          <w:bCs/>
        </w:rPr>
        <w:t>固溶体的物相随混合金属组成的变化。</w:t>
      </w:r>
    </w:p>
    <w:p w14:paraId="40A4009D" w14:textId="5920F5A1" w:rsidR="00B6454C" w:rsidRPr="00622BF2" w:rsidRDefault="00B6454C" w:rsidP="00AC494E">
      <w:pPr>
        <w:ind w:firstLine="480"/>
      </w:pPr>
      <w:r w:rsidRPr="00622BF2">
        <w:rPr>
          <w:rFonts w:hint="eastAsia"/>
        </w:rPr>
        <w:t>此前，我们系统研究了</w:t>
      </w:r>
      <w:r w:rsidRPr="00622BF2">
        <w:t>[C(NH</w:t>
      </w:r>
      <w:r w:rsidRPr="00622BF2">
        <w:rPr>
          <w:vertAlign w:val="subscript"/>
        </w:rPr>
        <w:t>2</w:t>
      </w:r>
      <w:r w:rsidRPr="00622BF2">
        <w:t>)</w:t>
      </w:r>
      <w:r w:rsidRPr="00622BF2">
        <w:rPr>
          <w:vertAlign w:val="subscript"/>
        </w:rPr>
        <w:t>3</w:t>
      </w:r>
      <w:r w:rsidRPr="00622BF2">
        <w:t>][M(HCOO)</w:t>
      </w:r>
      <w:r w:rsidRPr="00622BF2">
        <w:rPr>
          <w:vertAlign w:val="subscript"/>
        </w:rPr>
        <w:t>3</w:t>
      </w:r>
      <w:r w:rsidRPr="00622BF2">
        <w:t>]</w:t>
      </w:r>
      <w:r w:rsidRPr="00622BF2">
        <w:rPr>
          <w:rFonts w:hint="eastAsia"/>
        </w:rPr>
        <w:t>（</w:t>
      </w:r>
      <w:r w:rsidRPr="00622BF2">
        <w:t>guaM</w:t>
      </w:r>
      <w:r w:rsidRPr="00622BF2">
        <w:rPr>
          <w:rFonts w:hint="eastAsia"/>
        </w:rPr>
        <w:t>）的</w:t>
      </w:r>
      <w:r w:rsidRPr="00622BF2">
        <w:t>Mn−Cu</w:t>
      </w:r>
      <w:r w:rsidRPr="00622BF2">
        <w:rPr>
          <w:rFonts w:hint="eastAsia"/>
        </w:rPr>
        <w:t>、</w:t>
      </w:r>
      <w:r w:rsidRPr="00622BF2">
        <w:t>Co−Cu</w:t>
      </w:r>
      <w:r w:rsidRPr="00622BF2">
        <w:rPr>
          <w:rFonts w:hint="eastAsia"/>
        </w:rPr>
        <w:t>等体系的磁性，由于</w:t>
      </w:r>
      <w:r w:rsidRPr="00622BF2">
        <w:t>Mn</w:t>
      </w:r>
      <w:r w:rsidRPr="00622BF2">
        <w:rPr>
          <w:vertAlign w:val="superscript"/>
        </w:rPr>
        <w:t>2+</w:t>
      </w:r>
      <w:r w:rsidRPr="00622BF2">
        <w:t>/Co</w:t>
      </w:r>
      <w:r w:rsidRPr="00622BF2">
        <w:rPr>
          <w:vertAlign w:val="superscript"/>
        </w:rPr>
        <w:t>2+</w:t>
      </w:r>
      <w:r w:rsidRPr="00622BF2">
        <w:rPr>
          <w:rFonts w:hint="eastAsia"/>
        </w:rPr>
        <w:t>与</w:t>
      </w:r>
      <w:r w:rsidRPr="00622BF2">
        <w:t>Cu</w:t>
      </w:r>
      <w:r w:rsidRPr="00622BF2">
        <w:rPr>
          <w:vertAlign w:val="superscript"/>
        </w:rPr>
        <w:t>2+</w:t>
      </w:r>
      <w:r w:rsidRPr="00622BF2">
        <w:rPr>
          <w:rFonts w:hint="eastAsia"/>
        </w:rPr>
        <w:t>自旋大小、磁各向异性和相互耦合作用的差别，这些固溶体表现出未补偿反铁磁作用所引起的亚铁磁性和复杂的交流磁化率的响应</w:t>
      </w:r>
      <w:r w:rsidRPr="00D82A5B">
        <w:fldChar w:fldCharType="begin"/>
      </w:r>
      <w:r w:rsidR="00967E36">
        <w:instrText xml:space="preserve"> ADDIN EN.CITE &lt;EndNote&gt;&lt;Cite&gt;&lt;Author&gt;Zhao&lt;/Author&gt;&lt;Year&gt;2021&lt;/Year&gt;&lt;RecNum&gt;514&lt;/RecNum&gt;&lt;DisplayText&gt;&lt;style face="superscript"&gt;[46]&lt;/style&gt;&lt;/DisplayText&gt;&lt;record&gt;&lt;rec-number&gt;514&lt;/rec-number&gt;&lt;foreign-keys&gt;&lt;key app="EN" db-id="5dw29t2apwvft0exwd75x5fdd5tet2va52at"&gt;514&lt;/key&gt;&lt;/foreign-keys&gt;&lt;ref-type name="Journal Article"&gt;17&lt;/ref-type&gt;&lt;contributors&gt;&lt;authors&gt;&lt;author&gt;Zhao, Yin-Hua&lt;/author&gt;&lt;author&gt;Liu, Shu&lt;/author&gt;&lt;author&gt;Xiong, Li-Hui&lt;/author&gt;&lt;author&gt;Fan, Hui-Min&lt;/author&gt;&lt;author&gt;Wang, Bing-Wu&lt;/author&gt;&lt;author&gt;Jiang, Shang-Da&lt;/author&gt;&lt;author&gt;Wang, Zhe-Ming&lt;/author&gt;&lt;author&gt;Gao, Song&lt;/author&gt;&lt;/authors&gt;&lt;/contributors&gt;&lt;titles&gt;&lt;title&gt;The Materials of Ammonium Metal Formate Framework: Structures, Phase Transitions and Functionalities&lt;/title&gt;&lt;secondary-title&gt;SCIENTIA SINICA Chimica&lt;/secondary-title&gt;&lt;alt-title&gt;- SCIENTIA SINICA Chimica&lt;/alt-title&gt;&lt;/titles&gt;&lt;periodical&gt;&lt;full-title&gt;SCIENTIA SINICA Chimica&lt;/full-title&gt;&lt;abbr-1&gt;SCI SIN Chim&lt;/abbr-1&gt;&lt;abbr-2&gt;SCI. SIN. Chim.&lt;/abbr-2&gt;&lt;/periodical&gt;&lt;alt-periodical&gt;&lt;full-title&gt;- SCIENTIA SINICA Chimica&lt;/full-title&gt;&lt;/alt-periodical&gt;&lt;pages&gt;410-439&lt;/pages&gt;&lt;volume&gt;51&lt;/volume&gt;&lt;number&gt;4&lt;/number&gt;&lt;dates&gt;&lt;year&gt;2021&lt;/year&gt;&lt;/dates&gt;&lt;isbn&gt;1674-7224&lt;/isbn&gt;&lt;urls&gt;&lt;/urls&gt;&lt;electronic-resource-num&gt;10.1360/ssc-2020-0189&lt;/electronic-resource-num&gt;&lt;/record&gt;&lt;/Cite&gt;&lt;/EndNote&gt;</w:instrText>
      </w:r>
      <w:r w:rsidRPr="00D82A5B">
        <w:fldChar w:fldCharType="separate"/>
      </w:r>
      <w:r w:rsidR="00A168C0" w:rsidRPr="00A168C0">
        <w:rPr>
          <w:noProof/>
          <w:vertAlign w:val="superscript"/>
        </w:rPr>
        <w:t>[</w:t>
      </w:r>
      <w:hyperlink w:anchor="_ENREF_46" w:tooltip="Zhao, 2021 #514" w:history="1">
        <w:r w:rsidR="00DF2A2B" w:rsidRPr="00A168C0">
          <w:rPr>
            <w:noProof/>
            <w:vertAlign w:val="superscript"/>
          </w:rPr>
          <w:t>46</w:t>
        </w:r>
      </w:hyperlink>
      <w:r w:rsidR="00A168C0" w:rsidRPr="00A168C0">
        <w:rPr>
          <w:noProof/>
          <w:vertAlign w:val="superscript"/>
        </w:rPr>
        <w:t>]</w:t>
      </w:r>
      <w:r w:rsidRPr="00D82A5B">
        <w:fldChar w:fldCharType="end"/>
      </w:r>
      <w:r w:rsidRPr="00622BF2">
        <w:rPr>
          <w:rFonts w:hint="eastAsia"/>
        </w:rPr>
        <w:t>。将少量的三价金属离子如</w:t>
      </w:r>
      <w:r w:rsidRPr="00622BF2">
        <w:t>Al</w:t>
      </w:r>
      <w:r w:rsidRPr="00622BF2">
        <w:rPr>
          <w:vertAlign w:val="superscript"/>
        </w:rPr>
        <w:t>3+</w:t>
      </w:r>
      <w:r w:rsidRPr="00622BF2">
        <w:rPr>
          <w:rFonts w:hint="eastAsia"/>
        </w:rPr>
        <w:t>、</w:t>
      </w:r>
      <w:r w:rsidRPr="00622BF2">
        <w:t>In</w:t>
      </w:r>
      <w:r w:rsidRPr="00622BF2">
        <w:rPr>
          <w:vertAlign w:val="superscript"/>
        </w:rPr>
        <w:t>3+</w:t>
      </w:r>
      <w:r w:rsidRPr="00622BF2">
        <w:rPr>
          <w:rFonts w:hint="eastAsia"/>
        </w:rPr>
        <w:t>、</w:t>
      </w:r>
      <w:r w:rsidRPr="00622BF2">
        <w:t>Er</w:t>
      </w:r>
      <w:r w:rsidRPr="00622BF2">
        <w:rPr>
          <w:vertAlign w:val="superscript"/>
        </w:rPr>
        <w:t>3+</w:t>
      </w:r>
      <w:r w:rsidRPr="00622BF2">
        <w:rPr>
          <w:rFonts w:hint="eastAsia"/>
        </w:rPr>
        <w:t>和</w:t>
      </w:r>
      <w:r w:rsidRPr="00622BF2">
        <w:t>Eu</w:t>
      </w:r>
      <w:r w:rsidRPr="00622BF2">
        <w:rPr>
          <w:vertAlign w:val="superscript"/>
        </w:rPr>
        <w:t>3+</w:t>
      </w:r>
      <w:r w:rsidRPr="00622BF2">
        <w:rPr>
          <w:rFonts w:hint="eastAsia"/>
        </w:rPr>
        <w:t>掺杂进</w:t>
      </w:r>
      <w:r w:rsidRPr="00622BF2">
        <w:t>dmaMn</w:t>
      </w:r>
      <w:r w:rsidRPr="00622BF2">
        <w:rPr>
          <w:rFonts w:hint="eastAsia"/>
        </w:rPr>
        <w:t>，可以在不改变钙钛矿结构的基础上，对体系的相变温度和发光性质给予调节</w:t>
      </w:r>
      <w:r w:rsidRPr="00D82A5B">
        <w:fldChar w:fldCharType="begin">
          <w:fldData xml:space="preserve">PEVuZE5vdGU+PENpdGU+PEF1dGhvcj5NxIVjemthPC9BdXRob3I+PFllYXI+MjAxNjwvWWVhcj48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</w:fldData>
        </w:fldChar>
      </w:r>
      <w:r w:rsidR="00967E36">
        <w:instrText xml:space="preserve"> ADDIN EN.CITE </w:instrText>
      </w:r>
      <w:r w:rsidR="00967E36">
        <w:fldChar w:fldCharType="begin">
          <w:fldData xml:space="preserve">PEVuZE5vdGU+PENpdGU+PEF1dGhvcj5NxIVjemthPC9BdXRob3I+PFllYXI+MjAxNjwvWWVhcj48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</w:fldData>
        </w:fldChar>
      </w:r>
      <w:r w:rsidR="00967E36">
        <w:instrText xml:space="preserve"> ADDIN EN.CITE.DATA </w:instrText>
      </w:r>
      <w:r w:rsidR="00967E36">
        <w:fldChar w:fldCharType="end"/>
      </w:r>
      <w:r w:rsidRPr="00D82A5B">
        <w:fldChar w:fldCharType="separate"/>
      </w:r>
      <w:r w:rsidR="00A168C0" w:rsidRPr="00A168C0">
        <w:rPr>
          <w:noProof/>
          <w:vertAlign w:val="superscript"/>
        </w:rPr>
        <w:t>[</w:t>
      </w:r>
      <w:hyperlink w:anchor="_ENREF_131" w:tooltip="Mączka, 2016 #598" w:history="1">
        <w:r w:rsidR="00DF2A2B" w:rsidRPr="00A168C0">
          <w:rPr>
            <w:noProof/>
            <w:vertAlign w:val="superscript"/>
          </w:rPr>
          <w:t>131</w:t>
        </w:r>
      </w:hyperlink>
      <w:r w:rsidR="00A168C0" w:rsidRPr="00A168C0">
        <w:rPr>
          <w:noProof/>
          <w:vertAlign w:val="superscript"/>
        </w:rPr>
        <w:t xml:space="preserve">, </w:t>
      </w:r>
      <w:hyperlink w:anchor="_ENREF_132" w:tooltip="Mączka, 2015 #599" w:history="1">
        <w:r w:rsidR="00DF2A2B" w:rsidRPr="00A168C0">
          <w:rPr>
            <w:noProof/>
            <w:vertAlign w:val="superscript"/>
          </w:rPr>
          <w:t>132</w:t>
        </w:r>
      </w:hyperlink>
      <w:r w:rsidR="00A168C0" w:rsidRPr="00A168C0">
        <w:rPr>
          <w:noProof/>
          <w:vertAlign w:val="superscript"/>
        </w:rPr>
        <w:t>]</w:t>
      </w:r>
      <w:r w:rsidRPr="00D82A5B">
        <w:fldChar w:fldCharType="end"/>
      </w:r>
      <w:r w:rsidRPr="00622BF2">
        <w:rPr>
          <w:rFonts w:hint="eastAsia"/>
        </w:rPr>
        <w:t>。对手性类钙钛矿体系</w:t>
      </w:r>
      <w:r w:rsidRPr="00622BF2">
        <w:t>[NH</w:t>
      </w:r>
      <w:r w:rsidRPr="00622BF2">
        <w:rPr>
          <w:vertAlign w:val="subscript"/>
        </w:rPr>
        <w:t>4</w:t>
      </w:r>
      <w:r w:rsidRPr="00622BF2">
        <w:t>][M(HCOO)</w:t>
      </w:r>
      <w:r w:rsidRPr="00622BF2">
        <w:rPr>
          <w:vertAlign w:val="subscript"/>
        </w:rPr>
        <w:t>3</w:t>
      </w:r>
      <w:r w:rsidRPr="00622BF2">
        <w:t>]</w:t>
      </w:r>
      <w:r w:rsidRPr="00622BF2">
        <w:rPr>
          <w:rFonts w:hint="eastAsia"/>
        </w:rPr>
        <w:t>（</w:t>
      </w:r>
      <w:r w:rsidRPr="00622BF2">
        <w:t>amM</w:t>
      </w:r>
      <w:r w:rsidRPr="00622BF2">
        <w:rPr>
          <w:rFonts w:hint="eastAsia"/>
        </w:rPr>
        <w:t>）</w:t>
      </w:r>
      <w:r w:rsidRPr="00622BF2">
        <w:rPr>
          <w:rFonts w:hint="eastAsia"/>
          <w:spacing w:val="2"/>
        </w:rPr>
        <w:t>（图</w:t>
      </w:r>
      <w:r w:rsidR="005B56E9">
        <w:rPr>
          <w:rFonts w:hint="eastAsia"/>
          <w:spacing w:val="2"/>
        </w:rPr>
        <w:t>1</w:t>
      </w:r>
      <w:r w:rsidR="005B56E9">
        <w:rPr>
          <w:spacing w:val="2"/>
        </w:rPr>
        <w:t>.</w:t>
      </w:r>
      <w:r>
        <w:rPr>
          <w:spacing w:val="2"/>
        </w:rPr>
        <w:t>11</w:t>
      </w:r>
      <w:r w:rsidRPr="00622BF2">
        <w:rPr>
          <w:rFonts w:hint="eastAsia"/>
          <w:spacing w:val="2"/>
        </w:rPr>
        <w:t>）</w:t>
      </w:r>
      <w:r w:rsidRPr="00622BF2">
        <w:rPr>
          <w:rFonts w:hint="eastAsia"/>
        </w:rPr>
        <w:t>，我们也较早系统研究了</w:t>
      </w:r>
      <w:r w:rsidRPr="00622BF2">
        <w:t>Mn−Zn</w:t>
      </w:r>
      <w:r w:rsidRPr="00622BF2">
        <w:rPr>
          <w:rFonts w:hint="eastAsia"/>
        </w:rPr>
        <w:t>、</w:t>
      </w:r>
      <w:r w:rsidRPr="00622BF2">
        <w:t>Co−Zn</w:t>
      </w:r>
      <w:r w:rsidRPr="00622BF2">
        <w:rPr>
          <w:rFonts w:hint="eastAsia"/>
        </w:rPr>
        <w:t>、</w:t>
      </w:r>
      <w:r w:rsidRPr="00622BF2">
        <w:t>Mn−Co</w:t>
      </w:r>
      <w:r w:rsidRPr="00622BF2">
        <w:rPr>
          <w:rFonts w:hint="eastAsia"/>
        </w:rPr>
        <w:t>、</w:t>
      </w:r>
      <w:r w:rsidRPr="00622BF2">
        <w:t>Mn−Cu</w:t>
      </w:r>
      <w:r w:rsidRPr="00622BF2">
        <w:rPr>
          <w:rFonts w:hint="eastAsia"/>
        </w:rPr>
        <w:t>、</w:t>
      </w:r>
      <w:r w:rsidRPr="00622BF2">
        <w:t>Mn−Mg</w:t>
      </w:r>
      <w:r w:rsidRPr="00622BF2">
        <w:rPr>
          <w:rFonts w:hint="eastAsia"/>
        </w:rPr>
        <w:t>等混合金属固溶体</w:t>
      </w:r>
      <w:r w:rsidRPr="00D82A5B">
        <w:fldChar w:fldCharType="begin">
          <w:fldData xml:space="preserve">PEVuZE5vdGU+PENpdGU+PEF1dGhvcj5aaGFvPC9BdXRob3I+PFllYXI+MjAyMTwvWWVhcj48UmVj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</w:fldData>
        </w:fldChar>
      </w:r>
      <w:r w:rsidR="00967E36">
        <w:instrText xml:space="preserve"> ADDIN EN.CITE </w:instrText>
      </w:r>
      <w:r w:rsidR="00967E36">
        <w:fldChar w:fldCharType="begin">
          <w:fldData xml:space="preserve">PEVuZE5vdGU+PENpdGU+PEF1dGhvcj5aaGFvPC9BdXRob3I+PFllYXI+MjAyMTwvWWVhcj48UmVj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</w:fldData>
        </w:fldChar>
      </w:r>
      <w:r w:rsidR="00967E36">
        <w:instrText xml:space="preserve"> ADDIN EN.CITE.DATA </w:instrText>
      </w:r>
      <w:r w:rsidR="00967E36">
        <w:fldChar w:fldCharType="end"/>
      </w:r>
      <w:r w:rsidRPr="00D82A5B">
        <w:fldChar w:fldCharType="separate"/>
      </w:r>
      <w:r w:rsidR="00A168C0" w:rsidRPr="00A168C0">
        <w:rPr>
          <w:noProof/>
          <w:vertAlign w:val="superscript"/>
        </w:rPr>
        <w:t>[</w:t>
      </w:r>
      <w:hyperlink w:anchor="_ENREF_46" w:tooltip="Zhao, 2021 #514" w:history="1">
        <w:r w:rsidR="00DF2A2B" w:rsidRPr="00A168C0">
          <w:rPr>
            <w:noProof/>
            <w:vertAlign w:val="superscript"/>
          </w:rPr>
          <w:t>46</w:t>
        </w:r>
      </w:hyperlink>
      <w:r w:rsidR="00A168C0" w:rsidRPr="00A168C0">
        <w:rPr>
          <w:noProof/>
          <w:vertAlign w:val="superscript"/>
        </w:rPr>
        <w:t xml:space="preserve">, </w:t>
      </w:r>
      <w:hyperlink w:anchor="_ENREF_119" w:tooltip="Wang, November, 2011 #586" w:history="1">
        <w:r w:rsidR="00DF2A2B" w:rsidRPr="00A168C0">
          <w:rPr>
            <w:noProof/>
            <w:vertAlign w:val="superscript"/>
          </w:rPr>
          <w:t>119</w:t>
        </w:r>
      </w:hyperlink>
      <w:r w:rsidR="00A168C0" w:rsidRPr="00A168C0">
        <w:rPr>
          <w:noProof/>
          <w:vertAlign w:val="superscript"/>
        </w:rPr>
        <w:t xml:space="preserve">, </w:t>
      </w:r>
      <w:hyperlink w:anchor="_ENREF_123" w:tooltip="Xu, October, 2010 #590" w:history="1">
        <w:r w:rsidR="00DF2A2B" w:rsidRPr="00A168C0">
          <w:rPr>
            <w:noProof/>
            <w:vertAlign w:val="superscript"/>
          </w:rPr>
          <w:t>123</w:t>
        </w:r>
      </w:hyperlink>
      <w:r w:rsidR="00A168C0" w:rsidRPr="00A168C0">
        <w:rPr>
          <w:noProof/>
          <w:vertAlign w:val="superscript"/>
        </w:rPr>
        <w:t xml:space="preserve">, </w:t>
      </w:r>
      <w:hyperlink w:anchor="_ENREF_133" w:tooltip="Shang, October, 2012 #600" w:history="1">
        <w:r w:rsidR="00DF2A2B" w:rsidRPr="00A168C0">
          <w:rPr>
            <w:noProof/>
            <w:vertAlign w:val="superscript"/>
          </w:rPr>
          <w:t>133</w:t>
        </w:r>
      </w:hyperlink>
      <w:r w:rsidR="00A168C0" w:rsidRPr="00A168C0">
        <w:rPr>
          <w:noProof/>
          <w:vertAlign w:val="superscript"/>
        </w:rPr>
        <w:t>]</w:t>
      </w:r>
      <w:r w:rsidRPr="00D82A5B">
        <w:fldChar w:fldCharType="end"/>
      </w:r>
      <w:r w:rsidRPr="00622BF2">
        <w:rPr>
          <w:rFonts w:hint="eastAsia"/>
        </w:rPr>
        <w:t>。由于不同金属离子本身磁性质的差别</w:t>
      </w:r>
      <w:r w:rsidRPr="00622BF2">
        <w:rPr>
          <w:rFonts w:hint="eastAsia"/>
        </w:rPr>
        <w:lastRenderedPageBreak/>
        <w:t>导致磁相互作用解耦、磁逾渗等复杂的磁性行为；不同金属离子的大小和质量对结构相变温度有很大的影响，如</w:t>
      </w:r>
      <w:r w:rsidRPr="00622BF2">
        <w:t>amMn−Zn</w:t>
      </w:r>
      <w:r w:rsidRPr="00622BF2">
        <w:rPr>
          <w:rFonts w:hint="eastAsia"/>
        </w:rPr>
        <w:t>系列中，结构相变温度随</w:t>
      </w:r>
      <w:r w:rsidRPr="00622BF2">
        <w:t>Mn</w:t>
      </w:r>
      <w:r w:rsidRPr="00622BF2">
        <w:rPr>
          <w:rFonts w:hint="eastAsia"/>
        </w:rPr>
        <w:t>的含量呈线性增加</w:t>
      </w:r>
      <w:r w:rsidRPr="00622BF2">
        <w:rPr>
          <w:rFonts w:hint="eastAsia"/>
          <w:spacing w:val="2"/>
        </w:rPr>
        <w:t>（图</w:t>
      </w:r>
      <w:r w:rsidRPr="00622BF2">
        <w:rPr>
          <w:spacing w:val="2"/>
        </w:rPr>
        <w:t>1.</w:t>
      </w:r>
      <w:r>
        <w:rPr>
          <w:spacing w:val="2"/>
        </w:rPr>
        <w:t>11</w:t>
      </w:r>
      <w:r w:rsidRPr="00622BF2">
        <w:rPr>
          <w:rFonts w:hint="eastAsia"/>
          <w:spacing w:val="2"/>
        </w:rPr>
        <w:t>左）</w:t>
      </w:r>
      <w:r w:rsidRPr="00622BF2">
        <w:rPr>
          <w:rFonts w:hint="eastAsia"/>
        </w:rPr>
        <w:t>；而</w:t>
      </w:r>
      <w:r w:rsidRPr="00622BF2">
        <w:t>amMn−Cu</w:t>
      </w:r>
      <w:r w:rsidRPr="00622BF2">
        <w:rPr>
          <w:rFonts w:hint="eastAsia"/>
        </w:rPr>
        <w:t>系列则表现了多种相变形式，源于两端</w:t>
      </w:r>
      <w:r w:rsidRPr="00622BF2">
        <w:t>Mn</w:t>
      </w:r>
      <w:r w:rsidRPr="00622BF2">
        <w:rPr>
          <w:rFonts w:hint="eastAsia"/>
        </w:rPr>
        <w:t>和</w:t>
      </w:r>
      <w:r w:rsidRPr="00622BF2">
        <w:t>Cu</w:t>
      </w:r>
      <w:r w:rsidRPr="00622BF2">
        <w:rPr>
          <w:rFonts w:hint="eastAsia"/>
        </w:rPr>
        <w:t>纯化合物的不同的结构相变特征，可能存在准同型相界</w:t>
      </w:r>
      <w:r w:rsidRPr="00622BF2">
        <w:rPr>
          <w:rFonts w:hint="eastAsia"/>
          <w:spacing w:val="2"/>
        </w:rPr>
        <w:t>（图</w:t>
      </w:r>
      <w:r w:rsidRPr="00622BF2">
        <w:rPr>
          <w:spacing w:val="2"/>
        </w:rPr>
        <w:t>1.1</w:t>
      </w:r>
      <w:r>
        <w:rPr>
          <w:spacing w:val="2"/>
        </w:rPr>
        <w:t>1</w:t>
      </w:r>
      <w:r w:rsidRPr="00622BF2">
        <w:rPr>
          <w:rFonts w:hint="eastAsia"/>
          <w:spacing w:val="2"/>
        </w:rPr>
        <w:t>右）</w:t>
      </w:r>
      <w:r w:rsidRPr="00622BF2">
        <w:rPr>
          <w:rFonts w:hint="eastAsia"/>
        </w:rPr>
        <w:t>。</w:t>
      </w:r>
    </w:p>
    <w:p w14:paraId="2858E9C0" w14:textId="77777777" w:rsidR="0040067B" w:rsidRPr="00D82A5B" w:rsidRDefault="00520942" w:rsidP="00D82A5B">
      <w:pPr>
        <w:pStyle w:val="2--zhu0"/>
        <w:spacing w:before="163"/>
      </w:pPr>
      <w:r w:rsidRPr="00D82A5B">
        <w:rPr>
          <w:noProof/>
        </w:rPr>
        <w:drawing>
          <wp:inline distT="0" distB="0" distL="0" distR="0" wp14:anchorId="1E0E57D7" wp14:editId="77B2C429">
            <wp:extent cx="4680000" cy="3426775"/>
            <wp:effectExtent l="0" t="0" r="6350" b="2540"/>
            <wp:docPr id="4333284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28469" name="图片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4680000" cy="3426775"/>
                    </a:xfrm>
                    <a:prstGeom prst="rect">
                      <a:avLst/>
                    </a:prstGeom>
                    <a:noFill/>
                    <a:ln>
                      <a:noFill/>
                    </a:ln>
                  </pic:spPr>
                </pic:pic>
              </a:graphicData>
            </a:graphic>
          </wp:inline>
        </w:drawing>
      </w:r>
    </w:p>
    <w:p w14:paraId="760C3A65" w14:textId="6101909F" w:rsidR="0040067B" w:rsidRPr="00D82A5B" w:rsidRDefault="00520942" w:rsidP="00AC494E">
      <w:pPr>
        <w:pStyle w:val="2--zhu"/>
        <w:spacing w:after="163"/>
      </w:pPr>
      <w:r w:rsidRPr="00D82A5B">
        <w:rPr>
          <w:rFonts w:hint="eastAsia"/>
        </w:rPr>
        <w:t>图</w:t>
      </w:r>
      <w:r w:rsidRPr="00D82A5B">
        <w:t>1.</w:t>
      </w:r>
      <w:r w:rsidR="0048216B">
        <w:t>10</w:t>
      </w:r>
      <w:r w:rsidRPr="00D82A5B">
        <w:t xml:space="preserve"> guaCu−Cd</w:t>
      </w:r>
      <w:r w:rsidRPr="00D82A5B">
        <w:rPr>
          <w:rFonts w:hint="eastAsia"/>
        </w:rPr>
        <w:t>的电多极有序态调控和</w:t>
      </w:r>
      <w:r w:rsidRPr="00D82A5B">
        <w:t>guaCu−M</w:t>
      </w:r>
      <w:r w:rsidRPr="00D82A5B">
        <w:rPr>
          <w:rFonts w:hint="eastAsia"/>
        </w:rPr>
        <w:t>的相图及蒙特卡罗模拟的微观结构</w:t>
      </w:r>
    </w:p>
    <w:p w14:paraId="15F0AEB8" w14:textId="77777777" w:rsidR="0040067B" w:rsidRPr="00D82A5B" w:rsidRDefault="00520942" w:rsidP="008C3A9A">
      <w:pPr>
        <w:pStyle w:val="2--zhu0"/>
        <w:spacing w:before="163"/>
      </w:pPr>
      <w:r w:rsidRPr="008C3A9A">
        <w:rPr>
          <w:noProof/>
        </w:rPr>
        <w:drawing>
          <wp:inline distT="0" distB="0" distL="0" distR="0" wp14:anchorId="3E694D14" wp14:editId="1D097A8E">
            <wp:extent cx="5040000" cy="2098250"/>
            <wp:effectExtent l="0" t="0" r="8255" b="0"/>
            <wp:docPr id="5036461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46198" name="图片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040000" cy="2098250"/>
                    </a:xfrm>
                    <a:prstGeom prst="rect">
                      <a:avLst/>
                    </a:prstGeom>
                    <a:noFill/>
                    <a:ln>
                      <a:noFill/>
                    </a:ln>
                  </pic:spPr>
                </pic:pic>
              </a:graphicData>
            </a:graphic>
          </wp:inline>
        </w:drawing>
      </w:r>
    </w:p>
    <w:p w14:paraId="4D6B7893" w14:textId="642EF3FF" w:rsidR="0040067B" w:rsidRPr="00D82A5B" w:rsidRDefault="00520942" w:rsidP="008C3A9A">
      <w:pPr>
        <w:pStyle w:val="2--zhu"/>
        <w:spacing w:after="163"/>
      </w:pPr>
      <w:r w:rsidRPr="00D82A5B">
        <w:rPr>
          <w:rFonts w:hint="eastAsia"/>
        </w:rPr>
        <w:t>图</w:t>
      </w:r>
      <w:r w:rsidRPr="00D82A5B">
        <w:t>1.1</w:t>
      </w:r>
      <w:r w:rsidR="003D415F">
        <w:t>1</w:t>
      </w:r>
      <w:r w:rsidRPr="00D82A5B">
        <w:t xml:space="preserve"> </w:t>
      </w:r>
      <w:r w:rsidRPr="00D82A5B">
        <w:rPr>
          <w:rFonts w:hint="eastAsia"/>
          <w:spacing w:val="2"/>
        </w:rPr>
        <w:t>左：</w:t>
      </w:r>
      <w:r w:rsidRPr="00D82A5B">
        <w:t>amMn−Zn</w:t>
      </w:r>
      <w:r w:rsidRPr="00D82A5B">
        <w:rPr>
          <w:rFonts w:hint="eastAsia"/>
        </w:rPr>
        <w:t>结构相变温度随</w:t>
      </w:r>
      <w:r w:rsidRPr="00D82A5B">
        <w:t>Mn</w:t>
      </w:r>
      <w:r w:rsidRPr="00D82A5B">
        <w:rPr>
          <w:rFonts w:hint="eastAsia"/>
        </w:rPr>
        <w:t>含量的变化，右：</w:t>
      </w:r>
      <w:r w:rsidRPr="00D82A5B">
        <w:t>amMn−Cu</w:t>
      </w:r>
      <w:r w:rsidRPr="00D82A5B">
        <w:rPr>
          <w:rFonts w:hint="eastAsia"/>
        </w:rPr>
        <w:t>系列的相变类型</w:t>
      </w:r>
    </w:p>
    <w:p w14:paraId="4B6F04B9" w14:textId="71B06283" w:rsidR="0040067B" w:rsidRPr="00622BF2" w:rsidRDefault="00520942">
      <w:pPr>
        <w:pStyle w:val="a5"/>
        <w:ind w:firstLine="480"/>
        <w:rPr>
          <w:rFonts w:cs="Times New Roman"/>
          <w:bCs/>
        </w:rPr>
      </w:pPr>
      <w:r w:rsidRPr="00622BF2">
        <w:rPr>
          <w:rFonts w:cs="Times New Roman"/>
          <w:bCs/>
        </w:rPr>
        <w:t>A−</w:t>
      </w:r>
      <w:r w:rsidRPr="00622BF2">
        <w:rPr>
          <w:rFonts w:cs="Times New Roman" w:hint="eastAsia"/>
          <w:bCs/>
        </w:rPr>
        <w:t>位混合铵</w:t>
      </w:r>
      <w:r w:rsidRPr="00622BF2">
        <w:rPr>
          <w:rFonts w:cs="Times New Roman"/>
          <w:bCs/>
        </w:rPr>
        <w:t>AMFF</w:t>
      </w:r>
      <w:r w:rsidRPr="00622BF2">
        <w:rPr>
          <w:rFonts w:cs="Times New Roman" w:hint="eastAsia"/>
          <w:bCs/>
        </w:rPr>
        <w:t>固溶体也有所报道。如我们研究了若干</w:t>
      </w:r>
      <w:r w:rsidRPr="00622BF2">
        <w:rPr>
          <w:rFonts w:cs="Times New Roman"/>
          <w:bCs/>
        </w:rPr>
        <w:t>Mn</w:t>
      </w:r>
      <w:r w:rsidRPr="00622BF2">
        <w:rPr>
          <w:rFonts w:cs="Times New Roman" w:hint="eastAsia"/>
          <w:bCs/>
        </w:rPr>
        <w:t>的混合铵体系</w:t>
      </w:r>
      <w:r w:rsidRPr="00622BF2">
        <w:rPr>
          <w:rFonts w:cs="Times New Roman"/>
          <w:bCs/>
        </w:rPr>
        <w:t>,</w:t>
      </w:r>
      <w:r w:rsidRPr="00622BF2">
        <w:rPr>
          <w:rFonts w:cs="Times New Roman" w:hint="eastAsia"/>
          <w:bCs/>
        </w:rPr>
        <w:t>以</w:t>
      </w:r>
      <w:r w:rsidRPr="00622BF2">
        <w:rPr>
          <w:rFonts w:cs="Times New Roman"/>
          <w:bCs/>
          <w:lang w:val="nb-NO"/>
        </w:rPr>
        <w:t>NH</w:t>
      </w:r>
      <w:r w:rsidRPr="00622BF2">
        <w:rPr>
          <w:rFonts w:cs="Times New Roman"/>
          <w:bCs/>
          <w:vertAlign w:val="subscript"/>
          <w:lang w:val="nb-NO"/>
        </w:rPr>
        <w:t>2</w:t>
      </w:r>
      <w:r w:rsidRPr="00622BF2">
        <w:rPr>
          <w:rFonts w:cs="Times New Roman"/>
          <w:bCs/>
          <w:lang w:val="nb-NO"/>
        </w:rPr>
        <w:t>NH</w:t>
      </w:r>
      <w:r w:rsidRPr="00622BF2">
        <w:rPr>
          <w:rFonts w:cs="Times New Roman"/>
          <w:bCs/>
          <w:vertAlign w:val="subscript"/>
          <w:lang w:val="nb-NO"/>
        </w:rPr>
        <w:t>3</w:t>
      </w:r>
      <w:r w:rsidRPr="00622BF2">
        <w:rPr>
          <w:rFonts w:cs="Times New Roman"/>
          <w:bCs/>
          <w:lang w:val="nb-NO"/>
        </w:rPr>
        <w:t>/CH</w:t>
      </w:r>
      <w:r w:rsidRPr="00622BF2">
        <w:rPr>
          <w:rFonts w:cs="Times New Roman"/>
          <w:bCs/>
          <w:vertAlign w:val="subscript"/>
          <w:lang w:val="nb-NO"/>
        </w:rPr>
        <w:t>3</w:t>
      </w:r>
      <w:r w:rsidRPr="00622BF2">
        <w:rPr>
          <w:rFonts w:cs="Times New Roman"/>
          <w:bCs/>
          <w:lang w:val="nb-NO"/>
        </w:rPr>
        <w:t>NH</w:t>
      </w:r>
      <w:r w:rsidRPr="00622BF2">
        <w:rPr>
          <w:rFonts w:cs="Times New Roman"/>
          <w:bCs/>
          <w:vertAlign w:val="subscript"/>
          <w:lang w:val="nb-NO"/>
        </w:rPr>
        <w:t>3</w:t>
      </w:r>
      <w:r w:rsidRPr="00622BF2">
        <w:rPr>
          <w:rFonts w:cs="Times New Roman" w:hint="eastAsia"/>
          <w:bCs/>
          <w:lang w:val="nb-NO"/>
        </w:rPr>
        <w:t>（</w:t>
      </w:r>
      <w:r w:rsidRPr="00622BF2">
        <w:rPr>
          <w:rFonts w:cs="Times New Roman"/>
          <w:bCs/>
        </w:rPr>
        <w:t>hyz/ma</w:t>
      </w:r>
      <w:r w:rsidRPr="00622BF2">
        <w:rPr>
          <w:rFonts w:cs="Times New Roman" w:hint="eastAsia"/>
          <w:bCs/>
        </w:rPr>
        <w:t>）体系为例</w:t>
      </w:r>
      <w:r w:rsidRPr="00D82A5B">
        <w:rPr>
          <w:rFonts w:cs="Times New Roman"/>
          <w:bCs/>
        </w:rPr>
        <w:fldChar w:fldCharType="begin">
          <w:fldData xml:space="preserve">PEVuZE5vdGU+PENpdGU+PEF1dGhvcj5DaGVuPC9BdXRob3I+PFllYXI+MjAxNTwvWWVhcj48UmVj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</w:fldData>
        </w:fldChar>
      </w:r>
      <w:r w:rsidR="00967E36">
        <w:rPr>
          <w:rFonts w:cs="Times New Roman"/>
          <w:bCs/>
        </w:rPr>
        <w:instrText xml:space="preserve"> ADDIN EN.CITE </w:instrText>
      </w:r>
      <w:r w:rsidR="00967E36">
        <w:rPr>
          <w:rFonts w:cs="Times New Roman"/>
          <w:bCs/>
        </w:rPr>
        <w:fldChar w:fldCharType="begin">
          <w:fldData xml:space="preserve">PEVuZE5vdGU+PENpdGU+PEF1dGhvcj5DaGVuPC9BdXRob3I+PFllYXI+MjAxNTwvWWVhcj48UmVj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</w:fldData>
        </w:fldChar>
      </w:r>
      <w:r w:rsidR="00967E36">
        <w:rPr>
          <w:rFonts w:cs="Times New Roman"/>
          <w:bCs/>
        </w:rPr>
        <w:instrText xml:space="preserve"> ADDIN EN.CITE.DATA </w:instrText>
      </w:r>
      <w:r w:rsidR="00967E36">
        <w:rPr>
          <w:rFonts w:cs="Times New Roman"/>
          <w:bCs/>
        </w:rPr>
      </w:r>
      <w:r w:rsidR="00967E36">
        <w:rPr>
          <w:rFonts w:cs="Times New Roman"/>
          <w:bCs/>
        </w:rPr>
        <w:fldChar w:fldCharType="end"/>
      </w:r>
      <w:r w:rsidRPr="00D82A5B">
        <w:rPr>
          <w:rFonts w:cs="Times New Roman"/>
          <w:bCs/>
        </w:rPr>
      </w:r>
      <w:r w:rsidRPr="00D82A5B">
        <w:rPr>
          <w:rFonts w:cs="Times New Roman"/>
          <w:bCs/>
        </w:rPr>
        <w:fldChar w:fldCharType="separate"/>
      </w:r>
      <w:r w:rsidR="0022266D" w:rsidRPr="0022266D">
        <w:rPr>
          <w:rFonts w:cs="Times New Roman"/>
          <w:bCs/>
          <w:noProof/>
          <w:vertAlign w:val="superscript"/>
        </w:rPr>
        <w:t>[</w:t>
      </w:r>
      <w:hyperlink w:anchor="_ENREF_4" w:tooltip="Chen, 2015 #463" w:history="1">
        <w:r w:rsidR="00DF2A2B" w:rsidRPr="0022266D">
          <w:rPr>
            <w:rFonts w:cs="Times New Roman"/>
            <w:bCs/>
            <w:noProof/>
            <w:vertAlign w:val="superscript"/>
          </w:rPr>
          <w:t>4</w:t>
        </w:r>
      </w:hyperlink>
      <w:r w:rsidR="0022266D" w:rsidRPr="0022266D">
        <w:rPr>
          <w:rFonts w:cs="Times New Roman"/>
          <w:bCs/>
          <w:noProof/>
          <w:vertAlign w:val="superscript"/>
        </w:rPr>
        <w:t>]</w:t>
      </w:r>
      <w:r w:rsidRPr="00D82A5B">
        <w:rPr>
          <w:rFonts w:cs="Times New Roman"/>
          <w:bCs/>
        </w:rPr>
        <w:fldChar w:fldCharType="end"/>
      </w:r>
      <w:r w:rsidRPr="00622BF2">
        <w:rPr>
          <w:rFonts w:cs="Times New Roman" w:hint="eastAsia"/>
          <w:bCs/>
        </w:rPr>
        <w:t>，</w:t>
      </w:r>
      <w:r w:rsidRPr="00622BF2">
        <w:rPr>
          <w:rFonts w:cs="Times New Roman"/>
          <w:bCs/>
        </w:rPr>
        <w:t>[CH</w:t>
      </w:r>
      <w:r w:rsidRPr="00622BF2">
        <w:rPr>
          <w:rFonts w:cs="Times New Roman"/>
          <w:bCs/>
          <w:vertAlign w:val="subscript"/>
        </w:rPr>
        <w:t>3</w:t>
      </w:r>
      <w:r w:rsidRPr="00622BF2">
        <w:rPr>
          <w:rFonts w:cs="Times New Roman"/>
          <w:bCs/>
        </w:rPr>
        <w:t>NH</w:t>
      </w:r>
      <w:r w:rsidRPr="00622BF2">
        <w:rPr>
          <w:rFonts w:cs="Times New Roman"/>
          <w:bCs/>
          <w:vertAlign w:val="subscript"/>
        </w:rPr>
        <w:t>3</w:t>
      </w:r>
      <w:r w:rsidRPr="00622BF2">
        <w:rPr>
          <w:rFonts w:cs="Times New Roman"/>
          <w:bCs/>
        </w:rPr>
        <w:t>][Mn(HCOO)</w:t>
      </w:r>
      <w:r w:rsidRPr="00622BF2">
        <w:rPr>
          <w:rFonts w:cs="Times New Roman"/>
          <w:bCs/>
          <w:vertAlign w:val="subscript"/>
        </w:rPr>
        <w:t>3</w:t>
      </w:r>
      <w:r w:rsidRPr="00622BF2">
        <w:rPr>
          <w:rFonts w:cs="Times New Roman"/>
          <w:bCs/>
        </w:rPr>
        <w:t>]</w:t>
      </w:r>
      <w:r w:rsidRPr="00622BF2">
        <w:rPr>
          <w:rFonts w:cs="Times New Roman" w:hint="eastAsia"/>
          <w:bCs/>
        </w:rPr>
        <w:t>（</w:t>
      </w:r>
      <w:r w:rsidRPr="00622BF2">
        <w:rPr>
          <w:rFonts w:cs="Times New Roman"/>
          <w:bCs/>
        </w:rPr>
        <w:t>maMn</w:t>
      </w:r>
      <w:r w:rsidRPr="00622BF2">
        <w:rPr>
          <w:rFonts w:cs="Times New Roman" w:hint="eastAsia"/>
          <w:bCs/>
        </w:rPr>
        <w:t>）的室温相对称性（空间群</w:t>
      </w:r>
      <w:r w:rsidRPr="00622BF2">
        <w:rPr>
          <w:rFonts w:cs="Times New Roman"/>
          <w:bCs/>
          <w:i/>
        </w:rPr>
        <w:t>P</w:t>
      </w:r>
      <w:r w:rsidR="00EB6F96">
        <w:rPr>
          <w:rFonts w:cs="Times New Roman"/>
          <w:bCs/>
          <w:i/>
        </w:rPr>
        <w:t xml:space="preserve"> </w:t>
      </w:r>
      <w:r w:rsidRPr="00622BF2">
        <w:rPr>
          <w:rFonts w:cs="Times New Roman"/>
          <w:bCs/>
          <w:i/>
        </w:rPr>
        <w:t>nma</w:t>
      </w:r>
      <w:r w:rsidRPr="00622BF2">
        <w:rPr>
          <w:rFonts w:cs="Times New Roman" w:hint="eastAsia"/>
          <w:bCs/>
        </w:rPr>
        <w:t>）与</w:t>
      </w:r>
      <w:r w:rsidRPr="00622BF2">
        <w:rPr>
          <w:rFonts w:cs="Times New Roman"/>
          <w:bCs/>
        </w:rPr>
        <w:t>[NH</w:t>
      </w:r>
      <w:r w:rsidRPr="00622BF2">
        <w:rPr>
          <w:rFonts w:cs="Times New Roman"/>
          <w:bCs/>
          <w:vertAlign w:val="subscript"/>
        </w:rPr>
        <w:t>2</w:t>
      </w:r>
      <w:r w:rsidRPr="00622BF2">
        <w:rPr>
          <w:rFonts w:cs="Times New Roman"/>
          <w:bCs/>
        </w:rPr>
        <w:t>NH</w:t>
      </w:r>
      <w:r w:rsidRPr="00622BF2">
        <w:rPr>
          <w:rFonts w:cs="Times New Roman"/>
          <w:bCs/>
          <w:vertAlign w:val="subscript"/>
        </w:rPr>
        <w:t>3</w:t>
      </w:r>
      <w:r w:rsidRPr="00622BF2">
        <w:rPr>
          <w:rFonts w:cs="Times New Roman"/>
          <w:bCs/>
        </w:rPr>
        <w:t>][Mn(HCOO)</w:t>
      </w:r>
      <w:r w:rsidRPr="00622BF2">
        <w:rPr>
          <w:rFonts w:cs="Times New Roman"/>
          <w:bCs/>
          <w:vertAlign w:val="subscript"/>
        </w:rPr>
        <w:t>3</w:t>
      </w:r>
      <w:r w:rsidRPr="00622BF2">
        <w:rPr>
          <w:rFonts w:cs="Times New Roman"/>
          <w:bCs/>
        </w:rPr>
        <w:t>]</w:t>
      </w:r>
      <w:r w:rsidRPr="00622BF2">
        <w:rPr>
          <w:rFonts w:cs="Times New Roman" w:hint="eastAsia"/>
          <w:bCs/>
        </w:rPr>
        <w:t>（</w:t>
      </w:r>
      <w:r w:rsidRPr="00622BF2">
        <w:rPr>
          <w:rFonts w:cs="Times New Roman"/>
          <w:bCs/>
        </w:rPr>
        <w:t>hyzMn</w:t>
      </w:r>
      <w:r w:rsidRPr="00622BF2">
        <w:rPr>
          <w:rFonts w:cs="Times New Roman" w:hint="eastAsia"/>
          <w:bCs/>
        </w:rPr>
        <w:t>）的高温相相同，但与其低温</w:t>
      </w:r>
      <w:r w:rsidRPr="00622BF2">
        <w:rPr>
          <w:rFonts w:cs="Times New Roman" w:hint="eastAsia"/>
          <w:bCs/>
        </w:rPr>
        <w:lastRenderedPageBreak/>
        <w:t>相（空间群</w:t>
      </w:r>
      <w:r w:rsidRPr="00622BF2">
        <w:rPr>
          <w:rFonts w:cs="Times New Roman"/>
          <w:bCs/>
          <w:i/>
        </w:rPr>
        <w:t>P</w:t>
      </w:r>
      <w:r w:rsidR="00EB6F96">
        <w:rPr>
          <w:rFonts w:cs="Times New Roman"/>
          <w:bCs/>
          <w:i/>
        </w:rPr>
        <w:t xml:space="preserve"> </w:t>
      </w:r>
      <w:r w:rsidRPr="00622BF2">
        <w:rPr>
          <w:rFonts w:cs="Times New Roman"/>
          <w:bCs/>
          <w:i/>
        </w:rPr>
        <w:t>na</w:t>
      </w:r>
      <w:r w:rsidRPr="00622BF2">
        <w:rPr>
          <w:rFonts w:cs="Times New Roman"/>
          <w:bCs/>
        </w:rPr>
        <w:t>2</w:t>
      </w:r>
      <w:r w:rsidRPr="00622BF2">
        <w:rPr>
          <w:rFonts w:cs="Times New Roman"/>
          <w:bCs/>
          <w:vertAlign w:val="subscript"/>
        </w:rPr>
        <w:t>1</w:t>
      </w:r>
      <w:r w:rsidRPr="00622BF2">
        <w:rPr>
          <w:rFonts w:cs="Times New Roman" w:hint="eastAsia"/>
          <w:bCs/>
        </w:rPr>
        <w:t>）不同。在</w:t>
      </w:r>
      <w:r w:rsidRPr="00622BF2">
        <w:rPr>
          <w:rFonts w:cs="Times New Roman"/>
          <w:bCs/>
        </w:rPr>
        <w:t>hyz/ma</w:t>
      </w:r>
      <w:r w:rsidRPr="00622BF2">
        <w:rPr>
          <w:rFonts w:cs="Times New Roman" w:hint="eastAsia"/>
          <w:bCs/>
        </w:rPr>
        <w:t>固溶体体系中，</w:t>
      </w:r>
      <w:r w:rsidR="006F6413">
        <w:rPr>
          <w:rFonts w:cs="Times New Roman" w:hint="eastAsia"/>
          <w:bCs/>
        </w:rPr>
        <w:t>以</w:t>
      </w:r>
      <w:r w:rsidRPr="00622BF2">
        <w:rPr>
          <w:rFonts w:cs="Times New Roman"/>
          <w:bCs/>
        </w:rPr>
        <w:t>NH</w:t>
      </w:r>
      <w:r w:rsidRPr="00622BF2">
        <w:rPr>
          <w:rFonts w:cs="Times New Roman"/>
          <w:bCs/>
          <w:vertAlign w:val="subscript"/>
        </w:rPr>
        <w:t>2</w:t>
      </w:r>
      <w:r w:rsidRPr="00622BF2">
        <w:rPr>
          <w:rFonts w:cs="Times New Roman"/>
          <w:bCs/>
        </w:rPr>
        <w:t>NH</w:t>
      </w:r>
      <w:r w:rsidRPr="00622BF2">
        <w:rPr>
          <w:rFonts w:cs="Times New Roman"/>
          <w:bCs/>
          <w:vertAlign w:val="subscript"/>
        </w:rPr>
        <w:t>3</w:t>
      </w:r>
      <w:r w:rsidRPr="00622BF2">
        <w:rPr>
          <w:rFonts w:cs="Times New Roman"/>
          <w:bCs/>
          <w:vertAlign w:val="superscript"/>
        </w:rPr>
        <w:t>+</w:t>
      </w:r>
      <w:r w:rsidRPr="00622BF2">
        <w:rPr>
          <w:rFonts w:cs="Times New Roman" w:hint="eastAsia"/>
          <w:bCs/>
        </w:rPr>
        <w:t>含量为主的成员表现与</w:t>
      </w:r>
      <w:r w:rsidRPr="00622BF2">
        <w:rPr>
          <w:rFonts w:cs="Times New Roman"/>
          <w:bCs/>
        </w:rPr>
        <w:t>hyzMn</w:t>
      </w:r>
      <w:r w:rsidRPr="00622BF2">
        <w:rPr>
          <w:rFonts w:cs="Times New Roman" w:hint="eastAsia"/>
          <w:bCs/>
        </w:rPr>
        <w:t>相似的铁电相变，随着混合铵中</w:t>
      </w:r>
      <w:r w:rsidRPr="00622BF2">
        <w:rPr>
          <w:rFonts w:cs="Times New Roman"/>
          <w:bCs/>
          <w:lang w:val="nb-NO"/>
        </w:rPr>
        <w:t>CH</w:t>
      </w:r>
      <w:r w:rsidRPr="00622BF2">
        <w:rPr>
          <w:rFonts w:cs="Times New Roman"/>
          <w:bCs/>
          <w:vertAlign w:val="subscript"/>
          <w:lang w:val="nb-NO"/>
        </w:rPr>
        <w:t>3</w:t>
      </w:r>
      <w:r w:rsidRPr="00622BF2">
        <w:rPr>
          <w:rFonts w:cs="Times New Roman"/>
          <w:bCs/>
          <w:lang w:val="nb-NO"/>
        </w:rPr>
        <w:t>NH</w:t>
      </w:r>
      <w:r w:rsidRPr="00622BF2">
        <w:rPr>
          <w:rFonts w:cs="Times New Roman"/>
          <w:bCs/>
          <w:vertAlign w:val="subscript"/>
          <w:lang w:val="nb-NO"/>
        </w:rPr>
        <w:t>3</w:t>
      </w:r>
      <w:r w:rsidRPr="00622BF2">
        <w:rPr>
          <w:rFonts w:cs="Times New Roman"/>
          <w:bCs/>
          <w:vertAlign w:val="superscript"/>
        </w:rPr>
        <w:t>+</w:t>
      </w:r>
      <w:r w:rsidRPr="00622BF2">
        <w:rPr>
          <w:rFonts w:cs="Times New Roman" w:hint="eastAsia"/>
          <w:bCs/>
        </w:rPr>
        <w:t>含量的增加，混合铵化合物低温相中的金属</w:t>
      </w:r>
      <w:r w:rsidRPr="00622BF2">
        <w:rPr>
          <w:rFonts w:cs="Times New Roman"/>
          <w:bCs/>
        </w:rPr>
        <w:t>−</w:t>
      </w:r>
      <w:r w:rsidRPr="00622BF2">
        <w:rPr>
          <w:rFonts w:cs="Times New Roman" w:hint="eastAsia"/>
          <w:bCs/>
        </w:rPr>
        <w:t>甲酸骨架相对于高温相的畸变减小，与相变相关的铵离子的摆动在较低的温度就可以发生，</w:t>
      </w:r>
      <w:r w:rsidRPr="00622BF2">
        <w:rPr>
          <w:rFonts w:cs="Times New Roman"/>
          <w:bCs/>
          <w:i/>
        </w:rPr>
        <w:t>T</w:t>
      </w:r>
      <w:r w:rsidRPr="00622BF2">
        <w:rPr>
          <w:rFonts w:cs="Times New Roman"/>
          <w:bCs/>
          <w:vertAlign w:val="subscript"/>
        </w:rPr>
        <w:t>C</w:t>
      </w:r>
      <w:r w:rsidRPr="00622BF2">
        <w:rPr>
          <w:rFonts w:cs="Times New Roman" w:hint="eastAsia"/>
          <w:bCs/>
        </w:rPr>
        <w:t>可从纯</w:t>
      </w:r>
      <w:r w:rsidRPr="00622BF2">
        <w:rPr>
          <w:rFonts w:cs="Times New Roman"/>
          <w:bCs/>
        </w:rPr>
        <w:t>hyzMn</w:t>
      </w:r>
      <w:r w:rsidRPr="00622BF2">
        <w:rPr>
          <w:rFonts w:cs="Times New Roman" w:hint="eastAsia"/>
          <w:bCs/>
        </w:rPr>
        <w:t>的</w:t>
      </w:r>
      <w:r w:rsidRPr="00622BF2">
        <w:rPr>
          <w:rFonts w:cs="Times New Roman"/>
          <w:bCs/>
        </w:rPr>
        <w:t>355 K</w:t>
      </w:r>
      <w:r w:rsidRPr="00622BF2">
        <w:rPr>
          <w:rFonts w:cs="Times New Roman" w:hint="eastAsia"/>
          <w:bCs/>
        </w:rPr>
        <w:t>降到室温而利于实用。同时，伴随相变，混合铵化合物</w:t>
      </w:r>
      <w:r w:rsidR="006F6413">
        <w:rPr>
          <w:rFonts w:cs="Times New Roman" w:hint="eastAsia"/>
          <w:bCs/>
        </w:rPr>
        <w:t>在</w:t>
      </w:r>
      <w:r w:rsidRPr="00622BF2">
        <w:rPr>
          <w:rFonts w:cs="Times New Roman" w:hint="eastAsia"/>
          <w:bCs/>
        </w:rPr>
        <w:t>热谱和介电谱上的异常都比较弥散。</w:t>
      </w:r>
      <w:r w:rsidRPr="00622BF2">
        <w:rPr>
          <w:rFonts w:cs="Times New Roman"/>
          <w:bCs/>
        </w:rPr>
        <w:t>Cheetham</w:t>
      </w:r>
      <w:r w:rsidRPr="00622BF2">
        <w:rPr>
          <w:rFonts w:cs="Times New Roman" w:hint="eastAsia"/>
          <w:bCs/>
        </w:rPr>
        <w:t>等也研究了混合铵</w:t>
      </w:r>
      <w:r w:rsidRPr="00622BF2">
        <w:rPr>
          <w:rFonts w:cs="Times New Roman"/>
          <w:bCs/>
        </w:rPr>
        <w:t>[NH</w:t>
      </w:r>
      <w:r w:rsidRPr="00622BF2">
        <w:rPr>
          <w:rFonts w:cs="Times New Roman"/>
          <w:bCs/>
          <w:vertAlign w:val="subscript"/>
        </w:rPr>
        <w:t>2</w:t>
      </w:r>
      <w:r w:rsidRPr="00622BF2">
        <w:rPr>
          <w:rFonts w:cs="Times New Roman"/>
          <w:bCs/>
        </w:rPr>
        <w:t>NH</w:t>
      </w:r>
      <w:r w:rsidRPr="00622BF2">
        <w:rPr>
          <w:rFonts w:cs="Times New Roman"/>
          <w:bCs/>
          <w:vertAlign w:val="subscript"/>
        </w:rPr>
        <w:t>3</w:t>
      </w:r>
      <w:r w:rsidRPr="00622BF2">
        <w:rPr>
          <w:rFonts w:cs="Times New Roman"/>
          <w:bCs/>
        </w:rPr>
        <w:t>/NH</w:t>
      </w:r>
      <w:r w:rsidRPr="00622BF2">
        <w:rPr>
          <w:rFonts w:cs="Times New Roman"/>
          <w:bCs/>
          <w:vertAlign w:val="subscript"/>
        </w:rPr>
        <w:t>3</w:t>
      </w:r>
      <w:r w:rsidRPr="00622BF2">
        <w:rPr>
          <w:rFonts w:cs="Times New Roman"/>
          <w:bCs/>
        </w:rPr>
        <w:t>OH][Zn(HCOO)</w:t>
      </w:r>
      <w:r w:rsidRPr="00622BF2">
        <w:rPr>
          <w:rFonts w:cs="Times New Roman"/>
          <w:bCs/>
          <w:vertAlign w:val="subscript"/>
        </w:rPr>
        <w:t>3</w:t>
      </w:r>
      <w:r w:rsidRPr="00622BF2">
        <w:rPr>
          <w:rFonts w:cs="Times New Roman"/>
          <w:bCs/>
        </w:rPr>
        <w:t>]</w:t>
      </w:r>
      <w:r w:rsidRPr="00622BF2">
        <w:rPr>
          <w:rFonts w:cs="Times New Roman" w:hint="eastAsia"/>
          <w:bCs/>
        </w:rPr>
        <w:t>体系的机械性质受到不同比例的</w:t>
      </w:r>
      <w:r w:rsidRPr="00622BF2">
        <w:rPr>
          <w:rFonts w:cs="Times New Roman"/>
          <w:bCs/>
        </w:rPr>
        <w:t>NH</w:t>
      </w:r>
      <w:r w:rsidRPr="00622BF2">
        <w:rPr>
          <w:rFonts w:cs="Times New Roman"/>
          <w:bCs/>
          <w:vertAlign w:val="subscript"/>
        </w:rPr>
        <w:t>2</w:t>
      </w:r>
      <w:r w:rsidRPr="00622BF2">
        <w:rPr>
          <w:rFonts w:cs="Times New Roman"/>
          <w:bCs/>
        </w:rPr>
        <w:t>NH</w:t>
      </w:r>
      <w:r w:rsidRPr="00622BF2">
        <w:rPr>
          <w:rFonts w:cs="Times New Roman"/>
          <w:bCs/>
          <w:vertAlign w:val="subscript"/>
        </w:rPr>
        <w:t>3</w:t>
      </w:r>
      <w:r w:rsidRPr="00622BF2">
        <w:rPr>
          <w:rFonts w:cs="Times New Roman"/>
          <w:bCs/>
        </w:rPr>
        <w:t>/NH</w:t>
      </w:r>
      <w:r w:rsidRPr="00622BF2">
        <w:rPr>
          <w:rFonts w:cs="Times New Roman"/>
          <w:bCs/>
          <w:vertAlign w:val="subscript"/>
        </w:rPr>
        <w:t>3</w:t>
      </w:r>
      <w:r w:rsidRPr="00622BF2">
        <w:rPr>
          <w:rFonts w:cs="Times New Roman"/>
          <w:bCs/>
        </w:rPr>
        <w:t>OH</w:t>
      </w:r>
      <w:r w:rsidRPr="00622BF2">
        <w:rPr>
          <w:rFonts w:cs="Times New Roman" w:hint="eastAsia"/>
          <w:bCs/>
        </w:rPr>
        <w:t>组分的影响</w:t>
      </w:r>
      <w:r w:rsidRPr="00D82A5B">
        <w:rPr>
          <w:rFonts w:cs="Times New Roman"/>
          <w:bCs/>
        </w:rPr>
        <w:fldChar w:fldCharType="begin">
          <w:fldData xml:space="preserve">PEVuZE5vdGU+PENpdGU+PEF1dGhvcj5LaWVzbGljaDwvQXV0aG9yPjxZZWFyPjIwMTY8L1llYXI+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==
</w:fldData>
        </w:fldChar>
      </w:r>
      <w:r w:rsidR="00967E36">
        <w:rPr>
          <w:rFonts w:cs="Times New Roman"/>
          <w:bCs/>
        </w:rPr>
        <w:instrText xml:space="preserve"> ADDIN EN.CITE </w:instrText>
      </w:r>
      <w:r w:rsidR="00967E36">
        <w:rPr>
          <w:rFonts w:cs="Times New Roman"/>
          <w:bCs/>
        </w:rPr>
        <w:fldChar w:fldCharType="begin">
          <w:fldData xml:space="preserve">PEVuZE5vdGU+PENpdGU+PEF1dGhvcj5LaWVzbGljaDwvQXV0aG9yPjxZZWFyPjIwMTY8L1llYXI+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==
</w:fldData>
        </w:fldChar>
      </w:r>
      <w:r w:rsidR="00967E36">
        <w:rPr>
          <w:rFonts w:cs="Times New Roman"/>
          <w:bCs/>
        </w:rPr>
        <w:instrText xml:space="preserve"> ADDIN EN.CITE.DATA </w:instrText>
      </w:r>
      <w:r w:rsidR="00967E36">
        <w:rPr>
          <w:rFonts w:cs="Times New Roman"/>
          <w:bCs/>
        </w:rPr>
      </w:r>
      <w:r w:rsidR="00967E36">
        <w:rPr>
          <w:rFonts w:cs="Times New Roman"/>
          <w:bCs/>
        </w:rPr>
        <w:fldChar w:fldCharType="end"/>
      </w:r>
      <w:r w:rsidRPr="00D82A5B">
        <w:rPr>
          <w:rFonts w:cs="Times New Roman"/>
          <w:bCs/>
        </w:rPr>
      </w:r>
      <w:r w:rsidRPr="00D82A5B">
        <w:rPr>
          <w:rFonts w:cs="Times New Roman"/>
          <w:bCs/>
        </w:rPr>
        <w:fldChar w:fldCharType="separate"/>
      </w:r>
      <w:r w:rsidR="00A168C0" w:rsidRPr="00A168C0">
        <w:rPr>
          <w:rFonts w:cs="Times New Roman"/>
          <w:bCs/>
          <w:noProof/>
          <w:vertAlign w:val="superscript"/>
        </w:rPr>
        <w:t>[</w:t>
      </w:r>
      <w:hyperlink w:anchor="_ENREF_134" w:tooltip="Kieslich, 2016 #601" w:history="1">
        <w:r w:rsidR="00DF2A2B" w:rsidRPr="00A168C0">
          <w:rPr>
            <w:rFonts w:cs="Times New Roman"/>
            <w:bCs/>
            <w:noProof/>
            <w:vertAlign w:val="superscript"/>
          </w:rPr>
          <w:t>134</w:t>
        </w:r>
      </w:hyperlink>
      <w:r w:rsidR="00A168C0" w:rsidRPr="00A168C0">
        <w:rPr>
          <w:rFonts w:cs="Times New Roman"/>
          <w:bCs/>
          <w:noProof/>
          <w:vertAlign w:val="superscript"/>
        </w:rPr>
        <w:t>]</w:t>
      </w:r>
      <w:r w:rsidRPr="00D82A5B">
        <w:rPr>
          <w:rFonts w:cs="Times New Roman"/>
          <w:bCs/>
        </w:rPr>
        <w:fldChar w:fldCharType="end"/>
      </w:r>
      <w:r w:rsidRPr="00622BF2">
        <w:rPr>
          <w:rFonts w:cs="Times New Roman" w:hint="eastAsia"/>
          <w:bCs/>
        </w:rPr>
        <w:t>。</w:t>
      </w:r>
    </w:p>
    <w:p w14:paraId="7D150F0F" w14:textId="510B8935" w:rsidR="0040067B" w:rsidRPr="00622BF2" w:rsidRDefault="00520942">
      <w:pPr>
        <w:pStyle w:val="a5"/>
        <w:ind w:firstLine="480"/>
        <w:rPr>
          <w:rFonts w:cs="Times New Roman"/>
          <w:bCs/>
        </w:rPr>
      </w:pPr>
      <w:r w:rsidRPr="00622BF2">
        <w:rPr>
          <w:rFonts w:cs="Times New Roman" w:hint="eastAsia"/>
          <w:bCs/>
        </w:rPr>
        <w:t>这些研究结果表明，固溶体策略和方法在</w:t>
      </w:r>
      <w:r w:rsidRPr="00622BF2">
        <w:rPr>
          <w:rFonts w:cs="Times New Roman"/>
          <w:bCs/>
        </w:rPr>
        <w:t>AMFF</w:t>
      </w:r>
      <w:r w:rsidRPr="00622BF2">
        <w:rPr>
          <w:rFonts w:cs="Times New Roman" w:hint="eastAsia"/>
          <w:bCs/>
        </w:rPr>
        <w:t>研究中的应用，为</w:t>
      </w:r>
      <w:r w:rsidRPr="00622BF2">
        <w:rPr>
          <w:rFonts w:cs="Times New Roman"/>
          <w:bCs/>
        </w:rPr>
        <w:t>AMFF</w:t>
      </w:r>
      <w:r w:rsidRPr="00622BF2">
        <w:rPr>
          <w:rFonts w:cs="Times New Roman" w:hint="eastAsia"/>
          <w:bCs/>
        </w:rPr>
        <w:t>的结构、功能和性质的拓展和调控，提供新的维度和多样的可能性。不仅可能改善其原有的性质和功能，如磁、电相变临界温度</w:t>
      </w:r>
      <w:r w:rsidR="006F6413">
        <w:rPr>
          <w:rFonts w:cs="Times New Roman" w:hint="eastAsia"/>
          <w:bCs/>
        </w:rPr>
        <w:t>等</w:t>
      </w:r>
      <w:r w:rsidRPr="00622BF2">
        <w:rPr>
          <w:rFonts w:cs="Times New Roman" w:hint="eastAsia"/>
          <w:bCs/>
        </w:rPr>
        <w:t>；也可能带来同种金属或同种铵</w:t>
      </w:r>
      <w:r w:rsidRPr="00622BF2">
        <w:rPr>
          <w:rFonts w:cs="Times New Roman"/>
          <w:bCs/>
        </w:rPr>
        <w:t>AMFF</w:t>
      </w:r>
      <w:r w:rsidRPr="00622BF2">
        <w:rPr>
          <w:rFonts w:cs="Times New Roman" w:hint="eastAsia"/>
          <w:bCs/>
        </w:rPr>
        <w:t>所不具有的新性质、功能、现象和认识，如新的磁、电有序态、相变类型、准同型相界等。但是，目前对固溶体</w:t>
      </w:r>
      <w:r w:rsidRPr="00622BF2">
        <w:rPr>
          <w:rFonts w:cs="Times New Roman"/>
          <w:bCs/>
        </w:rPr>
        <w:t>AMFF</w:t>
      </w:r>
      <w:r w:rsidRPr="00622BF2">
        <w:rPr>
          <w:rFonts w:cs="Times New Roman" w:hint="eastAsia"/>
          <w:bCs/>
        </w:rPr>
        <w:t>材料的研究和报道都十分有限。因此我们认为，开展对混合金属或混合铵</w:t>
      </w:r>
      <w:r w:rsidRPr="00622BF2">
        <w:rPr>
          <w:rFonts w:cs="Times New Roman"/>
          <w:bCs/>
        </w:rPr>
        <w:t>AMFF</w:t>
      </w:r>
      <w:r w:rsidRPr="00622BF2">
        <w:rPr>
          <w:rFonts w:cs="Times New Roman" w:hint="eastAsia"/>
          <w:bCs/>
        </w:rPr>
        <w:t>材料固溶体的系统研究是十分必要的。同时，数百种已知的同种金属和同种铵</w:t>
      </w:r>
      <w:r w:rsidRPr="00622BF2">
        <w:rPr>
          <w:rFonts w:cs="Times New Roman"/>
          <w:bCs/>
        </w:rPr>
        <w:t>AMFF</w:t>
      </w:r>
      <w:r w:rsidRPr="00622BF2">
        <w:rPr>
          <w:rFonts w:cs="Times New Roman" w:hint="eastAsia"/>
          <w:bCs/>
        </w:rPr>
        <w:t>如同无机氧化物一样，为</w:t>
      </w:r>
      <w:r w:rsidRPr="00622BF2">
        <w:rPr>
          <w:rFonts w:cs="Times New Roman"/>
          <w:bCs/>
        </w:rPr>
        <w:t>AMFF</w:t>
      </w:r>
      <w:r w:rsidRPr="00622BF2">
        <w:rPr>
          <w:rFonts w:cs="Times New Roman" w:hint="eastAsia"/>
          <w:bCs/>
        </w:rPr>
        <w:t>材料固溶体研究的开展，提供了具有重要价值和意义的数据和素材。</w:t>
      </w:r>
    </w:p>
    <w:p w14:paraId="26ED33AC" w14:textId="0C3926A2" w:rsidR="0040067B" w:rsidRPr="00622BF2" w:rsidRDefault="00520942" w:rsidP="00DF2A2B">
      <w:pPr>
        <w:pStyle w:val="2"/>
      </w:pPr>
      <w:bookmarkStart w:id="499" w:name="_Toc30750"/>
      <w:bookmarkStart w:id="500" w:name="_Toc178683502"/>
      <w:bookmarkStart w:id="501" w:name="_Toc171021719"/>
      <w:bookmarkStart w:id="502" w:name="_Toc190854833"/>
      <w:bookmarkStart w:id="503" w:name="_Toc207874163"/>
      <w:r w:rsidRPr="00622BF2">
        <w:t xml:space="preserve">1.6 </w:t>
      </w:r>
      <w:r w:rsidRPr="00622BF2">
        <w:rPr>
          <w:rFonts w:hint="eastAsia"/>
        </w:rPr>
        <w:t>本论文的研究工作概要</w:t>
      </w:r>
      <w:bookmarkEnd w:id="499"/>
      <w:bookmarkEnd w:id="500"/>
      <w:bookmarkEnd w:id="501"/>
      <w:bookmarkEnd w:id="502"/>
      <w:bookmarkEnd w:id="503"/>
    </w:p>
    <w:p w14:paraId="74E42466" w14:textId="4627A8E7" w:rsidR="0040067B" w:rsidRPr="00622BF2" w:rsidRDefault="00520942">
      <w:pPr>
        <w:pStyle w:val="a5"/>
        <w:ind w:firstLine="480"/>
        <w:rPr>
          <w:rFonts w:cs="Times New Roman"/>
          <w:bCs/>
        </w:rPr>
      </w:pPr>
      <w:r w:rsidRPr="00622BF2">
        <w:rPr>
          <w:rFonts w:cs="Times New Roman" w:hint="eastAsia"/>
          <w:bCs/>
        </w:rPr>
        <w:t>综上所述，</w:t>
      </w:r>
      <w:r w:rsidRPr="00622BF2">
        <w:rPr>
          <w:rFonts w:cs="Times New Roman"/>
          <w:bCs/>
        </w:rPr>
        <w:t xml:space="preserve"> B−</w:t>
      </w:r>
      <w:r w:rsidRPr="00622BF2">
        <w:rPr>
          <w:rFonts w:cs="Times New Roman" w:hint="eastAsia"/>
          <w:bCs/>
        </w:rPr>
        <w:t>位金属离子对</w:t>
      </w:r>
      <w:r w:rsidRPr="00622BF2">
        <w:rPr>
          <w:rFonts w:cs="Times New Roman"/>
          <w:bCs/>
        </w:rPr>
        <w:t>AMFF</w:t>
      </w:r>
      <w:r w:rsidRPr="00622BF2">
        <w:rPr>
          <w:rFonts w:cs="Times New Roman" w:hint="eastAsia"/>
          <w:bCs/>
        </w:rPr>
        <w:t>材料的结构、相变及相关功能性质有较大影响。本论文以</w:t>
      </w:r>
      <w:r w:rsidR="006F6413">
        <w:rPr>
          <w:rFonts w:cs="Times New Roman" w:hint="eastAsia"/>
          <w:bCs/>
        </w:rPr>
        <w:t>二种</w:t>
      </w:r>
      <w:r w:rsidRPr="00622BF2">
        <w:rPr>
          <w:rFonts w:cs="Times New Roman" w:hint="eastAsia"/>
          <w:bCs/>
        </w:rPr>
        <w:t>铵离子</w:t>
      </w:r>
      <w:r w:rsidRPr="00622BF2">
        <w:rPr>
          <w:rFonts w:cs="Times New Roman"/>
          <w:bCs/>
        </w:rPr>
        <w:t>CH</w:t>
      </w:r>
      <w:r w:rsidRPr="00622BF2">
        <w:rPr>
          <w:rFonts w:cs="Times New Roman"/>
          <w:bCs/>
          <w:vertAlign w:val="subscript"/>
        </w:rPr>
        <w:t>3</w:t>
      </w:r>
      <w:r w:rsidRPr="00622BF2">
        <w:rPr>
          <w:rFonts w:cs="Times New Roman"/>
          <w:bCs/>
        </w:rPr>
        <w:t>CH</w:t>
      </w:r>
      <w:r w:rsidRPr="00622BF2">
        <w:rPr>
          <w:rFonts w:cs="Times New Roman"/>
          <w:bCs/>
          <w:vertAlign w:val="subscript"/>
        </w:rPr>
        <w:t>2</w:t>
      </w:r>
      <w:r w:rsidRPr="00622BF2">
        <w:rPr>
          <w:rFonts w:cs="Times New Roman"/>
          <w:bCs/>
        </w:rPr>
        <w:t>NH</w:t>
      </w:r>
      <w:r w:rsidRPr="00622BF2">
        <w:rPr>
          <w:rFonts w:cs="Times New Roman"/>
          <w:bCs/>
          <w:vertAlign w:val="subscript"/>
        </w:rPr>
        <w:t>3</w:t>
      </w:r>
      <w:r w:rsidRPr="00622BF2">
        <w:rPr>
          <w:rFonts w:cs="Times New Roman"/>
          <w:bCs/>
          <w:vertAlign w:val="superscript"/>
        </w:rPr>
        <w:t>+</w:t>
      </w:r>
      <w:r w:rsidRPr="00622BF2">
        <w:rPr>
          <w:rFonts w:cs="Times New Roman" w:hint="eastAsia"/>
          <w:bCs/>
        </w:rPr>
        <w:t>和</w:t>
      </w:r>
      <w:r w:rsidRPr="00622BF2">
        <w:rPr>
          <w:rFonts w:cs="Times New Roman"/>
          <w:bCs/>
        </w:rPr>
        <w:t>(CH</w:t>
      </w:r>
      <w:r w:rsidRPr="00622BF2">
        <w:rPr>
          <w:rFonts w:cs="Times New Roman"/>
          <w:bCs/>
          <w:vertAlign w:val="subscript"/>
        </w:rPr>
        <w:t>3</w:t>
      </w:r>
      <w:r w:rsidRPr="00622BF2">
        <w:rPr>
          <w:rFonts w:cs="Times New Roman"/>
          <w:bCs/>
        </w:rPr>
        <w:t>)</w:t>
      </w:r>
      <w:r w:rsidRPr="00622BF2">
        <w:rPr>
          <w:rFonts w:cs="Times New Roman"/>
          <w:bCs/>
          <w:vertAlign w:val="subscript"/>
        </w:rPr>
        <w:t>2</w:t>
      </w:r>
      <w:r w:rsidRPr="00622BF2">
        <w:rPr>
          <w:rFonts w:cs="Times New Roman"/>
          <w:bCs/>
        </w:rPr>
        <w:t>NH</w:t>
      </w:r>
      <w:r w:rsidRPr="00622BF2">
        <w:rPr>
          <w:rFonts w:cs="Times New Roman"/>
          <w:bCs/>
          <w:vertAlign w:val="subscript"/>
        </w:rPr>
        <w:t>2</w:t>
      </w:r>
      <w:r w:rsidRPr="00622BF2">
        <w:rPr>
          <w:rFonts w:cs="Times New Roman"/>
          <w:bCs/>
          <w:vertAlign w:val="superscript"/>
        </w:rPr>
        <w:t>+</w:t>
      </w:r>
      <w:r w:rsidRPr="00622BF2">
        <w:rPr>
          <w:rFonts w:cs="Times New Roman" w:hint="eastAsia"/>
          <w:bCs/>
        </w:rPr>
        <w:t>作为模板，研究</w:t>
      </w:r>
      <w:r w:rsidRPr="00622BF2">
        <w:rPr>
          <w:rFonts w:cs="Times New Roman"/>
          <w:bCs/>
        </w:rPr>
        <w:t>B−</w:t>
      </w:r>
      <w:r w:rsidRPr="00622BF2">
        <w:rPr>
          <w:rFonts w:cs="Times New Roman" w:hint="eastAsia"/>
          <w:bCs/>
        </w:rPr>
        <w:t>位混合金属调控</w:t>
      </w:r>
      <w:r w:rsidRPr="00622BF2">
        <w:rPr>
          <w:rFonts w:cs="Times New Roman"/>
          <w:bCs/>
        </w:rPr>
        <w:t>AMFF</w:t>
      </w:r>
      <w:r w:rsidRPr="00622BF2">
        <w:rPr>
          <w:rFonts w:cs="Times New Roman" w:hint="eastAsia"/>
          <w:bCs/>
        </w:rPr>
        <w:t>材料的功能性质。铵离子位于金属</w:t>
      </w:r>
      <w:r w:rsidRPr="00622BF2">
        <w:rPr>
          <w:rFonts w:cs="Times New Roman"/>
          <w:bCs/>
        </w:rPr>
        <w:t>−</w:t>
      </w:r>
      <w:r w:rsidRPr="00622BF2">
        <w:rPr>
          <w:rFonts w:cs="Times New Roman" w:hint="eastAsia"/>
          <w:bCs/>
        </w:rPr>
        <w:t>甲酸骨架中，它们的性质、大小和氢键可以诱导有效形成</w:t>
      </w:r>
      <w:r w:rsidRPr="00622BF2">
        <w:rPr>
          <w:rFonts w:cs="Times New Roman"/>
          <w:bCs/>
        </w:rPr>
        <w:t>AMFF</w:t>
      </w:r>
      <w:r w:rsidRPr="00622BF2">
        <w:rPr>
          <w:rFonts w:cs="Times New Roman" w:hint="eastAsia"/>
          <w:bCs/>
        </w:rPr>
        <w:t>材料。当铵离子固定后，通过</w:t>
      </w:r>
      <w:r w:rsidRPr="00622BF2">
        <w:rPr>
          <w:rFonts w:cs="Times New Roman"/>
          <w:bCs/>
        </w:rPr>
        <w:t>B−</w:t>
      </w:r>
      <w:r w:rsidRPr="00622BF2">
        <w:rPr>
          <w:rFonts w:cs="Times New Roman" w:hint="eastAsia"/>
          <w:bCs/>
        </w:rPr>
        <w:t>位混合金属体系实现对</w:t>
      </w:r>
      <w:r w:rsidRPr="00622BF2">
        <w:rPr>
          <w:rFonts w:cs="Times New Roman"/>
          <w:bCs/>
        </w:rPr>
        <w:t>AMFF</w:t>
      </w:r>
      <w:r w:rsidRPr="00622BF2">
        <w:rPr>
          <w:rFonts w:cs="Times New Roman" w:hint="eastAsia"/>
          <w:bCs/>
        </w:rPr>
        <w:t>性质的有效调控。</w:t>
      </w:r>
      <w:r w:rsidRPr="00622BF2">
        <w:rPr>
          <w:rFonts w:cs="Times New Roman"/>
          <w:bCs/>
        </w:rPr>
        <w:t>Cu</w:t>
      </w:r>
      <w:r w:rsidRPr="00622BF2">
        <w:rPr>
          <w:rFonts w:cs="Times New Roman"/>
          <w:bCs/>
          <w:vertAlign w:val="superscript"/>
        </w:rPr>
        <w:t>2+</w:t>
      </w:r>
      <w:r w:rsidRPr="00622BF2">
        <w:rPr>
          <w:rFonts w:cs="Times New Roman" w:hint="eastAsia"/>
          <w:bCs/>
        </w:rPr>
        <w:t>由于</w:t>
      </w:r>
      <w:r w:rsidRPr="00622BF2">
        <w:rPr>
          <w:rFonts w:cs="Times New Roman"/>
          <w:bCs/>
        </w:rPr>
        <w:t>Jahn−Teller</w:t>
      </w:r>
      <w:r w:rsidRPr="00622BF2">
        <w:rPr>
          <w:rFonts w:cs="Times New Roman" w:hint="eastAsia"/>
          <w:bCs/>
        </w:rPr>
        <w:t>效应，形成拉长的</w:t>
      </w:r>
      <w:r w:rsidRPr="00622BF2">
        <w:rPr>
          <w:rFonts w:cs="Times New Roman"/>
          <w:bCs/>
        </w:rPr>
        <w:t>4+2</w:t>
      </w:r>
      <w:r w:rsidRPr="00622BF2">
        <w:rPr>
          <w:rFonts w:cs="Times New Roman" w:hint="eastAsia"/>
          <w:bCs/>
        </w:rPr>
        <w:t>八面体，因此在</w:t>
      </w:r>
      <w:r w:rsidRPr="00622BF2">
        <w:rPr>
          <w:rFonts w:cs="Times New Roman"/>
          <w:bCs/>
        </w:rPr>
        <w:t>B−</w:t>
      </w:r>
      <w:r w:rsidRPr="00622BF2">
        <w:rPr>
          <w:rFonts w:cs="Times New Roman" w:hint="eastAsia"/>
          <w:bCs/>
        </w:rPr>
        <w:t>位混合金属中引入</w:t>
      </w:r>
      <w:r w:rsidRPr="00622BF2">
        <w:rPr>
          <w:rFonts w:cs="Times New Roman"/>
          <w:bCs/>
        </w:rPr>
        <w:t>Cu</w:t>
      </w:r>
      <w:r w:rsidRPr="00622BF2">
        <w:rPr>
          <w:rFonts w:cs="Times New Roman"/>
          <w:bCs/>
          <w:vertAlign w:val="superscript"/>
        </w:rPr>
        <w:t>2+</w:t>
      </w:r>
      <w:r w:rsidRPr="00622BF2">
        <w:rPr>
          <w:rFonts w:cs="Times New Roman" w:hint="eastAsia"/>
          <w:bCs/>
        </w:rPr>
        <w:t>，形成的</w:t>
      </w:r>
      <w:r w:rsidRPr="00622BF2">
        <w:rPr>
          <w:rFonts w:cs="Times New Roman"/>
          <w:bCs/>
        </w:rPr>
        <w:t>AMFF</w:t>
      </w:r>
      <w:r w:rsidRPr="00622BF2">
        <w:rPr>
          <w:rFonts w:cs="Times New Roman" w:hint="eastAsia"/>
          <w:bCs/>
        </w:rPr>
        <w:t>化合物表现出独特的结构相变特征。为了解这一特性，详细的变温结果研究是必要的。为了进一步了解</w:t>
      </w:r>
      <w:r w:rsidRPr="00622BF2">
        <w:rPr>
          <w:rFonts w:cs="Times New Roman"/>
          <w:bCs/>
        </w:rPr>
        <w:t>B−</w:t>
      </w:r>
      <w:r w:rsidRPr="00622BF2">
        <w:rPr>
          <w:rFonts w:cs="Times New Roman" w:hint="eastAsia"/>
          <w:bCs/>
        </w:rPr>
        <w:t>位混合金属对</w:t>
      </w:r>
      <w:r w:rsidRPr="00622BF2">
        <w:rPr>
          <w:rFonts w:cs="Times New Roman"/>
          <w:bCs/>
        </w:rPr>
        <w:t>AMFF</w:t>
      </w:r>
      <w:r w:rsidRPr="00622BF2">
        <w:rPr>
          <w:rFonts w:cs="Times New Roman" w:hint="eastAsia"/>
          <w:bCs/>
        </w:rPr>
        <w:t>材料结构相变及相变功能发挥的调控作用，研究混合金属</w:t>
      </w:r>
      <w:r w:rsidRPr="00622BF2">
        <w:rPr>
          <w:rFonts w:cs="Times New Roman"/>
          <w:bCs/>
        </w:rPr>
        <w:t>AMFF</w:t>
      </w:r>
      <w:r w:rsidRPr="00622BF2">
        <w:rPr>
          <w:rFonts w:cs="Times New Roman" w:hint="eastAsia"/>
          <w:bCs/>
        </w:rPr>
        <w:t>材料的制备</w:t>
      </w:r>
      <w:r w:rsidR="006F6413">
        <w:rPr>
          <w:rFonts w:cs="Times New Roman" w:hint="eastAsia"/>
          <w:bCs/>
        </w:rPr>
        <w:t>、</w:t>
      </w:r>
      <w:r w:rsidRPr="00622BF2">
        <w:rPr>
          <w:rFonts w:cs="Times New Roman" w:hint="eastAsia"/>
          <w:bCs/>
        </w:rPr>
        <w:t>结构相变和相关的功能性质，可以拓展</w:t>
      </w:r>
      <w:r w:rsidRPr="00622BF2">
        <w:rPr>
          <w:rFonts w:cs="Times New Roman"/>
          <w:bCs/>
        </w:rPr>
        <w:t>AMFF</w:t>
      </w:r>
      <w:r w:rsidRPr="00622BF2">
        <w:rPr>
          <w:rFonts w:cs="Times New Roman" w:hint="eastAsia"/>
          <w:bCs/>
        </w:rPr>
        <w:t>材料的理论和应用研究。</w:t>
      </w:r>
    </w:p>
    <w:p w14:paraId="6F5551DE" w14:textId="77777777" w:rsidR="0040067B" w:rsidRPr="00622BF2" w:rsidRDefault="00520942">
      <w:pPr>
        <w:pStyle w:val="a5"/>
        <w:ind w:firstLine="480"/>
        <w:rPr>
          <w:rFonts w:cs="Times New Roman"/>
          <w:bCs/>
        </w:rPr>
      </w:pPr>
      <w:r w:rsidRPr="00622BF2">
        <w:rPr>
          <w:rFonts w:cs="Times New Roman" w:hint="eastAsia"/>
          <w:bCs/>
        </w:rPr>
        <w:t>本论文工作主要包括以下几个方面：</w:t>
      </w:r>
    </w:p>
    <w:p w14:paraId="37329262" w14:textId="6F2BAFD4" w:rsidR="0040067B" w:rsidRPr="00622BF2" w:rsidRDefault="00520942">
      <w:pPr>
        <w:pStyle w:val="a5"/>
        <w:ind w:firstLine="480"/>
        <w:rPr>
          <w:rFonts w:cs="Times New Roman"/>
          <w:bCs/>
        </w:rPr>
      </w:pPr>
      <w:r w:rsidRPr="00622BF2">
        <w:rPr>
          <w:rFonts w:cs="Times New Roman"/>
          <w:bCs/>
        </w:rPr>
        <w:t>1</w:t>
      </w:r>
      <w:r w:rsidR="00AB19BF" w:rsidRPr="00622BF2">
        <w:rPr>
          <w:rFonts w:cs="Times New Roman" w:hint="eastAsia"/>
          <w:bCs/>
        </w:rPr>
        <w:t>、</w:t>
      </w:r>
      <w:r w:rsidRPr="00622BF2">
        <w:rPr>
          <w:rFonts w:cs="Times New Roman" w:hint="eastAsia"/>
          <w:bCs/>
        </w:rPr>
        <w:t>以</w:t>
      </w:r>
      <w:r w:rsidRPr="00622BF2">
        <w:rPr>
          <w:rFonts w:cs="Times New Roman"/>
          <w:bCs/>
        </w:rPr>
        <w:t>CH</w:t>
      </w:r>
      <w:r w:rsidRPr="00622BF2">
        <w:rPr>
          <w:rFonts w:cs="Times New Roman"/>
          <w:bCs/>
          <w:vertAlign w:val="subscript"/>
        </w:rPr>
        <w:t>3</w:t>
      </w:r>
      <w:r w:rsidRPr="00622BF2">
        <w:rPr>
          <w:rFonts w:cs="Times New Roman"/>
          <w:bCs/>
        </w:rPr>
        <w:t>CH</w:t>
      </w:r>
      <w:r w:rsidRPr="00622BF2">
        <w:rPr>
          <w:rFonts w:cs="Times New Roman"/>
          <w:bCs/>
          <w:vertAlign w:val="subscript"/>
        </w:rPr>
        <w:t>2</w:t>
      </w:r>
      <w:r w:rsidRPr="00622BF2">
        <w:rPr>
          <w:rFonts w:cs="Times New Roman"/>
          <w:bCs/>
        </w:rPr>
        <w:t>NH</w:t>
      </w:r>
      <w:r w:rsidRPr="00622BF2">
        <w:rPr>
          <w:rFonts w:cs="Times New Roman"/>
          <w:bCs/>
          <w:vertAlign w:val="subscript"/>
        </w:rPr>
        <w:t>2</w:t>
      </w:r>
      <w:r w:rsidRPr="00622BF2">
        <w:rPr>
          <w:rFonts w:cs="Times New Roman"/>
          <w:bCs/>
          <w:vertAlign w:val="superscript"/>
        </w:rPr>
        <w:t>+</w:t>
      </w:r>
      <w:r w:rsidRPr="00622BF2">
        <w:rPr>
          <w:rFonts w:cs="Times New Roman"/>
          <w:bCs/>
        </w:rPr>
        <w:t>(eta)</w:t>
      </w:r>
      <w:r w:rsidRPr="00622BF2">
        <w:rPr>
          <w:rFonts w:cs="Times New Roman" w:hint="eastAsia"/>
          <w:bCs/>
        </w:rPr>
        <w:t>为模板合成的</w:t>
      </w:r>
      <w:r w:rsidRPr="00622BF2">
        <w:rPr>
          <w:rFonts w:cs="Times New Roman"/>
          <w:bCs/>
        </w:rPr>
        <w:t>etaCuMn</w:t>
      </w:r>
      <w:r w:rsidRPr="00622BF2">
        <w:rPr>
          <w:rFonts w:cs="Times New Roman" w:hint="eastAsia"/>
          <w:bCs/>
        </w:rPr>
        <w:t>为</w:t>
      </w:r>
      <w:r w:rsidRPr="00622BF2">
        <w:rPr>
          <w:rFonts w:cs="Times New Roman"/>
          <w:bCs/>
        </w:rPr>
        <w:t>(4</w:t>
      </w:r>
      <w:r w:rsidRPr="00622BF2">
        <w:rPr>
          <w:rFonts w:cs="Times New Roman"/>
          <w:bCs/>
          <w:vertAlign w:val="superscript"/>
        </w:rPr>
        <w:t>12</w:t>
      </w:r>
      <w:r w:rsidRPr="00622BF2">
        <w:rPr>
          <w:rFonts w:cs="Times New Roman"/>
          <w:bCs/>
        </w:rPr>
        <w:t>·6</w:t>
      </w:r>
      <w:r w:rsidRPr="00622BF2">
        <w:rPr>
          <w:rFonts w:cs="Times New Roman"/>
          <w:bCs/>
          <w:vertAlign w:val="superscript"/>
        </w:rPr>
        <w:t>3</w:t>
      </w:r>
      <w:r w:rsidRPr="00622BF2">
        <w:rPr>
          <w:rFonts w:cs="Times New Roman"/>
          <w:bCs/>
        </w:rPr>
        <w:t>)</w:t>
      </w:r>
      <w:r w:rsidRPr="00622BF2">
        <w:rPr>
          <w:rFonts w:cs="Times New Roman" w:hint="eastAsia"/>
          <w:bCs/>
        </w:rPr>
        <w:t>骨架拓扑的钙钛矿结构。室温下，</w:t>
      </w:r>
      <w:r w:rsidRPr="00622BF2">
        <w:rPr>
          <w:rFonts w:cs="Times New Roman"/>
          <w:bCs/>
        </w:rPr>
        <w:t>CH</w:t>
      </w:r>
      <w:r w:rsidRPr="00622BF2">
        <w:rPr>
          <w:rFonts w:cs="Times New Roman"/>
          <w:bCs/>
          <w:vertAlign w:val="subscript"/>
        </w:rPr>
        <w:t>3</w:t>
      </w:r>
      <w:r w:rsidRPr="00622BF2">
        <w:rPr>
          <w:rFonts w:cs="Times New Roman"/>
          <w:bCs/>
        </w:rPr>
        <w:t>CH</w:t>
      </w:r>
      <w:r w:rsidRPr="00622BF2">
        <w:rPr>
          <w:rFonts w:cs="Times New Roman"/>
          <w:bCs/>
          <w:vertAlign w:val="subscript"/>
        </w:rPr>
        <w:t>2</w:t>
      </w:r>
      <w:r w:rsidRPr="00622BF2">
        <w:rPr>
          <w:rFonts w:cs="Times New Roman"/>
          <w:bCs/>
        </w:rPr>
        <w:t>NH</w:t>
      </w:r>
      <w:r w:rsidRPr="00622BF2">
        <w:rPr>
          <w:rFonts w:cs="Times New Roman"/>
          <w:bCs/>
          <w:vertAlign w:val="subscript"/>
        </w:rPr>
        <w:t>2</w:t>
      </w:r>
      <w:r w:rsidRPr="00622BF2">
        <w:rPr>
          <w:rFonts w:cs="Times New Roman"/>
          <w:bCs/>
          <w:vertAlign w:val="superscript"/>
        </w:rPr>
        <w:t>+</w:t>
      </w:r>
      <w:r w:rsidRPr="00622BF2">
        <w:rPr>
          <w:rFonts w:cs="Times New Roman" w:hint="eastAsia"/>
          <w:bCs/>
        </w:rPr>
        <w:t>在金属</w:t>
      </w:r>
      <w:r w:rsidRPr="00622BF2">
        <w:rPr>
          <w:rFonts w:cs="Times New Roman"/>
          <w:bCs/>
        </w:rPr>
        <w:t>−</w:t>
      </w:r>
      <w:r w:rsidRPr="00622BF2">
        <w:rPr>
          <w:rFonts w:cs="Times New Roman" w:hint="eastAsia"/>
          <w:bCs/>
        </w:rPr>
        <w:t>甲酸骨架形成的孔道中有序排列，研究</w:t>
      </w:r>
      <w:r w:rsidRPr="00622BF2">
        <w:rPr>
          <w:rFonts w:cs="Times New Roman"/>
          <w:bCs/>
        </w:rPr>
        <w:t>etaCuMn</w:t>
      </w:r>
      <w:r w:rsidRPr="00622BF2">
        <w:rPr>
          <w:rFonts w:cs="Times New Roman" w:hint="eastAsia"/>
          <w:bCs/>
        </w:rPr>
        <w:t>系列中不同</w:t>
      </w:r>
      <w:r w:rsidRPr="00622BF2">
        <w:rPr>
          <w:rFonts w:cs="Times New Roman"/>
          <w:bCs/>
        </w:rPr>
        <w:t>Cu/Mn</w:t>
      </w:r>
      <w:r w:rsidRPr="00622BF2">
        <w:rPr>
          <w:rFonts w:cs="Times New Roman" w:hint="eastAsia"/>
          <w:bCs/>
        </w:rPr>
        <w:t>比例或成分对</w:t>
      </w:r>
      <w:r w:rsidR="006F6413">
        <w:rPr>
          <w:rFonts w:cs="Times New Roman" w:hint="eastAsia"/>
          <w:bCs/>
        </w:rPr>
        <w:t>其结构、</w:t>
      </w:r>
      <w:r w:rsidRPr="00622BF2">
        <w:rPr>
          <w:rFonts w:cs="Times New Roman" w:hint="eastAsia"/>
          <w:bCs/>
        </w:rPr>
        <w:t>相变温度和磁性性质的影响</w:t>
      </w:r>
      <w:r w:rsidR="006F6413">
        <w:rPr>
          <w:rFonts w:cs="Times New Roman" w:hint="eastAsia"/>
          <w:bCs/>
        </w:rPr>
        <w:t>；研究</w:t>
      </w:r>
      <w:r w:rsidRPr="00622BF2">
        <w:rPr>
          <w:rFonts w:cs="Times New Roman"/>
          <w:bCs/>
        </w:rPr>
        <w:t>Cu%</w:t>
      </w:r>
      <w:r w:rsidRPr="00622BF2">
        <w:rPr>
          <w:rFonts w:cs="Times New Roman" w:hint="eastAsia"/>
          <w:bCs/>
        </w:rPr>
        <w:t>的</w:t>
      </w:r>
      <w:r w:rsidR="003444C3">
        <w:rPr>
          <w:rFonts w:cs="Times New Roman" w:hint="eastAsia"/>
          <w:bCs/>
        </w:rPr>
        <w:t>变化</w:t>
      </w:r>
      <w:r w:rsidRPr="00622BF2">
        <w:rPr>
          <w:rFonts w:cs="Times New Roman" w:hint="eastAsia"/>
          <w:bCs/>
        </w:rPr>
        <w:t>，</w:t>
      </w:r>
      <w:r w:rsidRPr="00257810">
        <w:rPr>
          <w:rFonts w:cs="Times New Roman"/>
          <w:bCs/>
          <w:i/>
          <w:iCs/>
        </w:rPr>
        <w:t>T</w:t>
      </w:r>
      <w:r w:rsidRPr="00257810">
        <w:rPr>
          <w:rFonts w:cs="Times New Roman"/>
          <w:bCs/>
          <w:i/>
          <w:iCs/>
          <w:vertAlign w:val="subscript"/>
        </w:rPr>
        <w:t>c</w:t>
      </w:r>
      <w:r w:rsidR="003444C3">
        <w:rPr>
          <w:rFonts w:cs="Times New Roman" w:hint="eastAsia"/>
          <w:bCs/>
        </w:rPr>
        <w:t>的变化情况；研究</w:t>
      </w:r>
      <w:r w:rsidRPr="00622BF2">
        <w:rPr>
          <w:rFonts w:cs="Times New Roman" w:hint="eastAsia"/>
          <w:bCs/>
        </w:rPr>
        <w:t>当</w:t>
      </w:r>
      <w:r w:rsidR="006F6413">
        <w:rPr>
          <w:rFonts w:cs="Times New Roman" w:hint="eastAsia"/>
          <w:bCs/>
        </w:rPr>
        <w:t>高</w:t>
      </w:r>
      <w:r w:rsidRPr="00622BF2">
        <w:rPr>
          <w:rFonts w:cs="Times New Roman"/>
          <w:bCs/>
        </w:rPr>
        <w:t>Cu%</w:t>
      </w:r>
      <w:r w:rsidR="006F6413">
        <w:rPr>
          <w:rFonts w:cs="Times New Roman" w:hint="eastAsia"/>
          <w:bCs/>
        </w:rPr>
        <w:t>浓度时（</w:t>
      </w:r>
      <w:r w:rsidR="006F6413">
        <w:rPr>
          <w:rFonts w:cs="Times New Roman" w:hint="eastAsia"/>
          <w:bCs/>
        </w:rPr>
        <w:t>&gt;</w:t>
      </w:r>
      <w:r w:rsidRPr="00622BF2">
        <w:rPr>
          <w:rFonts w:cs="Times New Roman"/>
          <w:bCs/>
        </w:rPr>
        <w:t>90%</w:t>
      </w:r>
      <w:r w:rsidR="006F6413">
        <w:rPr>
          <w:rFonts w:cs="Times New Roman" w:hint="eastAsia"/>
          <w:bCs/>
        </w:rPr>
        <w:t>）</w:t>
      </w:r>
      <w:r w:rsidRPr="00622BF2">
        <w:rPr>
          <w:rFonts w:cs="Times New Roman" w:hint="eastAsia"/>
          <w:bCs/>
        </w:rPr>
        <w:t>，</w:t>
      </w:r>
      <w:r w:rsidR="006F6413">
        <w:rPr>
          <w:rFonts w:cs="Times New Roman" w:hint="eastAsia"/>
          <w:bCs/>
        </w:rPr>
        <w:t>采用</w:t>
      </w:r>
      <w:r w:rsidRPr="00622BF2">
        <w:rPr>
          <w:rFonts w:cs="Times New Roman" w:hint="eastAsia"/>
          <w:bCs/>
        </w:rPr>
        <w:t>变温</w:t>
      </w:r>
      <w:r w:rsidR="003444C3">
        <w:rPr>
          <w:rFonts w:cs="Times New Roman" w:hint="eastAsia"/>
          <w:bCs/>
        </w:rPr>
        <w:t>XRD</w:t>
      </w:r>
      <w:r w:rsidR="003444C3">
        <w:rPr>
          <w:rFonts w:cs="Times New Roman" w:hint="eastAsia"/>
          <w:bCs/>
        </w:rPr>
        <w:t>手段，揭示</w:t>
      </w:r>
      <w:r w:rsidRPr="00622BF2">
        <w:rPr>
          <w:rFonts w:cs="Times New Roman" w:hint="eastAsia"/>
          <w:bCs/>
        </w:rPr>
        <w:t>形成的</w:t>
      </w:r>
      <w:r w:rsidRPr="00622BF2">
        <w:rPr>
          <w:rFonts w:cs="Times New Roman"/>
          <w:bCs/>
        </w:rPr>
        <w:t xml:space="preserve">etaCuMn </w:t>
      </w:r>
      <w:r w:rsidRPr="00622BF2">
        <w:rPr>
          <w:rFonts w:cs="Times New Roman" w:hint="eastAsia"/>
          <w:bCs/>
        </w:rPr>
        <w:t>发生结构相变</w:t>
      </w:r>
      <w:r w:rsidR="003444C3">
        <w:rPr>
          <w:rFonts w:cs="Times New Roman" w:hint="eastAsia"/>
          <w:bCs/>
        </w:rPr>
        <w:t>情况及</w:t>
      </w:r>
      <w:r w:rsidRPr="00622BF2">
        <w:rPr>
          <w:rFonts w:cs="Times New Roman" w:hint="eastAsia"/>
          <w:bCs/>
        </w:rPr>
        <w:t>相变温度</w:t>
      </w:r>
      <w:r w:rsidR="003444C3">
        <w:rPr>
          <w:rFonts w:cs="Times New Roman" w:hint="eastAsia"/>
          <w:bCs/>
        </w:rPr>
        <w:t>；</w:t>
      </w:r>
      <w:r w:rsidRPr="00622BF2">
        <w:rPr>
          <w:rFonts w:cs="Times New Roman" w:hint="eastAsia"/>
          <w:bCs/>
        </w:rPr>
        <w:t>与纯</w:t>
      </w:r>
      <w:r w:rsidRPr="00622BF2">
        <w:rPr>
          <w:rFonts w:cs="Times New Roman"/>
          <w:bCs/>
        </w:rPr>
        <w:t>etaCu</w:t>
      </w:r>
      <w:r w:rsidRPr="00622BF2">
        <w:rPr>
          <w:rFonts w:cs="Times New Roman" w:hint="eastAsia"/>
          <w:bCs/>
        </w:rPr>
        <w:t>相比，</w:t>
      </w:r>
      <w:r w:rsidRPr="00622BF2">
        <w:rPr>
          <w:rFonts w:cs="Times New Roman"/>
          <w:bCs/>
        </w:rPr>
        <w:t>B−</w:t>
      </w:r>
      <w:r w:rsidRPr="00622BF2">
        <w:rPr>
          <w:rFonts w:cs="Times New Roman" w:hint="eastAsia"/>
          <w:bCs/>
        </w:rPr>
        <w:t>位少量</w:t>
      </w:r>
      <w:r w:rsidRPr="00622BF2">
        <w:rPr>
          <w:rFonts w:cs="Times New Roman"/>
          <w:bCs/>
        </w:rPr>
        <w:t>Mn</w:t>
      </w:r>
      <w:r w:rsidRPr="00622BF2">
        <w:rPr>
          <w:rFonts w:cs="Times New Roman" w:hint="eastAsia"/>
          <w:bCs/>
        </w:rPr>
        <w:t>的引入，对形成</w:t>
      </w:r>
      <w:r w:rsidRPr="00622BF2">
        <w:rPr>
          <w:rFonts w:cs="Times New Roman"/>
          <w:bCs/>
        </w:rPr>
        <w:t>AMFF</w:t>
      </w:r>
      <w:r w:rsidRPr="00622BF2">
        <w:rPr>
          <w:rFonts w:cs="Times New Roman" w:hint="eastAsia"/>
          <w:bCs/>
        </w:rPr>
        <w:t>化合物的结构和磁性产生影响</w:t>
      </w:r>
      <w:r w:rsidR="003444C3">
        <w:rPr>
          <w:rFonts w:cs="Times New Roman" w:hint="eastAsia"/>
          <w:bCs/>
        </w:rPr>
        <w:t>情况；</w:t>
      </w:r>
      <w:r w:rsidRPr="00622BF2">
        <w:rPr>
          <w:rFonts w:cs="Times New Roman" w:hint="eastAsia"/>
          <w:bCs/>
        </w:rPr>
        <w:t>通过单晶磁性测量，确定</w:t>
      </w:r>
      <w:r w:rsidRPr="00622BF2">
        <w:rPr>
          <w:rFonts w:cs="Times New Roman"/>
          <w:bCs/>
        </w:rPr>
        <w:t>etaCu</w:t>
      </w:r>
      <w:r w:rsidRPr="00622BF2">
        <w:rPr>
          <w:rFonts w:cs="Times New Roman" w:hint="eastAsia"/>
          <w:bCs/>
        </w:rPr>
        <w:t>和</w:t>
      </w:r>
      <w:r w:rsidRPr="00622BF2">
        <w:rPr>
          <w:rFonts w:cs="Times New Roman"/>
          <w:bCs/>
        </w:rPr>
        <w:t>etaCu</w:t>
      </w:r>
      <w:r w:rsidRPr="00622BF2">
        <w:rPr>
          <w:rFonts w:cs="Times New Roman"/>
          <w:bCs/>
          <w:vertAlign w:val="subscript"/>
        </w:rPr>
        <w:t>0.98</w:t>
      </w:r>
      <w:r w:rsidRPr="00622BF2">
        <w:rPr>
          <w:rFonts w:cs="Times New Roman"/>
          <w:bCs/>
        </w:rPr>
        <w:t>Mn</w:t>
      </w:r>
      <w:r w:rsidRPr="00622BF2">
        <w:rPr>
          <w:rFonts w:cs="Times New Roman"/>
          <w:bCs/>
          <w:vertAlign w:val="subscript"/>
        </w:rPr>
        <w:t>0.02</w:t>
      </w:r>
      <w:r w:rsidRPr="00622BF2">
        <w:rPr>
          <w:rFonts w:cs="Times New Roman" w:hint="eastAsia"/>
          <w:bCs/>
        </w:rPr>
        <w:t>两个钙钛矿的磁结构。</w:t>
      </w:r>
    </w:p>
    <w:p w14:paraId="2A268043" w14:textId="397E11D3" w:rsidR="0040067B" w:rsidRPr="00D82A5B" w:rsidRDefault="00520942" w:rsidP="00D82A5B">
      <w:pPr>
        <w:ind w:firstLine="480"/>
      </w:pPr>
      <w:r w:rsidRPr="00D82A5B">
        <w:lastRenderedPageBreak/>
        <w:t>2</w:t>
      </w:r>
      <w:bookmarkStart w:id="504" w:name="_Hlk178612144"/>
      <w:r w:rsidR="00AB19BF" w:rsidRPr="00D82A5B">
        <w:rPr>
          <w:rFonts w:hint="eastAsia"/>
        </w:rPr>
        <w:t>、</w:t>
      </w:r>
      <w:r w:rsidRPr="00D82A5B">
        <w:rPr>
          <w:rFonts w:hint="eastAsia"/>
        </w:rPr>
        <w:t>以</w:t>
      </w:r>
      <w:r w:rsidRPr="00D82A5B">
        <w:t>(CH</w:t>
      </w:r>
      <w:r w:rsidRPr="00D82A5B">
        <w:rPr>
          <w:vertAlign w:val="subscript"/>
        </w:rPr>
        <w:t>3</w:t>
      </w:r>
      <w:r w:rsidRPr="00D82A5B">
        <w:t>)</w:t>
      </w:r>
      <w:r w:rsidRPr="00D82A5B">
        <w:rPr>
          <w:vertAlign w:val="subscript"/>
        </w:rPr>
        <w:t>2</w:t>
      </w:r>
      <w:r w:rsidRPr="00D82A5B">
        <w:t>NH</w:t>
      </w:r>
      <w:r w:rsidRPr="00D82A5B">
        <w:rPr>
          <w:vertAlign w:val="subscript"/>
        </w:rPr>
        <w:t>2</w:t>
      </w:r>
      <w:r w:rsidRPr="00D82A5B">
        <w:rPr>
          <w:vertAlign w:val="superscript"/>
        </w:rPr>
        <w:t>+</w:t>
      </w:r>
      <w:r w:rsidRPr="00D82A5B">
        <w:rPr>
          <w:rFonts w:hint="eastAsia"/>
        </w:rPr>
        <w:t>（</w:t>
      </w:r>
      <w:r w:rsidRPr="00D82A5B">
        <w:t>dma</w:t>
      </w:r>
      <w:r w:rsidRPr="00D82A5B">
        <w:rPr>
          <w:rFonts w:hint="eastAsia"/>
        </w:rPr>
        <w:t>）为模板，研究</w:t>
      </w:r>
      <w:r w:rsidRPr="00D82A5B">
        <w:t>B−</w:t>
      </w:r>
      <w:r w:rsidRPr="00D82A5B">
        <w:rPr>
          <w:rFonts w:hint="eastAsia"/>
        </w:rPr>
        <w:t>位混合金属</w:t>
      </w:r>
      <w:r w:rsidRPr="00D82A5B">
        <w:t>[</w:t>
      </w:r>
      <w:r w:rsidR="007E459A">
        <w:rPr>
          <w:rFonts w:hint="eastAsia"/>
        </w:rPr>
        <w:t>(</w:t>
      </w:r>
      <w:r w:rsidR="007E459A">
        <w:t>CH</w:t>
      </w:r>
      <w:r w:rsidR="007E459A" w:rsidRPr="00DF2A2B">
        <w:rPr>
          <w:vertAlign w:val="subscript"/>
        </w:rPr>
        <w:t>3</w:t>
      </w:r>
      <w:r w:rsidR="007E459A">
        <w:t>)</w:t>
      </w:r>
      <w:r w:rsidR="007E459A" w:rsidRPr="00DF2A2B">
        <w:rPr>
          <w:vertAlign w:val="subscript"/>
        </w:rPr>
        <w:t>2</w:t>
      </w:r>
      <w:r w:rsidR="007E459A">
        <w:t>NH</w:t>
      </w:r>
      <w:r w:rsidR="007E459A" w:rsidRPr="00DF2A2B">
        <w:rPr>
          <w:vertAlign w:val="subscript"/>
        </w:rPr>
        <w:t>2</w:t>
      </w:r>
      <w:r w:rsidRPr="00D82A5B">
        <w:t>][</w:t>
      </w:r>
      <w:r w:rsidR="007E459A">
        <w:t>Cu</w:t>
      </w:r>
      <w:r w:rsidR="007E459A" w:rsidRPr="00D82A5B">
        <w:rPr>
          <w:i/>
          <w:vertAlign w:val="subscript"/>
        </w:rPr>
        <w:t>x</w:t>
      </w:r>
      <w:r w:rsidR="007E459A" w:rsidRPr="00D82A5B">
        <w:t>M</w:t>
      </w:r>
      <w:r w:rsidR="007E459A">
        <w:t>n</w:t>
      </w:r>
      <w:r w:rsidR="007E459A" w:rsidRPr="00D82A5B">
        <w:rPr>
          <w:vertAlign w:val="subscript"/>
        </w:rPr>
        <w:t>1</w:t>
      </w:r>
      <w:r w:rsidRPr="00D82A5B">
        <w:rPr>
          <w:vertAlign w:val="subscript"/>
        </w:rPr>
        <w:t>−</w:t>
      </w:r>
      <w:r w:rsidRPr="00D82A5B">
        <w:rPr>
          <w:i/>
          <w:vertAlign w:val="subscript"/>
        </w:rPr>
        <w:t>x</w:t>
      </w:r>
      <w:r w:rsidRPr="00D82A5B">
        <w:t>(HCOO)</w:t>
      </w:r>
      <w:r w:rsidRPr="00D82A5B">
        <w:rPr>
          <w:vertAlign w:val="subscript"/>
        </w:rPr>
        <w:t>3</w:t>
      </w:r>
      <w:r w:rsidRPr="00D82A5B">
        <w:t>]</w:t>
      </w:r>
      <w:r w:rsidRPr="00D82A5B">
        <w:rPr>
          <w:rFonts w:hint="eastAsia"/>
        </w:rPr>
        <w:t>的钙钛矿固溶体系列</w:t>
      </w:r>
      <w:r w:rsidRPr="00D82A5B">
        <w:t>(</w:t>
      </w:r>
      <w:r w:rsidR="007E459A">
        <w:t>dma</w:t>
      </w:r>
      <w:r w:rsidRPr="00D82A5B">
        <w:t>CuMn)</w:t>
      </w:r>
      <w:r w:rsidRPr="00D82A5B">
        <w:rPr>
          <w:rFonts w:hint="eastAsia"/>
        </w:rPr>
        <w:t>的结构磁性</w:t>
      </w:r>
      <w:r w:rsidR="007E459A">
        <w:rPr>
          <w:rFonts w:hint="eastAsia"/>
        </w:rPr>
        <w:t>、介电性质</w:t>
      </w:r>
      <w:r w:rsidRPr="00D82A5B">
        <w:rPr>
          <w:rFonts w:hint="eastAsia"/>
        </w:rPr>
        <w:t>与金属组成关系，获得</w:t>
      </w:r>
      <w:r w:rsidR="003444C3">
        <w:rPr>
          <w:rFonts w:hint="eastAsia"/>
        </w:rPr>
        <w:t>相应的</w:t>
      </w:r>
      <w:r w:rsidRPr="00D82A5B">
        <w:rPr>
          <w:rFonts w:hint="eastAsia"/>
        </w:rPr>
        <w:t>磁相图。</w:t>
      </w:r>
      <w:r w:rsidR="003444C3">
        <w:rPr>
          <w:rFonts w:hint="eastAsia"/>
        </w:rPr>
        <w:t>研究</w:t>
      </w:r>
      <w:r w:rsidRPr="00D82A5B">
        <w:t>Cu−Mn</w:t>
      </w:r>
      <w:r w:rsidRPr="00D82A5B">
        <w:rPr>
          <w:rFonts w:hint="eastAsia"/>
        </w:rPr>
        <w:t>固溶体结构</w:t>
      </w:r>
      <w:r w:rsidR="003444C3">
        <w:rPr>
          <w:rFonts w:hint="eastAsia"/>
        </w:rPr>
        <w:t>的逾渗浓度及其</w:t>
      </w:r>
      <w:r w:rsidRPr="00D82A5B">
        <w:rPr>
          <w:rFonts w:hint="eastAsia"/>
        </w:rPr>
        <w:t>附近发生</w:t>
      </w:r>
      <w:r w:rsidR="003444C3">
        <w:rPr>
          <w:rFonts w:hint="eastAsia"/>
        </w:rPr>
        <w:t>相变情况</w:t>
      </w:r>
      <w:r w:rsidRPr="00D82A5B">
        <w:rPr>
          <w:rFonts w:hint="eastAsia"/>
        </w:rPr>
        <w:t>，其低温</w:t>
      </w:r>
      <w:r w:rsidR="003444C3">
        <w:rPr>
          <w:rFonts w:hint="eastAsia"/>
        </w:rPr>
        <w:t>和高温时的</w:t>
      </w:r>
      <w:r w:rsidRPr="00D82A5B">
        <w:rPr>
          <w:rFonts w:hint="eastAsia"/>
        </w:rPr>
        <w:t>磁性</w:t>
      </w:r>
      <w:r w:rsidR="003444C3">
        <w:rPr>
          <w:rFonts w:hint="eastAsia"/>
        </w:rPr>
        <w:t>行</w:t>
      </w:r>
      <w:r w:rsidRPr="00D82A5B">
        <w:rPr>
          <w:rFonts w:hint="eastAsia"/>
        </w:rPr>
        <w:t>为</w:t>
      </w:r>
      <w:r w:rsidR="003444C3">
        <w:rPr>
          <w:rFonts w:hint="eastAsia"/>
        </w:rPr>
        <w:t>；研究</w:t>
      </w:r>
      <w:r w:rsidRPr="00D82A5B">
        <w:rPr>
          <w:rFonts w:hint="eastAsia"/>
        </w:rPr>
        <w:t>尼尔温度</w:t>
      </w:r>
      <w:r w:rsidRPr="00D82A5B">
        <w:rPr>
          <w:i/>
          <w:iCs/>
        </w:rPr>
        <w:t>T</w:t>
      </w:r>
      <w:r w:rsidRPr="00D82A5B">
        <w:rPr>
          <w:vertAlign w:val="subscript"/>
        </w:rPr>
        <w:t>N</w:t>
      </w:r>
      <w:r w:rsidRPr="00D82A5B">
        <w:rPr>
          <w:rFonts w:hint="eastAsia"/>
        </w:rPr>
        <w:t>，剩磁</w:t>
      </w:r>
      <w:r w:rsidRPr="00D82A5B">
        <w:rPr>
          <w:i/>
          <w:iCs/>
        </w:rPr>
        <w:t>M</w:t>
      </w:r>
      <w:r w:rsidRPr="00D82A5B">
        <w:rPr>
          <w:vertAlign w:val="subscript"/>
        </w:rPr>
        <w:t>R</w:t>
      </w:r>
      <w:r w:rsidRPr="00D82A5B">
        <w:rPr>
          <w:rFonts w:hint="eastAsia"/>
        </w:rPr>
        <w:t>和矫顽场</w:t>
      </w:r>
      <w:r w:rsidRPr="00D82A5B">
        <w:rPr>
          <w:i/>
          <w:iCs/>
        </w:rPr>
        <w:t>H</w:t>
      </w:r>
      <w:r w:rsidRPr="00D82A5B">
        <w:rPr>
          <w:vertAlign w:val="subscript"/>
        </w:rPr>
        <w:t>c</w:t>
      </w:r>
      <w:r w:rsidRPr="00D82A5B">
        <w:rPr>
          <w:rFonts w:hint="eastAsia"/>
        </w:rPr>
        <w:t>，磁性参数</w:t>
      </w:r>
      <w:r w:rsidR="003444C3">
        <w:rPr>
          <w:rFonts w:hint="eastAsia"/>
        </w:rPr>
        <w:t>随</w:t>
      </w:r>
      <w:r w:rsidR="003444C3">
        <w:rPr>
          <w:rFonts w:hint="eastAsia"/>
        </w:rPr>
        <w:t>Cu/Mn</w:t>
      </w:r>
      <w:r w:rsidR="003444C3">
        <w:rPr>
          <w:rFonts w:hint="eastAsia"/>
        </w:rPr>
        <w:t>的变化情况；揭示</w:t>
      </w:r>
      <w:r w:rsidRPr="00D82A5B">
        <w:t>Cu</w:t>
      </w:r>
      <w:r w:rsidRPr="00D82A5B">
        <w:rPr>
          <w:vertAlign w:val="superscript"/>
        </w:rPr>
        <w:t>2+</w:t>
      </w:r>
      <w:r w:rsidRPr="00D82A5B">
        <w:rPr>
          <w:rFonts w:hint="eastAsia"/>
        </w:rPr>
        <w:t>，</w:t>
      </w:r>
      <w:r w:rsidRPr="00D82A5B">
        <w:t>Mn</w:t>
      </w:r>
      <w:r w:rsidRPr="00D82A5B">
        <w:rPr>
          <w:vertAlign w:val="superscript"/>
        </w:rPr>
        <w:t>2+</w:t>
      </w:r>
      <w:r w:rsidRPr="00D82A5B">
        <w:rPr>
          <w:rFonts w:hint="eastAsia"/>
        </w:rPr>
        <w:t>自旋大小，相互耦合作用的差别，导致其体系复杂的磁化行为。</w:t>
      </w:r>
      <w:bookmarkEnd w:id="504"/>
    </w:p>
    <w:p w14:paraId="5B37CC94" w14:textId="06B01E97" w:rsidR="003D415F" w:rsidRDefault="003D415F">
      <w:pPr>
        <w:pStyle w:val="a5"/>
        <w:ind w:firstLine="480"/>
        <w:rPr>
          <w:rFonts w:cs="Times New Roman"/>
          <w:bCs/>
        </w:rPr>
      </w:pPr>
    </w:p>
    <w:p w14:paraId="2D922BA6" w14:textId="5BA139E6" w:rsidR="003D415F" w:rsidRDefault="003D415F">
      <w:pPr>
        <w:pStyle w:val="a5"/>
        <w:ind w:firstLine="480"/>
        <w:rPr>
          <w:rFonts w:cs="Times New Roman"/>
          <w:bCs/>
        </w:rPr>
      </w:pPr>
    </w:p>
    <w:p w14:paraId="771B52EE" w14:textId="6E495E08" w:rsidR="005F527C" w:rsidRDefault="005F527C">
      <w:pPr>
        <w:pStyle w:val="a5"/>
        <w:ind w:firstLine="480"/>
        <w:rPr>
          <w:rFonts w:cs="Times New Roman"/>
          <w:bCs/>
        </w:rPr>
      </w:pPr>
    </w:p>
    <w:p w14:paraId="0FA95690" w14:textId="6E6A9D50" w:rsidR="005F527C" w:rsidRDefault="005F527C">
      <w:pPr>
        <w:pStyle w:val="a5"/>
        <w:ind w:firstLine="480"/>
        <w:rPr>
          <w:rFonts w:cs="Times New Roman"/>
          <w:bCs/>
        </w:rPr>
      </w:pPr>
    </w:p>
    <w:p w14:paraId="0B21FF73" w14:textId="77777777" w:rsidR="005F527C" w:rsidRDefault="005F527C">
      <w:pPr>
        <w:pStyle w:val="a5"/>
        <w:ind w:firstLine="480"/>
        <w:rPr>
          <w:rFonts w:cs="Times New Roman"/>
          <w:bCs/>
        </w:rPr>
      </w:pPr>
    </w:p>
    <w:p w14:paraId="04547A17" w14:textId="32519C25" w:rsidR="005F527C" w:rsidRDefault="005F527C">
      <w:pPr>
        <w:pStyle w:val="a5"/>
        <w:ind w:firstLine="480"/>
        <w:rPr>
          <w:rFonts w:cs="Times New Roman"/>
          <w:bCs/>
        </w:rPr>
      </w:pPr>
    </w:p>
    <w:p w14:paraId="7FE00836" w14:textId="50A7F87A" w:rsidR="005F527C" w:rsidRDefault="005F527C">
      <w:pPr>
        <w:pStyle w:val="a5"/>
        <w:ind w:firstLine="480"/>
        <w:rPr>
          <w:rFonts w:cs="Times New Roman"/>
          <w:bCs/>
        </w:rPr>
      </w:pPr>
    </w:p>
    <w:p w14:paraId="56F439B5" w14:textId="77777777" w:rsidR="005F527C" w:rsidRDefault="005F527C">
      <w:pPr>
        <w:pStyle w:val="a5"/>
        <w:ind w:firstLine="480"/>
        <w:rPr>
          <w:rFonts w:cs="Times New Roman"/>
          <w:bCs/>
        </w:rPr>
      </w:pPr>
    </w:p>
    <w:p w14:paraId="1FF97789" w14:textId="406B8BAD" w:rsidR="005F527C" w:rsidRDefault="005F527C">
      <w:pPr>
        <w:pStyle w:val="a5"/>
        <w:ind w:firstLine="480"/>
        <w:rPr>
          <w:rFonts w:cs="Times New Roman"/>
          <w:bCs/>
        </w:rPr>
      </w:pPr>
    </w:p>
    <w:p w14:paraId="78DA3B91" w14:textId="77777777" w:rsidR="005F527C" w:rsidRDefault="005F527C">
      <w:pPr>
        <w:pStyle w:val="a5"/>
        <w:ind w:firstLine="480"/>
        <w:rPr>
          <w:rFonts w:cs="Times New Roman"/>
          <w:bCs/>
        </w:rPr>
      </w:pPr>
    </w:p>
    <w:p w14:paraId="3CC5B7C5" w14:textId="77777777" w:rsidR="003D415F" w:rsidRPr="00622BF2" w:rsidRDefault="003D415F">
      <w:pPr>
        <w:pStyle w:val="a5"/>
        <w:ind w:firstLine="480"/>
        <w:rPr>
          <w:rFonts w:cs="Times New Roman"/>
          <w:bCs/>
        </w:rPr>
      </w:pPr>
    </w:p>
    <w:p w14:paraId="448423C1" w14:textId="77777777" w:rsidR="00A91981" w:rsidRPr="00622BF2" w:rsidRDefault="00A91981">
      <w:pPr>
        <w:pStyle w:val="a5"/>
        <w:ind w:firstLine="480"/>
        <w:rPr>
          <w:rFonts w:cs="Times New Roman"/>
          <w:bCs/>
        </w:rPr>
      </w:pPr>
    </w:p>
    <w:p w14:paraId="3412DF7E" w14:textId="77777777" w:rsidR="00D13F6F" w:rsidRPr="00D13F6F" w:rsidRDefault="00D13F6F">
      <w:pPr>
        <w:pStyle w:val="a5"/>
        <w:ind w:firstLine="480"/>
        <w:rPr>
          <w:rFonts w:cs="Times New Roman"/>
          <w:bCs/>
        </w:rPr>
        <w:sectPr w:rsidR="00D13F6F" w:rsidRPr="00D13F6F" w:rsidSect="00994663">
          <w:headerReference w:type="even" r:id="rId47"/>
          <w:headerReference w:type="default" r:id="rId48"/>
          <w:footerReference w:type="even" r:id="rId49"/>
          <w:footerReference w:type="default" r:id="rId50"/>
          <w:footnotePr>
            <w:numFmt w:val="decimalEnclosedCircleChinese"/>
            <w:numRestart w:val="eachPage"/>
          </w:footnotePr>
          <w:pgSz w:w="11906" w:h="16838"/>
          <w:pgMar w:top="1701" w:right="1474" w:bottom="1418" w:left="1474" w:header="1134" w:footer="992" w:gutter="0"/>
          <w:pgNumType w:start="1"/>
          <w:cols w:space="720"/>
          <w:docGrid w:type="lines" w:linePitch="326"/>
        </w:sectPr>
      </w:pPr>
    </w:p>
    <w:p w14:paraId="50D24EB3" w14:textId="7E00C68D" w:rsidR="00CC27C8" w:rsidRPr="00D82A5B" w:rsidRDefault="00156B36" w:rsidP="00DF2A2B">
      <w:pPr>
        <w:pStyle w:val="1"/>
      </w:pPr>
      <w:bookmarkStart w:id="505" w:name="_Toc190854834"/>
      <w:bookmarkStart w:id="506" w:name="_Toc207874164"/>
      <w:bookmarkStart w:id="507" w:name="_Toc178683504"/>
      <w:bookmarkStart w:id="508" w:name="_Toc171021721"/>
      <w:bookmarkStart w:id="509" w:name="_Toc8307"/>
      <w:r w:rsidRPr="00622BF2">
        <w:rPr>
          <w:rFonts w:hint="eastAsia"/>
        </w:rPr>
        <w:lastRenderedPageBreak/>
        <w:t>第二章</w:t>
      </w:r>
      <w:r w:rsidRPr="00622BF2">
        <w:t xml:space="preserve"> </w:t>
      </w:r>
      <w:r w:rsidRPr="00622BF2">
        <w:rPr>
          <w:rFonts w:hint="eastAsia"/>
        </w:rPr>
        <w:t>一般合成方法、</w:t>
      </w:r>
      <w:r w:rsidRPr="00D82A5B">
        <w:rPr>
          <w:rFonts w:hint="eastAsia"/>
        </w:rPr>
        <w:t>试剂、仪器、表征方法和结果</w:t>
      </w:r>
      <w:bookmarkEnd w:id="505"/>
      <w:bookmarkEnd w:id="506"/>
    </w:p>
    <w:p w14:paraId="2F220E68" w14:textId="22857927" w:rsidR="00CC27C8" w:rsidRPr="00622BF2" w:rsidRDefault="00CC27C8" w:rsidP="00DF2A2B">
      <w:pPr>
        <w:pStyle w:val="2"/>
      </w:pPr>
      <w:bookmarkStart w:id="510" w:name="_Toc171021720"/>
      <w:bookmarkStart w:id="511" w:name="_Toc10401"/>
      <w:bookmarkStart w:id="512" w:name="_Toc178683503"/>
      <w:bookmarkStart w:id="513" w:name="_Toc190854835"/>
      <w:bookmarkStart w:id="514" w:name="_Toc207874165"/>
      <w:r w:rsidRPr="00622BF2">
        <w:t xml:space="preserve">2.1 </w:t>
      </w:r>
      <w:r w:rsidRPr="00622BF2">
        <w:rPr>
          <w:rFonts w:hint="eastAsia"/>
        </w:rPr>
        <w:t>试剂、仪器、表征方法、论文中所用符号的含义及缩写</w:t>
      </w:r>
      <w:bookmarkEnd w:id="510"/>
      <w:bookmarkEnd w:id="511"/>
      <w:bookmarkEnd w:id="512"/>
      <w:bookmarkEnd w:id="513"/>
      <w:bookmarkEnd w:id="514"/>
    </w:p>
    <w:p w14:paraId="488F7C67" w14:textId="77777777" w:rsidR="00CC27C8" w:rsidRPr="00622BF2" w:rsidRDefault="00CC27C8">
      <w:pPr>
        <w:pStyle w:val="a5"/>
        <w:ind w:firstLine="480"/>
        <w:rPr>
          <w:rFonts w:cs="Times New Roman"/>
          <w:bCs/>
        </w:rPr>
      </w:pPr>
      <w:r w:rsidRPr="00622BF2">
        <w:rPr>
          <w:rFonts w:cs="Times New Roman"/>
          <w:bCs/>
        </w:rPr>
        <w:t>1</w:t>
      </w:r>
      <w:r w:rsidRPr="00622BF2">
        <w:rPr>
          <w:rFonts w:cs="Times New Roman" w:hint="eastAsia"/>
          <w:bCs/>
        </w:rPr>
        <w:t>、原料和试剂：</w:t>
      </w:r>
    </w:p>
    <w:p w14:paraId="43A46657" w14:textId="4D050FEA" w:rsidR="00CC27C8" w:rsidRPr="00D82A5B" w:rsidRDefault="00CC27C8" w:rsidP="00D82A5B">
      <w:pPr>
        <w:ind w:firstLine="480"/>
      </w:pPr>
      <w:r w:rsidRPr="00D82A5B">
        <w:rPr>
          <w:rFonts w:hint="eastAsia"/>
        </w:rPr>
        <w:t>本论文的合成工作直接使用购买的分析纯试剂。金属盐主要使用高氯酸盐</w:t>
      </w:r>
      <w:r w:rsidR="004435BA">
        <w:rPr>
          <w:rFonts w:hint="eastAsia"/>
        </w:rPr>
        <w:t>，</w:t>
      </w:r>
      <w:r w:rsidRPr="00D82A5B">
        <w:rPr>
          <w:rFonts w:hint="eastAsia"/>
        </w:rPr>
        <w:t>高氯酸盐是易爆炸药品，避免直接加热，应该谨慎小心使用。</w:t>
      </w:r>
    </w:p>
    <w:p w14:paraId="14F6F92A" w14:textId="77777777" w:rsidR="00CC27C8" w:rsidRPr="00622BF2" w:rsidRDefault="00CC27C8">
      <w:pPr>
        <w:pStyle w:val="a5"/>
        <w:ind w:firstLine="480"/>
        <w:rPr>
          <w:rFonts w:cs="Times New Roman"/>
          <w:bCs/>
        </w:rPr>
      </w:pPr>
      <w:r w:rsidRPr="00622BF2">
        <w:rPr>
          <w:rFonts w:cs="Times New Roman"/>
          <w:bCs/>
        </w:rPr>
        <w:t>2</w:t>
      </w:r>
      <w:r w:rsidRPr="00622BF2">
        <w:rPr>
          <w:rFonts w:cs="Times New Roman" w:hint="eastAsia"/>
          <w:bCs/>
        </w:rPr>
        <w:t>、表征仪器：</w:t>
      </w:r>
    </w:p>
    <w:p w14:paraId="61C186C3" w14:textId="564071B4" w:rsidR="00CC27C8" w:rsidRPr="00622BF2" w:rsidRDefault="00CC27C8">
      <w:pPr>
        <w:pStyle w:val="a5"/>
        <w:ind w:firstLine="480"/>
        <w:rPr>
          <w:rFonts w:cs="Times New Roman"/>
          <w:bCs/>
        </w:rPr>
      </w:pPr>
      <w:r w:rsidRPr="003C5B36">
        <w:rPr>
          <w:rFonts w:cs="Times New Roman" w:hint="eastAsia"/>
          <w:bCs/>
        </w:rPr>
        <w:t>粉末</w:t>
      </w:r>
      <w:r w:rsidRPr="003C5B36">
        <w:rPr>
          <w:rFonts w:cs="Times New Roman"/>
          <w:bCs/>
        </w:rPr>
        <w:t>X−</w:t>
      </w:r>
      <w:r w:rsidRPr="003C5B36">
        <w:rPr>
          <w:rFonts w:cs="Times New Roman" w:hint="eastAsia"/>
          <w:bCs/>
        </w:rPr>
        <w:t>射线衍射：荷兰</w:t>
      </w:r>
      <w:r w:rsidRPr="003C5B36">
        <w:rPr>
          <w:rFonts w:cs="Times New Roman"/>
          <w:bCs/>
        </w:rPr>
        <w:t>PANalytical X</w:t>
      </w:r>
      <w:r w:rsidRPr="003C5B36">
        <w:rPr>
          <w:rFonts w:cs="Times New Roman" w:hint="eastAsia"/>
          <w:bCs/>
        </w:rPr>
        <w:t>′</w:t>
      </w:r>
      <w:r w:rsidRPr="003C5B36">
        <w:rPr>
          <w:rFonts w:cs="Times New Roman"/>
          <w:bCs/>
        </w:rPr>
        <w:t>Pert Powder</w:t>
      </w:r>
      <w:r w:rsidRPr="003C5B36">
        <w:rPr>
          <w:rFonts w:cs="Times New Roman" w:hint="eastAsia"/>
          <w:bCs/>
        </w:rPr>
        <w:t>衍射仪；日本</w:t>
      </w:r>
      <w:r w:rsidRPr="003C5B36">
        <w:rPr>
          <w:rFonts w:cs="Times New Roman"/>
          <w:bCs/>
        </w:rPr>
        <w:t>Rigaku Dmax</w:t>
      </w:r>
      <w:r w:rsidRPr="00622BF2">
        <w:rPr>
          <w:rFonts w:cs="Times New Roman"/>
          <w:bCs/>
        </w:rPr>
        <w:t xml:space="preserve"> 2000</w:t>
      </w:r>
      <w:r w:rsidRPr="00622BF2">
        <w:rPr>
          <w:rFonts w:cs="Times New Roman" w:hint="eastAsia"/>
          <w:bCs/>
        </w:rPr>
        <w:t>衍射仪；美国</w:t>
      </w:r>
      <w:r w:rsidRPr="00622BF2">
        <w:rPr>
          <w:rFonts w:cs="Times New Roman"/>
          <w:bCs/>
        </w:rPr>
        <w:t>Agilent SuperNova</w:t>
      </w:r>
      <w:r w:rsidRPr="00622BF2">
        <w:rPr>
          <w:rFonts w:cs="Times New Roman" w:hint="eastAsia"/>
          <w:bCs/>
        </w:rPr>
        <w:t>微焦斑双光源</w:t>
      </w:r>
      <w:r w:rsidRPr="00622BF2">
        <w:rPr>
          <w:rFonts w:cs="Times New Roman"/>
          <w:bCs/>
        </w:rPr>
        <w:t>CCD</w:t>
      </w:r>
      <w:r w:rsidRPr="00622BF2">
        <w:rPr>
          <w:rFonts w:cs="Times New Roman" w:hint="eastAsia"/>
          <w:bCs/>
        </w:rPr>
        <w:t>单晶衍射仪，铜靶粉末衍射模式，温度</w:t>
      </w:r>
      <w:r w:rsidRPr="00622BF2">
        <w:rPr>
          <w:rFonts w:cs="Times New Roman"/>
          <w:bCs/>
        </w:rPr>
        <w:t>100 ~ 500 K</w:t>
      </w:r>
      <w:r w:rsidRPr="00622BF2">
        <w:rPr>
          <w:rFonts w:cs="Times New Roman" w:hint="eastAsia"/>
          <w:bCs/>
        </w:rPr>
        <w:t>。</w:t>
      </w:r>
    </w:p>
    <w:p w14:paraId="585BE41E" w14:textId="77777777" w:rsidR="00CC27C8" w:rsidRPr="00622BF2" w:rsidRDefault="00CC27C8">
      <w:pPr>
        <w:pStyle w:val="a5"/>
        <w:ind w:firstLine="480"/>
        <w:rPr>
          <w:rFonts w:cs="Times New Roman"/>
          <w:bCs/>
        </w:rPr>
      </w:pPr>
      <w:r w:rsidRPr="00622BF2">
        <w:rPr>
          <w:rFonts w:cs="Times New Roman" w:hint="eastAsia"/>
          <w:bCs/>
        </w:rPr>
        <w:t>单晶结构分析：美国</w:t>
      </w:r>
      <w:r w:rsidRPr="00622BF2">
        <w:rPr>
          <w:rFonts w:cs="Times New Roman"/>
          <w:bCs/>
        </w:rPr>
        <w:t>Agilent SuperNova</w:t>
      </w:r>
      <w:r w:rsidRPr="00622BF2">
        <w:rPr>
          <w:rFonts w:cs="Times New Roman" w:hint="eastAsia"/>
          <w:bCs/>
        </w:rPr>
        <w:t>微焦斑双光源</w:t>
      </w:r>
      <w:r w:rsidRPr="00622BF2">
        <w:rPr>
          <w:rFonts w:cs="Times New Roman"/>
          <w:bCs/>
        </w:rPr>
        <w:t>CCD</w:t>
      </w:r>
      <w:r w:rsidRPr="00622BF2">
        <w:rPr>
          <w:rFonts w:cs="Times New Roman" w:hint="eastAsia"/>
          <w:bCs/>
        </w:rPr>
        <w:t>单晶衍射仪，温度</w:t>
      </w:r>
      <w:r w:rsidRPr="00622BF2">
        <w:rPr>
          <w:rFonts w:cs="Times New Roman"/>
          <w:bCs/>
        </w:rPr>
        <w:t>80  ~500 K</w:t>
      </w:r>
      <w:r w:rsidRPr="00622BF2">
        <w:rPr>
          <w:rFonts w:cs="Times New Roman" w:hint="eastAsia"/>
          <w:bCs/>
        </w:rPr>
        <w:t>；荷兰</w:t>
      </w:r>
      <w:r w:rsidRPr="00622BF2">
        <w:rPr>
          <w:rFonts w:cs="Times New Roman"/>
          <w:bCs/>
        </w:rPr>
        <w:t>NONIUS Kappa CCD</w:t>
      </w:r>
      <w:r w:rsidRPr="00622BF2">
        <w:rPr>
          <w:rFonts w:cs="Times New Roman" w:hint="eastAsia"/>
          <w:bCs/>
        </w:rPr>
        <w:t>单晶衍射仪，</w:t>
      </w:r>
      <w:r w:rsidRPr="00622BF2">
        <w:rPr>
          <w:rFonts w:cs="Times New Roman"/>
          <w:bCs/>
        </w:rPr>
        <w:t>Mo</w:t>
      </w:r>
      <w:r w:rsidRPr="00622BF2">
        <w:rPr>
          <w:rFonts w:cs="Times New Roman" w:hint="eastAsia"/>
          <w:bCs/>
        </w:rPr>
        <w:t>靶，温度</w:t>
      </w:r>
      <w:r w:rsidRPr="00622BF2">
        <w:rPr>
          <w:rFonts w:cs="Times New Roman"/>
          <w:bCs/>
        </w:rPr>
        <w:t>95 ~ 375 K</w:t>
      </w:r>
      <w:r w:rsidRPr="00622BF2">
        <w:rPr>
          <w:rFonts w:cs="Times New Roman" w:hint="eastAsia"/>
          <w:bCs/>
        </w:rPr>
        <w:t>；日本</w:t>
      </w:r>
      <w:r w:rsidRPr="00622BF2">
        <w:rPr>
          <w:rFonts w:cs="Times New Roman"/>
          <w:bCs/>
        </w:rPr>
        <w:t xml:space="preserve">Rigaku XtaLAB </w:t>
      </w:r>
      <w:r w:rsidRPr="00622BF2">
        <w:rPr>
          <w:rFonts w:cs="Times New Roman" w:hint="eastAsia"/>
          <w:bCs/>
        </w:rPr>
        <w:t>面探单晶衍射仪，温度</w:t>
      </w:r>
      <w:r w:rsidRPr="00622BF2">
        <w:rPr>
          <w:rFonts w:cs="Times New Roman"/>
          <w:bCs/>
        </w:rPr>
        <w:t>80 ~ 500 K</w:t>
      </w:r>
      <w:r w:rsidRPr="00622BF2">
        <w:rPr>
          <w:rFonts w:cs="Times New Roman" w:hint="eastAsia"/>
          <w:bCs/>
        </w:rPr>
        <w:t>。</w:t>
      </w:r>
    </w:p>
    <w:p w14:paraId="584B47B6" w14:textId="77777777" w:rsidR="00CC27C8" w:rsidRPr="00622BF2" w:rsidRDefault="00CC27C8">
      <w:pPr>
        <w:pStyle w:val="a5"/>
        <w:ind w:firstLine="480"/>
        <w:rPr>
          <w:rFonts w:cs="Times New Roman"/>
          <w:bCs/>
        </w:rPr>
      </w:pPr>
      <w:r w:rsidRPr="00622BF2">
        <w:rPr>
          <w:rFonts w:cs="Times New Roman" w:hint="eastAsia"/>
          <w:bCs/>
        </w:rPr>
        <w:t>金属含量分析：美国</w:t>
      </w:r>
      <w:r w:rsidRPr="00622BF2">
        <w:rPr>
          <w:rFonts w:cs="Times New Roman"/>
          <w:bCs/>
        </w:rPr>
        <w:t>Leeman</w:t>
      </w:r>
      <w:r w:rsidRPr="00622BF2">
        <w:rPr>
          <w:rFonts w:cs="Times New Roman" w:hint="eastAsia"/>
          <w:bCs/>
        </w:rPr>
        <w:t>公司</w:t>
      </w:r>
      <w:r w:rsidRPr="00622BF2">
        <w:rPr>
          <w:rFonts w:cs="Times New Roman"/>
          <w:bCs/>
        </w:rPr>
        <w:t>Profile ICP−AES</w:t>
      </w:r>
      <w:r w:rsidRPr="00622BF2">
        <w:rPr>
          <w:rFonts w:cs="Times New Roman" w:hint="eastAsia"/>
          <w:bCs/>
        </w:rPr>
        <w:t>等离子体发射光谱仪。</w:t>
      </w:r>
    </w:p>
    <w:p w14:paraId="5B0AF1C6" w14:textId="77777777" w:rsidR="00CC27C8" w:rsidRPr="00622BF2" w:rsidRDefault="00CC27C8">
      <w:pPr>
        <w:pStyle w:val="a5"/>
        <w:ind w:firstLine="480"/>
        <w:rPr>
          <w:rFonts w:cs="Times New Roman"/>
          <w:bCs/>
        </w:rPr>
      </w:pPr>
      <w:r w:rsidRPr="00622BF2">
        <w:rPr>
          <w:rFonts w:cs="Times New Roman"/>
          <w:bCs/>
        </w:rPr>
        <w:t>C</w:t>
      </w:r>
      <w:r w:rsidRPr="00622BF2">
        <w:rPr>
          <w:rFonts w:cs="Times New Roman" w:hint="eastAsia"/>
          <w:bCs/>
        </w:rPr>
        <w:t>、</w:t>
      </w:r>
      <w:r w:rsidRPr="00622BF2">
        <w:rPr>
          <w:rFonts w:cs="Times New Roman"/>
          <w:bCs/>
        </w:rPr>
        <w:t>H</w:t>
      </w:r>
      <w:r w:rsidRPr="00622BF2">
        <w:rPr>
          <w:rFonts w:cs="Times New Roman" w:hint="eastAsia"/>
          <w:bCs/>
        </w:rPr>
        <w:t>、</w:t>
      </w:r>
      <w:r w:rsidRPr="00622BF2">
        <w:rPr>
          <w:rFonts w:cs="Times New Roman"/>
          <w:bCs/>
        </w:rPr>
        <w:t>N</w:t>
      </w:r>
      <w:r w:rsidRPr="00622BF2">
        <w:rPr>
          <w:rFonts w:cs="Times New Roman" w:hint="eastAsia"/>
          <w:bCs/>
        </w:rPr>
        <w:t>元素分析：德国</w:t>
      </w:r>
      <w:r w:rsidRPr="00622BF2">
        <w:rPr>
          <w:rFonts w:cs="Times New Roman"/>
          <w:bCs/>
        </w:rPr>
        <w:t xml:space="preserve">Elementar Vario MICRO CUBE </w:t>
      </w:r>
      <w:r w:rsidRPr="00622BF2">
        <w:rPr>
          <w:rFonts w:cs="Times New Roman" w:hint="eastAsia"/>
          <w:bCs/>
        </w:rPr>
        <w:t>元素分析仪。</w:t>
      </w:r>
    </w:p>
    <w:p w14:paraId="4DEA1EE8" w14:textId="77777777" w:rsidR="00CC27C8" w:rsidRPr="00622BF2" w:rsidRDefault="00CC27C8">
      <w:pPr>
        <w:pStyle w:val="a5"/>
        <w:ind w:firstLine="480"/>
        <w:rPr>
          <w:rFonts w:cs="Times New Roman"/>
          <w:bCs/>
        </w:rPr>
      </w:pPr>
      <w:r w:rsidRPr="00622BF2">
        <w:rPr>
          <w:rFonts w:cs="Times New Roman" w:hint="eastAsia"/>
          <w:bCs/>
        </w:rPr>
        <w:t>显微红外光谱：美国</w:t>
      </w:r>
      <w:r w:rsidRPr="00622BF2">
        <w:rPr>
          <w:rFonts w:cs="Times New Roman"/>
          <w:bCs/>
        </w:rPr>
        <w:t>Thermo Scientific NICOLET iN10 MX</w:t>
      </w:r>
      <w:r w:rsidRPr="00622BF2">
        <w:rPr>
          <w:rFonts w:cs="Times New Roman" w:hint="eastAsia"/>
          <w:bCs/>
        </w:rPr>
        <w:t>红外光谱仪。</w:t>
      </w:r>
    </w:p>
    <w:p w14:paraId="29B08C4A" w14:textId="77777777" w:rsidR="00CC27C8" w:rsidRPr="00622BF2" w:rsidRDefault="00CC27C8">
      <w:pPr>
        <w:pStyle w:val="a5"/>
        <w:ind w:firstLine="480"/>
        <w:rPr>
          <w:rFonts w:cs="Times New Roman"/>
          <w:bCs/>
        </w:rPr>
      </w:pPr>
      <w:r w:rsidRPr="00622BF2">
        <w:rPr>
          <w:rFonts w:cs="Times New Roman" w:hint="eastAsia"/>
          <w:bCs/>
        </w:rPr>
        <w:t>热分析：</w:t>
      </w:r>
      <w:r w:rsidRPr="00622BF2">
        <w:rPr>
          <w:rFonts w:cs="Times New Roman"/>
          <w:bCs/>
        </w:rPr>
        <w:t xml:space="preserve"> DSC−Q100</w:t>
      </w:r>
      <w:r w:rsidRPr="00622BF2">
        <w:rPr>
          <w:rFonts w:cs="Times New Roman" w:hint="eastAsia"/>
          <w:bCs/>
        </w:rPr>
        <w:t>差示扫描量热仪，</w:t>
      </w:r>
      <w:r w:rsidRPr="00622BF2">
        <w:rPr>
          <w:rFonts w:cs="Times New Roman"/>
          <w:bCs/>
        </w:rPr>
        <w:t>DSC−Q2000</w:t>
      </w:r>
      <w:r w:rsidRPr="00622BF2">
        <w:rPr>
          <w:rFonts w:cs="Times New Roman" w:hint="eastAsia"/>
          <w:bCs/>
        </w:rPr>
        <w:t>差示扫描量热仪，及美国</w:t>
      </w:r>
      <w:r w:rsidRPr="00622BF2">
        <w:rPr>
          <w:rFonts w:cs="Times New Roman"/>
          <w:bCs/>
        </w:rPr>
        <w:t>Thermal Analysis SDT−Q600</w:t>
      </w:r>
      <w:r w:rsidRPr="00622BF2">
        <w:rPr>
          <w:rFonts w:cs="Times New Roman" w:hint="eastAsia"/>
          <w:bCs/>
        </w:rPr>
        <w:t>热分析仪。</w:t>
      </w:r>
    </w:p>
    <w:p w14:paraId="7502BCD6" w14:textId="77777777" w:rsidR="00CC27C8" w:rsidRPr="00622BF2" w:rsidRDefault="00CC27C8">
      <w:pPr>
        <w:pStyle w:val="a5"/>
        <w:ind w:firstLine="480"/>
        <w:rPr>
          <w:rFonts w:cs="Times New Roman"/>
          <w:bCs/>
        </w:rPr>
      </w:pPr>
      <w:r w:rsidRPr="00622BF2">
        <w:rPr>
          <w:rFonts w:cs="Times New Roman" w:hint="eastAsia"/>
          <w:bCs/>
        </w:rPr>
        <w:t>介电测试：自制温控系统，</w:t>
      </w:r>
      <w:r w:rsidRPr="00622BF2">
        <w:rPr>
          <w:rFonts w:cs="Times New Roman"/>
          <w:bCs/>
        </w:rPr>
        <w:t>TH2828</w:t>
      </w:r>
      <w:r w:rsidRPr="00622BF2">
        <w:rPr>
          <w:rFonts w:cs="Times New Roman" w:hint="eastAsia"/>
          <w:bCs/>
        </w:rPr>
        <w:t>精密</w:t>
      </w:r>
      <w:r w:rsidRPr="00622BF2">
        <w:rPr>
          <w:rFonts w:cs="Times New Roman"/>
          <w:bCs/>
        </w:rPr>
        <w:t>LCR</w:t>
      </w:r>
      <w:r w:rsidRPr="00622BF2">
        <w:rPr>
          <w:rFonts w:cs="Times New Roman" w:hint="eastAsia"/>
          <w:bCs/>
        </w:rPr>
        <w:t>阻抗谱仪。</w:t>
      </w:r>
    </w:p>
    <w:p w14:paraId="0513424D" w14:textId="17EF3F6D" w:rsidR="00CC27C8" w:rsidRPr="00622BF2" w:rsidRDefault="00CC27C8">
      <w:pPr>
        <w:pStyle w:val="a5"/>
        <w:ind w:firstLine="480"/>
        <w:rPr>
          <w:rFonts w:cs="Times New Roman"/>
          <w:bCs/>
        </w:rPr>
      </w:pPr>
      <w:r w:rsidRPr="00622BF2">
        <w:rPr>
          <w:rFonts w:cs="Times New Roman" w:hint="eastAsia"/>
          <w:bCs/>
        </w:rPr>
        <w:t>磁性测量：美国</w:t>
      </w:r>
      <w:r w:rsidRPr="00622BF2">
        <w:rPr>
          <w:rFonts w:cs="Times New Roman"/>
          <w:bCs/>
        </w:rPr>
        <w:t>Quantum Design</w:t>
      </w:r>
      <w:r w:rsidR="00B253E0">
        <w:rPr>
          <w:rFonts w:cs="Times New Roman"/>
          <w:bCs/>
        </w:rPr>
        <w:t xml:space="preserve"> </w:t>
      </w:r>
      <w:r w:rsidRPr="00622BF2">
        <w:rPr>
          <w:rFonts w:cs="Times New Roman"/>
          <w:bCs/>
        </w:rPr>
        <w:t>MPMS−7XL SQUID</w:t>
      </w:r>
      <w:r w:rsidRPr="00622BF2">
        <w:rPr>
          <w:rFonts w:cs="Times New Roman" w:hint="eastAsia"/>
          <w:bCs/>
        </w:rPr>
        <w:t>、</w:t>
      </w:r>
      <w:r w:rsidRPr="00622BF2">
        <w:rPr>
          <w:rFonts w:cs="Times New Roman"/>
          <w:bCs/>
        </w:rPr>
        <w:t>MPMS−5XL</w:t>
      </w:r>
      <w:r w:rsidRPr="00622BF2">
        <w:rPr>
          <w:rFonts w:cs="Times New Roman" w:hint="eastAsia"/>
          <w:bCs/>
        </w:rPr>
        <w:t>及</w:t>
      </w:r>
      <w:r w:rsidRPr="00622BF2">
        <w:rPr>
          <w:rFonts w:cs="Times New Roman"/>
          <w:bCs/>
        </w:rPr>
        <w:t>PPMS</w:t>
      </w:r>
      <w:r w:rsidRPr="00622BF2">
        <w:rPr>
          <w:rFonts w:cs="Times New Roman" w:hint="eastAsia"/>
          <w:bCs/>
        </w:rPr>
        <w:t>系统。</w:t>
      </w:r>
    </w:p>
    <w:p w14:paraId="4EE32E75" w14:textId="77777777" w:rsidR="00CC27C8" w:rsidRPr="00622BF2" w:rsidRDefault="00CC27C8">
      <w:pPr>
        <w:pStyle w:val="a5"/>
        <w:ind w:firstLine="480"/>
        <w:rPr>
          <w:rFonts w:cs="Times New Roman"/>
          <w:bCs/>
          <w:szCs w:val="28"/>
        </w:rPr>
      </w:pPr>
      <w:r w:rsidRPr="00622BF2">
        <w:rPr>
          <w:rFonts w:cs="Times New Roman"/>
          <w:bCs/>
        </w:rPr>
        <w:t>3</w:t>
      </w:r>
      <w:r w:rsidRPr="00622BF2">
        <w:rPr>
          <w:rFonts w:cs="Times New Roman" w:hint="eastAsia"/>
          <w:bCs/>
        </w:rPr>
        <w:t>、本论文工作使用的表征方法：</w:t>
      </w:r>
    </w:p>
    <w:p w14:paraId="7C7A17F7" w14:textId="77777777" w:rsidR="00CC27C8" w:rsidRPr="00622BF2" w:rsidRDefault="00CC27C8">
      <w:pPr>
        <w:pStyle w:val="a5"/>
        <w:ind w:firstLine="480"/>
        <w:rPr>
          <w:rFonts w:cs="Times New Roman"/>
          <w:bCs/>
        </w:rPr>
      </w:pPr>
      <w:r w:rsidRPr="00622BF2">
        <w:rPr>
          <w:rFonts w:cs="Times New Roman" w:hint="eastAsia"/>
          <w:bCs/>
        </w:rPr>
        <w:t>多晶粉末衍射：变温粉末实验在</w:t>
      </w:r>
      <w:r w:rsidRPr="00622BF2">
        <w:rPr>
          <w:rFonts w:cs="Times New Roman"/>
          <w:bCs/>
        </w:rPr>
        <w:t>Agilent SuperNova</w:t>
      </w:r>
      <w:r w:rsidRPr="00622BF2">
        <w:rPr>
          <w:rFonts w:cs="Times New Roman" w:hint="eastAsia"/>
          <w:bCs/>
        </w:rPr>
        <w:t>微焦斑双光源</w:t>
      </w:r>
      <w:r w:rsidRPr="00622BF2">
        <w:rPr>
          <w:rFonts w:cs="Times New Roman"/>
          <w:bCs/>
        </w:rPr>
        <w:t>CCD</w:t>
      </w:r>
      <w:r w:rsidRPr="00622BF2">
        <w:rPr>
          <w:rFonts w:cs="Times New Roman" w:hint="eastAsia"/>
          <w:bCs/>
        </w:rPr>
        <w:t>单晶衍射仪用钼靶（</w:t>
      </w:r>
      <w:r w:rsidRPr="00622BF2">
        <w:rPr>
          <w:rFonts w:cs="Times New Roman"/>
          <w:bCs/>
        </w:rPr>
        <w:t>λ = 0.7017 Å</w:t>
      </w:r>
      <w:r w:rsidRPr="00622BF2">
        <w:rPr>
          <w:rFonts w:cs="Times New Roman" w:hint="eastAsia"/>
          <w:bCs/>
        </w:rPr>
        <w:t>）完成。合成所得的样品和制作电容器的压片样品都需进行粉末衍射实验定相和确认压片前后无压力诱导的相变发生。</w:t>
      </w:r>
    </w:p>
    <w:p w14:paraId="72F65A49" w14:textId="3846230D" w:rsidR="00CC27C8" w:rsidRPr="00D82A5B" w:rsidRDefault="00CC27C8" w:rsidP="00D82A5B">
      <w:pPr>
        <w:ind w:firstLine="480"/>
      </w:pPr>
      <w:r w:rsidRPr="00D82A5B">
        <w:rPr>
          <w:rFonts w:hint="eastAsia"/>
          <w:szCs w:val="28"/>
        </w:rPr>
        <w:t>单晶结构分析：</w:t>
      </w:r>
      <w:r w:rsidRPr="00D82A5B">
        <w:rPr>
          <w:rFonts w:hint="eastAsia"/>
        </w:rPr>
        <w:t>挑选大小合适、晶面光洁的高质量化合物单晶在衍射仪上进行衍射实验和数据收集。衍射强度经</w:t>
      </w:r>
      <w:r w:rsidRPr="00D82A5B">
        <w:t>Lp</w:t>
      </w:r>
      <w:r w:rsidRPr="00D82A5B">
        <w:rPr>
          <w:rFonts w:hint="eastAsia"/>
        </w:rPr>
        <w:t>因子校正和吸收校正。使用直接法解析结构，用</w:t>
      </w:r>
      <w:r w:rsidRPr="00D82A5B">
        <w:t>SHELXTL</w:t>
      </w:r>
      <w:r w:rsidRPr="00D82A5B">
        <w:rPr>
          <w:rFonts w:hint="eastAsia"/>
        </w:rPr>
        <w:t>最小二乘法进行结构精修</w:t>
      </w:r>
      <w:r w:rsidR="00FE1394">
        <w:rPr>
          <w:vertAlign w:val="superscript"/>
        </w:rPr>
        <w:fldChar w:fldCharType="begin"/>
      </w:r>
      <w:r w:rsidR="00967E36">
        <w:rPr>
          <w:vertAlign w:val="superscript"/>
        </w:rPr>
        <w:instrText xml:space="preserve"> ADDIN EN.CITE &lt;EndNote&gt;&lt;Cite&gt;&lt;Author&gt;George&lt;/Author&gt;&lt;Year&gt;1997&lt;/Year&gt;&lt;RecNum&gt;648&lt;/RecNum&gt;&lt;DisplayText&gt;&lt;style face="superscript"&gt;[135]&lt;/style&gt;&lt;/DisplayText&gt;&lt;record&gt;&lt;rec-number&gt;648&lt;/rec-number&gt;&lt;foreign-keys&gt;&lt;key app="EN" db-id="5dw29t2apwvft0exwd75x5fdd5tet2va52at"&gt;648&lt;/key&gt;&lt;/foreign-keys&gt;&lt;ref-type name="Journal Article"&gt;17&lt;/ref-type&gt;&lt;contributors&gt;&lt;authors&gt;&lt;author&gt;&lt;style face="normal" font="default" size="100%"&gt;George&lt;/style&gt;&lt;style face="normal" font="default" charset="134" size="100%"&gt;, &lt;/style&gt;&lt;style face="normal" font="default" size="100%"&gt;Sheldrick&lt;/style&gt;&lt;/author&gt;&lt;/authors&gt;&lt;/contributors&gt;&lt;titles&gt;&lt;title&gt;SHELX for Macromolecules&lt;/title&gt;&lt;/titles&gt;&lt;dates&gt;&lt;year&gt;1997&lt;/year&gt;&lt;pub-dates&gt;&lt;date&gt;05/03&lt;/date&gt;&lt;/pub-dates&gt;&lt;/dates&gt;&lt;urls&gt;&lt;/urls&gt;&lt;/record&gt;&lt;/Cite&gt;&lt;/EndNote&gt;</w:instrText>
      </w:r>
      <w:r w:rsidR="00FE1394">
        <w:rPr>
          <w:vertAlign w:val="superscript"/>
        </w:rPr>
        <w:fldChar w:fldCharType="separate"/>
      </w:r>
      <w:r w:rsidR="00A168C0">
        <w:rPr>
          <w:noProof/>
          <w:vertAlign w:val="superscript"/>
        </w:rPr>
        <w:t>[</w:t>
      </w:r>
      <w:hyperlink w:anchor="_ENREF_135" w:tooltip="George, 1997 #648" w:history="1">
        <w:r w:rsidR="00DF2A2B">
          <w:rPr>
            <w:noProof/>
            <w:vertAlign w:val="superscript"/>
          </w:rPr>
          <w:t>135</w:t>
        </w:r>
      </w:hyperlink>
      <w:r w:rsidR="00A168C0">
        <w:rPr>
          <w:noProof/>
          <w:vertAlign w:val="superscript"/>
        </w:rPr>
        <w:t>]</w:t>
      </w:r>
      <w:r w:rsidR="00FE1394">
        <w:rPr>
          <w:vertAlign w:val="superscript"/>
        </w:rPr>
        <w:fldChar w:fldCharType="end"/>
      </w:r>
      <w:r w:rsidRPr="00D82A5B">
        <w:rPr>
          <w:rFonts w:hint="eastAsia"/>
        </w:rPr>
        <w:t>。通过差值傅里叶合成确定氢原子位置，利用理想构型限制精修。对于混合金属化合物进行结构精修时，按照</w:t>
      </w:r>
      <w:r w:rsidRPr="00D82A5B">
        <w:t>ICP</w:t>
      </w:r>
      <w:r w:rsidRPr="00D82A5B">
        <w:rPr>
          <w:rFonts w:hint="eastAsia"/>
        </w:rPr>
        <w:t>测试结果设置混合金属离子各自的占有率。</w:t>
      </w:r>
    </w:p>
    <w:p w14:paraId="6FF29096" w14:textId="77777777" w:rsidR="00CC27C8" w:rsidRPr="00D82A5B" w:rsidRDefault="00CC27C8" w:rsidP="00D82A5B">
      <w:pPr>
        <w:ind w:firstLine="480"/>
        <w:rPr>
          <w:szCs w:val="28"/>
        </w:rPr>
      </w:pPr>
      <w:r w:rsidRPr="00D82A5B">
        <w:rPr>
          <w:rFonts w:hint="eastAsia"/>
        </w:rPr>
        <w:t>金属含量分析：准确称量</w:t>
      </w:r>
      <w:r w:rsidRPr="00D82A5B">
        <w:t>5 mg</w:t>
      </w:r>
      <w:r w:rsidRPr="00D82A5B">
        <w:rPr>
          <w:rFonts w:hint="eastAsia"/>
        </w:rPr>
        <w:t>左右样品，用</w:t>
      </w:r>
      <w:r w:rsidRPr="00D82A5B">
        <w:t>3% HNO</w:t>
      </w:r>
      <w:r w:rsidRPr="00D82A5B">
        <w:rPr>
          <w:vertAlign w:val="subscript"/>
        </w:rPr>
        <w:t>3</w:t>
      </w:r>
      <w:r w:rsidRPr="00D82A5B">
        <w:rPr>
          <w:rFonts w:hint="eastAsia"/>
        </w:rPr>
        <w:t>溶液充分溶解，定容</w:t>
      </w:r>
      <w:r w:rsidRPr="00D82A5B">
        <w:t>100.00 mL</w:t>
      </w:r>
      <w:r w:rsidRPr="00D82A5B">
        <w:rPr>
          <w:rFonts w:hint="eastAsia"/>
        </w:rPr>
        <w:t>，充分摇均，</w:t>
      </w:r>
      <w:r w:rsidRPr="00D82A5B">
        <w:rPr>
          <w:rFonts w:hint="eastAsia"/>
          <w:szCs w:val="20"/>
        </w:rPr>
        <w:t>在</w:t>
      </w:r>
      <w:r w:rsidRPr="00D82A5B">
        <w:rPr>
          <w:szCs w:val="20"/>
        </w:rPr>
        <w:t>Profile ICP−AES</w:t>
      </w:r>
      <w:r w:rsidRPr="00D82A5B">
        <w:rPr>
          <w:rFonts w:hint="eastAsia"/>
        </w:rPr>
        <w:t>等离子体发射光谱仪上</w:t>
      </w:r>
      <w:r w:rsidRPr="00D82A5B">
        <w:rPr>
          <w:rFonts w:hint="eastAsia"/>
          <w:szCs w:val="30"/>
        </w:rPr>
        <w:t>进行分析，确定样品中金属离子的含量和摩尔百分比。</w:t>
      </w:r>
    </w:p>
    <w:p w14:paraId="47A1C440" w14:textId="77777777" w:rsidR="00CC27C8" w:rsidRPr="00D82A5B" w:rsidRDefault="00CC27C8" w:rsidP="00D82A5B">
      <w:pPr>
        <w:ind w:firstLine="480"/>
      </w:pPr>
      <w:r w:rsidRPr="00D82A5B">
        <w:rPr>
          <w:rFonts w:hint="eastAsia"/>
        </w:rPr>
        <w:lastRenderedPageBreak/>
        <w:t>热分析：样品经过仔细研磨后，准确称量样品</w:t>
      </w:r>
      <w:r w:rsidRPr="00D82A5B">
        <w:t>5 ~ 8 mg</w:t>
      </w:r>
      <w:r w:rsidRPr="00D82A5B">
        <w:rPr>
          <w:rFonts w:hint="eastAsia"/>
        </w:rPr>
        <w:t>放入氧化铝坩埚，空气氛围，以</w:t>
      </w:r>
      <w:r w:rsidRPr="00D82A5B">
        <w:t xml:space="preserve">5 </w:t>
      </w:r>
      <w:r w:rsidRPr="00D82A5B">
        <w:sym w:font="Symbol" w:char="F0B0"/>
      </w:r>
      <w:r w:rsidRPr="00D82A5B">
        <w:t>C/min</w:t>
      </w:r>
      <w:r w:rsidRPr="00D82A5B">
        <w:rPr>
          <w:rFonts w:hint="eastAsia"/>
        </w:rPr>
        <w:t>升温速度在</w:t>
      </w:r>
      <w:r w:rsidRPr="00D82A5B">
        <w:t>Thermal Analysis SDT−Q600</w:t>
      </w:r>
      <w:r w:rsidRPr="00D82A5B">
        <w:rPr>
          <w:rFonts w:hint="eastAsia"/>
        </w:rPr>
        <w:t>热分析仪上由室温升温至</w:t>
      </w:r>
      <w:r w:rsidRPr="00D82A5B">
        <w:t xml:space="preserve">800 </w:t>
      </w:r>
      <w:r w:rsidRPr="00D82A5B">
        <w:sym w:font="Symbol" w:char="F0B0"/>
      </w:r>
      <w:r w:rsidRPr="00D82A5B">
        <w:t>C</w:t>
      </w:r>
      <w:r w:rsidRPr="00D82A5B">
        <w:rPr>
          <w:rFonts w:hint="eastAsia"/>
        </w:rPr>
        <w:t>，获得样品热分解图谱。准确称量研磨后的样品</w:t>
      </w:r>
      <w:r w:rsidRPr="00D82A5B">
        <w:t>10 ~ 20 mg</w:t>
      </w:r>
      <w:r w:rsidRPr="00D82A5B">
        <w:rPr>
          <w:rFonts w:hint="eastAsia"/>
        </w:rPr>
        <w:t>，放入铝坩埚，盖紧，密封，在</w:t>
      </w:r>
      <w:r w:rsidRPr="00D82A5B">
        <w:t>Q2000</w:t>
      </w:r>
      <w:r w:rsidRPr="00D82A5B">
        <w:rPr>
          <w:rFonts w:hint="eastAsia"/>
        </w:rPr>
        <w:t>或</w:t>
      </w:r>
      <w:r w:rsidRPr="00D82A5B">
        <w:t>DSC−Q100</w:t>
      </w:r>
      <w:r w:rsidRPr="00D82A5B">
        <w:rPr>
          <w:rFonts w:hint="eastAsia"/>
        </w:rPr>
        <w:t>差示扫描量热仪测试，氮气气氛，以</w:t>
      </w:r>
      <w:r w:rsidRPr="00D82A5B">
        <w:t xml:space="preserve">5 </w:t>
      </w:r>
      <w:r w:rsidRPr="00D82A5B">
        <w:sym w:font="Symbol" w:char="F0B0"/>
      </w:r>
      <w:r w:rsidRPr="00D82A5B">
        <w:t>C/min</w:t>
      </w:r>
      <w:r w:rsidRPr="00D82A5B">
        <w:rPr>
          <w:rFonts w:hint="eastAsia"/>
        </w:rPr>
        <w:t>速率测试样品的升降温循环，温度范围为从仪器低温极限</w:t>
      </w:r>
      <w:r w:rsidRPr="00D82A5B">
        <w:t xml:space="preserve">−80 </w:t>
      </w:r>
      <w:r w:rsidRPr="00D82A5B">
        <w:sym w:font="Symbol" w:char="F0B0"/>
      </w:r>
      <w:r w:rsidRPr="00D82A5B">
        <w:t>C</w:t>
      </w:r>
      <w:r w:rsidRPr="00D82A5B">
        <w:rPr>
          <w:rFonts w:hint="eastAsia"/>
        </w:rPr>
        <w:t>到样品热分解前</w:t>
      </w:r>
      <w:r w:rsidRPr="00D82A5B">
        <w:t xml:space="preserve">20 </w:t>
      </w:r>
      <w:r w:rsidRPr="00D82A5B">
        <w:sym w:font="Symbol" w:char="F0B0"/>
      </w:r>
      <w:r w:rsidRPr="00D82A5B">
        <w:t>C</w:t>
      </w:r>
      <w:r w:rsidRPr="00D82A5B">
        <w:rPr>
          <w:rFonts w:hint="eastAsia"/>
        </w:rPr>
        <w:t>，循环</w:t>
      </w:r>
      <w:r w:rsidRPr="00D82A5B">
        <w:t>2</w:t>
      </w:r>
      <w:r w:rsidRPr="00D82A5B">
        <w:rPr>
          <w:rFonts w:hint="eastAsia"/>
        </w:rPr>
        <w:t>次。采用</w:t>
      </w:r>
      <w:r w:rsidRPr="00D82A5B">
        <w:t>TA Universal Analysis 2000</w:t>
      </w:r>
      <w:r w:rsidRPr="00D82A5B">
        <w:rPr>
          <w:rFonts w:hint="eastAsia"/>
        </w:rPr>
        <w:t>软件对数据进行分析和处理。</w:t>
      </w:r>
    </w:p>
    <w:p w14:paraId="23F2AB89" w14:textId="77777777" w:rsidR="00CC27C8" w:rsidRPr="00622BF2" w:rsidRDefault="00CC27C8">
      <w:pPr>
        <w:pStyle w:val="a5"/>
        <w:ind w:firstLine="480"/>
        <w:rPr>
          <w:rFonts w:cs="Times New Roman"/>
          <w:bCs/>
          <w:szCs w:val="28"/>
        </w:rPr>
      </w:pPr>
      <w:r w:rsidRPr="00622BF2">
        <w:rPr>
          <w:rFonts w:cs="Times New Roman" w:hint="eastAsia"/>
          <w:bCs/>
        </w:rPr>
        <w:t>红外光谱和紫外</w:t>
      </w:r>
      <w:r w:rsidRPr="00622BF2">
        <w:rPr>
          <w:rFonts w:cs="Times New Roman"/>
          <w:bCs/>
        </w:rPr>
        <w:t>−</w:t>
      </w:r>
      <w:r w:rsidRPr="00622BF2">
        <w:rPr>
          <w:rFonts w:cs="Times New Roman" w:hint="eastAsia"/>
          <w:bCs/>
        </w:rPr>
        <w:t>可见光谱：均用纯固体样品获得。</w:t>
      </w:r>
    </w:p>
    <w:p w14:paraId="2FAB69E8" w14:textId="77777777" w:rsidR="00CC27C8" w:rsidRPr="00622BF2" w:rsidRDefault="00CC27C8">
      <w:pPr>
        <w:pStyle w:val="a5"/>
        <w:ind w:firstLine="480"/>
        <w:rPr>
          <w:rFonts w:cs="Times New Roman"/>
          <w:bCs/>
          <w:szCs w:val="28"/>
        </w:rPr>
      </w:pPr>
      <w:r w:rsidRPr="00622BF2">
        <w:rPr>
          <w:rFonts w:cs="Times New Roman" w:hint="eastAsia"/>
          <w:bCs/>
          <w:szCs w:val="28"/>
        </w:rPr>
        <w:t>磁性测量：准确称量约</w:t>
      </w:r>
      <w:r w:rsidRPr="00622BF2">
        <w:rPr>
          <w:rFonts w:cs="Times New Roman"/>
          <w:bCs/>
          <w:szCs w:val="28"/>
        </w:rPr>
        <w:t>20 mg</w:t>
      </w:r>
      <w:r w:rsidRPr="00622BF2">
        <w:rPr>
          <w:rFonts w:cs="Times New Roman" w:hint="eastAsia"/>
          <w:bCs/>
          <w:szCs w:val="28"/>
        </w:rPr>
        <w:t>的多晶样品用</w:t>
      </w:r>
      <w:r w:rsidRPr="00622BF2">
        <w:rPr>
          <w:rFonts w:cs="Times New Roman"/>
          <w:bCs/>
          <w:szCs w:val="28"/>
        </w:rPr>
        <w:t>Parafilm</w:t>
      </w:r>
      <w:r w:rsidRPr="00622BF2">
        <w:rPr>
          <w:rFonts w:cs="Times New Roman" w:hint="eastAsia"/>
          <w:bCs/>
          <w:szCs w:val="28"/>
        </w:rPr>
        <w:t>包裹，置于胶囊内压实，将胶囊固定在吸管中，在</w:t>
      </w:r>
      <w:r w:rsidRPr="00622BF2">
        <w:rPr>
          <w:rFonts w:cs="Times New Roman"/>
          <w:bCs/>
        </w:rPr>
        <w:t>MPMS−XL7 SQUID</w:t>
      </w:r>
      <w:r w:rsidRPr="00622BF2">
        <w:rPr>
          <w:rFonts w:cs="Times New Roman" w:hint="eastAsia"/>
          <w:bCs/>
        </w:rPr>
        <w:t>、</w:t>
      </w:r>
      <w:r w:rsidRPr="00622BF2">
        <w:rPr>
          <w:rFonts w:cs="Times New Roman"/>
          <w:bCs/>
        </w:rPr>
        <w:t>MPMS−XL5 SQUID</w:t>
      </w:r>
      <w:r w:rsidRPr="00622BF2">
        <w:rPr>
          <w:rFonts w:cs="Times New Roman" w:hint="eastAsia"/>
          <w:bCs/>
        </w:rPr>
        <w:t>和</w:t>
      </w:r>
      <w:r w:rsidRPr="00622BF2">
        <w:rPr>
          <w:rFonts w:cs="Times New Roman"/>
          <w:bCs/>
        </w:rPr>
        <w:t>PPMS</w:t>
      </w:r>
      <w:r w:rsidRPr="00622BF2">
        <w:rPr>
          <w:rFonts w:cs="Times New Roman" w:hint="eastAsia"/>
          <w:bCs/>
        </w:rPr>
        <w:t>系统上测量样品的交流和直流磁性。磁性数据经过</w:t>
      </w:r>
      <w:r w:rsidRPr="00622BF2">
        <w:rPr>
          <w:rFonts w:cs="Times New Roman"/>
          <w:bCs/>
        </w:rPr>
        <w:t>Pascal</w:t>
      </w:r>
      <w:r w:rsidRPr="00622BF2">
        <w:rPr>
          <w:rFonts w:cs="Times New Roman" w:hint="eastAsia"/>
          <w:bCs/>
        </w:rPr>
        <w:t>常数和样品架的背景的抗磁校正。</w:t>
      </w:r>
    </w:p>
    <w:p w14:paraId="5E0AB987" w14:textId="77777777" w:rsidR="00CC27C8" w:rsidRPr="00622BF2" w:rsidRDefault="00CC27C8">
      <w:pPr>
        <w:pStyle w:val="a5"/>
        <w:ind w:firstLine="480"/>
        <w:rPr>
          <w:rFonts w:cs="Times New Roman"/>
          <w:bCs/>
          <w:szCs w:val="28"/>
        </w:rPr>
      </w:pPr>
      <w:r w:rsidRPr="00622BF2">
        <w:rPr>
          <w:rFonts w:cs="Times New Roman" w:hint="eastAsia"/>
          <w:bCs/>
        </w:rPr>
        <w:t>介电测</w:t>
      </w:r>
      <w:r w:rsidRPr="00622BF2">
        <w:rPr>
          <w:rFonts w:cs="Times New Roman" w:hint="eastAsia"/>
          <w:bCs/>
          <w:szCs w:val="28"/>
        </w:rPr>
        <w:t>量：分为单晶样品测量和多晶样品测量。取</w:t>
      </w:r>
      <w:r w:rsidRPr="00622BF2">
        <w:rPr>
          <w:rFonts w:cs="Times New Roman"/>
          <w:bCs/>
          <w:szCs w:val="28"/>
        </w:rPr>
        <w:t>60 mg</w:t>
      </w:r>
      <w:r w:rsidRPr="00622BF2">
        <w:rPr>
          <w:rFonts w:cs="Times New Roman" w:hint="eastAsia"/>
          <w:bCs/>
          <w:szCs w:val="28"/>
        </w:rPr>
        <w:t>左右多晶样品，仔细研细，在</w:t>
      </w:r>
      <w:r w:rsidRPr="00622BF2">
        <w:rPr>
          <w:rFonts w:cs="Times New Roman"/>
          <w:bCs/>
          <w:szCs w:val="28"/>
        </w:rPr>
        <w:t>2 GPa</w:t>
      </w:r>
      <w:r w:rsidRPr="00622BF2">
        <w:rPr>
          <w:rFonts w:cs="Times New Roman" w:hint="eastAsia"/>
          <w:bCs/>
          <w:szCs w:val="28"/>
        </w:rPr>
        <w:t>压力下压制成片。取</w:t>
      </w:r>
      <w:r w:rsidRPr="00622BF2">
        <w:rPr>
          <w:rFonts w:cs="Times New Roman"/>
          <w:bCs/>
          <w:szCs w:val="28"/>
        </w:rPr>
        <w:t>2 mm</w:t>
      </w:r>
      <w:r w:rsidRPr="00622BF2">
        <w:rPr>
          <w:rFonts w:cs="Times New Roman"/>
          <w:bCs/>
          <w:szCs w:val="28"/>
          <w:vertAlign w:val="superscript"/>
        </w:rPr>
        <w:t>2</w:t>
      </w:r>
      <w:r w:rsidRPr="00622BF2">
        <w:rPr>
          <w:rFonts w:cs="Times New Roman" w:hint="eastAsia"/>
          <w:bCs/>
          <w:szCs w:val="28"/>
        </w:rPr>
        <w:t>面积大小的压片，双面涂银胶，用金丝或铜丝做电极制成电容器。电容器在真空条件下干燥十天以上，涂</w:t>
      </w:r>
      <w:r w:rsidRPr="00622BF2">
        <w:rPr>
          <w:rFonts w:cs="Times New Roman"/>
          <w:bCs/>
          <w:szCs w:val="28"/>
        </w:rPr>
        <w:t>AB</w:t>
      </w:r>
      <w:r w:rsidRPr="00622BF2">
        <w:rPr>
          <w:rFonts w:cs="Times New Roman" w:hint="eastAsia"/>
          <w:bCs/>
          <w:szCs w:val="28"/>
        </w:rPr>
        <w:t>胶或凡士林，用</w:t>
      </w:r>
      <w:r w:rsidRPr="00622BF2">
        <w:rPr>
          <w:rFonts w:cs="Times New Roman"/>
          <w:bCs/>
        </w:rPr>
        <w:t>TH2828</w:t>
      </w:r>
      <w:r w:rsidRPr="00622BF2">
        <w:rPr>
          <w:rFonts w:cs="Times New Roman" w:hint="eastAsia"/>
          <w:bCs/>
        </w:rPr>
        <w:t>精密</w:t>
      </w:r>
      <w:r w:rsidRPr="00622BF2">
        <w:rPr>
          <w:rFonts w:cs="Times New Roman"/>
          <w:bCs/>
        </w:rPr>
        <w:t>LCR</w:t>
      </w:r>
      <w:r w:rsidRPr="00622BF2">
        <w:rPr>
          <w:rFonts w:cs="Times New Roman" w:hint="eastAsia"/>
          <w:bCs/>
        </w:rPr>
        <w:t>阻抗谱仪测量交流介电常数。单晶电容器的制作是将定过轴向的大单晶定向切割磨制，双面涂银胶后，用金丝制成电容器，测试不同方向上的介电常数。使用</w:t>
      </w:r>
      <w:r w:rsidRPr="00622BF2">
        <w:rPr>
          <w:rFonts w:cs="Times New Roman"/>
          <w:bCs/>
        </w:rPr>
        <w:t>Phenix CCD</w:t>
      </w:r>
      <w:r w:rsidRPr="00622BF2">
        <w:rPr>
          <w:rFonts w:cs="Times New Roman" w:hint="eastAsia"/>
          <w:bCs/>
        </w:rPr>
        <w:t>显微镜和相关软件测量电容器的大小和厚度。测试过程中以氮气气氛保护，自制控温系统，</w:t>
      </w:r>
      <w:r w:rsidRPr="00622BF2">
        <w:rPr>
          <w:rFonts w:cs="Times New Roman" w:hint="eastAsia"/>
          <w:bCs/>
          <w:szCs w:val="28"/>
        </w:rPr>
        <w:t>变温速率</w:t>
      </w:r>
      <w:r w:rsidRPr="00622BF2">
        <w:rPr>
          <w:rFonts w:cs="Times New Roman"/>
          <w:bCs/>
        </w:rPr>
        <w:t xml:space="preserve">2 </w:t>
      </w:r>
      <w:r w:rsidRPr="00622BF2">
        <w:rPr>
          <w:rFonts w:cs="Times New Roman"/>
          <w:bCs/>
        </w:rPr>
        <w:sym w:font="Symbol" w:char="F0B0"/>
      </w:r>
      <w:r w:rsidRPr="00622BF2">
        <w:rPr>
          <w:rFonts w:cs="Times New Roman"/>
          <w:bCs/>
        </w:rPr>
        <w:t>C</w:t>
      </w:r>
      <w:r w:rsidRPr="00622BF2">
        <w:rPr>
          <w:rFonts w:cs="Times New Roman"/>
          <w:bCs/>
          <w:szCs w:val="28"/>
        </w:rPr>
        <w:t>/min</w:t>
      </w:r>
      <w:r w:rsidRPr="00622BF2">
        <w:rPr>
          <w:rFonts w:cs="Times New Roman" w:hint="eastAsia"/>
          <w:bCs/>
          <w:szCs w:val="28"/>
        </w:rPr>
        <w:t>，测量电压</w:t>
      </w:r>
      <w:r w:rsidRPr="00622BF2">
        <w:rPr>
          <w:rFonts w:cs="Times New Roman"/>
          <w:bCs/>
          <w:szCs w:val="28"/>
        </w:rPr>
        <w:t>1.0 V</w:t>
      </w:r>
      <w:r w:rsidRPr="00622BF2">
        <w:rPr>
          <w:rFonts w:cs="Times New Roman" w:hint="eastAsia"/>
          <w:bCs/>
          <w:szCs w:val="28"/>
        </w:rPr>
        <w:t>，测量频率</w:t>
      </w:r>
      <w:r w:rsidRPr="00622BF2">
        <w:rPr>
          <w:rFonts w:cs="Times New Roman"/>
          <w:bCs/>
          <w:szCs w:val="28"/>
        </w:rPr>
        <w:t>100 Hz</w:t>
      </w:r>
      <w:r w:rsidRPr="00622BF2">
        <w:rPr>
          <w:rFonts w:cs="Times New Roman" w:hint="eastAsia"/>
          <w:bCs/>
          <w:szCs w:val="28"/>
        </w:rPr>
        <w:t>至</w:t>
      </w:r>
      <w:r w:rsidRPr="00622BF2">
        <w:rPr>
          <w:rFonts w:cs="Times New Roman"/>
          <w:bCs/>
          <w:szCs w:val="28"/>
        </w:rPr>
        <w:t>1 MHz</w:t>
      </w:r>
      <w:r w:rsidRPr="00622BF2">
        <w:rPr>
          <w:rFonts w:cs="Times New Roman" w:hint="eastAsia"/>
          <w:bCs/>
          <w:szCs w:val="28"/>
        </w:rPr>
        <w:t>共</w:t>
      </w:r>
      <w:r w:rsidRPr="00622BF2">
        <w:rPr>
          <w:rFonts w:cs="Times New Roman"/>
          <w:bCs/>
          <w:szCs w:val="28"/>
        </w:rPr>
        <w:t>20</w:t>
      </w:r>
      <w:r w:rsidRPr="00622BF2">
        <w:rPr>
          <w:rFonts w:cs="Times New Roman" w:hint="eastAsia"/>
          <w:bCs/>
          <w:szCs w:val="28"/>
        </w:rPr>
        <w:t>个。</w:t>
      </w:r>
    </w:p>
    <w:p w14:paraId="5C7C5E7C" w14:textId="77777777" w:rsidR="00CC27C8" w:rsidRPr="00622BF2" w:rsidRDefault="00CC27C8">
      <w:pPr>
        <w:pStyle w:val="a5"/>
        <w:ind w:firstLine="480"/>
        <w:rPr>
          <w:rFonts w:cs="Times New Roman"/>
          <w:bCs/>
        </w:rPr>
      </w:pPr>
      <w:r w:rsidRPr="00622BF2">
        <w:rPr>
          <w:rFonts w:cs="Times New Roman"/>
          <w:bCs/>
        </w:rPr>
        <w:t>4</w:t>
      </w:r>
      <w:r w:rsidRPr="00622BF2">
        <w:rPr>
          <w:rFonts w:cs="Times New Roman" w:hint="eastAsia"/>
          <w:bCs/>
        </w:rPr>
        <w:t>、基本表征结果</w:t>
      </w:r>
    </w:p>
    <w:p w14:paraId="2A41B136" w14:textId="1F2C1498" w:rsidR="00CC27C8" w:rsidRPr="00622BF2" w:rsidRDefault="00CC27C8">
      <w:pPr>
        <w:pStyle w:val="a5"/>
        <w:ind w:firstLine="480"/>
        <w:rPr>
          <w:rFonts w:cs="Times New Roman"/>
          <w:bCs/>
        </w:rPr>
      </w:pPr>
      <w:r w:rsidRPr="00622BF2">
        <w:rPr>
          <w:rFonts w:cs="Times New Roman" w:hint="eastAsia"/>
          <w:bCs/>
        </w:rPr>
        <w:t>论文中涉及到的元素分析、红外光谱、热分析、粉末衍射等基本表征结果概述于此，后面一般不作详细的讨论。本文工作中所制备化合物的元素分析结果见表</w:t>
      </w:r>
      <w:r w:rsidR="00FF1D21">
        <w:rPr>
          <w:rFonts w:cs="Times New Roman"/>
          <w:bCs/>
        </w:rPr>
        <w:t>2</w:t>
      </w:r>
      <w:r w:rsidR="00FF1D21">
        <w:rPr>
          <w:rFonts w:cs="Times New Roman" w:hint="eastAsia"/>
          <w:bCs/>
        </w:rPr>
        <w:t>.</w:t>
      </w:r>
      <w:r w:rsidR="00FF1D21">
        <w:rPr>
          <w:rFonts w:cs="Times New Roman"/>
          <w:bCs/>
        </w:rPr>
        <w:t>1</w:t>
      </w:r>
      <w:r w:rsidR="00FF1D21">
        <w:rPr>
          <w:rFonts w:cs="Times New Roman" w:hint="eastAsia"/>
          <w:bCs/>
        </w:rPr>
        <w:t>-</w:t>
      </w:r>
      <w:r w:rsidR="00FF1D21">
        <w:rPr>
          <w:rFonts w:cs="Times New Roman"/>
          <w:bCs/>
        </w:rPr>
        <w:t>2</w:t>
      </w:r>
      <w:r w:rsidRPr="00622BF2">
        <w:rPr>
          <w:rFonts w:cs="Times New Roman"/>
          <w:bCs/>
        </w:rPr>
        <w:t>.</w:t>
      </w:r>
      <w:r w:rsidR="0001017D">
        <w:rPr>
          <w:rFonts w:cs="Times New Roman"/>
          <w:bCs/>
        </w:rPr>
        <w:t>2</w:t>
      </w:r>
      <w:r w:rsidRPr="00622BF2">
        <w:rPr>
          <w:rFonts w:cs="Times New Roman" w:hint="eastAsia"/>
          <w:bCs/>
        </w:rPr>
        <w:t>，</w:t>
      </w:r>
      <w:r w:rsidRPr="00622BF2">
        <w:rPr>
          <w:rFonts w:cs="Times New Roman"/>
          <w:bCs/>
        </w:rPr>
        <w:t>C</w:t>
      </w:r>
      <w:r w:rsidRPr="00622BF2">
        <w:rPr>
          <w:rFonts w:cs="Times New Roman" w:hint="eastAsia"/>
          <w:bCs/>
        </w:rPr>
        <w:t>、</w:t>
      </w:r>
      <w:r w:rsidRPr="00622BF2">
        <w:rPr>
          <w:rFonts w:cs="Times New Roman"/>
          <w:bCs/>
        </w:rPr>
        <w:t>H</w:t>
      </w:r>
      <w:r w:rsidRPr="00622BF2">
        <w:rPr>
          <w:rFonts w:cs="Times New Roman" w:hint="eastAsia"/>
          <w:bCs/>
        </w:rPr>
        <w:t>、</w:t>
      </w:r>
      <w:r w:rsidRPr="00622BF2">
        <w:rPr>
          <w:rFonts w:cs="Times New Roman"/>
          <w:bCs/>
        </w:rPr>
        <w:t>N</w:t>
      </w:r>
      <w:r w:rsidRPr="00622BF2">
        <w:rPr>
          <w:rFonts w:cs="Times New Roman" w:hint="eastAsia"/>
          <w:bCs/>
        </w:rPr>
        <w:t>元素的实验值与理论值绝对误差小于</w:t>
      </w:r>
      <w:r w:rsidRPr="00622BF2">
        <w:rPr>
          <w:rFonts w:cs="Times New Roman"/>
          <w:bCs/>
        </w:rPr>
        <w:t>5‰</w:t>
      </w:r>
      <w:r w:rsidRPr="00622BF2">
        <w:rPr>
          <w:rFonts w:cs="Times New Roman" w:hint="eastAsia"/>
          <w:bCs/>
        </w:rPr>
        <w:t>。红外光谱主要是金属</w:t>
      </w:r>
      <w:r w:rsidRPr="00622BF2">
        <w:rPr>
          <w:rFonts w:cs="Times New Roman"/>
          <w:bCs/>
        </w:rPr>
        <w:t>−</w:t>
      </w:r>
      <w:r w:rsidRPr="00622BF2">
        <w:rPr>
          <w:rFonts w:cs="Times New Roman" w:hint="eastAsia"/>
          <w:bCs/>
        </w:rPr>
        <w:t>甲酸</w:t>
      </w:r>
      <w:r w:rsidRPr="00622BF2">
        <w:rPr>
          <w:rFonts w:cs="Times New Roman"/>
          <w:bCs/>
        </w:rPr>
        <w:t>−</w:t>
      </w:r>
      <w:r w:rsidRPr="00622BF2">
        <w:rPr>
          <w:rFonts w:cs="Times New Roman" w:hint="eastAsia"/>
          <w:bCs/>
        </w:rPr>
        <w:t>铵化合物中的铵阳离子与甲酸根的特征峰。由于</w:t>
      </w:r>
      <w:r w:rsidRPr="00622BF2">
        <w:rPr>
          <w:rFonts w:cs="Times New Roman"/>
          <w:bCs/>
        </w:rPr>
        <w:t>Jahn−Teller</w:t>
      </w:r>
      <w:r w:rsidRPr="00622BF2">
        <w:rPr>
          <w:rFonts w:cs="Times New Roman" w:hint="eastAsia"/>
          <w:bCs/>
        </w:rPr>
        <w:t>效应，</w:t>
      </w:r>
      <w:r w:rsidRPr="00622BF2">
        <w:rPr>
          <w:rFonts w:cs="Times New Roman"/>
          <w:bCs/>
        </w:rPr>
        <w:t>Cu−O</w:t>
      </w:r>
      <w:r w:rsidRPr="00622BF2">
        <w:rPr>
          <w:rFonts w:cs="Times New Roman" w:hint="eastAsia"/>
          <w:bCs/>
        </w:rPr>
        <w:t>的键长会发生变化，随着化合物中</w:t>
      </w:r>
      <w:r w:rsidRPr="00622BF2">
        <w:rPr>
          <w:rFonts w:cs="Times New Roman"/>
          <w:bCs/>
        </w:rPr>
        <w:t>Cu%</w:t>
      </w:r>
      <w:r w:rsidRPr="00622BF2">
        <w:rPr>
          <w:rFonts w:cs="Times New Roman" w:hint="eastAsia"/>
          <w:bCs/>
        </w:rPr>
        <w:t>的变化，会导致相关的红外峰发生分裂。金属</w:t>
      </w:r>
      <w:r w:rsidRPr="00622BF2">
        <w:rPr>
          <w:rFonts w:cs="Times New Roman"/>
          <w:bCs/>
        </w:rPr>
        <w:t>−</w:t>
      </w:r>
      <w:r w:rsidRPr="00622BF2">
        <w:rPr>
          <w:rFonts w:cs="Times New Roman" w:hint="eastAsia"/>
          <w:bCs/>
        </w:rPr>
        <w:t>甲酸</w:t>
      </w:r>
      <w:r w:rsidRPr="00622BF2">
        <w:rPr>
          <w:rFonts w:cs="Times New Roman"/>
          <w:bCs/>
        </w:rPr>
        <w:t>−</w:t>
      </w:r>
      <w:r w:rsidRPr="00622BF2">
        <w:rPr>
          <w:rFonts w:cs="Times New Roman" w:hint="eastAsia"/>
          <w:bCs/>
        </w:rPr>
        <w:t>铵化合物的热分解一般分为以下两步：第一步对应</w:t>
      </w:r>
      <w:r w:rsidRPr="00622BF2">
        <w:rPr>
          <w:rFonts w:cs="Times New Roman"/>
          <w:bCs/>
        </w:rPr>
        <w:t>AmineH·HCOO</w:t>
      </w:r>
      <w:r w:rsidRPr="00622BF2">
        <w:rPr>
          <w:rFonts w:cs="Times New Roman" w:hint="eastAsia"/>
          <w:bCs/>
        </w:rPr>
        <w:t>的脱除，产生中间相</w:t>
      </w:r>
      <w:r w:rsidRPr="00622BF2">
        <w:rPr>
          <w:rFonts w:cs="Times New Roman"/>
          <w:bCs/>
        </w:rPr>
        <w:t>M(HCOO)</w:t>
      </w:r>
      <w:r w:rsidRPr="00622BF2">
        <w:rPr>
          <w:rFonts w:cs="Times New Roman"/>
          <w:bCs/>
          <w:vertAlign w:val="subscript"/>
        </w:rPr>
        <w:t>2</w:t>
      </w:r>
      <w:r w:rsidRPr="00622BF2">
        <w:rPr>
          <w:rFonts w:cs="Times New Roman" w:hint="eastAsia"/>
          <w:bCs/>
        </w:rPr>
        <w:t>。随后中间相进一步分解，形成相应的氧化物。两步热分解分别对应吸热和放热过程。所有样品的粉末衍射图谱与由晶体结构计算的图谱相吻合，表明样品体相为纯相；所有用于介电测量的压片样品，其粉末衍射图谱和未加压样品的图谱相吻合，表明压片样品是纯相和无压致相变。</w:t>
      </w:r>
    </w:p>
    <w:p w14:paraId="35382941" w14:textId="77777777" w:rsidR="00CC27C8" w:rsidRPr="00622BF2" w:rsidRDefault="00CC27C8">
      <w:pPr>
        <w:pStyle w:val="a5"/>
        <w:ind w:firstLine="480"/>
        <w:rPr>
          <w:rFonts w:cs="Times New Roman"/>
          <w:bCs/>
        </w:rPr>
      </w:pPr>
      <w:r w:rsidRPr="00622BF2">
        <w:rPr>
          <w:rFonts w:cs="Times New Roman"/>
          <w:bCs/>
        </w:rPr>
        <w:t>5</w:t>
      </w:r>
      <w:r w:rsidRPr="00622BF2">
        <w:rPr>
          <w:rFonts w:cs="Times New Roman" w:hint="eastAsia"/>
          <w:bCs/>
        </w:rPr>
        <w:t>、论文中所用符号含义及缩写如下：</w:t>
      </w:r>
    </w:p>
    <w:p w14:paraId="469364C6" w14:textId="77777777" w:rsidR="00CC27C8" w:rsidRPr="00622BF2" w:rsidRDefault="00CC27C8">
      <w:pPr>
        <w:pStyle w:val="a5"/>
        <w:ind w:firstLine="480"/>
        <w:rPr>
          <w:rFonts w:cs="Times New Roman"/>
          <w:bCs/>
          <w:color w:val="FF0000"/>
        </w:rPr>
      </w:pPr>
      <w:r w:rsidRPr="00622BF2">
        <w:rPr>
          <w:rFonts w:cs="Times New Roman" w:hint="eastAsia"/>
          <w:bCs/>
          <w:iCs/>
        </w:rPr>
        <w:t>晶体学：</w:t>
      </w:r>
      <w:r w:rsidRPr="00622BF2">
        <w:rPr>
          <w:rFonts w:cs="Times New Roman"/>
          <w:bCs/>
          <w:i/>
        </w:rPr>
        <w:t xml:space="preserve"> wR</w:t>
      </w:r>
      <w:r w:rsidRPr="00622BF2">
        <w:rPr>
          <w:rFonts w:cs="Times New Roman"/>
          <w:bCs/>
        </w:rPr>
        <w:t>2</w:t>
      </w:r>
      <w:r w:rsidRPr="00622BF2">
        <w:rPr>
          <w:rFonts w:cs="Times New Roman" w:hint="eastAsia"/>
          <w:bCs/>
        </w:rPr>
        <w:t>—权重吻合因子，</w:t>
      </w:r>
      <w:r w:rsidRPr="00622BF2">
        <w:rPr>
          <w:rFonts w:cs="Times New Roman"/>
          <w:bCs/>
          <w:i/>
        </w:rPr>
        <w:t>R</w:t>
      </w:r>
      <w:r w:rsidRPr="00622BF2">
        <w:rPr>
          <w:rFonts w:cs="Times New Roman"/>
          <w:bCs/>
        </w:rPr>
        <w:t>1</w:t>
      </w:r>
      <w:r w:rsidRPr="00622BF2">
        <w:rPr>
          <w:rFonts w:cs="Times New Roman" w:hint="eastAsia"/>
          <w:bCs/>
        </w:rPr>
        <w:t>—吻合因子，</w:t>
      </w:r>
      <w:r w:rsidRPr="00622BF2">
        <w:rPr>
          <w:rFonts w:cs="Times New Roman"/>
          <w:bCs/>
        </w:rPr>
        <w:t>OSCI</w:t>
      </w:r>
      <w:r w:rsidRPr="00622BF2">
        <w:rPr>
          <w:rFonts w:cs="Times New Roman" w:hint="eastAsia"/>
          <w:bCs/>
        </w:rPr>
        <w:t>—摆动图。</w:t>
      </w:r>
    </w:p>
    <w:p w14:paraId="1F8DE8AF" w14:textId="791EDD69" w:rsidR="00CC27C8" w:rsidRPr="00622BF2" w:rsidRDefault="00CC27C8">
      <w:pPr>
        <w:pStyle w:val="a5"/>
        <w:ind w:firstLine="480"/>
        <w:rPr>
          <w:rFonts w:cs="Times New Roman"/>
          <w:bCs/>
        </w:rPr>
      </w:pPr>
      <w:r w:rsidRPr="00622BF2">
        <w:rPr>
          <w:rFonts w:cs="Times New Roman" w:hint="eastAsia"/>
          <w:bCs/>
          <w:iCs/>
        </w:rPr>
        <w:t>磁性</w:t>
      </w:r>
      <w:r w:rsidRPr="00622BF2">
        <w:rPr>
          <w:rFonts w:cs="Times New Roman" w:hint="eastAsia"/>
          <w:bCs/>
        </w:rPr>
        <w:t>相关</w:t>
      </w:r>
      <w:r w:rsidRPr="00622BF2">
        <w:rPr>
          <w:rFonts w:cs="Times New Roman" w:hint="eastAsia"/>
          <w:bCs/>
          <w:iCs/>
        </w:rPr>
        <w:t>：</w:t>
      </w:r>
      <w:r w:rsidRPr="00622BF2">
        <w:rPr>
          <w:rFonts w:cs="Times New Roman"/>
          <w:bCs/>
          <w:i/>
        </w:rPr>
        <w:t>H</w:t>
      </w:r>
      <w:r w:rsidRPr="00622BF2">
        <w:rPr>
          <w:rFonts w:cs="Times New Roman" w:hint="eastAsia"/>
          <w:bCs/>
        </w:rPr>
        <w:t>—静磁场，</w:t>
      </w:r>
      <w:r w:rsidRPr="00622BF2">
        <w:rPr>
          <w:rFonts w:cs="Times New Roman"/>
          <w:bCs/>
          <w:i/>
        </w:rPr>
        <w:t>H</w:t>
      </w:r>
      <w:r w:rsidRPr="00622BF2">
        <w:rPr>
          <w:rFonts w:cs="Times New Roman"/>
          <w:bCs/>
          <w:vertAlign w:val="subscript"/>
        </w:rPr>
        <w:t>C</w:t>
      </w:r>
      <w:r w:rsidRPr="00622BF2">
        <w:rPr>
          <w:rFonts w:cs="Times New Roman" w:hint="eastAsia"/>
          <w:bCs/>
        </w:rPr>
        <w:t>—矫顽场，</w:t>
      </w:r>
      <w:r w:rsidRPr="00622BF2">
        <w:rPr>
          <w:rFonts w:cs="Times New Roman"/>
          <w:bCs/>
          <w:i/>
        </w:rPr>
        <w:t>T</w:t>
      </w:r>
      <w:r w:rsidRPr="00622BF2">
        <w:rPr>
          <w:rFonts w:cs="Times New Roman"/>
          <w:bCs/>
          <w:vertAlign w:val="subscript"/>
        </w:rPr>
        <w:t>N</w:t>
      </w:r>
      <w:r w:rsidRPr="00622BF2">
        <w:rPr>
          <w:rFonts w:cs="Times New Roman" w:hint="eastAsia"/>
          <w:bCs/>
        </w:rPr>
        <w:t>—</w:t>
      </w:r>
      <w:r w:rsidRPr="00622BF2">
        <w:rPr>
          <w:rFonts w:cs="Times New Roman"/>
          <w:bCs/>
        </w:rPr>
        <w:t>N</w:t>
      </w:r>
      <w:r w:rsidR="00EB6F96" w:rsidRPr="00622BF2">
        <w:rPr>
          <w:rFonts w:cs="Times New Roman"/>
          <w:bCs/>
        </w:rPr>
        <w:t>é</w:t>
      </w:r>
      <w:r w:rsidRPr="00622BF2">
        <w:rPr>
          <w:rFonts w:cs="Times New Roman"/>
          <w:bCs/>
        </w:rPr>
        <w:t>el</w:t>
      </w:r>
      <w:r w:rsidRPr="00622BF2">
        <w:rPr>
          <w:rFonts w:cs="Times New Roman" w:hint="eastAsia"/>
          <w:bCs/>
        </w:rPr>
        <w:t>温度，</w:t>
      </w:r>
      <w:r w:rsidR="00FF1D21" w:rsidRPr="00257810">
        <w:rPr>
          <w:rFonts w:cs="Times New Roman"/>
          <w:bCs/>
          <w:i/>
          <w:iCs/>
        </w:rPr>
        <w:t>χ</w:t>
      </w:r>
      <w:r w:rsidRPr="00622BF2">
        <w:rPr>
          <w:rFonts w:cs="Times New Roman" w:hint="eastAsia"/>
          <w:bCs/>
        </w:rPr>
        <w:t>—磁化率，</w:t>
      </w:r>
      <w:r w:rsidRPr="00622BF2">
        <w:rPr>
          <w:rFonts w:cs="Times New Roman"/>
          <w:bCs/>
          <w:i/>
        </w:rPr>
        <w:t>M</w:t>
      </w:r>
      <w:r w:rsidRPr="00622BF2">
        <w:rPr>
          <w:rFonts w:cs="Times New Roman" w:hint="eastAsia"/>
          <w:bCs/>
        </w:rPr>
        <w:t>—磁化强度，</w:t>
      </w:r>
      <w:r w:rsidRPr="00622BF2">
        <w:rPr>
          <w:rFonts w:cs="Times New Roman"/>
          <w:bCs/>
          <w:i/>
        </w:rPr>
        <w:t>M</w:t>
      </w:r>
      <w:r w:rsidRPr="00622BF2">
        <w:rPr>
          <w:rFonts w:cs="Times New Roman"/>
          <w:bCs/>
          <w:vertAlign w:val="subscript"/>
        </w:rPr>
        <w:t>S</w:t>
      </w:r>
      <w:r w:rsidRPr="00622BF2">
        <w:rPr>
          <w:rFonts w:cs="Times New Roman" w:hint="eastAsia"/>
          <w:bCs/>
        </w:rPr>
        <w:t>—饱和磁化强度，</w:t>
      </w:r>
      <w:r w:rsidRPr="00622BF2">
        <w:rPr>
          <w:rFonts w:cs="Times New Roman"/>
          <w:bCs/>
          <w:i/>
        </w:rPr>
        <w:t>M</w:t>
      </w:r>
      <w:r w:rsidRPr="00622BF2">
        <w:rPr>
          <w:rFonts w:cs="Times New Roman"/>
          <w:bCs/>
          <w:vertAlign w:val="subscript"/>
        </w:rPr>
        <w:t>R</w:t>
      </w:r>
      <w:r w:rsidRPr="00622BF2">
        <w:rPr>
          <w:rFonts w:cs="Times New Roman" w:hint="eastAsia"/>
          <w:bCs/>
        </w:rPr>
        <w:t>—剩余磁化强度，</w:t>
      </w:r>
      <w:r w:rsidRPr="00711948">
        <w:rPr>
          <w:rFonts w:cs="Times New Roman"/>
          <w:bCs/>
          <w:i/>
          <w:iCs/>
          <w:rPrChange w:id="515" w:author="Xianjun_P15" w:date="2025-09-05T14:57:00Z">
            <w:rPr>
              <w:rFonts w:cs="Times New Roman"/>
              <w:bCs/>
            </w:rPr>
          </w:rPrChange>
        </w:rPr>
        <w:t>Nβ</w:t>
      </w:r>
      <w:r w:rsidRPr="00622BF2">
        <w:rPr>
          <w:rFonts w:cs="Times New Roman" w:hint="eastAsia"/>
          <w:bCs/>
        </w:rPr>
        <w:t>—波尔磁子，</w:t>
      </w:r>
      <w:r w:rsidRPr="00622BF2">
        <w:rPr>
          <w:rFonts w:cs="Times New Roman"/>
          <w:bCs/>
          <w:i/>
        </w:rPr>
        <w:t>C</w:t>
      </w:r>
      <w:r w:rsidRPr="00622BF2">
        <w:rPr>
          <w:rFonts w:cs="Times New Roman" w:hint="eastAsia"/>
          <w:bCs/>
        </w:rPr>
        <w:t>—</w:t>
      </w:r>
      <w:r w:rsidRPr="00622BF2">
        <w:rPr>
          <w:rFonts w:cs="Times New Roman"/>
          <w:bCs/>
        </w:rPr>
        <w:t>Curie</w:t>
      </w:r>
      <w:r w:rsidRPr="00622BF2">
        <w:rPr>
          <w:rFonts w:cs="Times New Roman" w:hint="eastAsia"/>
          <w:bCs/>
        </w:rPr>
        <w:t>常数，</w:t>
      </w:r>
      <w:r w:rsidRPr="00622BF2">
        <w:rPr>
          <w:rFonts w:cs="Times New Roman"/>
          <w:bCs/>
          <w:i/>
        </w:rPr>
        <w:t>Θ</w:t>
      </w:r>
      <w:r w:rsidRPr="00622BF2">
        <w:rPr>
          <w:rFonts w:cs="Times New Roman" w:hint="eastAsia"/>
          <w:bCs/>
        </w:rPr>
        <w:t>—</w:t>
      </w:r>
      <w:r w:rsidRPr="00622BF2">
        <w:rPr>
          <w:rFonts w:cs="Times New Roman"/>
          <w:bCs/>
        </w:rPr>
        <w:t>Weiss</w:t>
      </w:r>
      <w:r w:rsidRPr="00622BF2">
        <w:rPr>
          <w:rFonts w:cs="Times New Roman" w:hint="eastAsia"/>
          <w:bCs/>
        </w:rPr>
        <w:t>常数，</w:t>
      </w:r>
      <w:r w:rsidRPr="00622BF2">
        <w:rPr>
          <w:rFonts w:cs="Times New Roman"/>
          <w:bCs/>
          <w:i/>
          <w:iCs/>
        </w:rPr>
        <w:t>j</w:t>
      </w:r>
      <w:r w:rsidRPr="00622BF2">
        <w:rPr>
          <w:rFonts w:cs="Times New Roman" w:hint="eastAsia"/>
          <w:bCs/>
          <w:iCs/>
        </w:rPr>
        <w:t>或</w:t>
      </w:r>
      <w:r w:rsidRPr="00622BF2">
        <w:rPr>
          <w:rFonts w:cs="Times New Roman"/>
          <w:bCs/>
          <w:i/>
          <w:iCs/>
        </w:rPr>
        <w:t>J</w:t>
      </w:r>
      <w:r w:rsidRPr="00622BF2">
        <w:rPr>
          <w:rFonts w:cs="Times New Roman" w:hint="eastAsia"/>
          <w:bCs/>
        </w:rPr>
        <w:t>—磁耦合常数，</w:t>
      </w:r>
      <w:r w:rsidRPr="00622BF2">
        <w:rPr>
          <w:rFonts w:cs="Times New Roman"/>
          <w:bCs/>
          <w:i/>
          <w:iCs/>
        </w:rPr>
        <w:t>f</w:t>
      </w:r>
      <w:r w:rsidRPr="00622BF2">
        <w:rPr>
          <w:rFonts w:cs="Times New Roman" w:hint="eastAsia"/>
          <w:bCs/>
        </w:rPr>
        <w:t>—频率，</w:t>
      </w:r>
      <w:r w:rsidRPr="00622BF2">
        <w:rPr>
          <w:rFonts w:cs="Times New Roman"/>
          <w:bCs/>
        </w:rPr>
        <w:t>dc</w:t>
      </w:r>
      <w:r w:rsidRPr="00622BF2">
        <w:rPr>
          <w:rFonts w:cs="Times New Roman" w:hint="eastAsia"/>
          <w:bCs/>
        </w:rPr>
        <w:t>—直流，</w:t>
      </w:r>
      <w:r w:rsidRPr="00622BF2">
        <w:rPr>
          <w:rFonts w:cs="Times New Roman"/>
          <w:bCs/>
        </w:rPr>
        <w:t>ac</w:t>
      </w:r>
      <w:r w:rsidRPr="00622BF2">
        <w:rPr>
          <w:rFonts w:cs="Times New Roman" w:hint="eastAsia"/>
          <w:bCs/>
        </w:rPr>
        <w:t>—交流，</w:t>
      </w:r>
      <w:r w:rsidRPr="00622BF2">
        <w:rPr>
          <w:rFonts w:cs="Times New Roman"/>
          <w:bCs/>
        </w:rPr>
        <w:t>ZFC</w:t>
      </w:r>
      <w:r w:rsidRPr="00622BF2">
        <w:rPr>
          <w:rFonts w:cs="Times New Roman" w:hint="eastAsia"/>
          <w:bCs/>
        </w:rPr>
        <w:t>—零场冷，</w:t>
      </w:r>
      <w:r w:rsidRPr="00622BF2">
        <w:rPr>
          <w:rFonts w:cs="Times New Roman"/>
          <w:bCs/>
        </w:rPr>
        <w:t>FC</w:t>
      </w:r>
      <w:r w:rsidRPr="00622BF2">
        <w:rPr>
          <w:rFonts w:cs="Times New Roman" w:hint="eastAsia"/>
          <w:bCs/>
        </w:rPr>
        <w:t>—场冷，</w:t>
      </w:r>
      <w:r w:rsidR="00C852E7" w:rsidRPr="00664630">
        <w:rPr>
          <w:rFonts w:cs="Times New Roman"/>
          <w:bCs/>
          <w:i/>
          <w:iCs/>
        </w:rPr>
        <w:lastRenderedPageBreak/>
        <w:t>χ</w:t>
      </w:r>
      <w:r w:rsidR="00C852E7" w:rsidRPr="00664630">
        <w:rPr>
          <w:rFonts w:eastAsia="DengXian" w:cs="Times New Roman"/>
          <w:bCs/>
          <w:i/>
        </w:rPr>
        <w:t>'</w:t>
      </w:r>
      <w:r w:rsidRPr="00664630">
        <w:rPr>
          <w:rFonts w:cs="Times New Roman" w:hint="eastAsia"/>
          <w:bCs/>
        </w:rPr>
        <w:t>—交流磁化率实部，</w:t>
      </w:r>
      <w:r w:rsidR="00C852E7" w:rsidRPr="00664630">
        <w:rPr>
          <w:rFonts w:cs="Times New Roman"/>
          <w:bCs/>
          <w:i/>
          <w:iCs/>
        </w:rPr>
        <w:t>χ</w:t>
      </w:r>
      <w:r w:rsidR="00C852E7" w:rsidRPr="00664630">
        <w:rPr>
          <w:rFonts w:eastAsia="DengXian" w:cs="Times New Roman"/>
          <w:bCs/>
          <w:i/>
          <w:iCs/>
        </w:rPr>
        <w:t>'</w:t>
      </w:r>
      <w:r w:rsidR="00C852E7" w:rsidRPr="00664630">
        <w:rPr>
          <w:rFonts w:eastAsia="DengXian" w:cs="Times New Roman"/>
          <w:bCs/>
          <w:i/>
        </w:rPr>
        <w:t>'</w:t>
      </w:r>
      <w:r w:rsidRPr="00664630">
        <w:rPr>
          <w:rFonts w:cs="Times New Roman" w:hint="eastAsia"/>
          <w:bCs/>
        </w:rPr>
        <w:t>—交流磁化率虚部，</w:t>
      </w:r>
      <w:r w:rsidRPr="00664630">
        <w:rPr>
          <w:rFonts w:cs="Times New Roman"/>
          <w:bCs/>
        </w:rPr>
        <w:t>WF</w:t>
      </w:r>
      <w:r w:rsidRPr="00664630">
        <w:rPr>
          <w:rFonts w:cs="Times New Roman" w:hint="eastAsia"/>
          <w:bCs/>
        </w:rPr>
        <w:t>—弱铁磁，</w:t>
      </w:r>
      <w:r w:rsidRPr="00664630">
        <w:rPr>
          <w:rFonts w:cs="Times New Roman"/>
          <w:bCs/>
        </w:rPr>
        <w:t>AF</w:t>
      </w:r>
      <w:r w:rsidRPr="00664630">
        <w:rPr>
          <w:rFonts w:cs="Times New Roman" w:hint="eastAsia"/>
          <w:bCs/>
        </w:rPr>
        <w:t>—反铁磁，</w:t>
      </w:r>
      <w:r w:rsidRPr="00664630">
        <w:rPr>
          <w:rFonts w:cs="Times New Roman"/>
          <w:bCs/>
        </w:rPr>
        <w:t>FO</w:t>
      </w:r>
      <w:r w:rsidRPr="00664630">
        <w:rPr>
          <w:rFonts w:cs="Times New Roman" w:hint="eastAsia"/>
          <w:bCs/>
        </w:rPr>
        <w:t>—铁磁，</w:t>
      </w:r>
      <w:r w:rsidRPr="00622BF2">
        <w:rPr>
          <w:rFonts w:cs="Times New Roman"/>
          <w:bCs/>
        </w:rPr>
        <w:t>FI</w:t>
      </w:r>
      <w:r w:rsidRPr="00622BF2">
        <w:rPr>
          <w:rFonts w:cs="Times New Roman" w:hint="eastAsia"/>
          <w:bCs/>
        </w:rPr>
        <w:t>—亚铁磁。</w:t>
      </w:r>
    </w:p>
    <w:p w14:paraId="22243281" w14:textId="77777777" w:rsidR="00CC27C8" w:rsidRPr="00622BF2" w:rsidRDefault="00CC27C8">
      <w:pPr>
        <w:pStyle w:val="a5"/>
        <w:ind w:firstLine="480"/>
        <w:rPr>
          <w:rFonts w:cs="Times New Roman"/>
          <w:bCs/>
        </w:rPr>
      </w:pPr>
      <w:r w:rsidRPr="00622BF2">
        <w:rPr>
          <w:rFonts w:cs="Times New Roman" w:hint="eastAsia"/>
          <w:bCs/>
        </w:rPr>
        <w:t>热学相关：</w:t>
      </w:r>
      <w:r w:rsidRPr="00622BF2">
        <w:rPr>
          <w:rFonts w:cs="Times New Roman"/>
          <w:bCs/>
        </w:rPr>
        <w:t>DSC</w:t>
      </w:r>
      <w:r w:rsidRPr="00622BF2">
        <w:rPr>
          <w:rFonts w:cs="Times New Roman" w:hint="eastAsia"/>
          <w:bCs/>
        </w:rPr>
        <w:t>—差示扫描量热，</w:t>
      </w:r>
      <w:r w:rsidRPr="00622BF2">
        <w:rPr>
          <w:rFonts w:cs="Times New Roman"/>
          <w:bCs/>
        </w:rPr>
        <w:t>TGA−DSC</w:t>
      </w:r>
      <w:r w:rsidRPr="00622BF2">
        <w:rPr>
          <w:rFonts w:cs="Times New Roman" w:hint="eastAsia"/>
          <w:bCs/>
        </w:rPr>
        <w:t>—同步热重</w:t>
      </w:r>
      <w:r w:rsidRPr="00622BF2">
        <w:rPr>
          <w:rFonts w:cs="Times New Roman"/>
          <w:bCs/>
        </w:rPr>
        <w:t>−</w:t>
      </w:r>
      <w:r w:rsidRPr="00622BF2">
        <w:rPr>
          <w:rFonts w:cs="Times New Roman" w:hint="eastAsia"/>
          <w:bCs/>
        </w:rPr>
        <w:t>差热测量，</w:t>
      </w:r>
      <w:r w:rsidRPr="00622BF2">
        <w:rPr>
          <w:rFonts w:cs="Times New Roman"/>
          <w:bCs/>
        </w:rPr>
        <w:t>PTE</w:t>
      </w:r>
      <w:r w:rsidRPr="00622BF2">
        <w:rPr>
          <w:rFonts w:cs="Times New Roman" w:hint="eastAsia"/>
          <w:bCs/>
        </w:rPr>
        <w:t>—热膨胀，</w:t>
      </w:r>
      <w:r w:rsidRPr="00622BF2">
        <w:rPr>
          <w:rFonts w:cs="Times New Roman"/>
          <w:bCs/>
        </w:rPr>
        <w:t>NTE</w:t>
      </w:r>
      <w:r w:rsidRPr="00622BF2">
        <w:rPr>
          <w:rFonts w:cs="Times New Roman" w:hint="eastAsia"/>
          <w:bCs/>
        </w:rPr>
        <w:t>—负热膨胀，</w:t>
      </w:r>
      <w:r w:rsidRPr="00622BF2">
        <w:rPr>
          <w:rFonts w:cs="Times New Roman"/>
          <w:bCs/>
        </w:rPr>
        <w:t>ZTE</w:t>
      </w:r>
      <w:r w:rsidRPr="00622BF2">
        <w:rPr>
          <w:rFonts w:cs="Times New Roman" w:hint="eastAsia"/>
          <w:bCs/>
        </w:rPr>
        <w:t>—零热膨胀，</w:t>
      </w:r>
      <w:r w:rsidRPr="00622BF2">
        <w:rPr>
          <w:rFonts w:cs="Times New Roman"/>
          <w:bCs/>
        </w:rPr>
        <w:t>ATE</w:t>
      </w:r>
      <w:r w:rsidRPr="00622BF2">
        <w:rPr>
          <w:rFonts w:cs="Times New Roman" w:hint="eastAsia"/>
          <w:bCs/>
        </w:rPr>
        <w:t>—各向异性热膨胀，</w:t>
      </w:r>
      <w:r w:rsidRPr="00622BF2">
        <w:rPr>
          <w:rFonts w:cs="Times New Roman"/>
          <w:bCs/>
        </w:rPr>
        <w:t>CTE</w:t>
      </w:r>
      <w:r w:rsidRPr="00622BF2">
        <w:rPr>
          <w:rFonts w:cs="Times New Roman" w:hint="eastAsia"/>
          <w:bCs/>
        </w:rPr>
        <w:t>—热膨胀系数。</w:t>
      </w:r>
    </w:p>
    <w:p w14:paraId="61B249CA" w14:textId="5DCF58C3" w:rsidR="00CC27C8" w:rsidRPr="00622BF2" w:rsidRDefault="00CC27C8">
      <w:pPr>
        <w:pStyle w:val="a5"/>
        <w:ind w:firstLine="480"/>
        <w:rPr>
          <w:rFonts w:cs="Times New Roman"/>
          <w:bCs/>
        </w:rPr>
      </w:pPr>
      <w:r w:rsidRPr="00622BF2">
        <w:rPr>
          <w:rFonts w:cs="Times New Roman" w:hint="eastAsia"/>
          <w:bCs/>
        </w:rPr>
        <w:t>介电相关：</w:t>
      </w:r>
      <w:r w:rsidRPr="00622BF2">
        <w:rPr>
          <w:rFonts w:cs="Times New Roman"/>
          <w:bCs/>
        </w:rPr>
        <w:t>AFE</w:t>
      </w:r>
      <w:r w:rsidRPr="00622BF2">
        <w:rPr>
          <w:rFonts w:cs="Times New Roman" w:hint="eastAsia"/>
          <w:bCs/>
        </w:rPr>
        <w:t>—反铁电，</w:t>
      </w:r>
      <w:r w:rsidRPr="00622BF2">
        <w:rPr>
          <w:rFonts w:cs="Times New Roman"/>
          <w:bCs/>
        </w:rPr>
        <w:t>FE</w:t>
      </w:r>
      <w:r w:rsidRPr="00622BF2">
        <w:rPr>
          <w:rFonts w:cs="Times New Roman" w:hint="eastAsia"/>
          <w:bCs/>
        </w:rPr>
        <w:t>—铁电，</w:t>
      </w:r>
      <w:r w:rsidRPr="00622BF2">
        <w:rPr>
          <w:rFonts w:cs="Times New Roman"/>
          <w:bCs/>
        </w:rPr>
        <w:t>PE</w:t>
      </w:r>
      <w:r w:rsidRPr="00622BF2">
        <w:rPr>
          <w:rFonts w:cs="Times New Roman" w:hint="eastAsia"/>
          <w:bCs/>
        </w:rPr>
        <w:t>—顺电，</w:t>
      </w:r>
      <w:r w:rsidRPr="00622BF2">
        <w:rPr>
          <w:rFonts w:cs="Times New Roman"/>
          <w:bCs/>
          <w:i/>
        </w:rPr>
        <w:t>T</w:t>
      </w:r>
      <w:r w:rsidRPr="00622BF2">
        <w:rPr>
          <w:rFonts w:cs="Times New Roman"/>
          <w:bCs/>
          <w:vertAlign w:val="subscript"/>
        </w:rPr>
        <w:t>C</w:t>
      </w:r>
      <w:r w:rsidRPr="00622BF2">
        <w:rPr>
          <w:rFonts w:cs="Times New Roman" w:hint="eastAsia"/>
          <w:bCs/>
        </w:rPr>
        <w:t>—相变温度或临界温度，</w:t>
      </w:r>
      <w:r w:rsidRPr="00622BF2">
        <w:rPr>
          <w:rFonts w:cs="Times New Roman"/>
          <w:bCs/>
          <w:i/>
          <w:iCs/>
        </w:rPr>
        <w:t>tanδ</w:t>
      </w:r>
      <w:r w:rsidRPr="00622BF2">
        <w:rPr>
          <w:rFonts w:cs="Times New Roman" w:hint="eastAsia"/>
          <w:bCs/>
        </w:rPr>
        <w:t>—介电损耗，</w:t>
      </w:r>
      <w:r w:rsidRPr="00622BF2">
        <w:rPr>
          <w:rFonts w:eastAsia="TimesTenGreek-Inclined-ACS" w:cs="Times New Roman"/>
          <w:bCs/>
          <w:i/>
          <w:iCs/>
        </w:rPr>
        <w:sym w:font="Symbol" w:char="F065"/>
      </w:r>
      <w:r w:rsidR="00C852E7">
        <w:rPr>
          <w:rFonts w:ascii="DengXian" w:eastAsia="DengXian" w:hAnsi="DengXian" w:cs="Times New Roman" w:hint="eastAsia"/>
          <w:bCs/>
          <w:i/>
          <w:iCs/>
        </w:rPr>
        <w:t>'</w:t>
      </w:r>
      <w:r w:rsidRPr="00622BF2">
        <w:rPr>
          <w:rFonts w:cs="Times New Roman" w:hint="eastAsia"/>
          <w:bCs/>
        </w:rPr>
        <w:t>—介电常数，</w:t>
      </w:r>
      <w:r w:rsidRPr="00622BF2">
        <w:rPr>
          <w:rFonts w:eastAsia="TimesTenGreek-Inclined-ACS" w:cs="Times New Roman"/>
          <w:bCs/>
          <w:i/>
          <w:iCs/>
        </w:rPr>
        <w:sym w:font="Symbol" w:char="F065"/>
      </w:r>
      <w:r w:rsidR="00C852E7">
        <w:rPr>
          <w:rFonts w:ascii="DengXian" w:eastAsia="DengXian" w:hAnsi="DengXian" w:cs="Times New Roman" w:hint="eastAsia"/>
          <w:bCs/>
          <w:i/>
          <w:iCs/>
        </w:rPr>
        <w:t>''</w:t>
      </w:r>
      <w:r w:rsidRPr="00622BF2">
        <w:rPr>
          <w:rFonts w:cs="Times New Roman" w:hint="eastAsia"/>
          <w:bCs/>
        </w:rPr>
        <w:t>—介电损耗系数</w:t>
      </w:r>
      <w:r w:rsidRPr="00622BF2">
        <w:rPr>
          <w:rFonts w:cs="Times New Roman"/>
          <w:bCs/>
        </w:rPr>
        <w:t xml:space="preserve"> </w:t>
      </w:r>
      <w:r w:rsidRPr="00622BF2">
        <w:rPr>
          <w:rFonts w:eastAsia="TimesTenGreek-Inclined-ACS" w:cs="Times New Roman"/>
          <w:bCs/>
          <w:iCs/>
        </w:rPr>
        <w:t>(</w:t>
      </w:r>
      <w:r w:rsidRPr="00622BF2">
        <w:rPr>
          <w:rFonts w:eastAsia="TimesTenGreek-Inclined-ACS" w:cs="Times New Roman"/>
          <w:bCs/>
          <w:i/>
          <w:iCs/>
        </w:rPr>
        <w:sym w:font="Symbol" w:char="F065"/>
      </w:r>
      <w:r w:rsidR="00C852E7">
        <w:rPr>
          <w:rFonts w:ascii="DengXian" w:eastAsia="DengXian" w:hAnsi="DengXian" w:cs="Times New Roman" w:hint="eastAsia"/>
          <w:bCs/>
          <w:i/>
          <w:iCs/>
        </w:rPr>
        <w:t>'</w:t>
      </w:r>
      <w:r w:rsidR="00EB6F96">
        <w:rPr>
          <w:rFonts w:ascii="DengXian" w:eastAsia="DengXian" w:hAnsi="DengXian" w:cs="Times New Roman" w:hint="eastAsia"/>
          <w:bCs/>
          <w:i/>
          <w:iCs/>
        </w:rPr>
        <w:t>'</w:t>
      </w:r>
      <w:r w:rsidRPr="00622BF2">
        <w:rPr>
          <w:rFonts w:eastAsia="TimesTenGreek-Inclined-ACS" w:cs="Times New Roman"/>
          <w:bCs/>
          <w:iCs/>
        </w:rPr>
        <w:t xml:space="preserve"> = </w:t>
      </w:r>
      <w:r w:rsidRPr="00622BF2">
        <w:rPr>
          <w:rFonts w:eastAsia="TimesTenGreek-Inclined-ACS" w:cs="Times New Roman"/>
          <w:bCs/>
          <w:i/>
          <w:iCs/>
        </w:rPr>
        <w:sym w:font="Symbol" w:char="F065"/>
      </w:r>
      <w:r w:rsidR="00C852E7">
        <w:rPr>
          <w:rFonts w:ascii="DengXian" w:eastAsia="DengXian" w:hAnsi="DengXian" w:cs="Times New Roman" w:hint="eastAsia"/>
          <w:bCs/>
          <w:i/>
          <w:iCs/>
        </w:rPr>
        <w:t>'</w:t>
      </w:r>
      <w:r w:rsidRPr="00622BF2">
        <w:rPr>
          <w:rFonts w:eastAsia="TimesTenGreek-Inclined-ACS" w:cs="Times New Roman"/>
          <w:bCs/>
          <w:iCs/>
        </w:rPr>
        <w:sym w:font="Symbol" w:char="F0B4"/>
      </w:r>
      <w:r w:rsidRPr="00622BF2">
        <w:rPr>
          <w:rFonts w:cs="Times New Roman"/>
          <w:bCs/>
          <w:i/>
          <w:iCs/>
        </w:rPr>
        <w:t>tanδ</w:t>
      </w:r>
      <w:r w:rsidRPr="00622BF2">
        <w:rPr>
          <w:rFonts w:cs="Times New Roman"/>
          <w:bCs/>
          <w:iCs/>
        </w:rPr>
        <w:t>)</w:t>
      </w:r>
      <w:r w:rsidRPr="00622BF2">
        <w:rPr>
          <w:rFonts w:cs="Times New Roman" w:hint="eastAsia"/>
          <w:bCs/>
          <w:iCs/>
        </w:rPr>
        <w:t>，</w:t>
      </w:r>
      <w:r w:rsidRPr="00622BF2">
        <w:rPr>
          <w:rFonts w:cs="Times New Roman"/>
          <w:bCs/>
          <w:i/>
        </w:rPr>
        <w:t>τ</w:t>
      </w:r>
      <w:r w:rsidRPr="00622BF2">
        <w:rPr>
          <w:rFonts w:cs="Times New Roman"/>
          <w:bCs/>
          <w:vertAlign w:val="subscript"/>
        </w:rPr>
        <w:t>0</w:t>
      </w:r>
      <w:r w:rsidRPr="00622BF2">
        <w:rPr>
          <w:rFonts w:cs="Times New Roman" w:hint="eastAsia"/>
          <w:bCs/>
        </w:rPr>
        <w:t>—指前因子，</w:t>
      </w:r>
      <w:r w:rsidRPr="00622BF2">
        <w:rPr>
          <w:rFonts w:cs="Times New Roman"/>
          <w:bCs/>
          <w:i/>
        </w:rPr>
        <w:t>E</w:t>
      </w:r>
      <w:r w:rsidRPr="00622BF2">
        <w:rPr>
          <w:rFonts w:cs="Times New Roman"/>
          <w:bCs/>
          <w:vertAlign w:val="subscript"/>
        </w:rPr>
        <w:t>a</w:t>
      </w:r>
      <w:r w:rsidRPr="00622BF2">
        <w:rPr>
          <w:rFonts w:cs="Times New Roman" w:hint="eastAsia"/>
          <w:bCs/>
        </w:rPr>
        <w:t>—活化能。</w:t>
      </w:r>
    </w:p>
    <w:p w14:paraId="0FC5BCCD" w14:textId="77777777" w:rsidR="00CC27C8" w:rsidRPr="00622BF2" w:rsidRDefault="00CC27C8">
      <w:pPr>
        <w:pStyle w:val="a5"/>
        <w:ind w:firstLine="480"/>
        <w:rPr>
          <w:rFonts w:cs="Times New Roman"/>
          <w:bCs/>
        </w:rPr>
      </w:pPr>
      <w:r w:rsidRPr="00622BF2">
        <w:rPr>
          <w:rFonts w:cs="Times New Roman" w:hint="eastAsia"/>
          <w:bCs/>
        </w:rPr>
        <w:t>有机铵阳离子：</w:t>
      </w:r>
      <w:r w:rsidRPr="00622BF2">
        <w:rPr>
          <w:rFonts w:cs="Times New Roman"/>
          <w:bCs/>
        </w:rPr>
        <w:t xml:space="preserve"> eta</w:t>
      </w:r>
      <w:r w:rsidRPr="00622BF2">
        <w:rPr>
          <w:rFonts w:cs="Times New Roman" w:hint="eastAsia"/>
          <w:bCs/>
        </w:rPr>
        <w:t>—</w:t>
      </w:r>
      <w:r w:rsidRPr="00622BF2">
        <w:rPr>
          <w:rFonts w:cs="Times New Roman"/>
          <w:bCs/>
        </w:rPr>
        <w:t>CH</w:t>
      </w:r>
      <w:r w:rsidRPr="00622BF2">
        <w:rPr>
          <w:rFonts w:cs="Times New Roman"/>
          <w:bCs/>
          <w:vertAlign w:val="subscript"/>
        </w:rPr>
        <w:t>3</w:t>
      </w:r>
      <w:r w:rsidRPr="00622BF2">
        <w:rPr>
          <w:rFonts w:cs="Times New Roman"/>
          <w:bCs/>
        </w:rPr>
        <w:t>CH</w:t>
      </w:r>
      <w:r w:rsidRPr="00622BF2">
        <w:rPr>
          <w:rFonts w:cs="Times New Roman"/>
          <w:bCs/>
          <w:vertAlign w:val="subscript"/>
        </w:rPr>
        <w:t>2</w:t>
      </w:r>
      <w:r w:rsidRPr="00622BF2">
        <w:rPr>
          <w:rFonts w:cs="Times New Roman"/>
          <w:bCs/>
        </w:rPr>
        <w:t>NH</w:t>
      </w:r>
      <w:r w:rsidRPr="00622BF2">
        <w:rPr>
          <w:rFonts w:cs="Times New Roman"/>
          <w:bCs/>
          <w:vertAlign w:val="subscript"/>
        </w:rPr>
        <w:t>3</w:t>
      </w:r>
      <w:r w:rsidRPr="00622BF2">
        <w:rPr>
          <w:rFonts w:cs="Times New Roman"/>
          <w:bCs/>
          <w:vertAlign w:val="superscript"/>
        </w:rPr>
        <w:t>+</w:t>
      </w:r>
      <w:r w:rsidRPr="00622BF2">
        <w:rPr>
          <w:rFonts w:cs="Times New Roman" w:hint="eastAsia"/>
          <w:bCs/>
        </w:rPr>
        <w:t>，</w:t>
      </w:r>
      <w:r w:rsidRPr="00622BF2">
        <w:rPr>
          <w:rFonts w:cs="Times New Roman"/>
          <w:bCs/>
        </w:rPr>
        <w:t>dma</w:t>
      </w:r>
      <w:r w:rsidRPr="00622BF2">
        <w:rPr>
          <w:rFonts w:cs="Times New Roman" w:hint="eastAsia"/>
          <w:bCs/>
        </w:rPr>
        <w:t>—</w:t>
      </w:r>
      <w:r w:rsidRPr="00622BF2">
        <w:rPr>
          <w:rFonts w:cs="Times New Roman"/>
          <w:bCs/>
        </w:rPr>
        <w:t>(CH</w:t>
      </w:r>
      <w:r w:rsidRPr="00622BF2">
        <w:rPr>
          <w:rFonts w:cs="Times New Roman"/>
          <w:bCs/>
          <w:vertAlign w:val="subscript"/>
        </w:rPr>
        <w:t>3</w:t>
      </w:r>
      <w:r w:rsidRPr="00622BF2">
        <w:rPr>
          <w:rFonts w:cs="Times New Roman"/>
          <w:bCs/>
        </w:rPr>
        <w:t>)</w:t>
      </w:r>
      <w:r w:rsidRPr="00622BF2">
        <w:rPr>
          <w:rFonts w:cs="Times New Roman"/>
          <w:bCs/>
          <w:vertAlign w:val="subscript"/>
        </w:rPr>
        <w:t>2</w:t>
      </w:r>
      <w:r w:rsidRPr="00622BF2">
        <w:rPr>
          <w:rFonts w:cs="Times New Roman"/>
          <w:bCs/>
        </w:rPr>
        <w:t>NH</w:t>
      </w:r>
      <w:r w:rsidRPr="00622BF2">
        <w:rPr>
          <w:rFonts w:cs="Times New Roman"/>
          <w:bCs/>
          <w:vertAlign w:val="subscript"/>
        </w:rPr>
        <w:t>2</w:t>
      </w:r>
      <w:r w:rsidRPr="00622BF2">
        <w:rPr>
          <w:rFonts w:cs="Times New Roman"/>
          <w:bCs/>
          <w:vertAlign w:val="superscript"/>
        </w:rPr>
        <w:t>+</w:t>
      </w:r>
      <w:r w:rsidRPr="00622BF2">
        <w:rPr>
          <w:rFonts w:cs="Times New Roman" w:hint="eastAsia"/>
          <w:bCs/>
        </w:rPr>
        <w:t>。</w:t>
      </w:r>
    </w:p>
    <w:p w14:paraId="2FE8C5F6" w14:textId="77777777" w:rsidR="00CC27C8" w:rsidRPr="00622BF2" w:rsidRDefault="00CC27C8">
      <w:pPr>
        <w:pStyle w:val="a5"/>
        <w:ind w:firstLine="480"/>
        <w:rPr>
          <w:rFonts w:cs="Times New Roman"/>
          <w:bCs/>
        </w:rPr>
      </w:pPr>
      <w:r w:rsidRPr="00622BF2">
        <w:rPr>
          <w:rFonts w:cs="Times New Roman" w:hint="eastAsia"/>
          <w:bCs/>
        </w:rPr>
        <w:t>金属离子：二、三价过渡和主族金属离子</w:t>
      </w:r>
      <w:r w:rsidRPr="00622BF2">
        <w:rPr>
          <w:rFonts w:cs="Times New Roman"/>
          <w:bCs/>
        </w:rPr>
        <w:t>M</w:t>
      </w:r>
      <w:r w:rsidRPr="00622BF2">
        <w:rPr>
          <w:rFonts w:cs="Times New Roman"/>
          <w:bCs/>
          <w:vertAlign w:val="superscript"/>
        </w:rPr>
        <w:t>II</w:t>
      </w:r>
      <w:r w:rsidRPr="00622BF2">
        <w:rPr>
          <w:rFonts w:cs="Times New Roman" w:hint="eastAsia"/>
          <w:bCs/>
        </w:rPr>
        <w:t>、</w:t>
      </w:r>
      <w:r w:rsidRPr="00622BF2">
        <w:rPr>
          <w:rFonts w:cs="Times New Roman"/>
          <w:bCs/>
        </w:rPr>
        <w:t>M</w:t>
      </w:r>
      <w:r w:rsidRPr="00622BF2">
        <w:rPr>
          <w:rFonts w:cs="Times New Roman"/>
          <w:bCs/>
          <w:vertAlign w:val="superscript"/>
        </w:rPr>
        <w:t>III</w:t>
      </w:r>
      <w:r w:rsidRPr="00622BF2">
        <w:rPr>
          <w:rFonts w:cs="Times New Roman" w:hint="eastAsia"/>
          <w:bCs/>
        </w:rPr>
        <w:t>。</w:t>
      </w:r>
    </w:p>
    <w:p w14:paraId="0FFF3EC5" w14:textId="77777777" w:rsidR="00CC27C8" w:rsidRPr="00622BF2" w:rsidRDefault="00CC27C8">
      <w:pPr>
        <w:pStyle w:val="a5"/>
        <w:ind w:firstLine="480"/>
        <w:rPr>
          <w:rFonts w:cs="Times New Roman"/>
          <w:bCs/>
        </w:rPr>
      </w:pPr>
      <w:r w:rsidRPr="00622BF2">
        <w:rPr>
          <w:rFonts w:cs="Times New Roman" w:hint="eastAsia"/>
          <w:bCs/>
        </w:rPr>
        <w:t>其它：</w:t>
      </w:r>
      <w:r w:rsidRPr="00622BF2">
        <w:rPr>
          <w:rFonts w:cs="Times New Roman"/>
          <w:bCs/>
        </w:rPr>
        <w:t>RT</w:t>
      </w:r>
      <w:r w:rsidRPr="00622BF2">
        <w:rPr>
          <w:rFonts w:cs="Times New Roman" w:hint="eastAsia"/>
          <w:bCs/>
        </w:rPr>
        <w:t>—室温，</w:t>
      </w:r>
      <w:r w:rsidRPr="00622BF2">
        <w:rPr>
          <w:rFonts w:cs="Times New Roman"/>
          <w:bCs/>
        </w:rPr>
        <w:t>HT</w:t>
      </w:r>
      <w:r w:rsidRPr="00622BF2">
        <w:rPr>
          <w:rFonts w:cs="Times New Roman" w:hint="eastAsia"/>
          <w:bCs/>
        </w:rPr>
        <w:t>—高温，</w:t>
      </w:r>
      <w:r w:rsidRPr="00622BF2">
        <w:rPr>
          <w:rFonts w:cs="Times New Roman"/>
          <w:bCs/>
        </w:rPr>
        <w:t>LT</w:t>
      </w:r>
      <w:r w:rsidRPr="00622BF2">
        <w:rPr>
          <w:rFonts w:cs="Times New Roman" w:hint="eastAsia"/>
          <w:bCs/>
        </w:rPr>
        <w:t>—低温，</w:t>
      </w:r>
      <w:r w:rsidRPr="00622BF2">
        <w:rPr>
          <w:rFonts w:cs="Times New Roman"/>
          <w:bCs/>
        </w:rPr>
        <w:t>VT</w:t>
      </w:r>
      <w:r w:rsidRPr="00622BF2">
        <w:rPr>
          <w:rFonts w:cs="Times New Roman" w:hint="eastAsia"/>
          <w:bCs/>
        </w:rPr>
        <w:t>—变温，</w:t>
      </w:r>
      <w:r w:rsidRPr="00622BF2">
        <w:rPr>
          <w:rFonts w:cs="Times New Roman"/>
          <w:bCs/>
        </w:rPr>
        <w:t>HTLD</w:t>
      </w:r>
      <w:r w:rsidRPr="00622BF2">
        <w:rPr>
          <w:rFonts w:cs="Times New Roman" w:hint="eastAsia"/>
          <w:bCs/>
        </w:rPr>
        <w:t>：高温低密度，</w:t>
      </w:r>
      <w:r w:rsidRPr="00622BF2">
        <w:rPr>
          <w:rFonts w:cs="Times New Roman"/>
          <w:bCs/>
        </w:rPr>
        <w:t>LTHD</w:t>
      </w:r>
      <w:r w:rsidRPr="00622BF2">
        <w:rPr>
          <w:rFonts w:cs="Times New Roman" w:hint="eastAsia"/>
          <w:bCs/>
        </w:rPr>
        <w:t>度低温高密度，</w:t>
      </w:r>
      <w:r w:rsidRPr="00622BF2">
        <w:rPr>
          <w:rFonts w:cs="Times New Roman"/>
          <w:bCs/>
        </w:rPr>
        <w:t>PXRD</w:t>
      </w:r>
      <w:r w:rsidRPr="00622BF2">
        <w:rPr>
          <w:rFonts w:cs="Times New Roman" w:hint="eastAsia"/>
          <w:bCs/>
        </w:rPr>
        <w:t>—多晶粉末衍射，</w:t>
      </w:r>
      <w:r w:rsidRPr="00622BF2">
        <w:rPr>
          <w:rFonts w:cs="Times New Roman"/>
          <w:bCs/>
        </w:rPr>
        <w:t>SXRD</w:t>
      </w:r>
      <w:r w:rsidRPr="00622BF2">
        <w:rPr>
          <w:rFonts w:cs="Times New Roman" w:hint="eastAsia"/>
          <w:bCs/>
        </w:rPr>
        <w:t>—单晶衍射。</w:t>
      </w:r>
    </w:p>
    <w:p w14:paraId="4E17BB38" w14:textId="1C74D7F0" w:rsidR="00CC27C8" w:rsidRPr="00622BF2" w:rsidRDefault="00CC27C8">
      <w:pPr>
        <w:pStyle w:val="a5"/>
        <w:ind w:firstLine="480"/>
        <w:rPr>
          <w:rFonts w:cs="Times New Roman"/>
          <w:bCs/>
        </w:rPr>
      </w:pPr>
      <w:r w:rsidRPr="00622BF2">
        <w:rPr>
          <w:rFonts w:cs="Times New Roman" w:hint="eastAsia"/>
          <w:bCs/>
        </w:rPr>
        <w:t>以上符号如没有特别说明，在论文中直接使用。</w:t>
      </w:r>
    </w:p>
    <w:p w14:paraId="498CCC2F" w14:textId="77777777" w:rsidR="00CC27C8" w:rsidRPr="00622BF2" w:rsidRDefault="00CC27C8">
      <w:pPr>
        <w:pStyle w:val="a5"/>
        <w:ind w:firstLine="480"/>
        <w:rPr>
          <w:rFonts w:cs="Times New Roman"/>
          <w:bCs/>
        </w:rPr>
      </w:pPr>
    </w:p>
    <w:p w14:paraId="1F6B9745" w14:textId="7B3F1D26" w:rsidR="00CC27C8" w:rsidRPr="00622BF2" w:rsidRDefault="00CC27C8" w:rsidP="00DF2A2B">
      <w:pPr>
        <w:pStyle w:val="2"/>
      </w:pPr>
      <w:bookmarkStart w:id="516" w:name="_Toc190854836"/>
      <w:bookmarkStart w:id="517" w:name="_Toc207874166"/>
      <w:r w:rsidRPr="00622BF2">
        <w:t xml:space="preserve">2.2 </w:t>
      </w:r>
      <w:r w:rsidRPr="00622BF2">
        <w:rPr>
          <w:rFonts w:hint="eastAsia"/>
        </w:rPr>
        <w:t>一般合成方法、实验结果</w:t>
      </w:r>
      <w:bookmarkEnd w:id="516"/>
      <w:bookmarkEnd w:id="517"/>
    </w:p>
    <w:p w14:paraId="19FD6F1D" w14:textId="7D1ADB6D" w:rsidR="00672781" w:rsidRPr="00D82A5B" w:rsidRDefault="00CC27C8">
      <w:pPr>
        <w:ind w:firstLine="480"/>
        <w:rPr>
          <w:rFonts w:cs="Times New Roman"/>
        </w:rPr>
      </w:pPr>
      <w:r w:rsidRPr="00D82A5B">
        <w:rPr>
          <w:rFonts w:cs="Times New Roman" w:hint="eastAsia"/>
        </w:rPr>
        <w:t>本论文采用乙胺、二甲铵作为模板，系统合成了</w:t>
      </w:r>
      <w:r w:rsidRPr="00D82A5B">
        <w:rPr>
          <w:rFonts w:cs="Times New Roman"/>
        </w:rPr>
        <w:t>Cu</w:t>
      </w:r>
      <w:r w:rsidR="00F4050B">
        <w:rPr>
          <w:rFonts w:cs="Times New Roman" w:hint="eastAsia"/>
        </w:rPr>
        <w:t>-Mn</w:t>
      </w:r>
      <w:r w:rsidR="00886E1C" w:rsidRPr="00D82A5B">
        <w:rPr>
          <w:rFonts w:cs="Times New Roman" w:hint="eastAsia"/>
        </w:rPr>
        <w:t>，采用溶液方法合成，与制备同金属</w:t>
      </w:r>
      <w:r w:rsidR="00886E1C" w:rsidRPr="00D82A5B">
        <w:rPr>
          <w:rFonts w:cs="Times New Roman"/>
        </w:rPr>
        <w:t xml:space="preserve"> AMFF </w:t>
      </w:r>
      <w:r w:rsidR="00886E1C" w:rsidRPr="00D82A5B">
        <w:rPr>
          <w:rFonts w:cs="Times New Roman" w:hint="eastAsia"/>
        </w:rPr>
        <w:t>方法基本一样，说明溶液合成方法也适用于制备异金属</w:t>
      </w:r>
      <w:r w:rsidR="00A20EA5" w:rsidRPr="00CC27C8">
        <w:rPr>
          <w:rFonts w:hint="eastAsia"/>
        </w:rPr>
        <w:t>AMFF</w:t>
      </w:r>
      <w:r w:rsidR="00A20EA5">
        <w:fldChar w:fldCharType="begin"/>
      </w:r>
      <w:r w:rsidR="00967E36">
        <w:instrText xml:space="preserve"> ADDIN EN.CITE &lt;EndNote&gt;&lt;Cite&gt;&lt;Author&gt;West&lt;/Author&gt;&lt;Year&gt;2014&lt;/Year&gt;&lt;RecNum&gt;485&lt;/RecNum&gt;&lt;DisplayText&gt;&lt;style face="superscript"&gt;[27]&lt;/style&gt;&lt;/DisplayText&gt;&lt;record&gt;&lt;rec-number&gt;485&lt;/rec-number&gt;&lt;foreign-keys&gt;&lt;key app="EN" db-id="5dw29t2apwvft0exwd75x5fdd5tet2va52at"&gt;485&lt;/key&gt;&lt;/foreign-keys&gt;&lt;ref-type name="Book"&gt;6&lt;/ref-type&gt;&lt;contributors&gt;&lt;authors&gt;&lt;author&gt;West, Anthony R.&lt;/author&gt;&lt;/authors&gt;&lt;/contributors&gt;&lt;titles&gt;&lt;title&gt;Solid State Chemistry and its Applications&lt;/title&gt;&lt;/titles&gt;&lt;pages&gt;xxiv, 556 pages&lt;/pages&gt;&lt;edition&gt;Second edition, student edition.&lt;/edition&gt;&lt;keywords&gt;&lt;keyword&gt;Solid state chemistry.&lt;/keyword&gt;&lt;/keywords&gt;&lt;dates&gt;&lt;year&gt;2014&lt;/year&gt;&lt;/dates&gt;&lt;publisher&gt;John Wiley &amp;amp; Sons Ltd., Chichester&lt;/publisher&gt;&lt;isbn&gt;9781119942948 (pbk.)&lt;/isbn&gt;&lt;accession-num&gt;17825829&lt;/accession-num&gt;&lt;call-num&gt;Jefferson or Adams Building Reading Rooms (FLM2) QD478 .W47 2014&lt;/call-num&gt;&lt;work-type&gt;text&lt;/work-type&gt;&lt;urls&gt;&lt;/urls&gt;&lt;/record&gt;&lt;/Cite&gt;&lt;/EndNote&gt;</w:instrText>
      </w:r>
      <w:r w:rsidR="00A20EA5">
        <w:fldChar w:fldCharType="separate"/>
      </w:r>
      <w:r w:rsidR="0022266D" w:rsidRPr="0022266D">
        <w:rPr>
          <w:noProof/>
          <w:vertAlign w:val="superscript"/>
        </w:rPr>
        <w:t>[</w:t>
      </w:r>
      <w:hyperlink w:anchor="_ENREF_27" w:tooltip="West, 2014 #485" w:history="1">
        <w:r w:rsidR="00DF2A2B" w:rsidRPr="0022266D">
          <w:rPr>
            <w:noProof/>
            <w:vertAlign w:val="superscript"/>
          </w:rPr>
          <w:t>27</w:t>
        </w:r>
      </w:hyperlink>
      <w:r w:rsidR="0022266D" w:rsidRPr="0022266D">
        <w:rPr>
          <w:noProof/>
          <w:vertAlign w:val="superscript"/>
        </w:rPr>
        <w:t>]</w:t>
      </w:r>
      <w:r w:rsidR="00A20EA5">
        <w:fldChar w:fldCharType="end"/>
      </w:r>
      <w:r w:rsidR="00A20EA5" w:rsidRPr="00CC27C8">
        <w:rPr>
          <w:rFonts w:hint="eastAsia"/>
        </w:rPr>
        <w:t>。</w:t>
      </w:r>
      <w:r w:rsidR="00886E1C" w:rsidRPr="00D82A5B">
        <w:rPr>
          <w:rFonts w:cs="Times New Roman" w:hint="eastAsia"/>
        </w:rPr>
        <w:t>大多数情况下所用溶剂为甲醇，一些情况下混合溶剂的使用，可以有效提高产率和改善晶体质量。如在</w:t>
      </w:r>
      <w:r w:rsidR="00886E1C" w:rsidRPr="00D82A5B">
        <w:rPr>
          <w:rFonts w:cs="Times New Roman"/>
        </w:rPr>
        <w:t>eta</w:t>
      </w:r>
      <w:r w:rsidR="00672781" w:rsidRPr="00D82A5B">
        <w:rPr>
          <w:rFonts w:cs="Times New Roman"/>
        </w:rPr>
        <w:t>CuMn</w:t>
      </w:r>
      <w:r w:rsidR="00886E1C" w:rsidRPr="00D82A5B">
        <w:rPr>
          <w:rFonts w:cs="Times New Roman" w:hint="eastAsia"/>
        </w:rPr>
        <w:t>的制备中，以甲醇为溶剂时，</w:t>
      </w:r>
      <w:r w:rsidR="00672781" w:rsidRPr="00D82A5B">
        <w:rPr>
          <w:rFonts w:cs="Times New Roman" w:hint="eastAsia"/>
        </w:rPr>
        <w:t>在高</w:t>
      </w:r>
      <w:r w:rsidR="00672781" w:rsidRPr="00D82A5B">
        <w:rPr>
          <w:rFonts w:cs="Times New Roman"/>
        </w:rPr>
        <w:t>Cu%</w:t>
      </w:r>
      <w:r w:rsidR="00672781" w:rsidRPr="00D82A5B">
        <w:rPr>
          <w:rFonts w:cs="Times New Roman" w:hint="eastAsia"/>
        </w:rPr>
        <w:t>部分</w:t>
      </w:r>
      <w:r w:rsidR="00672781" w:rsidRPr="00D82A5B">
        <w:rPr>
          <w:rFonts w:cs="Times New Roman"/>
        </w:rPr>
        <w:t>Mn</w:t>
      </w:r>
      <w:r w:rsidR="00672781" w:rsidRPr="00D82A5B">
        <w:rPr>
          <w:rFonts w:cs="Times New Roman" w:hint="eastAsia"/>
        </w:rPr>
        <w:t>偏析达</w:t>
      </w:r>
      <w:r w:rsidR="00672781" w:rsidRPr="00D82A5B">
        <w:rPr>
          <w:rFonts w:cs="Times New Roman"/>
        </w:rPr>
        <w:t>5%</w:t>
      </w:r>
      <w:r w:rsidR="00672781" w:rsidRPr="00D82A5B">
        <w:rPr>
          <w:rFonts w:cs="Times New Roman" w:hint="eastAsia"/>
        </w:rPr>
        <w:t>，无法获得质量好的</w:t>
      </w:r>
      <w:r w:rsidR="00672781" w:rsidRPr="00D82A5B">
        <w:rPr>
          <w:rFonts w:cs="Times New Roman"/>
        </w:rPr>
        <w:t>95%Cu</w:t>
      </w:r>
      <w:r w:rsidR="00672781" w:rsidRPr="00D82A5B">
        <w:rPr>
          <w:rFonts w:cs="Times New Roman" w:hint="eastAsia"/>
        </w:rPr>
        <w:t>以上的晶体，乙醇的使用可以获得</w:t>
      </w:r>
      <w:r w:rsidR="00672781" w:rsidRPr="00D82A5B">
        <w:rPr>
          <w:rFonts w:cs="Times New Roman"/>
        </w:rPr>
        <w:t>95%</w:t>
      </w:r>
      <w:r w:rsidR="00672781" w:rsidRPr="00D82A5B">
        <w:rPr>
          <w:rFonts w:cs="Times New Roman" w:hint="eastAsia"/>
        </w:rPr>
        <w:t>以上的固溶体。</w:t>
      </w:r>
    </w:p>
    <w:p w14:paraId="7E9441E4" w14:textId="1FB5DC24" w:rsidR="00154E46" w:rsidRPr="00D82A5B" w:rsidRDefault="00672781" w:rsidP="00D82A5B">
      <w:pPr>
        <w:ind w:firstLine="480"/>
      </w:pPr>
      <w:r w:rsidRPr="00D82A5B">
        <w:rPr>
          <w:rFonts w:hint="eastAsia"/>
        </w:rPr>
        <w:t>在此以</w:t>
      </w:r>
      <w:r w:rsidRPr="00D82A5B">
        <w:t>Cu−Mn</w:t>
      </w:r>
      <w:r w:rsidRPr="00D82A5B">
        <w:rPr>
          <w:rFonts w:hint="eastAsia"/>
        </w:rPr>
        <w:t>混合金属</w:t>
      </w:r>
      <w:r w:rsidRPr="00D82A5B">
        <w:t>[CH</w:t>
      </w:r>
      <w:r w:rsidRPr="00D82A5B">
        <w:rPr>
          <w:vertAlign w:val="subscript"/>
        </w:rPr>
        <w:t>3</w:t>
      </w:r>
      <w:r w:rsidRPr="00D82A5B">
        <w:t>CH</w:t>
      </w:r>
      <w:r w:rsidRPr="00D82A5B">
        <w:rPr>
          <w:vertAlign w:val="subscript"/>
        </w:rPr>
        <w:t>2</w:t>
      </w:r>
      <w:r w:rsidRPr="00D82A5B">
        <w:t>NH</w:t>
      </w:r>
      <w:r w:rsidRPr="00D82A5B">
        <w:rPr>
          <w:vertAlign w:val="subscript"/>
        </w:rPr>
        <w:t>3</w:t>
      </w:r>
      <w:r w:rsidRPr="00D82A5B">
        <w:t>][Cu</w:t>
      </w:r>
      <w:r w:rsidRPr="00D82A5B">
        <w:rPr>
          <w:i/>
          <w:vertAlign w:val="subscript"/>
        </w:rPr>
        <w:t>x</w:t>
      </w:r>
      <w:r w:rsidRPr="00D82A5B">
        <w:t>Mn</w:t>
      </w:r>
      <w:r w:rsidRPr="00D82A5B">
        <w:rPr>
          <w:vertAlign w:val="subscript"/>
        </w:rPr>
        <w:t>1−</w:t>
      </w:r>
      <w:r w:rsidRPr="00D82A5B">
        <w:rPr>
          <w:i/>
          <w:vertAlign w:val="subscript"/>
        </w:rPr>
        <w:t>x</w:t>
      </w:r>
      <w:r w:rsidRPr="00D82A5B">
        <w:t>(HCOO)</w:t>
      </w:r>
      <w:r w:rsidRPr="00D82A5B">
        <w:rPr>
          <w:vertAlign w:val="subscript"/>
        </w:rPr>
        <w:t>3</w:t>
      </w:r>
      <w:r w:rsidRPr="00D82A5B">
        <w:t>]</w:t>
      </w:r>
      <w:r w:rsidRPr="00D82A5B">
        <w:rPr>
          <w:rFonts w:hint="eastAsia"/>
        </w:rPr>
        <w:t>系列为例说明固溶体合成方法。</w:t>
      </w:r>
      <w:r w:rsidR="00154E46" w:rsidRPr="00D82A5B">
        <w:rPr>
          <w:rFonts w:hint="eastAsia"/>
        </w:rPr>
        <w:t>我们成功合成了</w:t>
      </w:r>
      <w:r w:rsidR="00154E46" w:rsidRPr="00D82A5B">
        <w:t>Cu</w:t>
      </w:r>
      <w:r w:rsidR="00154E46" w:rsidRPr="00D82A5B">
        <w:rPr>
          <w:rFonts w:eastAsia="微软雅黑"/>
        </w:rPr>
        <w:t>−</w:t>
      </w:r>
      <w:r w:rsidR="00154E46" w:rsidRPr="00D82A5B">
        <w:t>Mn</w:t>
      </w:r>
      <w:r w:rsidR="00154E46" w:rsidRPr="00D82A5B">
        <w:rPr>
          <w:rFonts w:hint="eastAsia"/>
        </w:rPr>
        <w:t>系列的全程固溶体</w:t>
      </w:r>
      <w:r w:rsidR="00154E46" w:rsidRPr="00D82A5B">
        <w:t>etaCuMn</w:t>
      </w:r>
      <w:r w:rsidR="00154E46" w:rsidRPr="00D82A5B">
        <w:rPr>
          <w:rFonts w:hint="eastAsia"/>
        </w:rPr>
        <w:t>近</w:t>
      </w:r>
      <w:r w:rsidR="00154E46" w:rsidRPr="00D82A5B">
        <w:t>30</w:t>
      </w:r>
      <w:r w:rsidR="00154E46" w:rsidRPr="00D82A5B">
        <w:rPr>
          <w:rFonts w:hint="eastAsia"/>
        </w:rPr>
        <w:t>个化合物，在起始原料中按一定比例投入</w:t>
      </w:r>
      <w:r w:rsidR="00154E46" w:rsidRPr="00D82A5B">
        <w:t>Cu/Mn</w:t>
      </w:r>
      <w:r w:rsidR="00154E46" w:rsidRPr="00D82A5B">
        <w:rPr>
          <w:rFonts w:hint="eastAsia"/>
        </w:rPr>
        <w:t>的高氯酸盐，以获得不同</w:t>
      </w:r>
      <w:r w:rsidR="00154E46" w:rsidRPr="00D82A5B">
        <w:t>Cu/Mn</w:t>
      </w:r>
      <w:r w:rsidR="00154E46" w:rsidRPr="00D82A5B">
        <w:rPr>
          <w:rFonts w:hint="eastAsia"/>
        </w:rPr>
        <w:t>比例的固溶体化合物。下面以</w:t>
      </w:r>
      <w:r w:rsidR="00154E46" w:rsidRPr="00D82A5B">
        <w:t>etaCu</w:t>
      </w:r>
      <w:r w:rsidR="00154E46" w:rsidRPr="00D82A5B">
        <w:rPr>
          <w:vertAlign w:val="subscript"/>
        </w:rPr>
        <w:t>0.66</w:t>
      </w:r>
      <w:r w:rsidR="00154E46" w:rsidRPr="00D82A5B">
        <w:t>Mn</w:t>
      </w:r>
      <w:r w:rsidR="00154E46" w:rsidRPr="00D82A5B">
        <w:rPr>
          <w:vertAlign w:val="subscript"/>
        </w:rPr>
        <w:t>0.34</w:t>
      </w:r>
      <w:r w:rsidR="00154E46" w:rsidRPr="00D82A5B">
        <w:rPr>
          <w:rFonts w:hint="eastAsia"/>
        </w:rPr>
        <w:t>的合成为例：</w:t>
      </w:r>
    </w:p>
    <w:p w14:paraId="2F37F83B" w14:textId="19EC8978" w:rsidR="00154E46" w:rsidRPr="00D82A5B" w:rsidRDefault="00154E46" w:rsidP="00D82A5B">
      <w:pPr>
        <w:ind w:firstLine="480"/>
      </w:pPr>
      <w:r w:rsidRPr="00D82A5B">
        <w:rPr>
          <w:rFonts w:hint="eastAsia"/>
        </w:rPr>
        <w:t>将</w:t>
      </w:r>
      <w:r w:rsidRPr="00D82A5B">
        <w:t>1.33 g Cu(ClO</w:t>
      </w:r>
      <w:r w:rsidRPr="00D82A5B">
        <w:rPr>
          <w:vertAlign w:val="subscript"/>
        </w:rPr>
        <w:t>4</w:t>
      </w:r>
      <w:r w:rsidRPr="00D82A5B">
        <w:t>)</w:t>
      </w:r>
      <w:r w:rsidRPr="00D82A5B">
        <w:rPr>
          <w:vertAlign w:val="subscript"/>
        </w:rPr>
        <w:t>2</w:t>
      </w:r>
      <w:r w:rsidRPr="00D82A5B">
        <w:t>∙6H</w:t>
      </w:r>
      <w:r w:rsidRPr="00D82A5B">
        <w:rPr>
          <w:vertAlign w:val="subscript"/>
        </w:rPr>
        <w:t>2</w:t>
      </w:r>
      <w:r w:rsidRPr="00D82A5B">
        <w:t>O</w:t>
      </w:r>
      <w:r w:rsidRPr="00D82A5B">
        <w:rPr>
          <w:rFonts w:hint="eastAsia"/>
        </w:rPr>
        <w:t>、</w:t>
      </w:r>
      <w:r w:rsidRPr="00D82A5B">
        <w:t>0.14 g Mn(ClO</w:t>
      </w:r>
      <w:r w:rsidRPr="00D82A5B">
        <w:rPr>
          <w:vertAlign w:val="subscript"/>
        </w:rPr>
        <w:t>4</w:t>
      </w:r>
      <w:r w:rsidRPr="00D82A5B">
        <w:t>)</w:t>
      </w:r>
      <w:r w:rsidRPr="00D82A5B">
        <w:rPr>
          <w:vertAlign w:val="subscript"/>
        </w:rPr>
        <w:t>2</w:t>
      </w:r>
      <w:r w:rsidRPr="00D82A5B">
        <w:t>∙6H</w:t>
      </w:r>
      <w:r w:rsidRPr="00D82A5B">
        <w:rPr>
          <w:vertAlign w:val="subscript"/>
        </w:rPr>
        <w:t>2</w:t>
      </w:r>
      <w:r w:rsidRPr="00D82A5B">
        <w:t>O (</w:t>
      </w:r>
      <w:r w:rsidRPr="00D82A5B">
        <w:rPr>
          <w:rFonts w:hint="eastAsia"/>
        </w:rPr>
        <w:t>投料比</w:t>
      </w:r>
      <w:r w:rsidRPr="00D82A5B">
        <w:t>Cu:Mn = 90:10)</w:t>
      </w:r>
      <w:r w:rsidRPr="00D82A5B">
        <w:rPr>
          <w:rFonts w:hint="eastAsia"/>
        </w:rPr>
        <w:t>溶于</w:t>
      </w:r>
      <w:r w:rsidRPr="00D82A5B">
        <w:t>22.0 ml</w:t>
      </w:r>
      <w:r w:rsidRPr="00D82A5B">
        <w:rPr>
          <w:rFonts w:hint="eastAsia"/>
        </w:rPr>
        <w:t>甲醇，取</w:t>
      </w:r>
      <w:r w:rsidRPr="00D82A5B">
        <w:t>18.0 ml</w:t>
      </w:r>
      <w:r w:rsidRPr="00D82A5B">
        <w:rPr>
          <w:rFonts w:hint="eastAsia"/>
        </w:rPr>
        <w:t>配置好的</w:t>
      </w:r>
      <w:r w:rsidRPr="00D82A5B">
        <w:t xml:space="preserve">2.0 M/4.0 M </w:t>
      </w:r>
      <w:r w:rsidRPr="00D82A5B">
        <w:rPr>
          <w:rFonts w:hint="eastAsia"/>
        </w:rPr>
        <w:t>的</w:t>
      </w:r>
      <w:r w:rsidRPr="00D82A5B">
        <w:t>CH</w:t>
      </w:r>
      <w:r w:rsidRPr="00D82A5B">
        <w:rPr>
          <w:vertAlign w:val="subscript"/>
        </w:rPr>
        <w:t>3</w:t>
      </w:r>
      <w:r w:rsidRPr="00D82A5B">
        <w:t>CH</w:t>
      </w:r>
      <w:r w:rsidRPr="00D82A5B">
        <w:rPr>
          <w:vertAlign w:val="subscript"/>
        </w:rPr>
        <w:t>2</w:t>
      </w:r>
      <w:r w:rsidRPr="00D82A5B">
        <w:t>NH</w:t>
      </w:r>
      <w:r w:rsidRPr="00D82A5B">
        <w:rPr>
          <w:vertAlign w:val="subscript"/>
        </w:rPr>
        <w:t>3</w:t>
      </w:r>
      <w:r w:rsidRPr="00D82A5B">
        <w:t>/HCOOH</w:t>
      </w:r>
      <w:r w:rsidRPr="00D82A5B">
        <w:rPr>
          <w:rFonts w:hint="eastAsia"/>
        </w:rPr>
        <w:t>的甲醇溶液</w:t>
      </w:r>
      <w:r w:rsidRPr="00D82A5B">
        <w:t>(</w:t>
      </w:r>
      <w:r w:rsidRPr="00D82A5B">
        <w:rPr>
          <w:rFonts w:hint="eastAsia"/>
        </w:rPr>
        <w:t>由</w:t>
      </w:r>
      <w:r w:rsidRPr="00D82A5B">
        <w:t xml:space="preserve">70 </w:t>
      </w:r>
      <w:r w:rsidRPr="00D82A5B">
        <w:rPr>
          <w:i/>
        </w:rPr>
        <w:t>wt</w:t>
      </w:r>
      <w:r w:rsidRPr="00D82A5B">
        <w:t>%</w:t>
      </w:r>
      <w:r w:rsidRPr="00D82A5B">
        <w:rPr>
          <w:rFonts w:hint="eastAsia"/>
        </w:rPr>
        <w:t>乙胺溶液和</w:t>
      </w:r>
      <w:r w:rsidRPr="00D82A5B">
        <w:t xml:space="preserve">98 </w:t>
      </w:r>
      <w:r w:rsidRPr="00D82A5B">
        <w:rPr>
          <w:i/>
        </w:rPr>
        <w:t>wt</w:t>
      </w:r>
      <w:r w:rsidRPr="00D82A5B">
        <w:t>%</w:t>
      </w:r>
      <w:r w:rsidRPr="00D82A5B">
        <w:rPr>
          <w:rFonts w:hint="eastAsia"/>
        </w:rPr>
        <w:t>甲酸溶液配置</w:t>
      </w:r>
      <w:r w:rsidRPr="00D82A5B">
        <w:t>)</w:t>
      </w:r>
      <w:r w:rsidRPr="00D82A5B">
        <w:rPr>
          <w:rFonts w:hint="eastAsia"/>
        </w:rPr>
        <w:t>，混合后密封静置，一天后收集晶体，用甲醇洗涤干燥后，封闭保存在干燥器中。由于产物中</w:t>
      </w:r>
      <w:r w:rsidRPr="00D82A5B">
        <w:t>Mn</w:t>
      </w:r>
      <w:r w:rsidRPr="00D82A5B">
        <w:rPr>
          <w:rFonts w:hint="eastAsia"/>
        </w:rPr>
        <w:t>偏析，在甲醇溶液的合成体系中难以获得</w:t>
      </w:r>
      <w:r w:rsidRPr="00D82A5B">
        <w:t>Cu%</w:t>
      </w:r>
      <w:r w:rsidRPr="00D82A5B">
        <w:rPr>
          <w:rFonts w:hint="eastAsia"/>
        </w:rPr>
        <w:t>高于</w:t>
      </w:r>
      <w:r w:rsidRPr="00D82A5B">
        <w:t>90%</w:t>
      </w:r>
      <w:r w:rsidRPr="00D82A5B">
        <w:rPr>
          <w:rFonts w:hint="eastAsia"/>
        </w:rPr>
        <w:t>的固溶体，因此换用乙醇溶液的合成体系，可显著减少</w:t>
      </w:r>
      <w:r w:rsidRPr="00D82A5B">
        <w:t>Mn</w:t>
      </w:r>
      <w:r w:rsidRPr="00D82A5B">
        <w:rPr>
          <w:rFonts w:hint="eastAsia"/>
        </w:rPr>
        <w:t>偏析。</w:t>
      </w:r>
      <w:r w:rsidRPr="00D82A5B">
        <w:t>etaCuMn</w:t>
      </w:r>
      <w:r w:rsidRPr="00D82A5B">
        <w:rPr>
          <w:rFonts w:hint="eastAsia"/>
        </w:rPr>
        <w:t>系列固溶体随</w:t>
      </w:r>
      <w:r w:rsidRPr="00D82A5B">
        <w:t>Cu%</w:t>
      </w:r>
      <w:r w:rsidRPr="00D82A5B">
        <w:rPr>
          <w:rFonts w:hint="eastAsia"/>
        </w:rPr>
        <w:t>增加，晶体颜色由几乎无色到蓝绿色到深蓝色，呈块状或柱状，形貌均一</w:t>
      </w:r>
      <w:r w:rsidR="0007448C" w:rsidRPr="00D82A5B">
        <w:rPr>
          <w:rFonts w:hint="eastAsia"/>
        </w:rPr>
        <w:t>，见图</w:t>
      </w:r>
      <w:r w:rsidR="0007448C" w:rsidRPr="00D82A5B">
        <w:t>2.1</w:t>
      </w:r>
      <w:r w:rsidRPr="00D82A5B">
        <w:rPr>
          <w:rFonts w:hint="eastAsia"/>
        </w:rPr>
        <w:t>。产率一般可达</w:t>
      </w:r>
      <w:r w:rsidRPr="00D82A5B">
        <w:t>60%</w:t>
      </w:r>
      <w:r w:rsidRPr="00D82A5B">
        <w:rPr>
          <w:rFonts w:hint="eastAsia"/>
        </w:rPr>
        <w:t>左右。元素分析结果见表</w:t>
      </w:r>
      <w:r w:rsidRPr="00D82A5B">
        <w:t>2.1</w:t>
      </w:r>
      <w:r w:rsidRPr="00D82A5B">
        <w:rPr>
          <w:rFonts w:hint="eastAsia"/>
        </w:rPr>
        <w:t>。</w:t>
      </w:r>
    </w:p>
    <w:p w14:paraId="338901A3" w14:textId="7975D432" w:rsidR="0007448C" w:rsidRPr="00D82A5B" w:rsidRDefault="0007448C" w:rsidP="00D82A5B">
      <w:pPr>
        <w:pStyle w:val="2--zhu0"/>
        <w:spacing w:before="163"/>
      </w:pPr>
      <w:r w:rsidRPr="00D82A5B">
        <w:rPr>
          <w:noProof/>
        </w:rPr>
        <w:lastRenderedPageBreak/>
        <w:drawing>
          <wp:inline distT="0" distB="0" distL="0" distR="0" wp14:anchorId="3E3AD2EF" wp14:editId="1E536B3C">
            <wp:extent cx="4320000" cy="3234458"/>
            <wp:effectExtent l="0" t="0" r="4445"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20000" cy="3234458"/>
                    </a:xfrm>
                    <a:prstGeom prst="rect">
                      <a:avLst/>
                    </a:prstGeom>
                    <a:noFill/>
                    <a:ln>
                      <a:noFill/>
                    </a:ln>
                  </pic:spPr>
                </pic:pic>
              </a:graphicData>
            </a:graphic>
          </wp:inline>
        </w:drawing>
      </w:r>
    </w:p>
    <w:p w14:paraId="2DE4039E" w14:textId="65C3B836" w:rsidR="00CC27C8" w:rsidRPr="00D82A5B" w:rsidRDefault="0007448C" w:rsidP="00257810">
      <w:pPr>
        <w:pStyle w:val="2--zhu"/>
        <w:spacing w:after="163"/>
        <w:jc w:val="center"/>
      </w:pPr>
      <w:r w:rsidRPr="00D82A5B">
        <w:rPr>
          <w:rFonts w:hint="eastAsia"/>
        </w:rPr>
        <w:t>图</w:t>
      </w:r>
      <w:r w:rsidR="00F63790" w:rsidRPr="00D82A5B">
        <w:t>2.1</w:t>
      </w:r>
      <w:r w:rsidRPr="00D82A5B">
        <w:t xml:space="preserve"> </w:t>
      </w:r>
      <w:r w:rsidR="00F63790" w:rsidRPr="00D82A5B">
        <w:t>et</w:t>
      </w:r>
      <w:r w:rsidRPr="00D82A5B">
        <w:t>aCuMn</w:t>
      </w:r>
      <w:r w:rsidR="00F63790" w:rsidRPr="00D82A5B">
        <w:rPr>
          <w:rFonts w:hint="eastAsia"/>
        </w:rPr>
        <w:t>全程固溶体</w:t>
      </w:r>
    </w:p>
    <w:p w14:paraId="76B29315" w14:textId="1D774440" w:rsidR="00CC27C8" w:rsidRPr="00622BF2" w:rsidRDefault="00CC27C8" w:rsidP="00D82A5B">
      <w:pPr>
        <w:pStyle w:val="3--zhu"/>
        <w:spacing w:before="163"/>
      </w:pPr>
      <w:bookmarkStart w:id="518" w:name="OLE_LINK41"/>
      <w:r w:rsidRPr="00622BF2">
        <w:rPr>
          <w:rFonts w:hint="eastAsia"/>
        </w:rPr>
        <w:t>表</w:t>
      </w:r>
      <w:r w:rsidR="00154E46" w:rsidRPr="00622BF2">
        <w:t>2.1</w:t>
      </w:r>
      <w:r w:rsidRPr="00622BF2">
        <w:t xml:space="preserve"> </w:t>
      </w:r>
      <w:r w:rsidRPr="00622BF2">
        <w:rPr>
          <w:rFonts w:hint="eastAsia"/>
        </w:rPr>
        <w:t>本论文合成</w:t>
      </w:r>
      <w:r w:rsidRPr="00622BF2">
        <w:t>etaCuMn</w:t>
      </w:r>
      <w:r w:rsidRPr="00622BF2">
        <w:rPr>
          <w:rFonts w:hint="eastAsia"/>
        </w:rPr>
        <w:t>的元素分析结果（括号内为理论值）</w:t>
      </w:r>
      <w:r w:rsidR="005D736F" w:rsidRPr="00622BF2">
        <w:rPr>
          <w:rFonts w:hint="eastAsia"/>
        </w:rPr>
        <w:t>，</w:t>
      </w:r>
      <w:r w:rsidR="005D736F" w:rsidRPr="00622BF2">
        <w:rPr>
          <w:i/>
          <w:iCs/>
        </w:rPr>
        <w:t>x</w:t>
      </w:r>
      <w:r w:rsidR="005D736F" w:rsidRPr="00622BF2">
        <w:rPr>
          <w:vertAlign w:val="subscript"/>
        </w:rPr>
        <w:t>0</w:t>
      </w:r>
      <w:r w:rsidR="005D736F" w:rsidRPr="00622BF2">
        <w:rPr>
          <w:rFonts w:hint="eastAsia"/>
        </w:rPr>
        <w:t>为</w:t>
      </w:r>
      <w:r w:rsidR="005D736F" w:rsidRPr="00622BF2">
        <w:t>Cu</w:t>
      </w:r>
      <w:r w:rsidR="005D736F" w:rsidRPr="00622BF2">
        <w:rPr>
          <w:vertAlign w:val="superscript"/>
        </w:rPr>
        <w:t>2+</w:t>
      </w:r>
      <w:r w:rsidR="005D736F" w:rsidRPr="00622BF2">
        <w:rPr>
          <w:rFonts w:hint="eastAsia"/>
        </w:rPr>
        <w:t>离子投料中的摩尔含量，</w:t>
      </w:r>
      <w:r w:rsidR="005D736F" w:rsidRPr="00622BF2">
        <w:rPr>
          <w:i/>
          <w:iCs/>
        </w:rPr>
        <w:t>x</w:t>
      </w:r>
      <w:r w:rsidR="005D736F" w:rsidRPr="00622BF2">
        <w:rPr>
          <w:rFonts w:hint="eastAsia"/>
        </w:rPr>
        <w:t>为</w:t>
      </w:r>
      <w:r w:rsidR="005D736F" w:rsidRPr="00622BF2">
        <w:t>Cu</w:t>
      </w:r>
      <w:r w:rsidR="005D736F" w:rsidRPr="00622BF2">
        <w:rPr>
          <w:vertAlign w:val="superscript"/>
        </w:rPr>
        <w:t>2+</w:t>
      </w:r>
      <w:r w:rsidR="005D736F" w:rsidRPr="00622BF2">
        <w:rPr>
          <w:rFonts w:hint="eastAsia"/>
        </w:rPr>
        <w:t>离子产物中的摩尔含量，</w:t>
      </w:r>
      <w:r w:rsidR="005D736F" w:rsidRPr="00622BF2">
        <w:rPr>
          <w:i/>
          <w:iCs/>
        </w:rPr>
        <w:t>y</w:t>
      </w:r>
      <w:r w:rsidR="005D736F" w:rsidRPr="00622BF2">
        <w:rPr>
          <w:rFonts w:hint="eastAsia"/>
        </w:rPr>
        <w:t>为产率</w:t>
      </w:r>
    </w:p>
    <w:tbl>
      <w:tblPr>
        <w:tblW w:w="5000" w:type="pct"/>
        <w:tblLook w:val="04A0" w:firstRow="1" w:lastRow="0" w:firstColumn="1" w:lastColumn="0" w:noHBand="0" w:noVBand="1"/>
      </w:tblPr>
      <w:tblGrid>
        <w:gridCol w:w="1560"/>
        <w:gridCol w:w="677"/>
        <w:gridCol w:w="1007"/>
        <w:gridCol w:w="1247"/>
        <w:gridCol w:w="1007"/>
        <w:gridCol w:w="1247"/>
        <w:gridCol w:w="1247"/>
        <w:gridCol w:w="543"/>
        <w:gridCol w:w="423"/>
      </w:tblGrid>
      <w:tr w:rsidR="00EB6F96" w:rsidRPr="00622BF2" w14:paraId="5C18DC50" w14:textId="77777777" w:rsidTr="008C3A9A">
        <w:tc>
          <w:tcPr>
            <w:tcW w:w="871" w:type="pct"/>
            <w:tcBorders>
              <w:top w:val="single" w:sz="4" w:space="0" w:color="auto"/>
              <w:bottom w:val="single" w:sz="4" w:space="0" w:color="auto"/>
            </w:tcBorders>
          </w:tcPr>
          <w:p w14:paraId="3E97D0FF" w14:textId="00749C93"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622BF2">
              <w:rPr>
                <w:rFonts w:eastAsia="Arial Unicode MS" w:cs="Times New Roman"/>
                <w:sz w:val="16"/>
                <w:szCs w:val="16"/>
              </w:rPr>
              <w:t>Sample</w:t>
            </w:r>
          </w:p>
        </w:tc>
        <w:tc>
          <w:tcPr>
            <w:tcW w:w="378" w:type="pct"/>
            <w:tcBorders>
              <w:top w:val="single" w:sz="4" w:space="0" w:color="auto"/>
              <w:bottom w:val="single" w:sz="4" w:space="0" w:color="auto"/>
            </w:tcBorders>
            <w:noWrap/>
            <w:tcMar>
              <w:left w:w="0" w:type="dxa"/>
              <w:right w:w="0" w:type="dxa"/>
            </w:tcMar>
            <w:vAlign w:val="bottom"/>
            <w:hideMark/>
          </w:tcPr>
          <w:p w14:paraId="00D91325" w14:textId="164B6635"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Cu</w:t>
            </w:r>
            <w:r w:rsidR="00530C6C" w:rsidRPr="00D82A5B">
              <w:rPr>
                <w:rFonts w:eastAsia="Arial Unicode MS" w:cs="Times New Roman"/>
                <w:sz w:val="16"/>
                <w:szCs w:val="16"/>
              </w:rPr>
              <w:t xml:space="preserve"> </w:t>
            </w:r>
            <w:r w:rsidR="00530C6C" w:rsidRPr="00530C6C">
              <w:rPr>
                <w:rFonts w:eastAsia="Arial Unicode MS" w:cs="Times New Roman"/>
                <w:i/>
                <w:iCs/>
                <w:sz w:val="16"/>
                <w:szCs w:val="16"/>
              </w:rPr>
              <w:t>wt</w:t>
            </w:r>
            <w:r w:rsidR="00530C6C" w:rsidRPr="00D82A5B">
              <w:rPr>
                <w:rFonts w:eastAsia="Arial Unicode MS" w:cs="Times New Roman"/>
                <w:sz w:val="16"/>
                <w:szCs w:val="16"/>
              </w:rPr>
              <w:t>%</w:t>
            </w:r>
          </w:p>
        </w:tc>
        <w:tc>
          <w:tcPr>
            <w:tcW w:w="562" w:type="pct"/>
            <w:tcBorders>
              <w:top w:val="single" w:sz="4" w:space="0" w:color="auto"/>
              <w:bottom w:val="single" w:sz="4" w:space="0" w:color="auto"/>
            </w:tcBorders>
            <w:noWrap/>
            <w:tcMar>
              <w:left w:w="0" w:type="dxa"/>
              <w:right w:w="0" w:type="dxa"/>
            </w:tcMar>
            <w:vAlign w:val="bottom"/>
            <w:hideMark/>
          </w:tcPr>
          <w:p w14:paraId="22C02DA3"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 xml:space="preserve">N </w:t>
            </w:r>
            <w:r w:rsidRPr="00530C6C">
              <w:rPr>
                <w:rFonts w:eastAsia="Arial Unicode MS" w:cs="Times New Roman"/>
                <w:i/>
                <w:iCs/>
                <w:sz w:val="16"/>
                <w:szCs w:val="16"/>
              </w:rPr>
              <w:t>wt</w:t>
            </w:r>
            <w:r w:rsidRPr="00D82A5B">
              <w:rPr>
                <w:rFonts w:eastAsia="Arial Unicode MS" w:cs="Times New Roman"/>
                <w:sz w:val="16"/>
                <w:szCs w:val="16"/>
              </w:rPr>
              <w:t>%</w:t>
            </w:r>
          </w:p>
        </w:tc>
        <w:tc>
          <w:tcPr>
            <w:tcW w:w="696" w:type="pct"/>
            <w:tcBorders>
              <w:top w:val="single" w:sz="4" w:space="0" w:color="auto"/>
              <w:bottom w:val="single" w:sz="4" w:space="0" w:color="auto"/>
            </w:tcBorders>
            <w:noWrap/>
            <w:tcMar>
              <w:left w:w="0" w:type="dxa"/>
              <w:right w:w="0" w:type="dxa"/>
            </w:tcMar>
            <w:vAlign w:val="bottom"/>
            <w:hideMark/>
          </w:tcPr>
          <w:p w14:paraId="41A38CB9"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 xml:space="preserve">C </w:t>
            </w:r>
            <w:r w:rsidRPr="00530C6C">
              <w:rPr>
                <w:rFonts w:eastAsia="Arial Unicode MS" w:cs="Times New Roman"/>
                <w:i/>
                <w:iCs/>
                <w:sz w:val="16"/>
                <w:szCs w:val="16"/>
              </w:rPr>
              <w:t>wt</w:t>
            </w:r>
            <w:r w:rsidRPr="00D82A5B">
              <w:rPr>
                <w:rFonts w:eastAsia="Arial Unicode MS" w:cs="Times New Roman"/>
                <w:sz w:val="16"/>
                <w:szCs w:val="16"/>
              </w:rPr>
              <w:t>%</w:t>
            </w:r>
          </w:p>
        </w:tc>
        <w:tc>
          <w:tcPr>
            <w:tcW w:w="562" w:type="pct"/>
            <w:tcBorders>
              <w:top w:val="single" w:sz="4" w:space="0" w:color="auto"/>
              <w:bottom w:val="single" w:sz="4" w:space="0" w:color="auto"/>
            </w:tcBorders>
            <w:noWrap/>
            <w:tcMar>
              <w:left w:w="0" w:type="dxa"/>
              <w:right w:w="0" w:type="dxa"/>
            </w:tcMar>
            <w:vAlign w:val="bottom"/>
            <w:hideMark/>
          </w:tcPr>
          <w:p w14:paraId="3A5A77A0"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 xml:space="preserve">H </w:t>
            </w:r>
            <w:r w:rsidRPr="00530C6C">
              <w:rPr>
                <w:rFonts w:eastAsia="Arial Unicode MS" w:cs="Times New Roman"/>
                <w:i/>
                <w:iCs/>
                <w:sz w:val="16"/>
                <w:szCs w:val="16"/>
              </w:rPr>
              <w:t>wt</w:t>
            </w:r>
            <w:r w:rsidRPr="00D82A5B">
              <w:rPr>
                <w:rFonts w:eastAsia="Arial Unicode MS" w:cs="Times New Roman"/>
                <w:sz w:val="16"/>
                <w:szCs w:val="16"/>
              </w:rPr>
              <w:t>%</w:t>
            </w:r>
          </w:p>
        </w:tc>
        <w:tc>
          <w:tcPr>
            <w:tcW w:w="696" w:type="pct"/>
            <w:tcBorders>
              <w:top w:val="single" w:sz="4" w:space="0" w:color="auto"/>
              <w:bottom w:val="single" w:sz="4" w:space="0" w:color="auto"/>
            </w:tcBorders>
            <w:noWrap/>
            <w:tcMar>
              <w:left w:w="0" w:type="dxa"/>
              <w:right w:w="0" w:type="dxa"/>
            </w:tcMar>
            <w:vAlign w:val="bottom"/>
            <w:hideMark/>
          </w:tcPr>
          <w:p w14:paraId="3BAC1243"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 xml:space="preserve">Cu </w:t>
            </w:r>
            <w:r w:rsidRPr="00530C6C">
              <w:rPr>
                <w:rFonts w:eastAsia="Arial Unicode MS" w:cs="Times New Roman"/>
                <w:i/>
                <w:iCs/>
                <w:color w:val="000000"/>
                <w:sz w:val="16"/>
                <w:szCs w:val="16"/>
              </w:rPr>
              <w:t>wt</w:t>
            </w:r>
            <w:r w:rsidRPr="00D82A5B">
              <w:rPr>
                <w:rFonts w:eastAsia="Arial Unicode MS" w:cs="Times New Roman"/>
                <w:color w:val="000000"/>
                <w:sz w:val="16"/>
                <w:szCs w:val="16"/>
              </w:rPr>
              <w:t>%</w:t>
            </w:r>
          </w:p>
        </w:tc>
        <w:tc>
          <w:tcPr>
            <w:tcW w:w="696" w:type="pct"/>
            <w:tcBorders>
              <w:top w:val="single" w:sz="4" w:space="0" w:color="auto"/>
              <w:bottom w:val="single" w:sz="4" w:space="0" w:color="auto"/>
            </w:tcBorders>
            <w:noWrap/>
            <w:tcMar>
              <w:left w:w="0" w:type="dxa"/>
              <w:right w:w="0" w:type="dxa"/>
            </w:tcMar>
            <w:vAlign w:val="bottom"/>
            <w:hideMark/>
          </w:tcPr>
          <w:p w14:paraId="534565B6" w14:textId="4A84FAC3"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 xml:space="preserve">Mn </w:t>
            </w:r>
            <w:r w:rsidRPr="00530C6C">
              <w:rPr>
                <w:rFonts w:eastAsia="Arial Unicode MS" w:cs="Times New Roman"/>
                <w:i/>
                <w:iCs/>
                <w:color w:val="000000"/>
                <w:sz w:val="16"/>
                <w:szCs w:val="16"/>
              </w:rPr>
              <w:t>wt</w:t>
            </w:r>
            <w:r w:rsidRPr="00D82A5B">
              <w:rPr>
                <w:rFonts w:eastAsia="Arial Unicode MS" w:cs="Times New Roman"/>
                <w:color w:val="000000"/>
                <w:sz w:val="16"/>
                <w:szCs w:val="16"/>
              </w:rPr>
              <w:t>%</w:t>
            </w:r>
          </w:p>
        </w:tc>
        <w:tc>
          <w:tcPr>
            <w:tcW w:w="303" w:type="pct"/>
            <w:tcBorders>
              <w:top w:val="single" w:sz="4" w:space="0" w:color="auto"/>
              <w:bottom w:val="single" w:sz="4" w:space="0" w:color="auto"/>
            </w:tcBorders>
            <w:noWrap/>
            <w:tcMar>
              <w:left w:w="0" w:type="dxa"/>
              <w:right w:w="0" w:type="dxa"/>
            </w:tcMar>
            <w:vAlign w:val="bottom"/>
            <w:hideMark/>
          </w:tcPr>
          <w:p w14:paraId="285BDB00" w14:textId="77777777" w:rsidR="000D07E9" w:rsidRPr="00D82A5B" w:rsidRDefault="000D07E9" w:rsidP="008C3A9A">
            <w:pPr>
              <w:widowControl w:val="0"/>
              <w:adjustRightInd w:val="0"/>
              <w:spacing w:line="200" w:lineRule="exact"/>
              <w:ind w:firstLineChars="0" w:firstLine="0"/>
              <w:rPr>
                <w:rFonts w:eastAsia="Arial Unicode MS" w:cs="Times New Roman"/>
                <w:i/>
                <w:iCs/>
                <w:color w:val="000000"/>
                <w:sz w:val="16"/>
                <w:szCs w:val="16"/>
              </w:rPr>
            </w:pPr>
            <w:r w:rsidRPr="00D82A5B">
              <w:rPr>
                <w:rFonts w:eastAsia="Arial Unicode MS" w:cs="Times New Roman"/>
                <w:i/>
                <w:iCs/>
                <w:color w:val="000000"/>
                <w:sz w:val="16"/>
                <w:szCs w:val="16"/>
              </w:rPr>
              <w:t>x</w:t>
            </w:r>
          </w:p>
        </w:tc>
        <w:tc>
          <w:tcPr>
            <w:tcW w:w="236" w:type="pct"/>
            <w:tcBorders>
              <w:top w:val="single" w:sz="4" w:space="0" w:color="auto"/>
              <w:bottom w:val="single" w:sz="4" w:space="0" w:color="auto"/>
            </w:tcBorders>
            <w:noWrap/>
            <w:tcMar>
              <w:left w:w="0" w:type="dxa"/>
              <w:right w:w="0" w:type="dxa"/>
            </w:tcMar>
            <w:vAlign w:val="bottom"/>
            <w:hideMark/>
          </w:tcPr>
          <w:p w14:paraId="66ED4758" w14:textId="77777777" w:rsidR="000D07E9" w:rsidRPr="00D82A5B" w:rsidRDefault="000D07E9" w:rsidP="008C3A9A">
            <w:pPr>
              <w:widowControl w:val="0"/>
              <w:adjustRightInd w:val="0"/>
              <w:spacing w:line="200" w:lineRule="exact"/>
              <w:ind w:firstLineChars="0" w:firstLine="0"/>
              <w:rPr>
                <w:rFonts w:eastAsia="Arial Unicode MS" w:cs="Times New Roman"/>
                <w:i/>
                <w:iCs/>
                <w:color w:val="000000"/>
                <w:sz w:val="16"/>
                <w:szCs w:val="16"/>
              </w:rPr>
            </w:pPr>
            <w:r w:rsidRPr="00D82A5B">
              <w:rPr>
                <w:rFonts w:eastAsia="Arial Unicode MS" w:cs="Times New Roman"/>
                <w:i/>
                <w:iCs/>
                <w:color w:val="000000"/>
                <w:sz w:val="16"/>
                <w:szCs w:val="16"/>
              </w:rPr>
              <w:t>x</w:t>
            </w:r>
            <w:r w:rsidRPr="00D82A5B">
              <w:rPr>
                <w:rFonts w:eastAsia="Arial Unicode MS" w:cs="Times New Roman"/>
                <w:i/>
                <w:iCs/>
                <w:color w:val="000000"/>
                <w:sz w:val="16"/>
                <w:szCs w:val="16"/>
                <w:vertAlign w:val="subscript"/>
              </w:rPr>
              <w:t>0</w:t>
            </w:r>
          </w:p>
        </w:tc>
      </w:tr>
      <w:tr w:rsidR="00EB6F96" w:rsidRPr="00622BF2" w14:paraId="7CDC3F69" w14:textId="77777777" w:rsidTr="008C3A9A">
        <w:tc>
          <w:tcPr>
            <w:tcW w:w="871" w:type="pct"/>
            <w:tcBorders>
              <w:top w:val="single" w:sz="4" w:space="0" w:color="auto"/>
            </w:tcBorders>
            <w:vAlign w:val="center"/>
          </w:tcPr>
          <w:p w14:paraId="78055A10" w14:textId="376A18C9"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w:t>
            </w:r>
            <w:r w:rsidR="00D15FBA" w:rsidRPr="00622BF2">
              <w:rPr>
                <w:rFonts w:cs="Times New Roman"/>
                <w:bCs/>
                <w:sz w:val="16"/>
                <w:szCs w:val="16"/>
                <w:vertAlign w:val="subscript"/>
              </w:rPr>
              <w:t>10</w:t>
            </w:r>
            <w:r w:rsidRPr="00D82A5B">
              <w:rPr>
                <w:rFonts w:cs="Times New Roman"/>
                <w:bCs/>
                <w:sz w:val="16"/>
                <w:szCs w:val="16"/>
              </w:rPr>
              <w:t>Mn</w:t>
            </w:r>
            <w:r w:rsidRPr="00D82A5B">
              <w:rPr>
                <w:rFonts w:cs="Times New Roman"/>
                <w:bCs/>
                <w:sz w:val="16"/>
                <w:szCs w:val="16"/>
                <w:vertAlign w:val="subscript"/>
              </w:rPr>
              <w:t>0.90</w:t>
            </w:r>
          </w:p>
        </w:tc>
        <w:tc>
          <w:tcPr>
            <w:tcW w:w="378" w:type="pct"/>
            <w:tcBorders>
              <w:top w:val="single" w:sz="4" w:space="0" w:color="auto"/>
            </w:tcBorders>
            <w:noWrap/>
            <w:tcMar>
              <w:left w:w="0" w:type="dxa"/>
              <w:right w:w="0" w:type="dxa"/>
            </w:tcMar>
            <w:vAlign w:val="bottom"/>
            <w:hideMark/>
          </w:tcPr>
          <w:p w14:paraId="4B18B38E" w14:textId="61398DE4"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9.7</w:t>
            </w:r>
          </w:p>
        </w:tc>
        <w:tc>
          <w:tcPr>
            <w:tcW w:w="562" w:type="pct"/>
            <w:tcBorders>
              <w:top w:val="single" w:sz="4" w:space="0" w:color="auto"/>
            </w:tcBorders>
            <w:noWrap/>
            <w:tcMar>
              <w:left w:w="0" w:type="dxa"/>
              <w:right w:w="0" w:type="dxa"/>
            </w:tcMar>
            <w:vAlign w:val="bottom"/>
            <w:hideMark/>
          </w:tcPr>
          <w:p w14:paraId="0DAD352B"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5.49(5.91)</w:t>
            </w:r>
          </w:p>
        </w:tc>
        <w:tc>
          <w:tcPr>
            <w:tcW w:w="696" w:type="pct"/>
            <w:tcBorders>
              <w:top w:val="single" w:sz="4" w:space="0" w:color="auto"/>
            </w:tcBorders>
            <w:noWrap/>
            <w:tcMar>
              <w:left w:w="0" w:type="dxa"/>
              <w:right w:w="0" w:type="dxa"/>
            </w:tcMar>
            <w:vAlign w:val="bottom"/>
            <w:hideMark/>
          </w:tcPr>
          <w:p w14:paraId="48DD5949"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24.99(25.32)</w:t>
            </w:r>
          </w:p>
        </w:tc>
        <w:tc>
          <w:tcPr>
            <w:tcW w:w="562" w:type="pct"/>
            <w:tcBorders>
              <w:top w:val="single" w:sz="4" w:space="0" w:color="auto"/>
            </w:tcBorders>
            <w:noWrap/>
            <w:tcMar>
              <w:left w:w="0" w:type="dxa"/>
              <w:right w:w="0" w:type="dxa"/>
            </w:tcMar>
            <w:vAlign w:val="bottom"/>
            <w:hideMark/>
          </w:tcPr>
          <w:p w14:paraId="6EB714DE"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4.62(4.64)</w:t>
            </w:r>
          </w:p>
        </w:tc>
        <w:tc>
          <w:tcPr>
            <w:tcW w:w="696" w:type="pct"/>
            <w:tcBorders>
              <w:top w:val="single" w:sz="4" w:space="0" w:color="auto"/>
            </w:tcBorders>
            <w:noWrap/>
            <w:tcMar>
              <w:left w:w="0" w:type="dxa"/>
              <w:right w:w="0" w:type="dxa"/>
            </w:tcMar>
            <w:vAlign w:val="bottom"/>
            <w:hideMark/>
          </w:tcPr>
          <w:p w14:paraId="00A87034"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2.60(2.68)</w:t>
            </w:r>
          </w:p>
        </w:tc>
        <w:tc>
          <w:tcPr>
            <w:tcW w:w="696" w:type="pct"/>
            <w:tcBorders>
              <w:top w:val="single" w:sz="4" w:space="0" w:color="auto"/>
            </w:tcBorders>
            <w:noWrap/>
            <w:tcMar>
              <w:left w:w="0" w:type="dxa"/>
              <w:right w:w="0" w:type="dxa"/>
            </w:tcMar>
            <w:vAlign w:val="bottom"/>
            <w:hideMark/>
          </w:tcPr>
          <w:p w14:paraId="58E52F6A"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20.94(20.87)</w:t>
            </w:r>
          </w:p>
        </w:tc>
        <w:tc>
          <w:tcPr>
            <w:tcW w:w="303" w:type="pct"/>
            <w:tcBorders>
              <w:top w:val="single" w:sz="4" w:space="0" w:color="auto"/>
            </w:tcBorders>
            <w:noWrap/>
            <w:tcMar>
              <w:left w:w="0" w:type="dxa"/>
              <w:right w:w="0" w:type="dxa"/>
            </w:tcMar>
            <w:vAlign w:val="bottom"/>
            <w:hideMark/>
          </w:tcPr>
          <w:p w14:paraId="6B58DC02" w14:textId="703A94AB"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0.097</w:t>
            </w:r>
          </w:p>
        </w:tc>
        <w:tc>
          <w:tcPr>
            <w:tcW w:w="236" w:type="pct"/>
            <w:tcBorders>
              <w:top w:val="single" w:sz="4" w:space="0" w:color="auto"/>
            </w:tcBorders>
            <w:noWrap/>
            <w:tcMar>
              <w:left w:w="0" w:type="dxa"/>
              <w:right w:w="0" w:type="dxa"/>
            </w:tcMar>
            <w:vAlign w:val="bottom"/>
            <w:hideMark/>
          </w:tcPr>
          <w:p w14:paraId="4AFD309D" w14:textId="126660E1"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0.10</w:t>
            </w:r>
          </w:p>
        </w:tc>
      </w:tr>
      <w:tr w:rsidR="00EB6F96" w:rsidRPr="00622BF2" w14:paraId="28FB0B95" w14:textId="77777777" w:rsidTr="008C3A9A">
        <w:tc>
          <w:tcPr>
            <w:tcW w:w="871" w:type="pct"/>
            <w:vAlign w:val="center"/>
          </w:tcPr>
          <w:p w14:paraId="0C4CFBC6" w14:textId="181B8070"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0.1</w:t>
            </w:r>
            <w:r w:rsidR="00D15FBA" w:rsidRPr="00622BF2">
              <w:rPr>
                <w:rFonts w:cs="Times New Roman"/>
                <w:bCs/>
                <w:sz w:val="16"/>
                <w:szCs w:val="16"/>
                <w:vertAlign w:val="subscript"/>
              </w:rPr>
              <w:t>9</w:t>
            </w:r>
            <w:r w:rsidRPr="00D82A5B">
              <w:rPr>
                <w:rFonts w:cs="Times New Roman"/>
                <w:bCs/>
                <w:sz w:val="16"/>
                <w:szCs w:val="16"/>
              </w:rPr>
              <w:t>Mn</w:t>
            </w:r>
            <w:r w:rsidRPr="00D82A5B">
              <w:rPr>
                <w:rFonts w:cs="Times New Roman"/>
                <w:bCs/>
                <w:sz w:val="16"/>
                <w:szCs w:val="16"/>
                <w:vertAlign w:val="subscript"/>
              </w:rPr>
              <w:t>0.81</w:t>
            </w:r>
          </w:p>
        </w:tc>
        <w:tc>
          <w:tcPr>
            <w:tcW w:w="378" w:type="pct"/>
            <w:noWrap/>
            <w:tcMar>
              <w:left w:w="0" w:type="dxa"/>
              <w:right w:w="0" w:type="dxa"/>
            </w:tcMar>
            <w:vAlign w:val="bottom"/>
            <w:hideMark/>
          </w:tcPr>
          <w:p w14:paraId="78B80BE0" w14:textId="005D09C8"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18.5</w:t>
            </w:r>
          </w:p>
        </w:tc>
        <w:tc>
          <w:tcPr>
            <w:tcW w:w="562" w:type="pct"/>
            <w:noWrap/>
            <w:tcMar>
              <w:left w:w="0" w:type="dxa"/>
              <w:right w:w="0" w:type="dxa"/>
            </w:tcMar>
            <w:vAlign w:val="bottom"/>
            <w:hideMark/>
          </w:tcPr>
          <w:p w14:paraId="47AC81BE"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5.59(5.89)</w:t>
            </w:r>
          </w:p>
        </w:tc>
        <w:tc>
          <w:tcPr>
            <w:tcW w:w="696" w:type="pct"/>
            <w:noWrap/>
            <w:tcMar>
              <w:left w:w="0" w:type="dxa"/>
              <w:right w:w="0" w:type="dxa"/>
            </w:tcMar>
            <w:vAlign w:val="bottom"/>
            <w:hideMark/>
          </w:tcPr>
          <w:p w14:paraId="3FFA291F"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24.98(25.23)</w:t>
            </w:r>
          </w:p>
        </w:tc>
        <w:tc>
          <w:tcPr>
            <w:tcW w:w="562" w:type="pct"/>
            <w:noWrap/>
            <w:tcMar>
              <w:left w:w="0" w:type="dxa"/>
              <w:right w:w="0" w:type="dxa"/>
            </w:tcMar>
            <w:vAlign w:val="bottom"/>
            <w:hideMark/>
          </w:tcPr>
          <w:p w14:paraId="7B084E98"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4.61(4.63)</w:t>
            </w:r>
          </w:p>
        </w:tc>
        <w:tc>
          <w:tcPr>
            <w:tcW w:w="696" w:type="pct"/>
            <w:noWrap/>
            <w:tcMar>
              <w:left w:w="0" w:type="dxa"/>
              <w:right w:w="0" w:type="dxa"/>
            </w:tcMar>
            <w:vAlign w:val="bottom"/>
            <w:hideMark/>
          </w:tcPr>
          <w:p w14:paraId="08BC103D"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4.94(5.34)</w:t>
            </w:r>
          </w:p>
        </w:tc>
        <w:tc>
          <w:tcPr>
            <w:tcW w:w="696" w:type="pct"/>
            <w:noWrap/>
            <w:tcMar>
              <w:left w:w="0" w:type="dxa"/>
              <w:right w:w="0" w:type="dxa"/>
            </w:tcMar>
            <w:vAlign w:val="bottom"/>
            <w:hideMark/>
          </w:tcPr>
          <w:p w14:paraId="31C7A0BE"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18.84(18.48)</w:t>
            </w:r>
          </w:p>
        </w:tc>
        <w:tc>
          <w:tcPr>
            <w:tcW w:w="303" w:type="pct"/>
            <w:noWrap/>
            <w:tcMar>
              <w:left w:w="0" w:type="dxa"/>
              <w:right w:w="0" w:type="dxa"/>
            </w:tcMar>
            <w:vAlign w:val="bottom"/>
            <w:hideMark/>
          </w:tcPr>
          <w:p w14:paraId="526E75C9" w14:textId="089371F2"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0.185</w:t>
            </w:r>
          </w:p>
        </w:tc>
        <w:tc>
          <w:tcPr>
            <w:tcW w:w="236" w:type="pct"/>
            <w:noWrap/>
            <w:tcMar>
              <w:left w:w="0" w:type="dxa"/>
              <w:right w:w="0" w:type="dxa"/>
            </w:tcMar>
            <w:vAlign w:val="bottom"/>
            <w:hideMark/>
          </w:tcPr>
          <w:p w14:paraId="72A974E9" w14:textId="1B8709CA"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0.20</w:t>
            </w:r>
          </w:p>
        </w:tc>
      </w:tr>
      <w:tr w:rsidR="00EB6F96" w:rsidRPr="00622BF2" w14:paraId="41FF3086" w14:textId="77777777" w:rsidTr="008C3A9A">
        <w:tc>
          <w:tcPr>
            <w:tcW w:w="871" w:type="pct"/>
            <w:vAlign w:val="center"/>
          </w:tcPr>
          <w:p w14:paraId="09B0C56C" w14:textId="5CA1941F"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0.2</w:t>
            </w:r>
            <w:r w:rsidR="00D15FBA" w:rsidRPr="00622BF2">
              <w:rPr>
                <w:rFonts w:cs="Times New Roman"/>
                <w:bCs/>
                <w:sz w:val="16"/>
                <w:szCs w:val="16"/>
                <w:vertAlign w:val="subscript"/>
              </w:rPr>
              <w:t>6</w:t>
            </w:r>
            <w:r w:rsidRPr="00D82A5B">
              <w:rPr>
                <w:rFonts w:cs="Times New Roman"/>
                <w:bCs/>
                <w:sz w:val="16"/>
                <w:szCs w:val="16"/>
              </w:rPr>
              <w:t>Mn</w:t>
            </w:r>
            <w:r w:rsidRPr="00D82A5B">
              <w:rPr>
                <w:rFonts w:cs="Times New Roman"/>
                <w:bCs/>
                <w:sz w:val="16"/>
                <w:szCs w:val="16"/>
                <w:vertAlign w:val="subscript"/>
              </w:rPr>
              <w:t>0.74</w:t>
            </w:r>
          </w:p>
        </w:tc>
        <w:tc>
          <w:tcPr>
            <w:tcW w:w="378" w:type="pct"/>
            <w:noWrap/>
            <w:tcMar>
              <w:left w:w="0" w:type="dxa"/>
              <w:right w:w="0" w:type="dxa"/>
            </w:tcMar>
            <w:vAlign w:val="bottom"/>
            <w:hideMark/>
          </w:tcPr>
          <w:p w14:paraId="44D959D3" w14:textId="0063A4AA"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25.9</w:t>
            </w:r>
          </w:p>
        </w:tc>
        <w:tc>
          <w:tcPr>
            <w:tcW w:w="562" w:type="pct"/>
            <w:noWrap/>
            <w:tcMar>
              <w:left w:w="0" w:type="dxa"/>
              <w:right w:w="0" w:type="dxa"/>
            </w:tcMar>
            <w:vAlign w:val="bottom"/>
            <w:hideMark/>
          </w:tcPr>
          <w:p w14:paraId="6157CF83"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5.64(5.87)</w:t>
            </w:r>
          </w:p>
        </w:tc>
        <w:tc>
          <w:tcPr>
            <w:tcW w:w="696" w:type="pct"/>
            <w:noWrap/>
            <w:tcMar>
              <w:left w:w="0" w:type="dxa"/>
              <w:right w:w="0" w:type="dxa"/>
            </w:tcMar>
            <w:vAlign w:val="bottom"/>
            <w:hideMark/>
          </w:tcPr>
          <w:p w14:paraId="00C0C8F5"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25.03(25.14)</w:t>
            </w:r>
          </w:p>
        </w:tc>
        <w:tc>
          <w:tcPr>
            <w:tcW w:w="562" w:type="pct"/>
            <w:noWrap/>
            <w:tcMar>
              <w:left w:w="0" w:type="dxa"/>
              <w:right w:w="0" w:type="dxa"/>
            </w:tcMar>
            <w:vAlign w:val="bottom"/>
            <w:hideMark/>
          </w:tcPr>
          <w:p w14:paraId="7EEA15D9"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4.62(4.61)</w:t>
            </w:r>
          </w:p>
        </w:tc>
        <w:tc>
          <w:tcPr>
            <w:tcW w:w="696" w:type="pct"/>
            <w:noWrap/>
            <w:tcMar>
              <w:left w:w="0" w:type="dxa"/>
              <w:right w:w="0" w:type="dxa"/>
            </w:tcMar>
            <w:vAlign w:val="bottom"/>
            <w:hideMark/>
          </w:tcPr>
          <w:p w14:paraId="75552489" w14:textId="356306F0"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6.9</w:t>
            </w:r>
            <w:r w:rsidR="005D736F" w:rsidRPr="00622BF2">
              <w:rPr>
                <w:rFonts w:eastAsia="Arial Unicode MS" w:cs="Times New Roman"/>
                <w:color w:val="000000"/>
                <w:sz w:val="16"/>
                <w:szCs w:val="16"/>
              </w:rPr>
              <w:t>0</w:t>
            </w:r>
            <w:r w:rsidRPr="00D82A5B">
              <w:rPr>
                <w:rFonts w:eastAsia="Arial Unicode MS" w:cs="Times New Roman"/>
                <w:color w:val="000000"/>
                <w:sz w:val="16"/>
                <w:szCs w:val="16"/>
              </w:rPr>
              <w:t>(7.98)</w:t>
            </w:r>
          </w:p>
        </w:tc>
        <w:tc>
          <w:tcPr>
            <w:tcW w:w="696" w:type="pct"/>
            <w:noWrap/>
            <w:tcMar>
              <w:left w:w="0" w:type="dxa"/>
              <w:right w:w="0" w:type="dxa"/>
            </w:tcMar>
            <w:vAlign w:val="bottom"/>
            <w:hideMark/>
          </w:tcPr>
          <w:p w14:paraId="5E6786FE"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17.08(16.11)</w:t>
            </w:r>
          </w:p>
        </w:tc>
        <w:tc>
          <w:tcPr>
            <w:tcW w:w="303" w:type="pct"/>
            <w:noWrap/>
            <w:tcMar>
              <w:left w:w="0" w:type="dxa"/>
              <w:right w:w="0" w:type="dxa"/>
            </w:tcMar>
            <w:vAlign w:val="bottom"/>
            <w:hideMark/>
          </w:tcPr>
          <w:p w14:paraId="44B2956A" w14:textId="5F7E9B84"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0.259</w:t>
            </w:r>
          </w:p>
        </w:tc>
        <w:tc>
          <w:tcPr>
            <w:tcW w:w="236" w:type="pct"/>
            <w:noWrap/>
            <w:tcMar>
              <w:left w:w="0" w:type="dxa"/>
              <w:right w:w="0" w:type="dxa"/>
            </w:tcMar>
            <w:vAlign w:val="bottom"/>
            <w:hideMark/>
          </w:tcPr>
          <w:p w14:paraId="121AE6DE" w14:textId="17210028"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0.30</w:t>
            </w:r>
          </w:p>
        </w:tc>
      </w:tr>
      <w:tr w:rsidR="00EB6F96" w:rsidRPr="00622BF2" w14:paraId="466CB209" w14:textId="77777777" w:rsidTr="008C3A9A">
        <w:tc>
          <w:tcPr>
            <w:tcW w:w="871" w:type="pct"/>
            <w:vAlign w:val="center"/>
          </w:tcPr>
          <w:p w14:paraId="59A7FC00" w14:textId="7C727DFF"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0.3</w:t>
            </w:r>
            <w:r w:rsidR="00D15FBA" w:rsidRPr="00622BF2">
              <w:rPr>
                <w:rFonts w:cs="Times New Roman"/>
                <w:bCs/>
                <w:sz w:val="16"/>
                <w:szCs w:val="16"/>
                <w:vertAlign w:val="subscript"/>
              </w:rPr>
              <w:t>3</w:t>
            </w:r>
            <w:r w:rsidRPr="00D82A5B">
              <w:rPr>
                <w:rFonts w:cs="Times New Roman"/>
                <w:bCs/>
                <w:sz w:val="16"/>
                <w:szCs w:val="16"/>
              </w:rPr>
              <w:t>Mn</w:t>
            </w:r>
            <w:r w:rsidRPr="00D82A5B">
              <w:rPr>
                <w:rFonts w:cs="Times New Roman"/>
                <w:bCs/>
                <w:sz w:val="16"/>
                <w:szCs w:val="16"/>
                <w:vertAlign w:val="subscript"/>
              </w:rPr>
              <w:t>0.67</w:t>
            </w:r>
          </w:p>
        </w:tc>
        <w:tc>
          <w:tcPr>
            <w:tcW w:w="378" w:type="pct"/>
            <w:noWrap/>
            <w:tcMar>
              <w:left w:w="0" w:type="dxa"/>
              <w:right w:w="0" w:type="dxa"/>
            </w:tcMar>
            <w:vAlign w:val="bottom"/>
            <w:hideMark/>
          </w:tcPr>
          <w:p w14:paraId="79AC94DD" w14:textId="5D92893E"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32.5</w:t>
            </w:r>
          </w:p>
        </w:tc>
        <w:tc>
          <w:tcPr>
            <w:tcW w:w="562" w:type="pct"/>
            <w:noWrap/>
            <w:tcMar>
              <w:left w:w="0" w:type="dxa"/>
              <w:right w:w="0" w:type="dxa"/>
            </w:tcMar>
            <w:vAlign w:val="bottom"/>
            <w:hideMark/>
          </w:tcPr>
          <w:p w14:paraId="6CD7E016"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5.72(5.85)</w:t>
            </w:r>
          </w:p>
        </w:tc>
        <w:tc>
          <w:tcPr>
            <w:tcW w:w="696" w:type="pct"/>
            <w:noWrap/>
            <w:tcMar>
              <w:left w:w="0" w:type="dxa"/>
              <w:right w:w="0" w:type="dxa"/>
            </w:tcMar>
            <w:vAlign w:val="bottom"/>
            <w:hideMark/>
          </w:tcPr>
          <w:p w14:paraId="30BCAB4C"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25.48(25.05)</w:t>
            </w:r>
          </w:p>
        </w:tc>
        <w:tc>
          <w:tcPr>
            <w:tcW w:w="562" w:type="pct"/>
            <w:noWrap/>
            <w:tcMar>
              <w:left w:w="0" w:type="dxa"/>
              <w:right w:w="0" w:type="dxa"/>
            </w:tcMar>
            <w:vAlign w:val="bottom"/>
            <w:hideMark/>
          </w:tcPr>
          <w:p w14:paraId="51044D76"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4.63(4.59)</w:t>
            </w:r>
          </w:p>
        </w:tc>
        <w:tc>
          <w:tcPr>
            <w:tcW w:w="696" w:type="pct"/>
            <w:noWrap/>
            <w:tcMar>
              <w:left w:w="0" w:type="dxa"/>
              <w:right w:w="0" w:type="dxa"/>
            </w:tcMar>
            <w:vAlign w:val="bottom"/>
            <w:hideMark/>
          </w:tcPr>
          <w:p w14:paraId="2D1C9351"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8.64(10.61)</w:t>
            </w:r>
          </w:p>
        </w:tc>
        <w:tc>
          <w:tcPr>
            <w:tcW w:w="696" w:type="pct"/>
            <w:noWrap/>
            <w:tcMar>
              <w:left w:w="0" w:type="dxa"/>
              <w:right w:w="0" w:type="dxa"/>
            </w:tcMar>
            <w:vAlign w:val="bottom"/>
            <w:hideMark/>
          </w:tcPr>
          <w:p w14:paraId="3C4C5009"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15.52(13.76)</w:t>
            </w:r>
          </w:p>
        </w:tc>
        <w:tc>
          <w:tcPr>
            <w:tcW w:w="303" w:type="pct"/>
            <w:noWrap/>
            <w:tcMar>
              <w:left w:w="0" w:type="dxa"/>
              <w:right w:w="0" w:type="dxa"/>
            </w:tcMar>
            <w:vAlign w:val="bottom"/>
            <w:hideMark/>
          </w:tcPr>
          <w:p w14:paraId="56A7394B" w14:textId="3D4F46D9"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0.325</w:t>
            </w:r>
          </w:p>
        </w:tc>
        <w:tc>
          <w:tcPr>
            <w:tcW w:w="236" w:type="pct"/>
            <w:noWrap/>
            <w:tcMar>
              <w:left w:w="0" w:type="dxa"/>
              <w:right w:w="0" w:type="dxa"/>
            </w:tcMar>
            <w:vAlign w:val="bottom"/>
            <w:hideMark/>
          </w:tcPr>
          <w:p w14:paraId="684DCBC9" w14:textId="255DC122"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0.40</w:t>
            </w:r>
          </w:p>
        </w:tc>
      </w:tr>
      <w:tr w:rsidR="00EB6F96" w:rsidRPr="00622BF2" w14:paraId="08E6E19D" w14:textId="77777777" w:rsidTr="008C3A9A">
        <w:tc>
          <w:tcPr>
            <w:tcW w:w="871" w:type="pct"/>
            <w:vAlign w:val="center"/>
          </w:tcPr>
          <w:p w14:paraId="46438C2A" w14:textId="59A1F9AB"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0.3</w:t>
            </w:r>
            <w:r w:rsidR="00D15FBA" w:rsidRPr="00622BF2">
              <w:rPr>
                <w:rFonts w:cs="Times New Roman"/>
                <w:bCs/>
                <w:sz w:val="16"/>
                <w:szCs w:val="16"/>
                <w:vertAlign w:val="subscript"/>
              </w:rPr>
              <w:t>9</w:t>
            </w:r>
            <w:r w:rsidRPr="00D82A5B">
              <w:rPr>
                <w:rFonts w:cs="Times New Roman"/>
                <w:bCs/>
                <w:sz w:val="16"/>
                <w:szCs w:val="16"/>
              </w:rPr>
              <w:t>Mn</w:t>
            </w:r>
            <w:r w:rsidRPr="00D82A5B">
              <w:rPr>
                <w:rFonts w:cs="Times New Roman"/>
                <w:bCs/>
                <w:sz w:val="16"/>
                <w:szCs w:val="16"/>
                <w:vertAlign w:val="subscript"/>
              </w:rPr>
              <w:t>0.61</w:t>
            </w:r>
          </w:p>
        </w:tc>
        <w:tc>
          <w:tcPr>
            <w:tcW w:w="378" w:type="pct"/>
            <w:noWrap/>
            <w:tcMar>
              <w:left w:w="0" w:type="dxa"/>
              <w:right w:w="0" w:type="dxa"/>
            </w:tcMar>
            <w:vAlign w:val="bottom"/>
            <w:hideMark/>
          </w:tcPr>
          <w:p w14:paraId="23E66096" w14:textId="1C7B6E4F"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38.8</w:t>
            </w:r>
          </w:p>
        </w:tc>
        <w:tc>
          <w:tcPr>
            <w:tcW w:w="562" w:type="pct"/>
            <w:noWrap/>
            <w:tcMar>
              <w:left w:w="0" w:type="dxa"/>
              <w:right w:w="0" w:type="dxa"/>
            </w:tcMar>
            <w:vAlign w:val="bottom"/>
            <w:hideMark/>
          </w:tcPr>
          <w:p w14:paraId="58142738"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5.37(5.82)</w:t>
            </w:r>
          </w:p>
        </w:tc>
        <w:tc>
          <w:tcPr>
            <w:tcW w:w="696" w:type="pct"/>
            <w:noWrap/>
            <w:tcMar>
              <w:left w:w="0" w:type="dxa"/>
              <w:right w:w="0" w:type="dxa"/>
            </w:tcMar>
            <w:vAlign w:val="bottom"/>
            <w:hideMark/>
          </w:tcPr>
          <w:p w14:paraId="1831692F"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25.41(24.96)</w:t>
            </w:r>
          </w:p>
        </w:tc>
        <w:tc>
          <w:tcPr>
            <w:tcW w:w="562" w:type="pct"/>
            <w:noWrap/>
            <w:tcMar>
              <w:left w:w="0" w:type="dxa"/>
              <w:right w:w="0" w:type="dxa"/>
            </w:tcMar>
            <w:vAlign w:val="bottom"/>
            <w:hideMark/>
          </w:tcPr>
          <w:p w14:paraId="3A9D01BF"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4.62(4.58)</w:t>
            </w:r>
          </w:p>
        </w:tc>
        <w:tc>
          <w:tcPr>
            <w:tcW w:w="696" w:type="pct"/>
            <w:noWrap/>
            <w:tcMar>
              <w:left w:w="0" w:type="dxa"/>
              <w:right w:w="0" w:type="dxa"/>
            </w:tcMar>
            <w:vAlign w:val="bottom"/>
            <w:hideMark/>
          </w:tcPr>
          <w:p w14:paraId="3458D5C7"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10.29(13.21)</w:t>
            </w:r>
          </w:p>
        </w:tc>
        <w:tc>
          <w:tcPr>
            <w:tcW w:w="696" w:type="pct"/>
            <w:noWrap/>
            <w:tcMar>
              <w:left w:w="0" w:type="dxa"/>
              <w:right w:w="0" w:type="dxa"/>
            </w:tcMar>
            <w:vAlign w:val="bottom"/>
            <w:hideMark/>
          </w:tcPr>
          <w:p w14:paraId="4F0E0184"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14.04(11.43)</w:t>
            </w:r>
          </w:p>
        </w:tc>
        <w:tc>
          <w:tcPr>
            <w:tcW w:w="303" w:type="pct"/>
            <w:noWrap/>
            <w:tcMar>
              <w:left w:w="0" w:type="dxa"/>
              <w:right w:w="0" w:type="dxa"/>
            </w:tcMar>
            <w:vAlign w:val="bottom"/>
            <w:hideMark/>
          </w:tcPr>
          <w:p w14:paraId="675D1711" w14:textId="268D88C3"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0.388</w:t>
            </w:r>
          </w:p>
        </w:tc>
        <w:tc>
          <w:tcPr>
            <w:tcW w:w="236" w:type="pct"/>
            <w:noWrap/>
            <w:tcMar>
              <w:left w:w="0" w:type="dxa"/>
              <w:right w:w="0" w:type="dxa"/>
            </w:tcMar>
            <w:vAlign w:val="bottom"/>
            <w:hideMark/>
          </w:tcPr>
          <w:p w14:paraId="794AD983" w14:textId="1EC45BBC"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0.50</w:t>
            </w:r>
          </w:p>
        </w:tc>
      </w:tr>
      <w:tr w:rsidR="00EB6F96" w:rsidRPr="00622BF2" w14:paraId="3C9CCBD3" w14:textId="77777777" w:rsidTr="008C3A9A">
        <w:tc>
          <w:tcPr>
            <w:tcW w:w="871" w:type="pct"/>
            <w:vAlign w:val="center"/>
          </w:tcPr>
          <w:p w14:paraId="450A97B6" w14:textId="7CEF88C3"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0.45</w:t>
            </w:r>
            <w:r w:rsidRPr="00D82A5B">
              <w:rPr>
                <w:rFonts w:cs="Times New Roman"/>
                <w:bCs/>
                <w:sz w:val="16"/>
                <w:szCs w:val="16"/>
              </w:rPr>
              <w:t>Mn</w:t>
            </w:r>
            <w:r w:rsidRPr="00D82A5B">
              <w:rPr>
                <w:rFonts w:cs="Times New Roman"/>
                <w:bCs/>
                <w:sz w:val="16"/>
                <w:szCs w:val="16"/>
                <w:vertAlign w:val="subscript"/>
              </w:rPr>
              <w:t>0.5</w:t>
            </w:r>
            <w:r w:rsidR="00D15FBA" w:rsidRPr="00622BF2">
              <w:rPr>
                <w:rFonts w:cs="Times New Roman"/>
                <w:bCs/>
                <w:sz w:val="16"/>
                <w:szCs w:val="16"/>
                <w:vertAlign w:val="subscript"/>
              </w:rPr>
              <w:t>5</w:t>
            </w:r>
          </w:p>
        </w:tc>
        <w:tc>
          <w:tcPr>
            <w:tcW w:w="378" w:type="pct"/>
            <w:noWrap/>
            <w:tcMar>
              <w:left w:w="0" w:type="dxa"/>
              <w:right w:w="0" w:type="dxa"/>
            </w:tcMar>
            <w:vAlign w:val="bottom"/>
            <w:hideMark/>
          </w:tcPr>
          <w:p w14:paraId="33F34F56" w14:textId="2864FB54"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45.4</w:t>
            </w:r>
          </w:p>
        </w:tc>
        <w:tc>
          <w:tcPr>
            <w:tcW w:w="562" w:type="pct"/>
            <w:noWrap/>
            <w:tcMar>
              <w:left w:w="0" w:type="dxa"/>
              <w:right w:w="0" w:type="dxa"/>
            </w:tcMar>
            <w:vAlign w:val="bottom"/>
            <w:hideMark/>
          </w:tcPr>
          <w:p w14:paraId="183772DB"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5.14(5.80)</w:t>
            </w:r>
          </w:p>
        </w:tc>
        <w:tc>
          <w:tcPr>
            <w:tcW w:w="696" w:type="pct"/>
            <w:noWrap/>
            <w:tcMar>
              <w:left w:w="0" w:type="dxa"/>
              <w:right w:w="0" w:type="dxa"/>
            </w:tcMar>
            <w:vAlign w:val="bottom"/>
            <w:hideMark/>
          </w:tcPr>
          <w:p w14:paraId="223E0285"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25.05(24.87)</w:t>
            </w:r>
          </w:p>
        </w:tc>
        <w:tc>
          <w:tcPr>
            <w:tcW w:w="562" w:type="pct"/>
            <w:noWrap/>
            <w:tcMar>
              <w:left w:w="0" w:type="dxa"/>
              <w:right w:w="0" w:type="dxa"/>
            </w:tcMar>
            <w:vAlign w:val="bottom"/>
            <w:hideMark/>
          </w:tcPr>
          <w:p w14:paraId="3FF35C51"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4.52(4.56)</w:t>
            </w:r>
          </w:p>
        </w:tc>
        <w:tc>
          <w:tcPr>
            <w:tcW w:w="696" w:type="pct"/>
            <w:noWrap/>
            <w:tcMar>
              <w:left w:w="0" w:type="dxa"/>
              <w:right w:w="0" w:type="dxa"/>
            </w:tcMar>
            <w:vAlign w:val="bottom"/>
            <w:hideMark/>
          </w:tcPr>
          <w:p w14:paraId="76296B82"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12.01(15.79)</w:t>
            </w:r>
          </w:p>
        </w:tc>
        <w:tc>
          <w:tcPr>
            <w:tcW w:w="696" w:type="pct"/>
            <w:noWrap/>
            <w:tcMar>
              <w:left w:w="0" w:type="dxa"/>
              <w:right w:w="0" w:type="dxa"/>
            </w:tcMar>
            <w:vAlign w:val="bottom"/>
            <w:hideMark/>
          </w:tcPr>
          <w:p w14:paraId="2E0E637F"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12.50(9.11)</w:t>
            </w:r>
          </w:p>
        </w:tc>
        <w:tc>
          <w:tcPr>
            <w:tcW w:w="303" w:type="pct"/>
            <w:noWrap/>
            <w:tcMar>
              <w:left w:w="0" w:type="dxa"/>
              <w:right w:w="0" w:type="dxa"/>
            </w:tcMar>
            <w:vAlign w:val="bottom"/>
            <w:hideMark/>
          </w:tcPr>
          <w:p w14:paraId="790BCFFB" w14:textId="12E480A6"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0.454</w:t>
            </w:r>
          </w:p>
        </w:tc>
        <w:tc>
          <w:tcPr>
            <w:tcW w:w="236" w:type="pct"/>
            <w:noWrap/>
            <w:tcMar>
              <w:left w:w="0" w:type="dxa"/>
              <w:right w:w="0" w:type="dxa"/>
            </w:tcMar>
            <w:vAlign w:val="bottom"/>
            <w:hideMark/>
          </w:tcPr>
          <w:p w14:paraId="5536D003" w14:textId="63282D41"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0.60</w:t>
            </w:r>
          </w:p>
        </w:tc>
      </w:tr>
      <w:tr w:rsidR="00EB6F96" w:rsidRPr="00622BF2" w14:paraId="2B8D9BBA" w14:textId="77777777" w:rsidTr="008C3A9A">
        <w:tc>
          <w:tcPr>
            <w:tcW w:w="871" w:type="pct"/>
            <w:vAlign w:val="center"/>
          </w:tcPr>
          <w:p w14:paraId="1EA8A97A" w14:textId="5BB216D0"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w:t>
            </w:r>
            <w:r w:rsidR="00D15FBA" w:rsidRPr="00622BF2">
              <w:rPr>
                <w:rFonts w:cs="Times New Roman"/>
                <w:bCs/>
                <w:sz w:val="16"/>
                <w:szCs w:val="16"/>
                <w:vertAlign w:val="subscript"/>
              </w:rPr>
              <w:t>50</w:t>
            </w:r>
            <w:r w:rsidRPr="00D82A5B">
              <w:rPr>
                <w:rFonts w:cs="Times New Roman"/>
                <w:bCs/>
                <w:sz w:val="16"/>
                <w:szCs w:val="16"/>
              </w:rPr>
              <w:t>Mn</w:t>
            </w:r>
            <w:r w:rsidRPr="00D82A5B">
              <w:rPr>
                <w:rFonts w:cs="Times New Roman"/>
                <w:bCs/>
                <w:sz w:val="16"/>
                <w:szCs w:val="16"/>
                <w:vertAlign w:val="subscript"/>
              </w:rPr>
              <w:t>0.50</w:t>
            </w:r>
          </w:p>
        </w:tc>
        <w:tc>
          <w:tcPr>
            <w:tcW w:w="378" w:type="pct"/>
            <w:noWrap/>
            <w:tcMar>
              <w:left w:w="0" w:type="dxa"/>
              <w:right w:w="0" w:type="dxa"/>
            </w:tcMar>
            <w:vAlign w:val="bottom"/>
            <w:hideMark/>
          </w:tcPr>
          <w:p w14:paraId="77343026" w14:textId="426B04EC"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49.5</w:t>
            </w:r>
          </w:p>
        </w:tc>
        <w:tc>
          <w:tcPr>
            <w:tcW w:w="562" w:type="pct"/>
            <w:noWrap/>
            <w:tcMar>
              <w:left w:w="0" w:type="dxa"/>
              <w:right w:w="0" w:type="dxa"/>
            </w:tcMar>
            <w:vAlign w:val="bottom"/>
            <w:hideMark/>
          </w:tcPr>
          <w:p w14:paraId="28281486"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5.59(5.78)</w:t>
            </w:r>
          </w:p>
        </w:tc>
        <w:tc>
          <w:tcPr>
            <w:tcW w:w="696" w:type="pct"/>
            <w:noWrap/>
            <w:tcMar>
              <w:left w:w="0" w:type="dxa"/>
              <w:right w:w="0" w:type="dxa"/>
            </w:tcMar>
            <w:vAlign w:val="bottom"/>
            <w:hideMark/>
          </w:tcPr>
          <w:p w14:paraId="24A80FC1"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25.01(24.79)</w:t>
            </w:r>
          </w:p>
        </w:tc>
        <w:tc>
          <w:tcPr>
            <w:tcW w:w="562" w:type="pct"/>
            <w:noWrap/>
            <w:tcMar>
              <w:left w:w="0" w:type="dxa"/>
              <w:right w:w="0" w:type="dxa"/>
            </w:tcMar>
            <w:vAlign w:val="bottom"/>
            <w:hideMark/>
          </w:tcPr>
          <w:p w14:paraId="5E7125FE"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4.57(4.54)</w:t>
            </w:r>
          </w:p>
        </w:tc>
        <w:tc>
          <w:tcPr>
            <w:tcW w:w="696" w:type="pct"/>
            <w:noWrap/>
            <w:tcMar>
              <w:left w:w="0" w:type="dxa"/>
              <w:right w:w="0" w:type="dxa"/>
            </w:tcMar>
            <w:vAlign w:val="bottom"/>
            <w:hideMark/>
          </w:tcPr>
          <w:p w14:paraId="35CB7B08"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13.08(18.36)</w:t>
            </w:r>
          </w:p>
        </w:tc>
        <w:tc>
          <w:tcPr>
            <w:tcW w:w="696" w:type="pct"/>
            <w:noWrap/>
            <w:tcMar>
              <w:left w:w="0" w:type="dxa"/>
              <w:right w:w="0" w:type="dxa"/>
            </w:tcMar>
            <w:vAlign w:val="bottom"/>
            <w:hideMark/>
          </w:tcPr>
          <w:p w14:paraId="5A3BC21D"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11.54(6.81)</w:t>
            </w:r>
          </w:p>
        </w:tc>
        <w:tc>
          <w:tcPr>
            <w:tcW w:w="303" w:type="pct"/>
            <w:noWrap/>
            <w:tcMar>
              <w:left w:w="0" w:type="dxa"/>
              <w:right w:w="0" w:type="dxa"/>
            </w:tcMar>
            <w:vAlign w:val="bottom"/>
            <w:hideMark/>
          </w:tcPr>
          <w:p w14:paraId="4192B511" w14:textId="66A35FBA"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0.495</w:t>
            </w:r>
          </w:p>
        </w:tc>
        <w:tc>
          <w:tcPr>
            <w:tcW w:w="236" w:type="pct"/>
            <w:noWrap/>
            <w:tcMar>
              <w:left w:w="0" w:type="dxa"/>
              <w:right w:w="0" w:type="dxa"/>
            </w:tcMar>
            <w:vAlign w:val="bottom"/>
            <w:hideMark/>
          </w:tcPr>
          <w:p w14:paraId="3439218C" w14:textId="249C6373"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0.70</w:t>
            </w:r>
          </w:p>
        </w:tc>
      </w:tr>
      <w:tr w:rsidR="00EB6F96" w:rsidRPr="00622BF2" w14:paraId="26350468" w14:textId="77777777" w:rsidTr="008C3A9A">
        <w:tc>
          <w:tcPr>
            <w:tcW w:w="871" w:type="pct"/>
            <w:vAlign w:val="center"/>
          </w:tcPr>
          <w:p w14:paraId="40E8355A" w14:textId="6D27F3AF"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0.5</w:t>
            </w:r>
            <w:r w:rsidR="00D15FBA" w:rsidRPr="00622BF2">
              <w:rPr>
                <w:rFonts w:cs="Times New Roman"/>
                <w:bCs/>
                <w:sz w:val="16"/>
                <w:szCs w:val="16"/>
                <w:vertAlign w:val="subscript"/>
              </w:rPr>
              <w:t>9</w:t>
            </w:r>
            <w:r w:rsidRPr="00D82A5B">
              <w:rPr>
                <w:rFonts w:cs="Times New Roman"/>
                <w:bCs/>
                <w:sz w:val="16"/>
                <w:szCs w:val="16"/>
              </w:rPr>
              <w:t>Mn</w:t>
            </w:r>
            <w:r w:rsidRPr="00D82A5B">
              <w:rPr>
                <w:rFonts w:cs="Times New Roman"/>
                <w:bCs/>
                <w:sz w:val="16"/>
                <w:szCs w:val="16"/>
                <w:vertAlign w:val="subscript"/>
              </w:rPr>
              <w:t>0.41</w:t>
            </w:r>
          </w:p>
        </w:tc>
        <w:tc>
          <w:tcPr>
            <w:tcW w:w="378" w:type="pct"/>
            <w:noWrap/>
            <w:tcMar>
              <w:left w:w="0" w:type="dxa"/>
              <w:right w:w="0" w:type="dxa"/>
            </w:tcMar>
            <w:vAlign w:val="bottom"/>
            <w:hideMark/>
          </w:tcPr>
          <w:p w14:paraId="4669F0FF" w14:textId="477A7BB2"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58.8</w:t>
            </w:r>
          </w:p>
        </w:tc>
        <w:tc>
          <w:tcPr>
            <w:tcW w:w="562" w:type="pct"/>
            <w:noWrap/>
            <w:tcMar>
              <w:left w:w="0" w:type="dxa"/>
              <w:right w:w="0" w:type="dxa"/>
            </w:tcMar>
            <w:vAlign w:val="bottom"/>
            <w:hideMark/>
          </w:tcPr>
          <w:p w14:paraId="694F3FE0"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5.18(5.76)</w:t>
            </w:r>
          </w:p>
        </w:tc>
        <w:tc>
          <w:tcPr>
            <w:tcW w:w="696" w:type="pct"/>
            <w:noWrap/>
            <w:tcMar>
              <w:left w:w="0" w:type="dxa"/>
              <w:right w:w="0" w:type="dxa"/>
            </w:tcMar>
            <w:vAlign w:val="bottom"/>
            <w:hideMark/>
          </w:tcPr>
          <w:p w14:paraId="20525B07"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25.08(24.70)</w:t>
            </w:r>
          </w:p>
        </w:tc>
        <w:tc>
          <w:tcPr>
            <w:tcW w:w="562" w:type="pct"/>
            <w:noWrap/>
            <w:tcMar>
              <w:left w:w="0" w:type="dxa"/>
              <w:right w:w="0" w:type="dxa"/>
            </w:tcMar>
            <w:vAlign w:val="bottom"/>
            <w:hideMark/>
          </w:tcPr>
          <w:p w14:paraId="127AEF8A"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4.59(4.53)</w:t>
            </w:r>
          </w:p>
        </w:tc>
        <w:tc>
          <w:tcPr>
            <w:tcW w:w="696" w:type="pct"/>
            <w:noWrap/>
            <w:tcMar>
              <w:left w:w="0" w:type="dxa"/>
              <w:right w:w="0" w:type="dxa"/>
            </w:tcMar>
            <w:vAlign w:val="bottom"/>
            <w:hideMark/>
          </w:tcPr>
          <w:p w14:paraId="11444C5D"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15.49(20.91)</w:t>
            </w:r>
          </w:p>
        </w:tc>
        <w:tc>
          <w:tcPr>
            <w:tcW w:w="696" w:type="pct"/>
            <w:noWrap/>
            <w:tcMar>
              <w:left w:w="0" w:type="dxa"/>
              <w:right w:w="0" w:type="dxa"/>
            </w:tcMar>
            <w:vAlign w:val="bottom"/>
            <w:hideMark/>
          </w:tcPr>
          <w:p w14:paraId="04324D5A"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9.39(4.52)</w:t>
            </w:r>
          </w:p>
        </w:tc>
        <w:tc>
          <w:tcPr>
            <w:tcW w:w="303" w:type="pct"/>
            <w:noWrap/>
            <w:tcMar>
              <w:left w:w="0" w:type="dxa"/>
              <w:right w:w="0" w:type="dxa"/>
            </w:tcMar>
            <w:vAlign w:val="bottom"/>
            <w:hideMark/>
          </w:tcPr>
          <w:p w14:paraId="18CE26B3" w14:textId="79BE0159"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0.588</w:t>
            </w:r>
          </w:p>
        </w:tc>
        <w:tc>
          <w:tcPr>
            <w:tcW w:w="236" w:type="pct"/>
            <w:noWrap/>
            <w:tcMar>
              <w:left w:w="0" w:type="dxa"/>
              <w:right w:w="0" w:type="dxa"/>
            </w:tcMar>
            <w:vAlign w:val="bottom"/>
            <w:hideMark/>
          </w:tcPr>
          <w:p w14:paraId="37AF72ED" w14:textId="0946AB4C"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0.80</w:t>
            </w:r>
          </w:p>
        </w:tc>
      </w:tr>
      <w:tr w:rsidR="00EB6F96" w:rsidRPr="00622BF2" w14:paraId="2BDA8C64" w14:textId="77777777" w:rsidTr="008C3A9A">
        <w:tc>
          <w:tcPr>
            <w:tcW w:w="871" w:type="pct"/>
            <w:vAlign w:val="center"/>
          </w:tcPr>
          <w:p w14:paraId="4F58F861" w14:textId="1942FB16"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0.66</w:t>
            </w:r>
            <w:r w:rsidRPr="00D82A5B">
              <w:rPr>
                <w:rFonts w:cs="Times New Roman"/>
                <w:bCs/>
                <w:sz w:val="16"/>
                <w:szCs w:val="16"/>
              </w:rPr>
              <w:t>Mn</w:t>
            </w:r>
            <w:r w:rsidRPr="00D82A5B">
              <w:rPr>
                <w:rFonts w:cs="Times New Roman"/>
                <w:bCs/>
                <w:sz w:val="16"/>
                <w:szCs w:val="16"/>
                <w:vertAlign w:val="subscript"/>
              </w:rPr>
              <w:t>0.3</w:t>
            </w:r>
            <w:r w:rsidR="00D15FBA" w:rsidRPr="00622BF2">
              <w:rPr>
                <w:rFonts w:cs="Times New Roman"/>
                <w:bCs/>
                <w:sz w:val="16"/>
                <w:szCs w:val="16"/>
                <w:vertAlign w:val="subscript"/>
              </w:rPr>
              <w:t>4</w:t>
            </w:r>
          </w:p>
        </w:tc>
        <w:tc>
          <w:tcPr>
            <w:tcW w:w="378" w:type="pct"/>
            <w:noWrap/>
            <w:tcMar>
              <w:left w:w="0" w:type="dxa"/>
              <w:right w:w="0" w:type="dxa"/>
            </w:tcMar>
            <w:vAlign w:val="bottom"/>
            <w:hideMark/>
          </w:tcPr>
          <w:p w14:paraId="74CC12C4" w14:textId="2753A7CC"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66.1</w:t>
            </w:r>
          </w:p>
        </w:tc>
        <w:tc>
          <w:tcPr>
            <w:tcW w:w="562" w:type="pct"/>
            <w:noWrap/>
            <w:tcMar>
              <w:left w:w="0" w:type="dxa"/>
              <w:right w:w="0" w:type="dxa"/>
            </w:tcMar>
            <w:vAlign w:val="bottom"/>
            <w:hideMark/>
          </w:tcPr>
          <w:p w14:paraId="53F8DC71"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5.21(5.74)</w:t>
            </w:r>
          </w:p>
        </w:tc>
        <w:tc>
          <w:tcPr>
            <w:tcW w:w="696" w:type="pct"/>
            <w:noWrap/>
            <w:tcMar>
              <w:left w:w="0" w:type="dxa"/>
              <w:right w:w="0" w:type="dxa"/>
            </w:tcMar>
            <w:vAlign w:val="bottom"/>
            <w:hideMark/>
          </w:tcPr>
          <w:p w14:paraId="0D2DC2D4"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24.82(24.61)</w:t>
            </w:r>
          </w:p>
        </w:tc>
        <w:tc>
          <w:tcPr>
            <w:tcW w:w="562" w:type="pct"/>
            <w:noWrap/>
            <w:tcMar>
              <w:left w:w="0" w:type="dxa"/>
              <w:right w:w="0" w:type="dxa"/>
            </w:tcMar>
            <w:vAlign w:val="bottom"/>
            <w:hideMark/>
          </w:tcPr>
          <w:p w14:paraId="2F980872"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4.55(4.51)</w:t>
            </w:r>
          </w:p>
        </w:tc>
        <w:tc>
          <w:tcPr>
            <w:tcW w:w="696" w:type="pct"/>
            <w:noWrap/>
            <w:tcMar>
              <w:left w:w="0" w:type="dxa"/>
              <w:right w:w="0" w:type="dxa"/>
            </w:tcMar>
            <w:vAlign w:val="bottom"/>
            <w:hideMark/>
          </w:tcPr>
          <w:p w14:paraId="7688D78D"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17.36(23.44)</w:t>
            </w:r>
          </w:p>
        </w:tc>
        <w:tc>
          <w:tcPr>
            <w:tcW w:w="696" w:type="pct"/>
            <w:noWrap/>
            <w:tcMar>
              <w:left w:w="0" w:type="dxa"/>
              <w:right w:w="0" w:type="dxa"/>
            </w:tcMar>
            <w:vAlign w:val="bottom"/>
            <w:hideMark/>
          </w:tcPr>
          <w:p w14:paraId="7AC229C4"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7.70(2.25)</w:t>
            </w:r>
          </w:p>
        </w:tc>
        <w:tc>
          <w:tcPr>
            <w:tcW w:w="303" w:type="pct"/>
            <w:noWrap/>
            <w:tcMar>
              <w:left w:w="0" w:type="dxa"/>
              <w:right w:w="0" w:type="dxa"/>
            </w:tcMar>
            <w:vAlign w:val="bottom"/>
            <w:hideMark/>
          </w:tcPr>
          <w:p w14:paraId="05C9337A" w14:textId="0EDC085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0.661</w:t>
            </w:r>
          </w:p>
        </w:tc>
        <w:tc>
          <w:tcPr>
            <w:tcW w:w="236" w:type="pct"/>
            <w:noWrap/>
            <w:tcMar>
              <w:left w:w="0" w:type="dxa"/>
              <w:right w:w="0" w:type="dxa"/>
            </w:tcMar>
            <w:vAlign w:val="bottom"/>
            <w:hideMark/>
          </w:tcPr>
          <w:p w14:paraId="12C878C2" w14:textId="3651EAAE"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w:t>
            </w:r>
            <w:r w:rsidR="005306C7">
              <w:rPr>
                <w:rFonts w:eastAsia="Arial Unicode MS" w:cs="Times New Roman"/>
                <w:color w:val="000000"/>
                <w:sz w:val="16"/>
                <w:szCs w:val="16"/>
              </w:rPr>
              <w:t>82</w:t>
            </w:r>
          </w:p>
        </w:tc>
      </w:tr>
      <w:tr w:rsidR="00EB6F96" w:rsidRPr="00622BF2" w14:paraId="1FBB14E3" w14:textId="77777777" w:rsidTr="008C3A9A">
        <w:tc>
          <w:tcPr>
            <w:tcW w:w="871" w:type="pct"/>
            <w:vAlign w:val="center"/>
          </w:tcPr>
          <w:p w14:paraId="4FD49189" w14:textId="52765FA2" w:rsidR="000D07E9" w:rsidRPr="00622BF2"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0.68</w:t>
            </w:r>
            <w:r w:rsidRPr="00D82A5B">
              <w:rPr>
                <w:rFonts w:cs="Times New Roman"/>
                <w:bCs/>
                <w:sz w:val="16"/>
                <w:szCs w:val="16"/>
              </w:rPr>
              <w:t>Mn</w:t>
            </w:r>
            <w:r w:rsidRPr="00D82A5B">
              <w:rPr>
                <w:rFonts w:cs="Times New Roman"/>
                <w:bCs/>
                <w:sz w:val="16"/>
                <w:szCs w:val="16"/>
                <w:vertAlign w:val="subscript"/>
              </w:rPr>
              <w:t>0.3</w:t>
            </w:r>
            <w:r w:rsidR="00D15FBA" w:rsidRPr="00622BF2">
              <w:rPr>
                <w:rFonts w:cs="Times New Roman"/>
                <w:bCs/>
                <w:sz w:val="16"/>
                <w:szCs w:val="16"/>
                <w:vertAlign w:val="subscript"/>
              </w:rPr>
              <w:t>2</w:t>
            </w:r>
          </w:p>
        </w:tc>
        <w:tc>
          <w:tcPr>
            <w:tcW w:w="378" w:type="pct"/>
            <w:noWrap/>
            <w:tcMar>
              <w:left w:w="0" w:type="dxa"/>
              <w:right w:w="0" w:type="dxa"/>
            </w:tcMar>
            <w:vAlign w:val="bottom"/>
            <w:hideMark/>
          </w:tcPr>
          <w:p w14:paraId="791B6104" w14:textId="0981B39F"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68.3</w:t>
            </w:r>
          </w:p>
        </w:tc>
        <w:tc>
          <w:tcPr>
            <w:tcW w:w="562" w:type="pct"/>
            <w:noWrap/>
            <w:tcMar>
              <w:left w:w="0" w:type="dxa"/>
              <w:right w:w="0" w:type="dxa"/>
            </w:tcMar>
            <w:vAlign w:val="bottom"/>
            <w:hideMark/>
          </w:tcPr>
          <w:p w14:paraId="2A65CC3E"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5.65(5.75)</w:t>
            </w:r>
          </w:p>
        </w:tc>
        <w:tc>
          <w:tcPr>
            <w:tcW w:w="696" w:type="pct"/>
            <w:noWrap/>
            <w:tcMar>
              <w:left w:w="0" w:type="dxa"/>
              <w:right w:w="0" w:type="dxa"/>
            </w:tcMar>
            <w:vAlign w:val="bottom"/>
            <w:hideMark/>
          </w:tcPr>
          <w:p w14:paraId="1E592EAF"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23.79(24.66)</w:t>
            </w:r>
          </w:p>
        </w:tc>
        <w:tc>
          <w:tcPr>
            <w:tcW w:w="562" w:type="pct"/>
            <w:noWrap/>
            <w:tcMar>
              <w:left w:w="0" w:type="dxa"/>
              <w:right w:w="0" w:type="dxa"/>
            </w:tcMar>
            <w:vAlign w:val="bottom"/>
            <w:hideMark/>
          </w:tcPr>
          <w:p w14:paraId="5E609FFA"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4.69(4.52)</w:t>
            </w:r>
          </w:p>
        </w:tc>
        <w:tc>
          <w:tcPr>
            <w:tcW w:w="696" w:type="pct"/>
            <w:noWrap/>
            <w:tcMar>
              <w:left w:w="0" w:type="dxa"/>
              <w:right w:w="0" w:type="dxa"/>
            </w:tcMar>
            <w:vAlign w:val="bottom"/>
            <w:hideMark/>
          </w:tcPr>
          <w:p w14:paraId="3BE620B3"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17.93(21.93)</w:t>
            </w:r>
          </w:p>
        </w:tc>
        <w:tc>
          <w:tcPr>
            <w:tcW w:w="696" w:type="pct"/>
            <w:noWrap/>
            <w:tcMar>
              <w:left w:w="0" w:type="dxa"/>
              <w:right w:w="0" w:type="dxa"/>
            </w:tcMar>
            <w:vAlign w:val="bottom"/>
            <w:hideMark/>
          </w:tcPr>
          <w:p w14:paraId="06813591"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7.20(3.61)</w:t>
            </w:r>
          </w:p>
        </w:tc>
        <w:tc>
          <w:tcPr>
            <w:tcW w:w="303" w:type="pct"/>
            <w:noWrap/>
            <w:tcMar>
              <w:left w:w="0" w:type="dxa"/>
              <w:right w:w="0" w:type="dxa"/>
            </w:tcMar>
            <w:vAlign w:val="bottom"/>
            <w:hideMark/>
          </w:tcPr>
          <w:p w14:paraId="25F0BA8B" w14:textId="3FC334BF"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0.683</w:t>
            </w:r>
          </w:p>
        </w:tc>
        <w:tc>
          <w:tcPr>
            <w:tcW w:w="236" w:type="pct"/>
            <w:noWrap/>
            <w:tcMar>
              <w:left w:w="0" w:type="dxa"/>
              <w:right w:w="0" w:type="dxa"/>
            </w:tcMar>
            <w:vAlign w:val="bottom"/>
            <w:hideMark/>
          </w:tcPr>
          <w:p w14:paraId="1F31292F" w14:textId="3ECB6013"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0.84</w:t>
            </w:r>
          </w:p>
        </w:tc>
      </w:tr>
      <w:tr w:rsidR="00EB6F96" w:rsidRPr="00622BF2" w14:paraId="19331CF6" w14:textId="77777777" w:rsidTr="008C3A9A">
        <w:tc>
          <w:tcPr>
            <w:tcW w:w="871" w:type="pct"/>
            <w:vAlign w:val="center"/>
          </w:tcPr>
          <w:p w14:paraId="355876F5" w14:textId="662904A0" w:rsidR="000D07E9" w:rsidRPr="00622BF2"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0.71</w:t>
            </w:r>
            <w:r w:rsidRPr="00D82A5B">
              <w:rPr>
                <w:rFonts w:cs="Times New Roman"/>
                <w:bCs/>
                <w:sz w:val="16"/>
                <w:szCs w:val="16"/>
              </w:rPr>
              <w:t>Mn</w:t>
            </w:r>
            <w:r w:rsidRPr="00D82A5B">
              <w:rPr>
                <w:rFonts w:cs="Times New Roman"/>
                <w:bCs/>
                <w:sz w:val="16"/>
                <w:szCs w:val="16"/>
                <w:vertAlign w:val="subscript"/>
              </w:rPr>
              <w:t>0.2</w:t>
            </w:r>
            <w:r w:rsidR="00D15FBA" w:rsidRPr="00622BF2">
              <w:rPr>
                <w:rFonts w:cs="Times New Roman"/>
                <w:bCs/>
                <w:sz w:val="16"/>
                <w:szCs w:val="16"/>
                <w:vertAlign w:val="subscript"/>
              </w:rPr>
              <w:t>9</w:t>
            </w:r>
          </w:p>
        </w:tc>
        <w:tc>
          <w:tcPr>
            <w:tcW w:w="378" w:type="pct"/>
            <w:noWrap/>
            <w:tcMar>
              <w:left w:w="0" w:type="dxa"/>
              <w:right w:w="0" w:type="dxa"/>
            </w:tcMar>
            <w:vAlign w:val="bottom"/>
            <w:hideMark/>
          </w:tcPr>
          <w:p w14:paraId="432BBE2F" w14:textId="28E00625"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71.3</w:t>
            </w:r>
          </w:p>
        </w:tc>
        <w:tc>
          <w:tcPr>
            <w:tcW w:w="562" w:type="pct"/>
            <w:noWrap/>
            <w:tcMar>
              <w:left w:w="0" w:type="dxa"/>
              <w:right w:w="0" w:type="dxa"/>
            </w:tcMar>
            <w:vAlign w:val="bottom"/>
            <w:hideMark/>
          </w:tcPr>
          <w:p w14:paraId="002BDEA1"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5.66(5.75)</w:t>
            </w:r>
          </w:p>
        </w:tc>
        <w:tc>
          <w:tcPr>
            <w:tcW w:w="696" w:type="pct"/>
            <w:noWrap/>
            <w:tcMar>
              <w:left w:w="0" w:type="dxa"/>
              <w:right w:w="0" w:type="dxa"/>
            </w:tcMar>
            <w:vAlign w:val="bottom"/>
            <w:hideMark/>
          </w:tcPr>
          <w:p w14:paraId="2E0879E4"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23.75(24.65)</w:t>
            </w:r>
          </w:p>
        </w:tc>
        <w:tc>
          <w:tcPr>
            <w:tcW w:w="562" w:type="pct"/>
            <w:noWrap/>
            <w:tcMar>
              <w:left w:w="0" w:type="dxa"/>
              <w:right w:w="0" w:type="dxa"/>
            </w:tcMar>
            <w:vAlign w:val="bottom"/>
            <w:hideMark/>
          </w:tcPr>
          <w:p w14:paraId="1638EA89"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4.71(4.52)</w:t>
            </w:r>
          </w:p>
        </w:tc>
        <w:tc>
          <w:tcPr>
            <w:tcW w:w="696" w:type="pct"/>
            <w:noWrap/>
            <w:tcMar>
              <w:left w:w="0" w:type="dxa"/>
              <w:right w:w="0" w:type="dxa"/>
            </w:tcMar>
            <w:vAlign w:val="bottom"/>
            <w:hideMark/>
          </w:tcPr>
          <w:p w14:paraId="208A4F4E"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18.69(22.43)</w:t>
            </w:r>
          </w:p>
        </w:tc>
        <w:tc>
          <w:tcPr>
            <w:tcW w:w="696" w:type="pct"/>
            <w:noWrap/>
            <w:tcMar>
              <w:left w:w="0" w:type="dxa"/>
              <w:right w:w="0" w:type="dxa"/>
            </w:tcMar>
            <w:vAlign w:val="bottom"/>
            <w:hideMark/>
          </w:tcPr>
          <w:p w14:paraId="75112C63"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6.51(3.16)</w:t>
            </w:r>
          </w:p>
        </w:tc>
        <w:tc>
          <w:tcPr>
            <w:tcW w:w="303" w:type="pct"/>
            <w:noWrap/>
            <w:tcMar>
              <w:left w:w="0" w:type="dxa"/>
              <w:right w:w="0" w:type="dxa"/>
            </w:tcMar>
            <w:vAlign w:val="bottom"/>
            <w:hideMark/>
          </w:tcPr>
          <w:p w14:paraId="2EE0D5FD" w14:textId="560E4942"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0.713</w:t>
            </w:r>
          </w:p>
        </w:tc>
        <w:tc>
          <w:tcPr>
            <w:tcW w:w="236" w:type="pct"/>
            <w:noWrap/>
            <w:tcMar>
              <w:left w:w="0" w:type="dxa"/>
              <w:right w:w="0" w:type="dxa"/>
            </w:tcMar>
            <w:vAlign w:val="bottom"/>
            <w:hideMark/>
          </w:tcPr>
          <w:p w14:paraId="027E26B4" w14:textId="7D1D456F"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0.86</w:t>
            </w:r>
          </w:p>
        </w:tc>
      </w:tr>
      <w:tr w:rsidR="00EB6F96" w:rsidRPr="00622BF2" w14:paraId="10AB6111" w14:textId="77777777" w:rsidTr="008C3A9A">
        <w:tc>
          <w:tcPr>
            <w:tcW w:w="871" w:type="pct"/>
            <w:vAlign w:val="center"/>
          </w:tcPr>
          <w:p w14:paraId="13DBFDBD" w14:textId="2338CFF9" w:rsidR="000D07E9" w:rsidRPr="00622BF2"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0.7</w:t>
            </w:r>
            <w:r w:rsidR="00D15FBA" w:rsidRPr="00622BF2">
              <w:rPr>
                <w:rFonts w:cs="Times New Roman"/>
                <w:bCs/>
                <w:sz w:val="16"/>
                <w:szCs w:val="16"/>
                <w:vertAlign w:val="subscript"/>
              </w:rPr>
              <w:t>3</w:t>
            </w:r>
            <w:r w:rsidRPr="00D82A5B">
              <w:rPr>
                <w:rFonts w:cs="Times New Roman"/>
                <w:bCs/>
                <w:sz w:val="16"/>
                <w:szCs w:val="16"/>
              </w:rPr>
              <w:t>Mn</w:t>
            </w:r>
            <w:r w:rsidRPr="00D82A5B">
              <w:rPr>
                <w:rFonts w:cs="Times New Roman"/>
                <w:bCs/>
                <w:sz w:val="16"/>
                <w:szCs w:val="16"/>
                <w:vertAlign w:val="subscript"/>
              </w:rPr>
              <w:t>0.27</w:t>
            </w:r>
          </w:p>
        </w:tc>
        <w:tc>
          <w:tcPr>
            <w:tcW w:w="378" w:type="pct"/>
            <w:noWrap/>
            <w:tcMar>
              <w:left w:w="0" w:type="dxa"/>
              <w:right w:w="0" w:type="dxa"/>
            </w:tcMar>
            <w:vAlign w:val="bottom"/>
            <w:hideMark/>
          </w:tcPr>
          <w:p w14:paraId="4A67E8C8" w14:textId="1DD873B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72.7</w:t>
            </w:r>
          </w:p>
        </w:tc>
        <w:tc>
          <w:tcPr>
            <w:tcW w:w="562" w:type="pct"/>
            <w:noWrap/>
            <w:tcMar>
              <w:left w:w="0" w:type="dxa"/>
              <w:right w:w="0" w:type="dxa"/>
            </w:tcMar>
            <w:vAlign w:val="bottom"/>
            <w:hideMark/>
          </w:tcPr>
          <w:p w14:paraId="0F5A2FA1"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5.63(5.75)</w:t>
            </w:r>
          </w:p>
        </w:tc>
        <w:tc>
          <w:tcPr>
            <w:tcW w:w="696" w:type="pct"/>
            <w:noWrap/>
            <w:tcMar>
              <w:left w:w="0" w:type="dxa"/>
              <w:right w:w="0" w:type="dxa"/>
            </w:tcMar>
            <w:vAlign w:val="bottom"/>
            <w:hideMark/>
          </w:tcPr>
          <w:p w14:paraId="11E1E758"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23.51(24.63)</w:t>
            </w:r>
          </w:p>
        </w:tc>
        <w:tc>
          <w:tcPr>
            <w:tcW w:w="562" w:type="pct"/>
            <w:noWrap/>
            <w:tcMar>
              <w:left w:w="0" w:type="dxa"/>
              <w:right w:w="0" w:type="dxa"/>
            </w:tcMar>
            <w:vAlign w:val="bottom"/>
            <w:hideMark/>
          </w:tcPr>
          <w:p w14:paraId="2274C2C2"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4.71(4.52)</w:t>
            </w:r>
          </w:p>
        </w:tc>
        <w:tc>
          <w:tcPr>
            <w:tcW w:w="696" w:type="pct"/>
            <w:noWrap/>
            <w:tcMar>
              <w:left w:w="0" w:type="dxa"/>
              <w:right w:w="0" w:type="dxa"/>
            </w:tcMar>
            <w:vAlign w:val="bottom"/>
            <w:hideMark/>
          </w:tcPr>
          <w:p w14:paraId="74605142"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19.05(22.94)</w:t>
            </w:r>
          </w:p>
        </w:tc>
        <w:tc>
          <w:tcPr>
            <w:tcW w:w="696" w:type="pct"/>
            <w:noWrap/>
            <w:tcMar>
              <w:left w:w="0" w:type="dxa"/>
              <w:right w:w="0" w:type="dxa"/>
            </w:tcMar>
            <w:vAlign w:val="bottom"/>
            <w:hideMark/>
          </w:tcPr>
          <w:p w14:paraId="2E1A4771"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6.19(2.71)</w:t>
            </w:r>
          </w:p>
        </w:tc>
        <w:tc>
          <w:tcPr>
            <w:tcW w:w="303" w:type="pct"/>
            <w:noWrap/>
            <w:tcMar>
              <w:left w:w="0" w:type="dxa"/>
              <w:right w:w="0" w:type="dxa"/>
            </w:tcMar>
            <w:vAlign w:val="bottom"/>
            <w:hideMark/>
          </w:tcPr>
          <w:p w14:paraId="41337445" w14:textId="2EB1CA39"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0.727</w:t>
            </w:r>
          </w:p>
        </w:tc>
        <w:tc>
          <w:tcPr>
            <w:tcW w:w="236" w:type="pct"/>
            <w:noWrap/>
            <w:tcMar>
              <w:left w:w="0" w:type="dxa"/>
              <w:right w:w="0" w:type="dxa"/>
            </w:tcMar>
            <w:vAlign w:val="bottom"/>
            <w:hideMark/>
          </w:tcPr>
          <w:p w14:paraId="6E005A13" w14:textId="75A7A8A6"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0.88</w:t>
            </w:r>
          </w:p>
        </w:tc>
      </w:tr>
      <w:tr w:rsidR="00EB6F96" w:rsidRPr="00622BF2" w14:paraId="12C185A2" w14:textId="77777777" w:rsidTr="008C3A9A">
        <w:tc>
          <w:tcPr>
            <w:tcW w:w="871" w:type="pct"/>
            <w:vAlign w:val="center"/>
          </w:tcPr>
          <w:p w14:paraId="546882FF" w14:textId="1A918AA4" w:rsidR="000D07E9" w:rsidRPr="00622BF2"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w:t>
            </w:r>
            <w:r w:rsidR="00D15FBA" w:rsidRPr="00622BF2">
              <w:rPr>
                <w:rFonts w:cs="Times New Roman"/>
                <w:bCs/>
                <w:sz w:val="16"/>
                <w:szCs w:val="16"/>
                <w:vertAlign w:val="subscript"/>
              </w:rPr>
              <w:t>78</w:t>
            </w:r>
            <w:r w:rsidRPr="00D82A5B">
              <w:rPr>
                <w:rFonts w:cs="Times New Roman"/>
                <w:bCs/>
                <w:sz w:val="16"/>
                <w:szCs w:val="16"/>
              </w:rPr>
              <w:t>Mn</w:t>
            </w:r>
            <w:r w:rsidRPr="00D82A5B">
              <w:rPr>
                <w:rFonts w:cs="Times New Roman"/>
                <w:bCs/>
                <w:sz w:val="16"/>
                <w:szCs w:val="16"/>
                <w:vertAlign w:val="subscript"/>
              </w:rPr>
              <w:t>0.1</w:t>
            </w:r>
            <w:r w:rsidR="00D15FBA" w:rsidRPr="00622BF2">
              <w:rPr>
                <w:rFonts w:cs="Times New Roman"/>
                <w:bCs/>
                <w:sz w:val="16"/>
                <w:szCs w:val="16"/>
                <w:vertAlign w:val="subscript"/>
              </w:rPr>
              <w:t>2</w:t>
            </w:r>
          </w:p>
        </w:tc>
        <w:tc>
          <w:tcPr>
            <w:tcW w:w="378" w:type="pct"/>
            <w:noWrap/>
            <w:tcMar>
              <w:left w:w="0" w:type="dxa"/>
              <w:right w:w="0" w:type="dxa"/>
            </w:tcMar>
            <w:vAlign w:val="bottom"/>
            <w:hideMark/>
          </w:tcPr>
          <w:p w14:paraId="0CD90990" w14:textId="79A1EF5C"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78.2</w:t>
            </w:r>
          </w:p>
        </w:tc>
        <w:tc>
          <w:tcPr>
            <w:tcW w:w="562" w:type="pct"/>
            <w:noWrap/>
            <w:tcMar>
              <w:left w:w="0" w:type="dxa"/>
              <w:right w:w="0" w:type="dxa"/>
            </w:tcMar>
            <w:vAlign w:val="bottom"/>
            <w:hideMark/>
          </w:tcPr>
          <w:p w14:paraId="7D50A1FD"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5.63(5.74)</w:t>
            </w:r>
          </w:p>
        </w:tc>
        <w:tc>
          <w:tcPr>
            <w:tcW w:w="696" w:type="pct"/>
            <w:noWrap/>
            <w:tcMar>
              <w:left w:w="0" w:type="dxa"/>
              <w:right w:w="0" w:type="dxa"/>
            </w:tcMar>
            <w:vAlign w:val="bottom"/>
            <w:hideMark/>
          </w:tcPr>
          <w:p w14:paraId="19636E75"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23.21(24.61)</w:t>
            </w:r>
          </w:p>
        </w:tc>
        <w:tc>
          <w:tcPr>
            <w:tcW w:w="562" w:type="pct"/>
            <w:noWrap/>
            <w:tcMar>
              <w:left w:w="0" w:type="dxa"/>
              <w:right w:w="0" w:type="dxa"/>
            </w:tcMar>
            <w:vAlign w:val="bottom"/>
            <w:hideMark/>
          </w:tcPr>
          <w:p w14:paraId="1691489C"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4.79(4.51)</w:t>
            </w:r>
          </w:p>
        </w:tc>
        <w:tc>
          <w:tcPr>
            <w:tcW w:w="696" w:type="pct"/>
            <w:noWrap/>
            <w:tcMar>
              <w:left w:w="0" w:type="dxa"/>
              <w:right w:w="0" w:type="dxa"/>
            </w:tcMar>
            <w:vAlign w:val="bottom"/>
            <w:hideMark/>
          </w:tcPr>
          <w:p w14:paraId="5E9B54CC"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20.45(23.44)</w:t>
            </w:r>
          </w:p>
        </w:tc>
        <w:tc>
          <w:tcPr>
            <w:tcW w:w="696" w:type="pct"/>
            <w:noWrap/>
            <w:tcMar>
              <w:left w:w="0" w:type="dxa"/>
              <w:right w:w="0" w:type="dxa"/>
            </w:tcMar>
            <w:vAlign w:val="bottom"/>
            <w:hideMark/>
          </w:tcPr>
          <w:p w14:paraId="081104EF"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4.93(2.25)</w:t>
            </w:r>
          </w:p>
        </w:tc>
        <w:tc>
          <w:tcPr>
            <w:tcW w:w="303" w:type="pct"/>
            <w:noWrap/>
            <w:tcMar>
              <w:left w:w="0" w:type="dxa"/>
              <w:right w:w="0" w:type="dxa"/>
            </w:tcMar>
            <w:vAlign w:val="bottom"/>
            <w:hideMark/>
          </w:tcPr>
          <w:p w14:paraId="0FF6EABE" w14:textId="12D9C280"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0.782</w:t>
            </w:r>
          </w:p>
        </w:tc>
        <w:tc>
          <w:tcPr>
            <w:tcW w:w="236" w:type="pct"/>
            <w:noWrap/>
            <w:tcMar>
              <w:left w:w="0" w:type="dxa"/>
              <w:right w:w="0" w:type="dxa"/>
            </w:tcMar>
            <w:vAlign w:val="bottom"/>
            <w:hideMark/>
          </w:tcPr>
          <w:p w14:paraId="0E982B0E" w14:textId="47075B4D"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0.90</w:t>
            </w:r>
          </w:p>
        </w:tc>
      </w:tr>
      <w:tr w:rsidR="00EB6F96" w:rsidRPr="00622BF2" w14:paraId="2068A2A1" w14:textId="77777777" w:rsidTr="008C3A9A">
        <w:tc>
          <w:tcPr>
            <w:tcW w:w="871" w:type="pct"/>
            <w:vAlign w:val="center"/>
          </w:tcPr>
          <w:p w14:paraId="00EB0FC4" w14:textId="01F640CB" w:rsidR="000D07E9" w:rsidRPr="00622BF2"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w:t>
            </w:r>
            <w:r w:rsidR="00D15FBA" w:rsidRPr="00622BF2">
              <w:rPr>
                <w:rFonts w:cs="Times New Roman"/>
                <w:bCs/>
                <w:sz w:val="16"/>
                <w:szCs w:val="16"/>
                <w:vertAlign w:val="subscript"/>
              </w:rPr>
              <w:t>79</w:t>
            </w:r>
            <w:r w:rsidRPr="00D82A5B">
              <w:rPr>
                <w:rFonts w:cs="Times New Roman"/>
                <w:bCs/>
                <w:sz w:val="16"/>
                <w:szCs w:val="16"/>
              </w:rPr>
              <w:t>Mn</w:t>
            </w:r>
            <w:r w:rsidRPr="00D82A5B">
              <w:rPr>
                <w:rFonts w:cs="Times New Roman"/>
                <w:bCs/>
                <w:sz w:val="16"/>
                <w:szCs w:val="16"/>
                <w:vertAlign w:val="subscript"/>
              </w:rPr>
              <w:t>0.</w:t>
            </w:r>
            <w:r w:rsidR="00D15FBA" w:rsidRPr="00622BF2">
              <w:rPr>
                <w:rFonts w:cs="Times New Roman"/>
                <w:bCs/>
                <w:sz w:val="16"/>
                <w:szCs w:val="16"/>
                <w:vertAlign w:val="subscript"/>
              </w:rPr>
              <w:t>11</w:t>
            </w:r>
          </w:p>
        </w:tc>
        <w:tc>
          <w:tcPr>
            <w:tcW w:w="378" w:type="pct"/>
            <w:noWrap/>
            <w:tcMar>
              <w:left w:w="0" w:type="dxa"/>
              <w:right w:w="0" w:type="dxa"/>
            </w:tcMar>
            <w:vAlign w:val="bottom"/>
            <w:hideMark/>
          </w:tcPr>
          <w:p w14:paraId="067E8868" w14:textId="4876641A"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78.6</w:t>
            </w:r>
          </w:p>
        </w:tc>
        <w:tc>
          <w:tcPr>
            <w:tcW w:w="562" w:type="pct"/>
            <w:noWrap/>
            <w:tcMar>
              <w:left w:w="0" w:type="dxa"/>
              <w:right w:w="0" w:type="dxa"/>
            </w:tcMar>
            <w:vAlign w:val="bottom"/>
            <w:hideMark/>
          </w:tcPr>
          <w:p w14:paraId="3F43BAD9"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5.36(5.73)</w:t>
            </w:r>
          </w:p>
        </w:tc>
        <w:tc>
          <w:tcPr>
            <w:tcW w:w="696" w:type="pct"/>
            <w:noWrap/>
            <w:tcMar>
              <w:left w:w="0" w:type="dxa"/>
              <w:right w:w="0" w:type="dxa"/>
            </w:tcMar>
            <w:vAlign w:val="bottom"/>
            <w:hideMark/>
          </w:tcPr>
          <w:p w14:paraId="2463F219"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24.70(24.57)</w:t>
            </w:r>
          </w:p>
        </w:tc>
        <w:tc>
          <w:tcPr>
            <w:tcW w:w="562" w:type="pct"/>
            <w:noWrap/>
            <w:tcMar>
              <w:left w:w="0" w:type="dxa"/>
              <w:right w:w="0" w:type="dxa"/>
            </w:tcMar>
            <w:vAlign w:val="bottom"/>
            <w:hideMark/>
          </w:tcPr>
          <w:p w14:paraId="294B65B3"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4.64(4.50)</w:t>
            </w:r>
          </w:p>
        </w:tc>
        <w:tc>
          <w:tcPr>
            <w:tcW w:w="696" w:type="pct"/>
            <w:noWrap/>
            <w:tcMar>
              <w:left w:w="0" w:type="dxa"/>
              <w:right w:w="0" w:type="dxa"/>
            </w:tcMar>
            <w:vAlign w:val="bottom"/>
            <w:hideMark/>
          </w:tcPr>
          <w:p w14:paraId="4C895BD8"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20.56(24.70)</w:t>
            </w:r>
          </w:p>
        </w:tc>
        <w:tc>
          <w:tcPr>
            <w:tcW w:w="696" w:type="pct"/>
            <w:noWrap/>
            <w:tcMar>
              <w:left w:w="0" w:type="dxa"/>
              <w:right w:w="0" w:type="dxa"/>
            </w:tcMar>
            <w:vAlign w:val="bottom"/>
            <w:hideMark/>
          </w:tcPr>
          <w:p w14:paraId="4C9542D0"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4.84(1.12)</w:t>
            </w:r>
          </w:p>
        </w:tc>
        <w:tc>
          <w:tcPr>
            <w:tcW w:w="303" w:type="pct"/>
            <w:noWrap/>
            <w:tcMar>
              <w:left w:w="0" w:type="dxa"/>
              <w:right w:w="0" w:type="dxa"/>
            </w:tcMar>
            <w:vAlign w:val="bottom"/>
            <w:hideMark/>
          </w:tcPr>
          <w:p w14:paraId="1530FB22" w14:textId="2A8F9D26"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0.786</w:t>
            </w:r>
          </w:p>
        </w:tc>
        <w:tc>
          <w:tcPr>
            <w:tcW w:w="236" w:type="pct"/>
            <w:noWrap/>
            <w:tcMar>
              <w:left w:w="0" w:type="dxa"/>
              <w:right w:w="0" w:type="dxa"/>
            </w:tcMar>
            <w:vAlign w:val="bottom"/>
            <w:hideMark/>
          </w:tcPr>
          <w:p w14:paraId="131F0B77" w14:textId="628C85A8"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0.95</w:t>
            </w:r>
          </w:p>
        </w:tc>
      </w:tr>
      <w:tr w:rsidR="00EB6F96" w:rsidRPr="00622BF2" w14:paraId="4F9D932C" w14:textId="77777777" w:rsidTr="008C3A9A">
        <w:tc>
          <w:tcPr>
            <w:tcW w:w="871" w:type="pct"/>
            <w:vAlign w:val="center"/>
          </w:tcPr>
          <w:p w14:paraId="2D2D2555" w14:textId="29C52D01"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w:t>
            </w:r>
            <w:r w:rsidR="00D15FBA" w:rsidRPr="00622BF2">
              <w:rPr>
                <w:rFonts w:cs="Times New Roman"/>
                <w:bCs/>
                <w:sz w:val="16"/>
                <w:szCs w:val="16"/>
                <w:vertAlign w:val="subscript"/>
              </w:rPr>
              <w:t>82</w:t>
            </w:r>
            <w:r w:rsidRPr="00D82A5B">
              <w:rPr>
                <w:rFonts w:cs="Times New Roman"/>
                <w:bCs/>
                <w:sz w:val="16"/>
                <w:szCs w:val="16"/>
              </w:rPr>
              <w:t>Mn</w:t>
            </w:r>
            <w:r w:rsidRPr="00D82A5B">
              <w:rPr>
                <w:rFonts w:cs="Times New Roman"/>
                <w:bCs/>
                <w:sz w:val="16"/>
                <w:szCs w:val="16"/>
                <w:vertAlign w:val="subscript"/>
              </w:rPr>
              <w:t>0.</w:t>
            </w:r>
            <w:r w:rsidR="00D15FBA" w:rsidRPr="00622BF2">
              <w:rPr>
                <w:rFonts w:cs="Times New Roman"/>
                <w:bCs/>
                <w:sz w:val="16"/>
                <w:szCs w:val="16"/>
                <w:vertAlign w:val="subscript"/>
              </w:rPr>
              <w:t>18</w:t>
            </w:r>
          </w:p>
        </w:tc>
        <w:tc>
          <w:tcPr>
            <w:tcW w:w="378" w:type="pct"/>
            <w:noWrap/>
            <w:tcMar>
              <w:left w:w="0" w:type="dxa"/>
              <w:right w:w="0" w:type="dxa"/>
            </w:tcMar>
            <w:vAlign w:val="bottom"/>
            <w:hideMark/>
          </w:tcPr>
          <w:p w14:paraId="2191D50E" w14:textId="42413ED0"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82.1</w:t>
            </w:r>
          </w:p>
        </w:tc>
        <w:tc>
          <w:tcPr>
            <w:tcW w:w="562" w:type="pct"/>
            <w:noWrap/>
            <w:tcMar>
              <w:left w:w="0" w:type="dxa"/>
              <w:right w:w="0" w:type="dxa"/>
            </w:tcMar>
            <w:vAlign w:val="bottom"/>
            <w:hideMark/>
          </w:tcPr>
          <w:p w14:paraId="72A74EC1" w14:textId="776162DC"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5.69(5.74)</w:t>
            </w:r>
          </w:p>
        </w:tc>
        <w:tc>
          <w:tcPr>
            <w:tcW w:w="696" w:type="pct"/>
            <w:noWrap/>
            <w:tcMar>
              <w:left w:w="0" w:type="dxa"/>
              <w:right w:w="0" w:type="dxa"/>
            </w:tcMar>
            <w:vAlign w:val="bottom"/>
            <w:hideMark/>
          </w:tcPr>
          <w:p w14:paraId="178525B2" w14:textId="0ABB3A8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24.51(24.59)</w:t>
            </w:r>
          </w:p>
        </w:tc>
        <w:tc>
          <w:tcPr>
            <w:tcW w:w="562" w:type="pct"/>
            <w:noWrap/>
            <w:tcMar>
              <w:left w:w="0" w:type="dxa"/>
              <w:right w:w="0" w:type="dxa"/>
            </w:tcMar>
            <w:vAlign w:val="bottom"/>
            <w:hideMark/>
          </w:tcPr>
          <w:p w14:paraId="6A03E093" w14:textId="356601FA"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4.60(4.51)</w:t>
            </w:r>
          </w:p>
        </w:tc>
        <w:tc>
          <w:tcPr>
            <w:tcW w:w="696" w:type="pct"/>
            <w:noWrap/>
            <w:tcMar>
              <w:left w:w="0" w:type="dxa"/>
              <w:right w:w="0" w:type="dxa"/>
            </w:tcMar>
            <w:vAlign w:val="bottom"/>
            <w:hideMark/>
          </w:tcPr>
          <w:p w14:paraId="31CB491C" w14:textId="6FD3360C"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21.44(23.95)</w:t>
            </w:r>
          </w:p>
        </w:tc>
        <w:tc>
          <w:tcPr>
            <w:tcW w:w="696" w:type="pct"/>
            <w:noWrap/>
            <w:tcMar>
              <w:left w:w="0" w:type="dxa"/>
              <w:right w:w="0" w:type="dxa"/>
            </w:tcMar>
            <w:vAlign w:val="bottom"/>
            <w:hideMark/>
          </w:tcPr>
          <w:p w14:paraId="5EC08B9D" w14:textId="23A1148D"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4.05(1.80)</w:t>
            </w:r>
          </w:p>
        </w:tc>
        <w:tc>
          <w:tcPr>
            <w:tcW w:w="303" w:type="pct"/>
            <w:noWrap/>
            <w:tcMar>
              <w:left w:w="0" w:type="dxa"/>
              <w:right w:w="0" w:type="dxa"/>
            </w:tcMar>
            <w:vAlign w:val="bottom"/>
            <w:hideMark/>
          </w:tcPr>
          <w:p w14:paraId="1BB8FB13" w14:textId="4DDB748D"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0.821</w:t>
            </w:r>
          </w:p>
        </w:tc>
        <w:tc>
          <w:tcPr>
            <w:tcW w:w="236" w:type="pct"/>
            <w:noWrap/>
            <w:tcMar>
              <w:left w:w="0" w:type="dxa"/>
              <w:right w:w="0" w:type="dxa"/>
            </w:tcMar>
            <w:vAlign w:val="bottom"/>
            <w:hideMark/>
          </w:tcPr>
          <w:p w14:paraId="2284D71B" w14:textId="34E32BBE"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0.92</w:t>
            </w:r>
          </w:p>
        </w:tc>
      </w:tr>
      <w:tr w:rsidR="00EB6F96" w:rsidRPr="00622BF2" w14:paraId="6F89815F" w14:textId="77777777" w:rsidTr="008C3A9A">
        <w:tc>
          <w:tcPr>
            <w:tcW w:w="871" w:type="pct"/>
            <w:vAlign w:val="center"/>
          </w:tcPr>
          <w:p w14:paraId="24D1AE2B" w14:textId="1122938F"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w:t>
            </w:r>
            <w:r w:rsidR="00D15FBA" w:rsidRPr="00622BF2">
              <w:rPr>
                <w:rFonts w:cs="Times New Roman"/>
                <w:bCs/>
                <w:sz w:val="16"/>
                <w:szCs w:val="16"/>
                <w:vertAlign w:val="subscript"/>
              </w:rPr>
              <w:t>85</w:t>
            </w:r>
            <w:r w:rsidRPr="00D82A5B">
              <w:rPr>
                <w:rFonts w:cs="Times New Roman"/>
                <w:bCs/>
                <w:sz w:val="16"/>
                <w:szCs w:val="16"/>
              </w:rPr>
              <w:t>Mn</w:t>
            </w:r>
            <w:r w:rsidRPr="00D82A5B">
              <w:rPr>
                <w:rFonts w:cs="Times New Roman"/>
                <w:bCs/>
                <w:sz w:val="16"/>
                <w:szCs w:val="16"/>
                <w:vertAlign w:val="subscript"/>
              </w:rPr>
              <w:t>0.</w:t>
            </w:r>
            <w:r w:rsidR="00D15FBA" w:rsidRPr="00622BF2">
              <w:rPr>
                <w:rFonts w:cs="Times New Roman"/>
                <w:bCs/>
                <w:sz w:val="16"/>
                <w:szCs w:val="16"/>
                <w:vertAlign w:val="subscript"/>
              </w:rPr>
              <w:t>15</w:t>
            </w:r>
          </w:p>
        </w:tc>
        <w:tc>
          <w:tcPr>
            <w:tcW w:w="378" w:type="pct"/>
            <w:noWrap/>
            <w:tcMar>
              <w:left w:w="0" w:type="dxa"/>
              <w:right w:w="0" w:type="dxa"/>
            </w:tcMar>
            <w:vAlign w:val="bottom"/>
            <w:hideMark/>
          </w:tcPr>
          <w:p w14:paraId="02865495" w14:textId="0C8172A5"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85.4</w:t>
            </w:r>
          </w:p>
        </w:tc>
        <w:tc>
          <w:tcPr>
            <w:tcW w:w="562" w:type="pct"/>
            <w:noWrap/>
            <w:tcMar>
              <w:left w:w="0" w:type="dxa"/>
              <w:right w:w="0" w:type="dxa"/>
            </w:tcMar>
            <w:vAlign w:val="bottom"/>
            <w:hideMark/>
          </w:tcPr>
          <w:p w14:paraId="76679784" w14:textId="78BB1E01"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5.64(5.73)</w:t>
            </w:r>
          </w:p>
        </w:tc>
        <w:tc>
          <w:tcPr>
            <w:tcW w:w="696" w:type="pct"/>
            <w:noWrap/>
            <w:tcMar>
              <w:left w:w="0" w:type="dxa"/>
              <w:right w:w="0" w:type="dxa"/>
            </w:tcMar>
            <w:vAlign w:val="bottom"/>
            <w:hideMark/>
          </w:tcPr>
          <w:p w14:paraId="7F2C966B" w14:textId="31620DAB"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23.49(24.58)</w:t>
            </w:r>
          </w:p>
        </w:tc>
        <w:tc>
          <w:tcPr>
            <w:tcW w:w="562" w:type="pct"/>
            <w:noWrap/>
            <w:tcMar>
              <w:left w:w="0" w:type="dxa"/>
              <w:right w:w="0" w:type="dxa"/>
            </w:tcMar>
            <w:vAlign w:val="bottom"/>
            <w:hideMark/>
          </w:tcPr>
          <w:p w14:paraId="6C937430" w14:textId="0B54F1EE"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4.88(4.51)</w:t>
            </w:r>
          </w:p>
        </w:tc>
        <w:tc>
          <w:tcPr>
            <w:tcW w:w="696" w:type="pct"/>
            <w:noWrap/>
            <w:tcMar>
              <w:left w:w="0" w:type="dxa"/>
              <w:right w:w="0" w:type="dxa"/>
            </w:tcMar>
            <w:vAlign w:val="bottom"/>
            <w:hideMark/>
          </w:tcPr>
          <w:p w14:paraId="6FDD563D" w14:textId="14A4A58F"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22.28(24.95)</w:t>
            </w:r>
          </w:p>
        </w:tc>
        <w:tc>
          <w:tcPr>
            <w:tcW w:w="696" w:type="pct"/>
            <w:noWrap/>
            <w:tcMar>
              <w:left w:w="0" w:type="dxa"/>
              <w:right w:w="0" w:type="dxa"/>
            </w:tcMar>
            <w:vAlign w:val="bottom"/>
            <w:hideMark/>
          </w:tcPr>
          <w:p w14:paraId="1942454B" w14:textId="68DB2A99"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3.30(1.35)</w:t>
            </w:r>
          </w:p>
        </w:tc>
        <w:tc>
          <w:tcPr>
            <w:tcW w:w="303" w:type="pct"/>
            <w:noWrap/>
            <w:tcMar>
              <w:left w:w="0" w:type="dxa"/>
              <w:right w:w="0" w:type="dxa"/>
            </w:tcMar>
            <w:vAlign w:val="bottom"/>
            <w:hideMark/>
          </w:tcPr>
          <w:p w14:paraId="1E690DB6" w14:textId="43BB6C5B"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0.854</w:t>
            </w:r>
          </w:p>
        </w:tc>
        <w:tc>
          <w:tcPr>
            <w:tcW w:w="236" w:type="pct"/>
            <w:noWrap/>
            <w:tcMar>
              <w:left w:w="0" w:type="dxa"/>
              <w:right w:w="0" w:type="dxa"/>
            </w:tcMar>
            <w:vAlign w:val="bottom"/>
            <w:hideMark/>
          </w:tcPr>
          <w:p w14:paraId="3F3FD330" w14:textId="042B34F2"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0.94</w:t>
            </w:r>
          </w:p>
        </w:tc>
      </w:tr>
      <w:tr w:rsidR="00EB6F96" w:rsidRPr="00622BF2" w14:paraId="574E5D5A" w14:textId="77777777" w:rsidTr="008C3A9A">
        <w:tc>
          <w:tcPr>
            <w:tcW w:w="871" w:type="pct"/>
            <w:vAlign w:val="center"/>
          </w:tcPr>
          <w:p w14:paraId="532CE223" w14:textId="6146CF14"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w:t>
            </w:r>
            <w:r w:rsidR="00D15FBA" w:rsidRPr="00622BF2">
              <w:rPr>
                <w:rFonts w:cs="Times New Roman"/>
                <w:bCs/>
                <w:sz w:val="16"/>
                <w:szCs w:val="16"/>
                <w:vertAlign w:val="subscript"/>
              </w:rPr>
              <w:t>89</w:t>
            </w:r>
            <w:r w:rsidRPr="00D82A5B">
              <w:rPr>
                <w:rFonts w:cs="Times New Roman"/>
                <w:bCs/>
                <w:sz w:val="16"/>
                <w:szCs w:val="16"/>
              </w:rPr>
              <w:t>Mn</w:t>
            </w:r>
            <w:r w:rsidRPr="00D82A5B">
              <w:rPr>
                <w:rFonts w:cs="Times New Roman"/>
                <w:bCs/>
                <w:sz w:val="16"/>
                <w:szCs w:val="16"/>
                <w:vertAlign w:val="subscript"/>
              </w:rPr>
              <w:t>0.</w:t>
            </w:r>
            <w:r w:rsidR="00D15FBA" w:rsidRPr="00622BF2">
              <w:rPr>
                <w:rFonts w:cs="Times New Roman"/>
                <w:bCs/>
                <w:sz w:val="16"/>
                <w:szCs w:val="16"/>
                <w:vertAlign w:val="subscript"/>
              </w:rPr>
              <w:t>11</w:t>
            </w:r>
          </w:p>
        </w:tc>
        <w:tc>
          <w:tcPr>
            <w:tcW w:w="378" w:type="pct"/>
            <w:noWrap/>
            <w:tcMar>
              <w:left w:w="0" w:type="dxa"/>
              <w:right w:w="0" w:type="dxa"/>
            </w:tcMar>
            <w:vAlign w:val="bottom"/>
            <w:hideMark/>
          </w:tcPr>
          <w:p w14:paraId="1EBFECA9" w14:textId="222863DE"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88.9</w:t>
            </w:r>
          </w:p>
        </w:tc>
        <w:tc>
          <w:tcPr>
            <w:tcW w:w="562" w:type="pct"/>
            <w:noWrap/>
            <w:tcMar>
              <w:left w:w="0" w:type="dxa"/>
              <w:right w:w="0" w:type="dxa"/>
            </w:tcMar>
            <w:vAlign w:val="bottom"/>
            <w:hideMark/>
          </w:tcPr>
          <w:p w14:paraId="43E6C0C6" w14:textId="52077AC1"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5.68(5.73)</w:t>
            </w:r>
          </w:p>
        </w:tc>
        <w:tc>
          <w:tcPr>
            <w:tcW w:w="696" w:type="pct"/>
            <w:noWrap/>
            <w:tcMar>
              <w:left w:w="0" w:type="dxa"/>
              <w:right w:w="0" w:type="dxa"/>
            </w:tcMar>
            <w:vAlign w:val="bottom"/>
            <w:hideMark/>
          </w:tcPr>
          <w:p w14:paraId="067E3A4F" w14:textId="2283B22D"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24.34(24.56)</w:t>
            </w:r>
          </w:p>
        </w:tc>
        <w:tc>
          <w:tcPr>
            <w:tcW w:w="562" w:type="pct"/>
            <w:noWrap/>
            <w:tcMar>
              <w:left w:w="0" w:type="dxa"/>
              <w:right w:w="0" w:type="dxa"/>
            </w:tcMar>
            <w:vAlign w:val="bottom"/>
            <w:hideMark/>
          </w:tcPr>
          <w:p w14:paraId="338F9C07" w14:textId="7815055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4.68(4.50)</w:t>
            </w:r>
          </w:p>
        </w:tc>
        <w:tc>
          <w:tcPr>
            <w:tcW w:w="696" w:type="pct"/>
            <w:noWrap/>
            <w:tcMar>
              <w:left w:w="0" w:type="dxa"/>
              <w:right w:w="0" w:type="dxa"/>
            </w:tcMar>
            <w:vAlign w:val="bottom"/>
            <w:hideMark/>
          </w:tcPr>
          <w:p w14:paraId="27617C48" w14:textId="4471977A"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23.16(24.95)</w:t>
            </w:r>
          </w:p>
        </w:tc>
        <w:tc>
          <w:tcPr>
            <w:tcW w:w="696" w:type="pct"/>
            <w:noWrap/>
            <w:tcMar>
              <w:left w:w="0" w:type="dxa"/>
              <w:right w:w="0" w:type="dxa"/>
            </w:tcMar>
            <w:vAlign w:val="bottom"/>
            <w:hideMark/>
          </w:tcPr>
          <w:p w14:paraId="61E9916C" w14:textId="5824338A"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2.50(0.90)</w:t>
            </w:r>
          </w:p>
        </w:tc>
        <w:tc>
          <w:tcPr>
            <w:tcW w:w="303" w:type="pct"/>
            <w:noWrap/>
            <w:tcMar>
              <w:left w:w="0" w:type="dxa"/>
              <w:right w:w="0" w:type="dxa"/>
            </w:tcMar>
            <w:vAlign w:val="bottom"/>
            <w:hideMark/>
          </w:tcPr>
          <w:p w14:paraId="587CD013" w14:textId="6B7A5842"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0.889</w:t>
            </w:r>
          </w:p>
        </w:tc>
        <w:tc>
          <w:tcPr>
            <w:tcW w:w="236" w:type="pct"/>
            <w:noWrap/>
            <w:tcMar>
              <w:left w:w="0" w:type="dxa"/>
              <w:right w:w="0" w:type="dxa"/>
            </w:tcMar>
            <w:vAlign w:val="bottom"/>
            <w:hideMark/>
          </w:tcPr>
          <w:p w14:paraId="47473BB3" w14:textId="31139E35"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0.96</w:t>
            </w:r>
          </w:p>
        </w:tc>
      </w:tr>
      <w:tr w:rsidR="00EB6F96" w:rsidRPr="00622BF2" w14:paraId="73BB33EC" w14:textId="77777777" w:rsidTr="008C3A9A">
        <w:tc>
          <w:tcPr>
            <w:tcW w:w="871" w:type="pct"/>
            <w:vAlign w:val="center"/>
          </w:tcPr>
          <w:p w14:paraId="31984986" w14:textId="6BF57FEC"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w:t>
            </w:r>
            <w:r w:rsidR="00D15FBA" w:rsidRPr="00622BF2">
              <w:rPr>
                <w:rFonts w:cs="Times New Roman"/>
                <w:bCs/>
                <w:sz w:val="16"/>
                <w:szCs w:val="16"/>
                <w:vertAlign w:val="subscript"/>
              </w:rPr>
              <w:t>91</w:t>
            </w:r>
            <w:r w:rsidRPr="00D82A5B">
              <w:rPr>
                <w:rFonts w:cs="Times New Roman"/>
                <w:bCs/>
                <w:sz w:val="16"/>
                <w:szCs w:val="16"/>
              </w:rPr>
              <w:t>Mn</w:t>
            </w:r>
            <w:r w:rsidRPr="00D82A5B">
              <w:rPr>
                <w:rFonts w:cs="Times New Roman"/>
                <w:bCs/>
                <w:sz w:val="16"/>
                <w:szCs w:val="16"/>
                <w:vertAlign w:val="subscript"/>
              </w:rPr>
              <w:t>0.</w:t>
            </w:r>
            <w:r w:rsidR="00D15FBA" w:rsidRPr="00622BF2">
              <w:rPr>
                <w:rFonts w:cs="Times New Roman"/>
                <w:bCs/>
                <w:sz w:val="16"/>
                <w:szCs w:val="16"/>
                <w:vertAlign w:val="subscript"/>
              </w:rPr>
              <w:t>09</w:t>
            </w:r>
          </w:p>
        </w:tc>
        <w:tc>
          <w:tcPr>
            <w:tcW w:w="378" w:type="pct"/>
            <w:noWrap/>
            <w:tcMar>
              <w:left w:w="0" w:type="dxa"/>
              <w:right w:w="0" w:type="dxa"/>
            </w:tcMar>
            <w:vAlign w:val="bottom"/>
            <w:hideMark/>
          </w:tcPr>
          <w:p w14:paraId="6CF55854" w14:textId="685B1AAE"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90.9</w:t>
            </w:r>
          </w:p>
        </w:tc>
        <w:tc>
          <w:tcPr>
            <w:tcW w:w="562" w:type="pct"/>
            <w:noWrap/>
            <w:tcMar>
              <w:left w:w="0" w:type="dxa"/>
              <w:right w:w="0" w:type="dxa"/>
            </w:tcMar>
            <w:vAlign w:val="bottom"/>
            <w:hideMark/>
          </w:tcPr>
          <w:p w14:paraId="1B4A8641" w14:textId="5C476BC6"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5.58(5.74)</w:t>
            </w:r>
          </w:p>
        </w:tc>
        <w:tc>
          <w:tcPr>
            <w:tcW w:w="696" w:type="pct"/>
            <w:noWrap/>
            <w:tcMar>
              <w:left w:w="0" w:type="dxa"/>
              <w:right w:w="0" w:type="dxa"/>
            </w:tcMar>
            <w:vAlign w:val="bottom"/>
            <w:hideMark/>
          </w:tcPr>
          <w:p w14:paraId="150D2922" w14:textId="4F1BAC5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22.55(24.59)</w:t>
            </w:r>
          </w:p>
        </w:tc>
        <w:tc>
          <w:tcPr>
            <w:tcW w:w="562" w:type="pct"/>
            <w:noWrap/>
            <w:tcMar>
              <w:left w:w="0" w:type="dxa"/>
              <w:right w:w="0" w:type="dxa"/>
            </w:tcMar>
            <w:vAlign w:val="bottom"/>
            <w:hideMark/>
          </w:tcPr>
          <w:p w14:paraId="34EFB5B3" w14:textId="1A7CFBE9"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4.87(4.51)</w:t>
            </w:r>
          </w:p>
        </w:tc>
        <w:tc>
          <w:tcPr>
            <w:tcW w:w="696" w:type="pct"/>
            <w:noWrap/>
            <w:tcMar>
              <w:left w:w="0" w:type="dxa"/>
              <w:right w:w="0" w:type="dxa"/>
            </w:tcMar>
            <w:vAlign w:val="bottom"/>
            <w:hideMark/>
          </w:tcPr>
          <w:p w14:paraId="6B1A5E47" w14:textId="674141E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23.67(23.95)</w:t>
            </w:r>
          </w:p>
        </w:tc>
        <w:tc>
          <w:tcPr>
            <w:tcW w:w="696" w:type="pct"/>
            <w:noWrap/>
            <w:tcMar>
              <w:left w:w="0" w:type="dxa"/>
              <w:right w:w="0" w:type="dxa"/>
            </w:tcMar>
            <w:vAlign w:val="bottom"/>
            <w:hideMark/>
          </w:tcPr>
          <w:p w14:paraId="6D9FCA38" w14:textId="3855FD6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2.05(1.80)</w:t>
            </w:r>
          </w:p>
        </w:tc>
        <w:tc>
          <w:tcPr>
            <w:tcW w:w="303" w:type="pct"/>
            <w:noWrap/>
            <w:tcMar>
              <w:left w:w="0" w:type="dxa"/>
              <w:right w:w="0" w:type="dxa"/>
            </w:tcMar>
            <w:vAlign w:val="bottom"/>
            <w:hideMark/>
          </w:tcPr>
          <w:p w14:paraId="261DACEC" w14:textId="0FFBA966"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0.909</w:t>
            </w:r>
          </w:p>
        </w:tc>
        <w:tc>
          <w:tcPr>
            <w:tcW w:w="236" w:type="pct"/>
            <w:noWrap/>
            <w:tcMar>
              <w:left w:w="0" w:type="dxa"/>
              <w:right w:w="0" w:type="dxa"/>
            </w:tcMar>
            <w:vAlign w:val="bottom"/>
            <w:hideMark/>
          </w:tcPr>
          <w:p w14:paraId="5B7FA6D6" w14:textId="0E520A9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0.92</w:t>
            </w:r>
          </w:p>
        </w:tc>
      </w:tr>
      <w:tr w:rsidR="00EB6F96" w:rsidRPr="00622BF2" w14:paraId="2BD52E0F" w14:textId="77777777" w:rsidTr="008C3A9A">
        <w:tc>
          <w:tcPr>
            <w:tcW w:w="871" w:type="pct"/>
            <w:vAlign w:val="center"/>
          </w:tcPr>
          <w:p w14:paraId="2CA86099" w14:textId="38164467"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0.9</w:t>
            </w:r>
            <w:r w:rsidR="00D15FBA" w:rsidRPr="00622BF2">
              <w:rPr>
                <w:rFonts w:cs="Times New Roman"/>
                <w:bCs/>
                <w:sz w:val="16"/>
                <w:szCs w:val="16"/>
                <w:vertAlign w:val="subscript"/>
              </w:rPr>
              <w:t>2</w:t>
            </w:r>
            <w:r w:rsidRPr="00D82A5B">
              <w:rPr>
                <w:rFonts w:cs="Times New Roman"/>
                <w:bCs/>
                <w:sz w:val="16"/>
                <w:szCs w:val="16"/>
              </w:rPr>
              <w:t>Mn</w:t>
            </w:r>
            <w:r w:rsidRPr="00D82A5B">
              <w:rPr>
                <w:rFonts w:cs="Times New Roman"/>
                <w:bCs/>
                <w:sz w:val="16"/>
                <w:szCs w:val="16"/>
                <w:vertAlign w:val="subscript"/>
              </w:rPr>
              <w:t>0.0</w:t>
            </w:r>
            <w:r w:rsidR="00D15FBA" w:rsidRPr="00622BF2">
              <w:rPr>
                <w:rFonts w:cs="Times New Roman"/>
                <w:bCs/>
                <w:sz w:val="16"/>
                <w:szCs w:val="16"/>
                <w:vertAlign w:val="subscript"/>
              </w:rPr>
              <w:t>8</w:t>
            </w:r>
          </w:p>
        </w:tc>
        <w:tc>
          <w:tcPr>
            <w:tcW w:w="378" w:type="pct"/>
            <w:noWrap/>
            <w:tcMar>
              <w:left w:w="0" w:type="dxa"/>
              <w:right w:w="0" w:type="dxa"/>
            </w:tcMar>
            <w:vAlign w:val="bottom"/>
            <w:hideMark/>
          </w:tcPr>
          <w:p w14:paraId="1396C0E2" w14:textId="31752C5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91.8</w:t>
            </w:r>
          </w:p>
        </w:tc>
        <w:tc>
          <w:tcPr>
            <w:tcW w:w="562" w:type="pct"/>
            <w:noWrap/>
            <w:tcMar>
              <w:left w:w="0" w:type="dxa"/>
              <w:right w:w="0" w:type="dxa"/>
            </w:tcMar>
            <w:vAlign w:val="bottom"/>
            <w:hideMark/>
          </w:tcPr>
          <w:p w14:paraId="19725301" w14:textId="611B1745"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5.67(5.73)</w:t>
            </w:r>
          </w:p>
        </w:tc>
        <w:tc>
          <w:tcPr>
            <w:tcW w:w="696" w:type="pct"/>
            <w:noWrap/>
            <w:tcMar>
              <w:left w:w="0" w:type="dxa"/>
              <w:right w:w="0" w:type="dxa"/>
            </w:tcMar>
            <w:vAlign w:val="bottom"/>
            <w:hideMark/>
          </w:tcPr>
          <w:p w14:paraId="51E709FB" w14:textId="4AFC14F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24.45(24.58)</w:t>
            </w:r>
          </w:p>
        </w:tc>
        <w:tc>
          <w:tcPr>
            <w:tcW w:w="562" w:type="pct"/>
            <w:noWrap/>
            <w:tcMar>
              <w:left w:w="0" w:type="dxa"/>
              <w:right w:w="0" w:type="dxa"/>
            </w:tcMar>
            <w:vAlign w:val="bottom"/>
            <w:hideMark/>
          </w:tcPr>
          <w:p w14:paraId="2776BA00" w14:textId="386D3722"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4.71(4.51)</w:t>
            </w:r>
          </w:p>
        </w:tc>
        <w:tc>
          <w:tcPr>
            <w:tcW w:w="696" w:type="pct"/>
            <w:noWrap/>
            <w:tcMar>
              <w:left w:w="0" w:type="dxa"/>
              <w:right w:w="0" w:type="dxa"/>
            </w:tcMar>
            <w:vAlign w:val="bottom"/>
            <w:hideMark/>
          </w:tcPr>
          <w:p w14:paraId="10CA6759" w14:textId="10C3DACA"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23.90(24.45)</w:t>
            </w:r>
          </w:p>
        </w:tc>
        <w:tc>
          <w:tcPr>
            <w:tcW w:w="696" w:type="pct"/>
            <w:noWrap/>
            <w:tcMar>
              <w:left w:w="0" w:type="dxa"/>
              <w:right w:w="0" w:type="dxa"/>
            </w:tcMar>
            <w:vAlign w:val="bottom"/>
            <w:hideMark/>
          </w:tcPr>
          <w:p w14:paraId="3FEB708A" w14:textId="43603F70"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1.85(1.35)</w:t>
            </w:r>
          </w:p>
        </w:tc>
        <w:tc>
          <w:tcPr>
            <w:tcW w:w="303" w:type="pct"/>
            <w:noWrap/>
            <w:tcMar>
              <w:left w:w="0" w:type="dxa"/>
              <w:right w:w="0" w:type="dxa"/>
            </w:tcMar>
            <w:vAlign w:val="bottom"/>
            <w:hideMark/>
          </w:tcPr>
          <w:p w14:paraId="4649223E" w14:textId="506464F5"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0.918</w:t>
            </w:r>
          </w:p>
        </w:tc>
        <w:tc>
          <w:tcPr>
            <w:tcW w:w="236" w:type="pct"/>
            <w:noWrap/>
            <w:tcMar>
              <w:left w:w="0" w:type="dxa"/>
              <w:right w:w="0" w:type="dxa"/>
            </w:tcMar>
            <w:vAlign w:val="bottom"/>
            <w:hideMark/>
          </w:tcPr>
          <w:p w14:paraId="7EB382A1" w14:textId="303AC3E2"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0.94</w:t>
            </w:r>
          </w:p>
        </w:tc>
      </w:tr>
      <w:tr w:rsidR="00EB6F96" w:rsidRPr="00622BF2" w14:paraId="42794B68" w14:textId="77777777" w:rsidTr="008C3A9A">
        <w:tc>
          <w:tcPr>
            <w:tcW w:w="871" w:type="pct"/>
            <w:vAlign w:val="center"/>
          </w:tcPr>
          <w:p w14:paraId="41755D0D" w14:textId="7595BDA3"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0.9</w:t>
            </w:r>
            <w:r w:rsidR="00D15FBA" w:rsidRPr="00622BF2">
              <w:rPr>
                <w:rFonts w:cs="Times New Roman"/>
                <w:bCs/>
                <w:sz w:val="16"/>
                <w:szCs w:val="16"/>
                <w:vertAlign w:val="subscript"/>
              </w:rPr>
              <w:t>4</w:t>
            </w:r>
            <w:r w:rsidRPr="00D82A5B">
              <w:rPr>
                <w:rFonts w:cs="Times New Roman"/>
                <w:bCs/>
                <w:sz w:val="16"/>
                <w:szCs w:val="16"/>
              </w:rPr>
              <w:t>Mn</w:t>
            </w:r>
            <w:r w:rsidRPr="00D82A5B">
              <w:rPr>
                <w:rFonts w:cs="Times New Roman"/>
                <w:bCs/>
                <w:sz w:val="16"/>
                <w:szCs w:val="16"/>
                <w:vertAlign w:val="subscript"/>
              </w:rPr>
              <w:t>0.0</w:t>
            </w:r>
            <w:r w:rsidR="00D15FBA" w:rsidRPr="00622BF2">
              <w:rPr>
                <w:rFonts w:cs="Times New Roman"/>
                <w:bCs/>
                <w:sz w:val="16"/>
                <w:szCs w:val="16"/>
                <w:vertAlign w:val="subscript"/>
              </w:rPr>
              <w:t>6</w:t>
            </w:r>
          </w:p>
        </w:tc>
        <w:tc>
          <w:tcPr>
            <w:tcW w:w="378" w:type="pct"/>
            <w:noWrap/>
            <w:tcMar>
              <w:left w:w="0" w:type="dxa"/>
              <w:right w:w="0" w:type="dxa"/>
            </w:tcMar>
            <w:vAlign w:val="bottom"/>
            <w:hideMark/>
          </w:tcPr>
          <w:p w14:paraId="7B1E00BC" w14:textId="36A3BBDE"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93.7</w:t>
            </w:r>
          </w:p>
        </w:tc>
        <w:tc>
          <w:tcPr>
            <w:tcW w:w="562" w:type="pct"/>
            <w:noWrap/>
            <w:tcMar>
              <w:left w:w="0" w:type="dxa"/>
              <w:right w:w="0" w:type="dxa"/>
            </w:tcMar>
            <w:vAlign w:val="bottom"/>
            <w:hideMark/>
          </w:tcPr>
          <w:p w14:paraId="490F16D8" w14:textId="1E3C2BBC"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5.51(5.74)</w:t>
            </w:r>
          </w:p>
        </w:tc>
        <w:tc>
          <w:tcPr>
            <w:tcW w:w="696" w:type="pct"/>
            <w:noWrap/>
            <w:tcMar>
              <w:left w:w="0" w:type="dxa"/>
              <w:right w:w="0" w:type="dxa"/>
            </w:tcMar>
            <w:vAlign w:val="bottom"/>
            <w:hideMark/>
          </w:tcPr>
          <w:p w14:paraId="62EC418C" w14:textId="4CA38F5A"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24.36(24.61)</w:t>
            </w:r>
          </w:p>
        </w:tc>
        <w:tc>
          <w:tcPr>
            <w:tcW w:w="562" w:type="pct"/>
            <w:noWrap/>
            <w:tcMar>
              <w:left w:w="0" w:type="dxa"/>
              <w:right w:w="0" w:type="dxa"/>
            </w:tcMar>
            <w:vAlign w:val="bottom"/>
            <w:hideMark/>
          </w:tcPr>
          <w:p w14:paraId="1C9B72FA" w14:textId="7DD8F762"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4.63(4.51)</w:t>
            </w:r>
          </w:p>
        </w:tc>
        <w:tc>
          <w:tcPr>
            <w:tcW w:w="696" w:type="pct"/>
            <w:noWrap/>
            <w:tcMar>
              <w:left w:w="0" w:type="dxa"/>
              <w:right w:w="0" w:type="dxa"/>
            </w:tcMar>
            <w:vAlign w:val="bottom"/>
            <w:hideMark/>
          </w:tcPr>
          <w:p w14:paraId="12968F81" w14:textId="544E5096"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24.37(23.44)</w:t>
            </w:r>
          </w:p>
        </w:tc>
        <w:tc>
          <w:tcPr>
            <w:tcW w:w="696" w:type="pct"/>
            <w:noWrap/>
            <w:tcMar>
              <w:left w:w="0" w:type="dxa"/>
              <w:right w:w="0" w:type="dxa"/>
            </w:tcMar>
            <w:vAlign w:val="bottom"/>
            <w:hideMark/>
          </w:tcPr>
          <w:p w14:paraId="350C018F" w14:textId="687AFC78"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1.42(2.25)</w:t>
            </w:r>
          </w:p>
        </w:tc>
        <w:tc>
          <w:tcPr>
            <w:tcW w:w="303" w:type="pct"/>
            <w:noWrap/>
            <w:tcMar>
              <w:left w:w="0" w:type="dxa"/>
              <w:right w:w="0" w:type="dxa"/>
            </w:tcMar>
            <w:vAlign w:val="bottom"/>
            <w:hideMark/>
          </w:tcPr>
          <w:p w14:paraId="28A49F8C" w14:textId="66F152CA"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0.937</w:t>
            </w:r>
          </w:p>
        </w:tc>
        <w:tc>
          <w:tcPr>
            <w:tcW w:w="236" w:type="pct"/>
            <w:noWrap/>
            <w:tcMar>
              <w:left w:w="0" w:type="dxa"/>
              <w:right w:w="0" w:type="dxa"/>
            </w:tcMar>
            <w:vAlign w:val="bottom"/>
            <w:hideMark/>
          </w:tcPr>
          <w:p w14:paraId="4E89741B" w14:textId="0D318C4D"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0.90</w:t>
            </w:r>
          </w:p>
        </w:tc>
      </w:tr>
      <w:tr w:rsidR="00EB6F96" w:rsidRPr="00622BF2" w14:paraId="38A56E9F" w14:textId="77777777" w:rsidTr="008C3A9A">
        <w:tc>
          <w:tcPr>
            <w:tcW w:w="871" w:type="pct"/>
            <w:vAlign w:val="center"/>
          </w:tcPr>
          <w:p w14:paraId="4DFCF38A" w14:textId="24473C07"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0.9</w:t>
            </w:r>
            <w:r w:rsidR="00D15FBA" w:rsidRPr="00622BF2">
              <w:rPr>
                <w:rFonts w:cs="Times New Roman"/>
                <w:bCs/>
                <w:sz w:val="16"/>
                <w:szCs w:val="16"/>
                <w:vertAlign w:val="subscript"/>
              </w:rPr>
              <w:t>5</w:t>
            </w:r>
            <w:r w:rsidRPr="00D82A5B">
              <w:rPr>
                <w:rFonts w:cs="Times New Roman"/>
                <w:bCs/>
                <w:sz w:val="16"/>
                <w:szCs w:val="16"/>
              </w:rPr>
              <w:t>Mn</w:t>
            </w:r>
            <w:r w:rsidRPr="00D82A5B">
              <w:rPr>
                <w:rFonts w:cs="Times New Roman"/>
                <w:bCs/>
                <w:sz w:val="16"/>
                <w:szCs w:val="16"/>
                <w:vertAlign w:val="subscript"/>
              </w:rPr>
              <w:t>0.0</w:t>
            </w:r>
            <w:r w:rsidR="00D15FBA" w:rsidRPr="00622BF2">
              <w:rPr>
                <w:rFonts w:cs="Times New Roman"/>
                <w:bCs/>
                <w:sz w:val="16"/>
                <w:szCs w:val="16"/>
                <w:vertAlign w:val="subscript"/>
              </w:rPr>
              <w:t>5</w:t>
            </w:r>
          </w:p>
        </w:tc>
        <w:tc>
          <w:tcPr>
            <w:tcW w:w="378" w:type="pct"/>
            <w:noWrap/>
            <w:tcMar>
              <w:left w:w="0" w:type="dxa"/>
              <w:right w:w="0" w:type="dxa"/>
            </w:tcMar>
            <w:vAlign w:val="bottom"/>
            <w:hideMark/>
          </w:tcPr>
          <w:p w14:paraId="737E3784" w14:textId="6D1D5301"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94.7</w:t>
            </w:r>
          </w:p>
        </w:tc>
        <w:tc>
          <w:tcPr>
            <w:tcW w:w="562" w:type="pct"/>
            <w:noWrap/>
            <w:tcMar>
              <w:left w:w="0" w:type="dxa"/>
              <w:right w:w="0" w:type="dxa"/>
            </w:tcMar>
            <w:vAlign w:val="bottom"/>
            <w:hideMark/>
          </w:tcPr>
          <w:p w14:paraId="4C24C0E8" w14:textId="1DD573B9"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5.57(5.73)</w:t>
            </w:r>
          </w:p>
        </w:tc>
        <w:tc>
          <w:tcPr>
            <w:tcW w:w="696" w:type="pct"/>
            <w:noWrap/>
            <w:tcMar>
              <w:left w:w="0" w:type="dxa"/>
              <w:right w:w="0" w:type="dxa"/>
            </w:tcMar>
            <w:vAlign w:val="bottom"/>
            <w:hideMark/>
          </w:tcPr>
          <w:p w14:paraId="39096B29" w14:textId="4BF748BB"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22.59(24.56)</w:t>
            </w:r>
          </w:p>
        </w:tc>
        <w:tc>
          <w:tcPr>
            <w:tcW w:w="562" w:type="pct"/>
            <w:noWrap/>
            <w:tcMar>
              <w:left w:w="0" w:type="dxa"/>
              <w:right w:w="0" w:type="dxa"/>
            </w:tcMar>
            <w:vAlign w:val="bottom"/>
            <w:hideMark/>
          </w:tcPr>
          <w:p w14:paraId="3960C66E" w14:textId="7A55871A"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5.01(4.50)</w:t>
            </w:r>
          </w:p>
        </w:tc>
        <w:tc>
          <w:tcPr>
            <w:tcW w:w="696" w:type="pct"/>
            <w:noWrap/>
            <w:tcMar>
              <w:left w:w="0" w:type="dxa"/>
              <w:right w:w="0" w:type="dxa"/>
            </w:tcMar>
            <w:vAlign w:val="bottom"/>
            <w:hideMark/>
          </w:tcPr>
          <w:p w14:paraId="50A94F30" w14:textId="5E0D36FB"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24.63(24.95)</w:t>
            </w:r>
          </w:p>
        </w:tc>
        <w:tc>
          <w:tcPr>
            <w:tcW w:w="696" w:type="pct"/>
            <w:noWrap/>
            <w:tcMar>
              <w:left w:w="0" w:type="dxa"/>
              <w:right w:w="0" w:type="dxa"/>
            </w:tcMar>
            <w:vAlign w:val="bottom"/>
            <w:hideMark/>
          </w:tcPr>
          <w:p w14:paraId="0A4FCD7E" w14:textId="62384013"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1.19(0.90)</w:t>
            </w:r>
          </w:p>
        </w:tc>
        <w:tc>
          <w:tcPr>
            <w:tcW w:w="303" w:type="pct"/>
            <w:noWrap/>
            <w:tcMar>
              <w:left w:w="0" w:type="dxa"/>
              <w:right w:w="0" w:type="dxa"/>
            </w:tcMar>
            <w:vAlign w:val="bottom"/>
            <w:hideMark/>
          </w:tcPr>
          <w:p w14:paraId="328B0136" w14:textId="2E78DDBC"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0.947</w:t>
            </w:r>
          </w:p>
        </w:tc>
        <w:tc>
          <w:tcPr>
            <w:tcW w:w="236" w:type="pct"/>
            <w:noWrap/>
            <w:tcMar>
              <w:left w:w="0" w:type="dxa"/>
              <w:right w:w="0" w:type="dxa"/>
            </w:tcMar>
            <w:vAlign w:val="bottom"/>
            <w:hideMark/>
          </w:tcPr>
          <w:p w14:paraId="19BA556D" w14:textId="27178F7D"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0.96</w:t>
            </w:r>
          </w:p>
        </w:tc>
      </w:tr>
      <w:tr w:rsidR="00EB6F96" w:rsidRPr="00622BF2" w14:paraId="039E09E0" w14:textId="77777777" w:rsidTr="008C3A9A">
        <w:tc>
          <w:tcPr>
            <w:tcW w:w="871" w:type="pct"/>
            <w:vAlign w:val="center"/>
          </w:tcPr>
          <w:p w14:paraId="3C098E7D" w14:textId="3F2DF9C0"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0.9</w:t>
            </w:r>
            <w:r w:rsidR="00D15FBA" w:rsidRPr="00622BF2">
              <w:rPr>
                <w:rFonts w:cs="Times New Roman"/>
                <w:bCs/>
                <w:sz w:val="16"/>
                <w:szCs w:val="16"/>
                <w:vertAlign w:val="subscript"/>
              </w:rPr>
              <w:t>6</w:t>
            </w:r>
            <w:r w:rsidRPr="00D82A5B">
              <w:rPr>
                <w:rFonts w:cs="Times New Roman"/>
                <w:bCs/>
                <w:sz w:val="16"/>
                <w:szCs w:val="16"/>
              </w:rPr>
              <w:t>Mn</w:t>
            </w:r>
            <w:r w:rsidRPr="00D82A5B">
              <w:rPr>
                <w:rFonts w:cs="Times New Roman"/>
                <w:bCs/>
                <w:sz w:val="16"/>
                <w:szCs w:val="16"/>
                <w:vertAlign w:val="subscript"/>
              </w:rPr>
              <w:t>0.0</w:t>
            </w:r>
            <w:r w:rsidR="00D15FBA" w:rsidRPr="00622BF2">
              <w:rPr>
                <w:rFonts w:cs="Times New Roman"/>
                <w:bCs/>
                <w:sz w:val="16"/>
                <w:szCs w:val="16"/>
                <w:vertAlign w:val="subscript"/>
              </w:rPr>
              <w:t>4</w:t>
            </w:r>
          </w:p>
        </w:tc>
        <w:tc>
          <w:tcPr>
            <w:tcW w:w="378" w:type="pct"/>
            <w:noWrap/>
            <w:tcMar>
              <w:left w:w="0" w:type="dxa"/>
              <w:right w:w="0" w:type="dxa"/>
            </w:tcMar>
            <w:vAlign w:val="bottom"/>
            <w:hideMark/>
          </w:tcPr>
          <w:p w14:paraId="76E7FF91" w14:textId="39C2B888"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95.9</w:t>
            </w:r>
          </w:p>
        </w:tc>
        <w:tc>
          <w:tcPr>
            <w:tcW w:w="562" w:type="pct"/>
            <w:noWrap/>
            <w:tcMar>
              <w:left w:w="0" w:type="dxa"/>
              <w:right w:w="0" w:type="dxa"/>
            </w:tcMar>
            <w:vAlign w:val="bottom"/>
            <w:hideMark/>
          </w:tcPr>
          <w:p w14:paraId="3D444EBE" w14:textId="48184FE5"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5.68(5.73)</w:t>
            </w:r>
          </w:p>
        </w:tc>
        <w:tc>
          <w:tcPr>
            <w:tcW w:w="696" w:type="pct"/>
            <w:noWrap/>
            <w:tcMar>
              <w:left w:w="0" w:type="dxa"/>
              <w:right w:w="0" w:type="dxa"/>
            </w:tcMar>
            <w:vAlign w:val="bottom"/>
            <w:hideMark/>
          </w:tcPr>
          <w:p w14:paraId="008DAC9D" w14:textId="7B7159C3"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24.36(24.55)</w:t>
            </w:r>
          </w:p>
        </w:tc>
        <w:tc>
          <w:tcPr>
            <w:tcW w:w="562" w:type="pct"/>
            <w:noWrap/>
            <w:tcMar>
              <w:left w:w="0" w:type="dxa"/>
              <w:right w:w="0" w:type="dxa"/>
            </w:tcMar>
            <w:vAlign w:val="bottom"/>
            <w:hideMark/>
          </w:tcPr>
          <w:p w14:paraId="5623B17D" w14:textId="3FB18C31"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4.65(4.50)</w:t>
            </w:r>
          </w:p>
        </w:tc>
        <w:tc>
          <w:tcPr>
            <w:tcW w:w="696" w:type="pct"/>
            <w:noWrap/>
            <w:tcMar>
              <w:left w:w="0" w:type="dxa"/>
              <w:right w:w="0" w:type="dxa"/>
            </w:tcMar>
            <w:vAlign w:val="bottom"/>
            <w:hideMark/>
          </w:tcPr>
          <w:p w14:paraId="325CF9EE" w14:textId="7AD4C623"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24.93(25.20)</w:t>
            </w:r>
          </w:p>
        </w:tc>
        <w:tc>
          <w:tcPr>
            <w:tcW w:w="696" w:type="pct"/>
            <w:noWrap/>
            <w:tcMar>
              <w:left w:w="0" w:type="dxa"/>
              <w:right w:w="0" w:type="dxa"/>
            </w:tcMar>
            <w:vAlign w:val="bottom"/>
            <w:hideMark/>
          </w:tcPr>
          <w:p w14:paraId="33ECE585" w14:textId="649E836F"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0.92(0.67)</w:t>
            </w:r>
          </w:p>
        </w:tc>
        <w:tc>
          <w:tcPr>
            <w:tcW w:w="303" w:type="pct"/>
            <w:noWrap/>
            <w:tcMar>
              <w:left w:w="0" w:type="dxa"/>
              <w:right w:w="0" w:type="dxa"/>
            </w:tcMar>
            <w:vAlign w:val="bottom"/>
            <w:hideMark/>
          </w:tcPr>
          <w:p w14:paraId="222DF2CA" w14:textId="1AB3148B"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0.959</w:t>
            </w:r>
          </w:p>
        </w:tc>
        <w:tc>
          <w:tcPr>
            <w:tcW w:w="236" w:type="pct"/>
            <w:noWrap/>
            <w:tcMar>
              <w:left w:w="0" w:type="dxa"/>
              <w:right w:w="0" w:type="dxa"/>
            </w:tcMar>
            <w:vAlign w:val="bottom"/>
            <w:hideMark/>
          </w:tcPr>
          <w:p w14:paraId="57C7F032" w14:textId="09F6B38E"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0.97</w:t>
            </w:r>
          </w:p>
        </w:tc>
      </w:tr>
      <w:tr w:rsidR="00EB6F96" w:rsidRPr="00622BF2" w14:paraId="5A74A7DA" w14:textId="77777777" w:rsidTr="008C3A9A">
        <w:tc>
          <w:tcPr>
            <w:tcW w:w="871" w:type="pct"/>
            <w:vAlign w:val="center"/>
          </w:tcPr>
          <w:p w14:paraId="27FA8013" w14:textId="3228B109"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0.9</w:t>
            </w:r>
            <w:r w:rsidR="00D15FBA" w:rsidRPr="00622BF2">
              <w:rPr>
                <w:rFonts w:cs="Times New Roman"/>
                <w:bCs/>
                <w:sz w:val="16"/>
                <w:szCs w:val="16"/>
                <w:vertAlign w:val="subscript"/>
              </w:rPr>
              <w:t>7</w:t>
            </w:r>
            <w:r w:rsidRPr="00D82A5B">
              <w:rPr>
                <w:rFonts w:cs="Times New Roman"/>
                <w:bCs/>
                <w:sz w:val="16"/>
                <w:szCs w:val="16"/>
              </w:rPr>
              <w:t>Mn</w:t>
            </w:r>
            <w:r w:rsidRPr="00D82A5B">
              <w:rPr>
                <w:rFonts w:cs="Times New Roman"/>
                <w:bCs/>
                <w:sz w:val="16"/>
                <w:szCs w:val="16"/>
                <w:vertAlign w:val="subscript"/>
              </w:rPr>
              <w:t>0.0</w:t>
            </w:r>
            <w:r w:rsidR="00D15FBA" w:rsidRPr="00622BF2">
              <w:rPr>
                <w:rFonts w:cs="Times New Roman"/>
                <w:bCs/>
                <w:sz w:val="16"/>
                <w:szCs w:val="16"/>
                <w:vertAlign w:val="subscript"/>
              </w:rPr>
              <w:t>3</w:t>
            </w:r>
          </w:p>
        </w:tc>
        <w:tc>
          <w:tcPr>
            <w:tcW w:w="378" w:type="pct"/>
            <w:noWrap/>
            <w:tcMar>
              <w:left w:w="0" w:type="dxa"/>
              <w:right w:w="0" w:type="dxa"/>
            </w:tcMar>
            <w:vAlign w:val="bottom"/>
            <w:hideMark/>
          </w:tcPr>
          <w:p w14:paraId="34AF886A" w14:textId="2ECE59D1"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96.8</w:t>
            </w:r>
          </w:p>
        </w:tc>
        <w:tc>
          <w:tcPr>
            <w:tcW w:w="562" w:type="pct"/>
            <w:noWrap/>
            <w:tcMar>
              <w:left w:w="0" w:type="dxa"/>
              <w:right w:w="0" w:type="dxa"/>
            </w:tcMar>
            <w:vAlign w:val="bottom"/>
            <w:hideMark/>
          </w:tcPr>
          <w:p w14:paraId="4D110759" w14:textId="0705F43E"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5.50(5.73)</w:t>
            </w:r>
          </w:p>
        </w:tc>
        <w:tc>
          <w:tcPr>
            <w:tcW w:w="696" w:type="pct"/>
            <w:noWrap/>
            <w:tcMar>
              <w:left w:w="0" w:type="dxa"/>
              <w:right w:w="0" w:type="dxa"/>
            </w:tcMar>
            <w:vAlign w:val="bottom"/>
            <w:hideMark/>
          </w:tcPr>
          <w:p w14:paraId="2153CE0E" w14:textId="294CBA28"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24.36(24.54)</w:t>
            </w:r>
          </w:p>
        </w:tc>
        <w:tc>
          <w:tcPr>
            <w:tcW w:w="562" w:type="pct"/>
            <w:noWrap/>
            <w:tcMar>
              <w:left w:w="0" w:type="dxa"/>
              <w:right w:w="0" w:type="dxa"/>
            </w:tcMar>
            <w:vAlign w:val="bottom"/>
            <w:hideMark/>
          </w:tcPr>
          <w:p w14:paraId="2714B811" w14:textId="15B04EE5"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4.76(4.50)</w:t>
            </w:r>
          </w:p>
        </w:tc>
        <w:tc>
          <w:tcPr>
            <w:tcW w:w="696" w:type="pct"/>
            <w:noWrap/>
            <w:tcMar>
              <w:left w:w="0" w:type="dxa"/>
              <w:right w:w="0" w:type="dxa"/>
            </w:tcMar>
            <w:vAlign w:val="bottom"/>
            <w:hideMark/>
          </w:tcPr>
          <w:p w14:paraId="60E63ADE" w14:textId="5857A97B"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25.15(25.45)</w:t>
            </w:r>
          </w:p>
        </w:tc>
        <w:tc>
          <w:tcPr>
            <w:tcW w:w="696" w:type="pct"/>
            <w:noWrap/>
            <w:tcMar>
              <w:left w:w="0" w:type="dxa"/>
              <w:right w:w="0" w:type="dxa"/>
            </w:tcMar>
            <w:vAlign w:val="bottom"/>
            <w:hideMark/>
          </w:tcPr>
          <w:p w14:paraId="7B6D368E" w14:textId="49E2D005"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0.72(0.45)</w:t>
            </w:r>
          </w:p>
        </w:tc>
        <w:tc>
          <w:tcPr>
            <w:tcW w:w="303" w:type="pct"/>
            <w:noWrap/>
            <w:tcMar>
              <w:left w:w="0" w:type="dxa"/>
              <w:right w:w="0" w:type="dxa"/>
            </w:tcMar>
            <w:vAlign w:val="bottom"/>
            <w:hideMark/>
          </w:tcPr>
          <w:p w14:paraId="27D2D29C" w14:textId="188EF96F"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0.968</w:t>
            </w:r>
          </w:p>
        </w:tc>
        <w:tc>
          <w:tcPr>
            <w:tcW w:w="236" w:type="pct"/>
            <w:noWrap/>
            <w:tcMar>
              <w:left w:w="0" w:type="dxa"/>
              <w:right w:w="0" w:type="dxa"/>
            </w:tcMar>
            <w:vAlign w:val="bottom"/>
            <w:hideMark/>
          </w:tcPr>
          <w:p w14:paraId="5DE6693C" w14:textId="6CBBA9D0"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0.98</w:t>
            </w:r>
          </w:p>
        </w:tc>
      </w:tr>
      <w:tr w:rsidR="00EB6F96" w:rsidRPr="00622BF2" w14:paraId="0858FD2F" w14:textId="77777777" w:rsidTr="008C3A9A">
        <w:tc>
          <w:tcPr>
            <w:tcW w:w="871" w:type="pct"/>
            <w:vAlign w:val="center"/>
          </w:tcPr>
          <w:p w14:paraId="138C6D58" w14:textId="7414B707"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0.9</w:t>
            </w:r>
            <w:r w:rsidR="00D15FBA" w:rsidRPr="00622BF2">
              <w:rPr>
                <w:rFonts w:cs="Times New Roman"/>
                <w:bCs/>
                <w:sz w:val="16"/>
                <w:szCs w:val="16"/>
                <w:vertAlign w:val="subscript"/>
              </w:rPr>
              <w:t>8</w:t>
            </w:r>
            <w:r w:rsidRPr="00D82A5B">
              <w:rPr>
                <w:rFonts w:cs="Times New Roman"/>
                <w:bCs/>
                <w:sz w:val="16"/>
                <w:szCs w:val="16"/>
              </w:rPr>
              <w:t>Mn</w:t>
            </w:r>
            <w:r w:rsidRPr="00D82A5B">
              <w:rPr>
                <w:rFonts w:cs="Times New Roman"/>
                <w:bCs/>
                <w:sz w:val="16"/>
                <w:szCs w:val="16"/>
                <w:vertAlign w:val="subscript"/>
              </w:rPr>
              <w:t>0.0</w:t>
            </w:r>
            <w:r w:rsidR="00D15FBA" w:rsidRPr="00622BF2">
              <w:rPr>
                <w:rFonts w:cs="Times New Roman"/>
                <w:bCs/>
                <w:sz w:val="16"/>
                <w:szCs w:val="16"/>
                <w:vertAlign w:val="subscript"/>
              </w:rPr>
              <w:t>2</w:t>
            </w:r>
          </w:p>
        </w:tc>
        <w:tc>
          <w:tcPr>
            <w:tcW w:w="378" w:type="pct"/>
            <w:noWrap/>
            <w:tcMar>
              <w:left w:w="0" w:type="dxa"/>
              <w:right w:w="0" w:type="dxa"/>
            </w:tcMar>
            <w:vAlign w:val="bottom"/>
            <w:hideMark/>
          </w:tcPr>
          <w:p w14:paraId="6045BE87" w14:textId="3D5E89FD"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97.5</w:t>
            </w:r>
          </w:p>
        </w:tc>
        <w:tc>
          <w:tcPr>
            <w:tcW w:w="562" w:type="pct"/>
            <w:noWrap/>
            <w:tcMar>
              <w:left w:w="0" w:type="dxa"/>
              <w:right w:w="0" w:type="dxa"/>
            </w:tcMar>
            <w:vAlign w:val="bottom"/>
            <w:hideMark/>
          </w:tcPr>
          <w:p w14:paraId="6EAB206D" w14:textId="342ABF1C"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5.57(5.72)</w:t>
            </w:r>
          </w:p>
        </w:tc>
        <w:tc>
          <w:tcPr>
            <w:tcW w:w="696" w:type="pct"/>
            <w:noWrap/>
            <w:tcMar>
              <w:left w:w="0" w:type="dxa"/>
              <w:right w:w="0" w:type="dxa"/>
            </w:tcMar>
            <w:vAlign w:val="bottom"/>
            <w:hideMark/>
          </w:tcPr>
          <w:p w14:paraId="3607D834" w14:textId="79A0058A"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24.40(24.53)</w:t>
            </w:r>
          </w:p>
        </w:tc>
        <w:tc>
          <w:tcPr>
            <w:tcW w:w="562" w:type="pct"/>
            <w:noWrap/>
            <w:tcMar>
              <w:left w:w="0" w:type="dxa"/>
              <w:right w:w="0" w:type="dxa"/>
            </w:tcMar>
            <w:vAlign w:val="bottom"/>
            <w:hideMark/>
          </w:tcPr>
          <w:p w14:paraId="65FE1E3A" w14:textId="5395D6F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4.70(4.50)</w:t>
            </w:r>
          </w:p>
        </w:tc>
        <w:tc>
          <w:tcPr>
            <w:tcW w:w="696" w:type="pct"/>
            <w:noWrap/>
            <w:tcMar>
              <w:left w:w="0" w:type="dxa"/>
              <w:right w:w="0" w:type="dxa"/>
            </w:tcMar>
            <w:vAlign w:val="bottom"/>
            <w:hideMark/>
          </w:tcPr>
          <w:p w14:paraId="60DA8104" w14:textId="3D3AD3CB"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25.33(25.71)</w:t>
            </w:r>
          </w:p>
        </w:tc>
        <w:tc>
          <w:tcPr>
            <w:tcW w:w="696" w:type="pct"/>
            <w:noWrap/>
            <w:tcMar>
              <w:left w:w="0" w:type="dxa"/>
              <w:right w:w="0" w:type="dxa"/>
            </w:tcMar>
            <w:vAlign w:val="bottom"/>
            <w:hideMark/>
          </w:tcPr>
          <w:p w14:paraId="39947083" w14:textId="5388EE3E"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0.56(0.22)</w:t>
            </w:r>
          </w:p>
        </w:tc>
        <w:tc>
          <w:tcPr>
            <w:tcW w:w="303" w:type="pct"/>
            <w:noWrap/>
            <w:tcMar>
              <w:left w:w="0" w:type="dxa"/>
              <w:right w:w="0" w:type="dxa"/>
            </w:tcMar>
            <w:vAlign w:val="bottom"/>
            <w:hideMark/>
          </w:tcPr>
          <w:p w14:paraId="0EAD2750" w14:textId="7BED50FF"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0.975</w:t>
            </w:r>
          </w:p>
        </w:tc>
        <w:tc>
          <w:tcPr>
            <w:tcW w:w="236" w:type="pct"/>
            <w:noWrap/>
            <w:tcMar>
              <w:left w:w="0" w:type="dxa"/>
              <w:right w:w="0" w:type="dxa"/>
            </w:tcMar>
            <w:vAlign w:val="bottom"/>
            <w:hideMark/>
          </w:tcPr>
          <w:p w14:paraId="23C9D3BF" w14:textId="47E1DB45"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0.99</w:t>
            </w:r>
          </w:p>
        </w:tc>
      </w:tr>
      <w:tr w:rsidR="00EB6F96" w:rsidRPr="00622BF2" w14:paraId="3BF7C48D" w14:textId="77777777" w:rsidTr="008C3A9A">
        <w:tc>
          <w:tcPr>
            <w:tcW w:w="871" w:type="pct"/>
            <w:tcBorders>
              <w:bottom w:val="single" w:sz="4" w:space="0" w:color="auto"/>
            </w:tcBorders>
          </w:tcPr>
          <w:p w14:paraId="3DCBFDE2" w14:textId="54D94683"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622BF2">
              <w:rPr>
                <w:rFonts w:cs="Times New Roman"/>
                <w:bCs/>
                <w:sz w:val="16"/>
                <w:szCs w:val="16"/>
              </w:rPr>
              <w:t>etaCu</w:t>
            </w:r>
            <w:r w:rsidRPr="00622BF2">
              <w:rPr>
                <w:rFonts w:cs="Times New Roman"/>
                <w:bCs/>
                <w:sz w:val="16"/>
                <w:szCs w:val="16"/>
                <w:vertAlign w:val="subscript"/>
              </w:rPr>
              <w:t>0.9</w:t>
            </w:r>
            <w:r w:rsidR="00D15FBA" w:rsidRPr="00622BF2">
              <w:rPr>
                <w:rFonts w:cs="Times New Roman"/>
                <w:bCs/>
                <w:sz w:val="16"/>
                <w:szCs w:val="16"/>
                <w:vertAlign w:val="subscript"/>
              </w:rPr>
              <w:t>9</w:t>
            </w:r>
            <w:r w:rsidRPr="00622BF2">
              <w:rPr>
                <w:rFonts w:cs="Times New Roman"/>
                <w:bCs/>
                <w:sz w:val="16"/>
                <w:szCs w:val="16"/>
              </w:rPr>
              <w:t>Mn</w:t>
            </w:r>
            <w:r w:rsidRPr="00622BF2">
              <w:rPr>
                <w:rFonts w:cs="Times New Roman"/>
                <w:bCs/>
                <w:sz w:val="16"/>
                <w:szCs w:val="16"/>
                <w:vertAlign w:val="subscript"/>
              </w:rPr>
              <w:t>0.0</w:t>
            </w:r>
            <w:r w:rsidR="00D15FBA" w:rsidRPr="00622BF2">
              <w:rPr>
                <w:rFonts w:cs="Times New Roman"/>
                <w:bCs/>
                <w:sz w:val="16"/>
                <w:szCs w:val="16"/>
                <w:vertAlign w:val="subscript"/>
              </w:rPr>
              <w:t>1</w:t>
            </w:r>
          </w:p>
        </w:tc>
        <w:tc>
          <w:tcPr>
            <w:tcW w:w="378" w:type="pct"/>
            <w:tcBorders>
              <w:bottom w:val="single" w:sz="4" w:space="0" w:color="auto"/>
            </w:tcBorders>
            <w:noWrap/>
            <w:tcMar>
              <w:left w:w="0" w:type="dxa"/>
              <w:right w:w="0" w:type="dxa"/>
            </w:tcMar>
            <w:vAlign w:val="bottom"/>
            <w:hideMark/>
          </w:tcPr>
          <w:p w14:paraId="5F718D30" w14:textId="56E9CFB7"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99.1</w:t>
            </w:r>
          </w:p>
        </w:tc>
        <w:tc>
          <w:tcPr>
            <w:tcW w:w="562" w:type="pct"/>
            <w:tcBorders>
              <w:bottom w:val="single" w:sz="4" w:space="0" w:color="auto"/>
            </w:tcBorders>
            <w:noWrap/>
            <w:tcMar>
              <w:left w:w="0" w:type="dxa"/>
              <w:right w:w="0" w:type="dxa"/>
            </w:tcMar>
            <w:vAlign w:val="bottom"/>
            <w:hideMark/>
          </w:tcPr>
          <w:p w14:paraId="22426420" w14:textId="4370435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5.59(5.72)</w:t>
            </w:r>
          </w:p>
        </w:tc>
        <w:tc>
          <w:tcPr>
            <w:tcW w:w="696" w:type="pct"/>
            <w:tcBorders>
              <w:bottom w:val="single" w:sz="4" w:space="0" w:color="auto"/>
            </w:tcBorders>
            <w:noWrap/>
            <w:tcMar>
              <w:left w:w="0" w:type="dxa"/>
              <w:right w:w="0" w:type="dxa"/>
            </w:tcMar>
            <w:vAlign w:val="bottom"/>
            <w:hideMark/>
          </w:tcPr>
          <w:p w14:paraId="6807D280" w14:textId="08B100F9"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21.70(24.53)</w:t>
            </w:r>
          </w:p>
        </w:tc>
        <w:tc>
          <w:tcPr>
            <w:tcW w:w="562" w:type="pct"/>
            <w:tcBorders>
              <w:bottom w:val="single" w:sz="4" w:space="0" w:color="auto"/>
            </w:tcBorders>
            <w:noWrap/>
            <w:tcMar>
              <w:left w:w="0" w:type="dxa"/>
              <w:right w:w="0" w:type="dxa"/>
            </w:tcMar>
            <w:vAlign w:val="bottom"/>
            <w:hideMark/>
          </w:tcPr>
          <w:p w14:paraId="0F235F28" w14:textId="6673B44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5.27(4.50)</w:t>
            </w:r>
          </w:p>
        </w:tc>
        <w:tc>
          <w:tcPr>
            <w:tcW w:w="696" w:type="pct"/>
            <w:tcBorders>
              <w:bottom w:val="single" w:sz="4" w:space="0" w:color="auto"/>
            </w:tcBorders>
            <w:noWrap/>
            <w:tcMar>
              <w:left w:w="0" w:type="dxa"/>
              <w:right w:w="0" w:type="dxa"/>
            </w:tcMar>
            <w:vAlign w:val="bottom"/>
            <w:hideMark/>
          </w:tcPr>
          <w:p w14:paraId="5B062F29" w14:textId="08032D4D"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25.73(25.71)</w:t>
            </w:r>
          </w:p>
        </w:tc>
        <w:tc>
          <w:tcPr>
            <w:tcW w:w="696" w:type="pct"/>
            <w:tcBorders>
              <w:bottom w:val="single" w:sz="4" w:space="0" w:color="auto"/>
            </w:tcBorders>
            <w:noWrap/>
            <w:tcMar>
              <w:left w:w="0" w:type="dxa"/>
              <w:right w:w="0" w:type="dxa"/>
            </w:tcMar>
            <w:vAlign w:val="bottom"/>
            <w:hideMark/>
          </w:tcPr>
          <w:p w14:paraId="174C297D" w14:textId="3F9AE381"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0.20(0.22)</w:t>
            </w:r>
          </w:p>
        </w:tc>
        <w:tc>
          <w:tcPr>
            <w:tcW w:w="303" w:type="pct"/>
            <w:tcBorders>
              <w:bottom w:val="single" w:sz="4" w:space="0" w:color="auto"/>
            </w:tcBorders>
            <w:noWrap/>
            <w:tcMar>
              <w:left w:w="0" w:type="dxa"/>
              <w:right w:w="0" w:type="dxa"/>
            </w:tcMar>
            <w:vAlign w:val="bottom"/>
            <w:hideMark/>
          </w:tcPr>
          <w:p w14:paraId="5FE061F9" w14:textId="63B1BE21"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0.991</w:t>
            </w:r>
          </w:p>
        </w:tc>
        <w:tc>
          <w:tcPr>
            <w:tcW w:w="236" w:type="pct"/>
            <w:tcBorders>
              <w:bottom w:val="single" w:sz="4" w:space="0" w:color="auto"/>
            </w:tcBorders>
            <w:noWrap/>
            <w:tcMar>
              <w:left w:w="0" w:type="dxa"/>
              <w:right w:w="0" w:type="dxa"/>
            </w:tcMar>
            <w:vAlign w:val="bottom"/>
            <w:hideMark/>
          </w:tcPr>
          <w:p w14:paraId="3E1B64D3" w14:textId="5AAA14DF"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0.99</w:t>
            </w:r>
          </w:p>
        </w:tc>
      </w:tr>
    </w:tbl>
    <w:bookmarkEnd w:id="518"/>
    <w:p w14:paraId="2252701A" w14:textId="7FD47E76" w:rsidR="007307FE" w:rsidRPr="00D82A5B" w:rsidRDefault="00154E46" w:rsidP="00DF2A2B">
      <w:pPr>
        <w:pStyle w:val="1-PHD"/>
        <w:spacing w:before="240"/>
        <w:ind w:firstLine="480"/>
      </w:pPr>
      <w:r w:rsidRPr="00D82A5B">
        <w:t>dmaCuMn</w:t>
      </w:r>
      <w:r w:rsidRPr="00D82A5B">
        <w:rPr>
          <w:rFonts w:hint="eastAsia"/>
        </w:rPr>
        <w:t>产物颜色由几乎无色到蓝绿色到蓝色，产物形貌均一，</w:t>
      </w:r>
      <w:r w:rsidR="008D2917" w:rsidRPr="00D82A5B">
        <w:rPr>
          <w:rFonts w:hint="eastAsia"/>
        </w:rPr>
        <w:t>与</w:t>
      </w:r>
      <w:r w:rsidR="008D2917" w:rsidRPr="00D82A5B">
        <w:t>etaCuMn</w:t>
      </w:r>
      <w:r w:rsidR="008D2917" w:rsidRPr="00D82A5B">
        <w:rPr>
          <w:rFonts w:hint="eastAsia"/>
        </w:rPr>
        <w:t>的颜色变化规律一致。</w:t>
      </w:r>
      <w:r w:rsidRPr="00D82A5B">
        <w:rPr>
          <w:rFonts w:hint="eastAsia"/>
        </w:rPr>
        <w:t>一般情况下产率可达</w:t>
      </w:r>
      <w:r w:rsidRPr="00D82A5B">
        <w:t>70%</w:t>
      </w:r>
      <w:r w:rsidRPr="00D82A5B">
        <w:rPr>
          <w:rFonts w:hint="eastAsia"/>
        </w:rPr>
        <w:t>左右。</w:t>
      </w:r>
      <w:r w:rsidR="00967D8E" w:rsidRPr="00D82A5B">
        <w:t>dmaCuMn</w:t>
      </w:r>
      <w:r w:rsidRPr="00D82A5B">
        <w:rPr>
          <w:rFonts w:hint="eastAsia"/>
        </w:rPr>
        <w:t>元素分析结果见表</w:t>
      </w:r>
      <w:r w:rsidRPr="00D82A5B">
        <w:t>2.2</w:t>
      </w:r>
      <w:del w:id="519" w:author="Xianjun_P15" w:date="2025-09-05T15:02:00Z">
        <w:r w:rsidR="00967D8E" w:rsidRPr="00D82A5B" w:rsidDel="00711948">
          <w:rPr>
            <w:rFonts w:hint="eastAsia"/>
          </w:rPr>
          <w:delText>、</w:delText>
        </w:r>
        <w:r w:rsidR="00967D8E" w:rsidRPr="00D82A5B" w:rsidDel="00711948">
          <w:delText>2</w:delText>
        </w:r>
      </w:del>
      <w:del w:id="520" w:author="Xianjun_P15" w:date="2025-09-05T15:01:00Z">
        <w:r w:rsidR="00967D8E" w:rsidRPr="00D82A5B" w:rsidDel="00711948">
          <w:delText>.3</w:delText>
        </w:r>
      </w:del>
      <w:r w:rsidRPr="00D82A5B">
        <w:rPr>
          <w:rFonts w:hint="eastAsia"/>
        </w:rPr>
        <w:t>。</w:t>
      </w:r>
    </w:p>
    <w:p w14:paraId="31188038" w14:textId="46E38B87" w:rsidR="00CC27C8" w:rsidRPr="00D82A5B" w:rsidRDefault="00CC27C8" w:rsidP="00D82A5B">
      <w:pPr>
        <w:pStyle w:val="3--zhu"/>
        <w:spacing w:before="163"/>
      </w:pPr>
      <w:r w:rsidRPr="00D82A5B">
        <w:rPr>
          <w:rFonts w:hint="eastAsia"/>
        </w:rPr>
        <w:lastRenderedPageBreak/>
        <w:t>表</w:t>
      </w:r>
      <w:r w:rsidRPr="00D82A5B">
        <w:t xml:space="preserve"> </w:t>
      </w:r>
      <w:r w:rsidR="00154E46" w:rsidRPr="00D82A5B">
        <w:t>2.</w:t>
      </w:r>
      <w:r w:rsidR="00967D8E" w:rsidRPr="00D82A5B">
        <w:t>2</w:t>
      </w:r>
      <w:r w:rsidRPr="00D82A5B">
        <w:t xml:space="preserve"> dmaCuMn</w:t>
      </w:r>
      <w:r w:rsidRPr="00D82A5B">
        <w:rPr>
          <w:rFonts w:hint="eastAsia"/>
        </w:rPr>
        <w:t>系列固溶体体系的元素分析结果（</w:t>
      </w:r>
      <w:r w:rsidRPr="00D82A5B">
        <w:rPr>
          <w:i/>
        </w:rPr>
        <w:t>wt</w:t>
      </w:r>
      <w:r w:rsidRPr="00D82A5B">
        <w:t xml:space="preserve">%, </w:t>
      </w:r>
      <w:r w:rsidRPr="00D82A5B">
        <w:rPr>
          <w:rFonts w:hint="eastAsia"/>
        </w:rPr>
        <w:t>括号内为理论值，</w:t>
      </w:r>
      <w:bookmarkStart w:id="521" w:name="OLE_LINK40"/>
      <w:r w:rsidRPr="00D82A5B">
        <w:rPr>
          <w:i/>
          <w:iCs/>
        </w:rPr>
        <w:t>x</w:t>
      </w:r>
      <w:r w:rsidRPr="00D82A5B">
        <w:rPr>
          <w:vertAlign w:val="subscript"/>
        </w:rPr>
        <w:t>0</w:t>
      </w:r>
      <w:r w:rsidRPr="00D82A5B">
        <w:rPr>
          <w:rFonts w:hint="eastAsia"/>
        </w:rPr>
        <w:t>为</w:t>
      </w:r>
      <w:r w:rsidRPr="00D82A5B">
        <w:t>Cu</w:t>
      </w:r>
      <w:r w:rsidRPr="00D82A5B">
        <w:rPr>
          <w:vertAlign w:val="superscript"/>
        </w:rPr>
        <w:t>2+</w:t>
      </w:r>
      <w:r w:rsidRPr="00D82A5B">
        <w:rPr>
          <w:rFonts w:hint="eastAsia"/>
        </w:rPr>
        <w:t>离子投料中的摩尔含量，</w:t>
      </w:r>
      <w:r w:rsidRPr="00D82A5B">
        <w:rPr>
          <w:i/>
          <w:iCs/>
        </w:rPr>
        <w:t>x</w:t>
      </w:r>
      <w:r w:rsidRPr="00D82A5B">
        <w:rPr>
          <w:rFonts w:hint="eastAsia"/>
        </w:rPr>
        <w:t>为</w:t>
      </w:r>
      <w:r w:rsidRPr="00D82A5B">
        <w:t>Cu</w:t>
      </w:r>
      <w:r w:rsidRPr="00D82A5B">
        <w:rPr>
          <w:vertAlign w:val="superscript"/>
        </w:rPr>
        <w:t>2+</w:t>
      </w:r>
      <w:r w:rsidRPr="00D82A5B">
        <w:rPr>
          <w:rFonts w:hint="eastAsia"/>
        </w:rPr>
        <w:t>离子产物中的摩尔含量，</w:t>
      </w:r>
      <w:r w:rsidRPr="00D82A5B">
        <w:rPr>
          <w:i/>
          <w:iCs/>
        </w:rPr>
        <w:t>y</w:t>
      </w:r>
      <w:r w:rsidRPr="00D82A5B">
        <w:rPr>
          <w:rFonts w:hint="eastAsia"/>
        </w:rPr>
        <w:t>为产率</w:t>
      </w:r>
      <w:bookmarkEnd w:id="521"/>
      <w:r w:rsidRPr="00D82A5B">
        <w:rPr>
          <w:rFonts w:hint="eastAsia"/>
        </w:rPr>
        <w:t>）</w:t>
      </w:r>
    </w:p>
    <w:tbl>
      <w:tblPr>
        <w:tblW w:w="5000" w:type="pct"/>
        <w:jc w:val="center"/>
        <w:tblBorders>
          <w:top w:val="single" w:sz="12" w:space="0" w:color="auto"/>
          <w:bottom w:val="single" w:sz="12" w:space="0" w:color="auto"/>
        </w:tblBorders>
        <w:tblLook w:val="04A0" w:firstRow="1" w:lastRow="0" w:firstColumn="1" w:lastColumn="0" w:noHBand="0" w:noVBand="1"/>
      </w:tblPr>
      <w:tblGrid>
        <w:gridCol w:w="1719"/>
        <w:gridCol w:w="695"/>
        <w:gridCol w:w="527"/>
        <w:gridCol w:w="677"/>
        <w:gridCol w:w="1163"/>
        <w:gridCol w:w="996"/>
        <w:gridCol w:w="1010"/>
        <w:gridCol w:w="1130"/>
        <w:gridCol w:w="1041"/>
      </w:tblGrid>
      <w:tr w:rsidR="00CC27C8" w:rsidRPr="00622BF2" w14:paraId="13D5F8C6" w14:textId="77777777" w:rsidTr="00F544C3">
        <w:trPr>
          <w:jc w:val="center"/>
        </w:trPr>
        <w:tc>
          <w:tcPr>
            <w:tcW w:w="959" w:type="pct"/>
            <w:tcBorders>
              <w:top w:val="single" w:sz="4" w:space="0" w:color="auto"/>
              <w:bottom w:val="single" w:sz="4" w:space="0" w:color="auto"/>
            </w:tcBorders>
            <w:tcMar>
              <w:left w:w="0" w:type="dxa"/>
              <w:right w:w="0" w:type="dxa"/>
            </w:tcMar>
          </w:tcPr>
          <w:p w14:paraId="13FBA250" w14:textId="77777777" w:rsidR="00CC27C8" w:rsidRPr="00622BF2" w:rsidRDefault="00CC27C8" w:rsidP="00D82A5B">
            <w:pPr>
              <w:pStyle w:val="3--zhu0"/>
              <w:rPr>
                <w:rFonts w:cs="Times New Roman"/>
                <w:bCs/>
              </w:rPr>
            </w:pPr>
            <w:r w:rsidRPr="00622BF2">
              <w:rPr>
                <w:rFonts w:cs="Times New Roman"/>
                <w:bCs/>
              </w:rPr>
              <w:t>Compound</w:t>
            </w:r>
          </w:p>
        </w:tc>
        <w:tc>
          <w:tcPr>
            <w:tcW w:w="388" w:type="pct"/>
            <w:tcBorders>
              <w:top w:val="single" w:sz="4" w:space="0" w:color="auto"/>
              <w:bottom w:val="single" w:sz="4" w:space="0" w:color="auto"/>
            </w:tcBorders>
            <w:tcMar>
              <w:left w:w="0" w:type="dxa"/>
              <w:right w:w="0" w:type="dxa"/>
            </w:tcMar>
          </w:tcPr>
          <w:p w14:paraId="378E92DB" w14:textId="77777777" w:rsidR="00CC27C8" w:rsidRPr="00622BF2" w:rsidRDefault="00CC27C8" w:rsidP="00D82A5B">
            <w:pPr>
              <w:pStyle w:val="3--zhu0"/>
              <w:rPr>
                <w:rFonts w:cs="Times New Roman"/>
                <w:bCs/>
                <w:i/>
                <w:iCs/>
              </w:rPr>
            </w:pPr>
            <w:r w:rsidRPr="00622BF2">
              <w:rPr>
                <w:rFonts w:cs="Times New Roman"/>
                <w:bCs/>
                <w:i/>
                <w:iCs/>
              </w:rPr>
              <w:t>y</w:t>
            </w:r>
          </w:p>
        </w:tc>
        <w:tc>
          <w:tcPr>
            <w:tcW w:w="294" w:type="pct"/>
            <w:tcBorders>
              <w:top w:val="single" w:sz="4" w:space="0" w:color="auto"/>
              <w:bottom w:val="single" w:sz="4" w:space="0" w:color="auto"/>
            </w:tcBorders>
            <w:tcMar>
              <w:left w:w="0" w:type="dxa"/>
              <w:right w:w="0" w:type="dxa"/>
            </w:tcMar>
          </w:tcPr>
          <w:p w14:paraId="73A4B372" w14:textId="77777777" w:rsidR="00CC27C8" w:rsidRPr="00622BF2" w:rsidRDefault="00CC27C8" w:rsidP="00D82A5B">
            <w:pPr>
              <w:pStyle w:val="3--zhu0"/>
              <w:rPr>
                <w:rFonts w:cs="Times New Roman"/>
                <w:bCs/>
              </w:rPr>
            </w:pPr>
            <w:r w:rsidRPr="00622BF2">
              <w:rPr>
                <w:rFonts w:cs="Times New Roman"/>
                <w:bCs/>
                <w:i/>
                <w:iCs/>
              </w:rPr>
              <w:t>x</w:t>
            </w:r>
            <w:r w:rsidRPr="00622BF2">
              <w:rPr>
                <w:rFonts w:cs="Times New Roman"/>
                <w:bCs/>
                <w:vertAlign w:val="subscript"/>
              </w:rPr>
              <w:t>0</w:t>
            </w:r>
          </w:p>
        </w:tc>
        <w:tc>
          <w:tcPr>
            <w:tcW w:w="378" w:type="pct"/>
            <w:tcBorders>
              <w:top w:val="single" w:sz="4" w:space="0" w:color="auto"/>
              <w:bottom w:val="single" w:sz="4" w:space="0" w:color="auto"/>
            </w:tcBorders>
            <w:tcMar>
              <w:left w:w="0" w:type="dxa"/>
              <w:right w:w="0" w:type="dxa"/>
            </w:tcMar>
          </w:tcPr>
          <w:p w14:paraId="10851F18" w14:textId="77777777" w:rsidR="00CC27C8" w:rsidRPr="00622BF2" w:rsidRDefault="00CC27C8" w:rsidP="00D82A5B">
            <w:pPr>
              <w:pStyle w:val="3--zhu0"/>
              <w:rPr>
                <w:rFonts w:cs="Times New Roman"/>
                <w:bCs/>
                <w:i/>
                <w:iCs/>
              </w:rPr>
            </w:pPr>
            <w:r w:rsidRPr="00622BF2">
              <w:rPr>
                <w:rFonts w:cs="Times New Roman"/>
                <w:bCs/>
                <w:i/>
                <w:iCs/>
              </w:rPr>
              <w:t>x</w:t>
            </w:r>
          </w:p>
        </w:tc>
        <w:tc>
          <w:tcPr>
            <w:tcW w:w="649" w:type="pct"/>
            <w:tcBorders>
              <w:top w:val="single" w:sz="4" w:space="0" w:color="auto"/>
              <w:bottom w:val="single" w:sz="4" w:space="0" w:color="auto"/>
            </w:tcBorders>
            <w:tcMar>
              <w:left w:w="0" w:type="dxa"/>
              <w:right w:w="0" w:type="dxa"/>
            </w:tcMar>
          </w:tcPr>
          <w:p w14:paraId="5E0686CD" w14:textId="5A7854FA" w:rsidR="00CC27C8" w:rsidRPr="00622BF2" w:rsidRDefault="00CC27C8" w:rsidP="00D82A5B">
            <w:pPr>
              <w:pStyle w:val="3--zhu0"/>
              <w:rPr>
                <w:rFonts w:cs="Times New Roman"/>
                <w:bCs/>
              </w:rPr>
            </w:pPr>
            <w:r w:rsidRPr="00622BF2">
              <w:rPr>
                <w:rFonts w:cs="Times New Roman"/>
                <w:bCs/>
              </w:rPr>
              <w:t>C</w:t>
            </w:r>
            <w:r w:rsidR="00530C6C" w:rsidRPr="00D82A5B">
              <w:rPr>
                <w:rFonts w:eastAsia="Arial Unicode MS" w:cs="Times New Roman"/>
                <w:szCs w:val="16"/>
              </w:rPr>
              <w:t xml:space="preserve"> </w:t>
            </w:r>
            <w:r w:rsidR="00530C6C" w:rsidRPr="00530C6C">
              <w:rPr>
                <w:rFonts w:eastAsia="Arial Unicode MS" w:cs="Times New Roman"/>
                <w:i/>
                <w:iCs/>
                <w:szCs w:val="16"/>
              </w:rPr>
              <w:t>wt</w:t>
            </w:r>
            <w:r w:rsidR="00530C6C" w:rsidRPr="00D82A5B">
              <w:rPr>
                <w:rFonts w:eastAsia="Arial Unicode MS" w:cs="Times New Roman"/>
                <w:szCs w:val="16"/>
              </w:rPr>
              <w:t>%</w:t>
            </w:r>
          </w:p>
        </w:tc>
        <w:tc>
          <w:tcPr>
            <w:tcW w:w="556" w:type="pct"/>
            <w:tcBorders>
              <w:top w:val="single" w:sz="4" w:space="0" w:color="auto"/>
              <w:bottom w:val="single" w:sz="4" w:space="0" w:color="auto"/>
            </w:tcBorders>
            <w:tcMar>
              <w:left w:w="0" w:type="dxa"/>
              <w:right w:w="0" w:type="dxa"/>
            </w:tcMar>
          </w:tcPr>
          <w:p w14:paraId="3B6E5152" w14:textId="2CBF6E89" w:rsidR="00CC27C8" w:rsidRPr="00622BF2" w:rsidRDefault="00CC27C8" w:rsidP="00D82A5B">
            <w:pPr>
              <w:pStyle w:val="3--zhu0"/>
              <w:rPr>
                <w:rFonts w:cs="Times New Roman"/>
                <w:bCs/>
              </w:rPr>
            </w:pPr>
            <w:r w:rsidRPr="00622BF2">
              <w:rPr>
                <w:rFonts w:cs="Times New Roman"/>
                <w:bCs/>
              </w:rPr>
              <w:t>H</w:t>
            </w:r>
            <w:r w:rsidR="00530C6C" w:rsidRPr="00D82A5B">
              <w:rPr>
                <w:rFonts w:eastAsia="Arial Unicode MS" w:cs="Times New Roman"/>
                <w:szCs w:val="16"/>
              </w:rPr>
              <w:t xml:space="preserve"> </w:t>
            </w:r>
            <w:r w:rsidR="00530C6C" w:rsidRPr="00530C6C">
              <w:rPr>
                <w:rFonts w:eastAsia="Arial Unicode MS" w:cs="Times New Roman"/>
                <w:i/>
                <w:iCs/>
                <w:szCs w:val="16"/>
              </w:rPr>
              <w:t>wt</w:t>
            </w:r>
            <w:r w:rsidR="00530C6C" w:rsidRPr="00D82A5B">
              <w:rPr>
                <w:rFonts w:eastAsia="Arial Unicode MS" w:cs="Times New Roman"/>
                <w:szCs w:val="16"/>
              </w:rPr>
              <w:t>%</w:t>
            </w:r>
          </w:p>
        </w:tc>
        <w:tc>
          <w:tcPr>
            <w:tcW w:w="564" w:type="pct"/>
            <w:tcBorders>
              <w:top w:val="single" w:sz="4" w:space="0" w:color="auto"/>
              <w:bottom w:val="single" w:sz="4" w:space="0" w:color="auto"/>
            </w:tcBorders>
            <w:tcMar>
              <w:left w:w="0" w:type="dxa"/>
              <w:right w:w="0" w:type="dxa"/>
            </w:tcMar>
          </w:tcPr>
          <w:p w14:paraId="12329161" w14:textId="0836F914" w:rsidR="00CC27C8" w:rsidRPr="00622BF2" w:rsidRDefault="00CC27C8" w:rsidP="00D82A5B">
            <w:pPr>
              <w:pStyle w:val="3--zhu0"/>
              <w:rPr>
                <w:rFonts w:cs="Times New Roman"/>
                <w:bCs/>
              </w:rPr>
            </w:pPr>
            <w:r w:rsidRPr="00622BF2">
              <w:rPr>
                <w:rFonts w:cs="Times New Roman"/>
                <w:bCs/>
              </w:rPr>
              <w:t>N</w:t>
            </w:r>
            <w:r w:rsidR="00530C6C" w:rsidRPr="00D82A5B">
              <w:rPr>
                <w:rFonts w:eastAsia="Arial Unicode MS" w:cs="Times New Roman"/>
                <w:szCs w:val="16"/>
              </w:rPr>
              <w:t xml:space="preserve"> </w:t>
            </w:r>
            <w:r w:rsidR="00530C6C" w:rsidRPr="00530C6C">
              <w:rPr>
                <w:rFonts w:eastAsia="Arial Unicode MS" w:cs="Times New Roman"/>
                <w:i/>
                <w:iCs/>
                <w:szCs w:val="16"/>
              </w:rPr>
              <w:t>wt</w:t>
            </w:r>
            <w:r w:rsidR="00530C6C" w:rsidRPr="00D82A5B">
              <w:rPr>
                <w:rFonts w:eastAsia="Arial Unicode MS" w:cs="Times New Roman"/>
                <w:szCs w:val="16"/>
              </w:rPr>
              <w:t>%</w:t>
            </w:r>
          </w:p>
        </w:tc>
        <w:tc>
          <w:tcPr>
            <w:tcW w:w="631" w:type="pct"/>
            <w:tcBorders>
              <w:top w:val="single" w:sz="4" w:space="0" w:color="auto"/>
              <w:bottom w:val="single" w:sz="4" w:space="0" w:color="auto"/>
            </w:tcBorders>
            <w:tcMar>
              <w:left w:w="0" w:type="dxa"/>
              <w:right w:w="0" w:type="dxa"/>
            </w:tcMar>
          </w:tcPr>
          <w:p w14:paraId="390000DE" w14:textId="382C6D7D" w:rsidR="00CC27C8" w:rsidRPr="00622BF2" w:rsidRDefault="00CC27C8" w:rsidP="00D82A5B">
            <w:pPr>
              <w:pStyle w:val="3--zhu0"/>
              <w:rPr>
                <w:rFonts w:cs="Times New Roman"/>
                <w:bCs/>
              </w:rPr>
            </w:pPr>
            <w:r w:rsidRPr="00622BF2">
              <w:rPr>
                <w:rFonts w:cs="Times New Roman"/>
                <w:bCs/>
              </w:rPr>
              <w:t>Cu</w:t>
            </w:r>
            <w:r w:rsidR="00530C6C" w:rsidRPr="00D82A5B">
              <w:rPr>
                <w:rFonts w:eastAsia="Arial Unicode MS" w:cs="Times New Roman"/>
                <w:szCs w:val="16"/>
              </w:rPr>
              <w:t xml:space="preserve"> </w:t>
            </w:r>
            <w:r w:rsidR="00530C6C" w:rsidRPr="00530C6C">
              <w:rPr>
                <w:rFonts w:eastAsia="Arial Unicode MS" w:cs="Times New Roman"/>
                <w:i/>
                <w:iCs/>
                <w:szCs w:val="16"/>
              </w:rPr>
              <w:t>wt</w:t>
            </w:r>
            <w:r w:rsidR="00530C6C" w:rsidRPr="00D82A5B">
              <w:rPr>
                <w:rFonts w:eastAsia="Arial Unicode MS" w:cs="Times New Roman"/>
                <w:szCs w:val="16"/>
              </w:rPr>
              <w:t>%</w:t>
            </w:r>
          </w:p>
        </w:tc>
        <w:tc>
          <w:tcPr>
            <w:tcW w:w="581" w:type="pct"/>
            <w:tcBorders>
              <w:top w:val="single" w:sz="4" w:space="0" w:color="auto"/>
              <w:bottom w:val="single" w:sz="4" w:space="0" w:color="auto"/>
            </w:tcBorders>
            <w:tcMar>
              <w:left w:w="0" w:type="dxa"/>
              <w:right w:w="0" w:type="dxa"/>
            </w:tcMar>
          </w:tcPr>
          <w:p w14:paraId="502E1B31" w14:textId="2D3FC841" w:rsidR="00CC27C8" w:rsidRPr="00622BF2" w:rsidRDefault="00CC27C8" w:rsidP="00D82A5B">
            <w:pPr>
              <w:pStyle w:val="3--zhu0"/>
              <w:rPr>
                <w:rFonts w:cs="Times New Roman"/>
                <w:bCs/>
              </w:rPr>
            </w:pPr>
            <w:r w:rsidRPr="00622BF2">
              <w:rPr>
                <w:rFonts w:cs="Times New Roman"/>
                <w:bCs/>
              </w:rPr>
              <w:t>Mn</w:t>
            </w:r>
            <w:r w:rsidR="00530C6C" w:rsidRPr="00D82A5B">
              <w:rPr>
                <w:rFonts w:eastAsia="Arial Unicode MS" w:cs="Times New Roman"/>
                <w:szCs w:val="16"/>
              </w:rPr>
              <w:t xml:space="preserve"> </w:t>
            </w:r>
            <w:r w:rsidR="00530C6C" w:rsidRPr="00530C6C">
              <w:rPr>
                <w:rFonts w:eastAsia="Arial Unicode MS" w:cs="Times New Roman"/>
                <w:i/>
                <w:iCs/>
                <w:szCs w:val="16"/>
              </w:rPr>
              <w:t>wt</w:t>
            </w:r>
            <w:r w:rsidR="00530C6C" w:rsidRPr="00D82A5B">
              <w:rPr>
                <w:rFonts w:eastAsia="Arial Unicode MS" w:cs="Times New Roman"/>
                <w:szCs w:val="16"/>
              </w:rPr>
              <w:t>%</w:t>
            </w:r>
          </w:p>
        </w:tc>
      </w:tr>
      <w:tr w:rsidR="00CC27C8" w:rsidRPr="00622BF2" w14:paraId="5145C9CE" w14:textId="77777777" w:rsidTr="00F544C3">
        <w:trPr>
          <w:jc w:val="center"/>
        </w:trPr>
        <w:tc>
          <w:tcPr>
            <w:tcW w:w="2019" w:type="pct"/>
            <w:gridSpan w:val="4"/>
            <w:tcBorders>
              <w:top w:val="single" w:sz="4" w:space="0" w:color="auto"/>
              <w:bottom w:val="single" w:sz="4" w:space="0" w:color="auto"/>
            </w:tcBorders>
            <w:tcMar>
              <w:left w:w="0" w:type="dxa"/>
              <w:right w:w="0" w:type="dxa"/>
            </w:tcMar>
            <w:vAlign w:val="center"/>
          </w:tcPr>
          <w:p w14:paraId="12B592D5" w14:textId="77777777" w:rsidR="00CC27C8" w:rsidRPr="00622BF2" w:rsidRDefault="00CC27C8" w:rsidP="00D82A5B">
            <w:pPr>
              <w:pStyle w:val="3--zhu0"/>
              <w:rPr>
                <w:rFonts w:cs="Times New Roman"/>
                <w:bCs/>
              </w:rPr>
            </w:pPr>
            <w:r w:rsidRPr="00622BF2">
              <w:rPr>
                <w:rFonts w:cs="Times New Roman"/>
                <w:bCs/>
              </w:rPr>
              <w:t>[(CH</w:t>
            </w:r>
            <w:r w:rsidRPr="00622BF2">
              <w:rPr>
                <w:rFonts w:cs="Times New Roman"/>
                <w:bCs/>
                <w:vertAlign w:val="subscript"/>
              </w:rPr>
              <w:t>3</w:t>
            </w:r>
            <w:r w:rsidRPr="00622BF2">
              <w:rPr>
                <w:rFonts w:cs="Times New Roman"/>
                <w:bCs/>
              </w:rPr>
              <w:t>)</w:t>
            </w:r>
            <w:r w:rsidRPr="00622BF2">
              <w:rPr>
                <w:rFonts w:cs="Times New Roman"/>
                <w:bCs/>
                <w:vertAlign w:val="subscript"/>
              </w:rPr>
              <w:t>2</w:t>
            </w:r>
            <w:r w:rsidRPr="00622BF2">
              <w:rPr>
                <w:rFonts w:cs="Times New Roman"/>
                <w:bCs/>
              </w:rPr>
              <w:t>NH</w:t>
            </w:r>
            <w:r w:rsidRPr="00622BF2">
              <w:rPr>
                <w:rFonts w:cs="Times New Roman"/>
                <w:bCs/>
                <w:vertAlign w:val="subscript"/>
              </w:rPr>
              <w:t>2</w:t>
            </w:r>
            <w:r w:rsidRPr="00622BF2">
              <w:rPr>
                <w:rFonts w:cs="Times New Roman"/>
                <w:bCs/>
              </w:rPr>
              <w:t>][Cu</w:t>
            </w:r>
            <w:r w:rsidRPr="00622BF2">
              <w:rPr>
                <w:rFonts w:cs="Times New Roman"/>
                <w:bCs/>
                <w:i/>
                <w:iCs/>
                <w:vertAlign w:val="subscript"/>
              </w:rPr>
              <w:t>x</w:t>
            </w:r>
            <w:r w:rsidRPr="00622BF2">
              <w:rPr>
                <w:rFonts w:cs="Times New Roman"/>
                <w:bCs/>
              </w:rPr>
              <w:t>Mn</w:t>
            </w:r>
            <w:r w:rsidRPr="00622BF2">
              <w:rPr>
                <w:rFonts w:cs="Times New Roman"/>
                <w:bCs/>
                <w:vertAlign w:val="subscript"/>
              </w:rPr>
              <w:t>1−</w:t>
            </w:r>
            <w:r w:rsidRPr="00622BF2">
              <w:rPr>
                <w:rFonts w:cs="Times New Roman"/>
                <w:bCs/>
                <w:i/>
                <w:iCs/>
                <w:vertAlign w:val="subscript"/>
              </w:rPr>
              <w:t>x</w:t>
            </w:r>
            <w:r w:rsidRPr="00622BF2">
              <w:rPr>
                <w:rFonts w:cs="Times New Roman"/>
                <w:bCs/>
              </w:rPr>
              <w:t>(HCOO)</w:t>
            </w:r>
            <w:r w:rsidRPr="00622BF2">
              <w:rPr>
                <w:rFonts w:cs="Times New Roman"/>
                <w:bCs/>
                <w:vertAlign w:val="subscript"/>
              </w:rPr>
              <w:t>3</w:t>
            </w:r>
            <w:r w:rsidRPr="00622BF2">
              <w:rPr>
                <w:rFonts w:cs="Times New Roman"/>
                <w:bCs/>
              </w:rPr>
              <w:t>]</w:t>
            </w:r>
          </w:p>
        </w:tc>
        <w:tc>
          <w:tcPr>
            <w:tcW w:w="649" w:type="pct"/>
            <w:tcBorders>
              <w:top w:val="single" w:sz="4" w:space="0" w:color="auto"/>
              <w:bottom w:val="single" w:sz="4" w:space="0" w:color="auto"/>
            </w:tcBorders>
            <w:tcMar>
              <w:left w:w="0" w:type="dxa"/>
              <w:right w:w="0" w:type="dxa"/>
            </w:tcMar>
            <w:vAlign w:val="center"/>
          </w:tcPr>
          <w:p w14:paraId="5ACEB31E" w14:textId="77777777" w:rsidR="00CC27C8" w:rsidRPr="00622BF2" w:rsidRDefault="00CC27C8" w:rsidP="00D82A5B">
            <w:pPr>
              <w:pStyle w:val="3--zhu0"/>
              <w:rPr>
                <w:rFonts w:cs="Times New Roman"/>
                <w:bCs/>
              </w:rPr>
            </w:pPr>
          </w:p>
        </w:tc>
        <w:tc>
          <w:tcPr>
            <w:tcW w:w="556" w:type="pct"/>
            <w:tcBorders>
              <w:top w:val="single" w:sz="4" w:space="0" w:color="auto"/>
              <w:bottom w:val="single" w:sz="4" w:space="0" w:color="auto"/>
            </w:tcBorders>
            <w:tcMar>
              <w:left w:w="0" w:type="dxa"/>
              <w:right w:w="0" w:type="dxa"/>
            </w:tcMar>
            <w:vAlign w:val="center"/>
          </w:tcPr>
          <w:p w14:paraId="46BA7983" w14:textId="77777777" w:rsidR="00CC27C8" w:rsidRPr="00622BF2" w:rsidRDefault="00CC27C8" w:rsidP="00D82A5B">
            <w:pPr>
              <w:pStyle w:val="3--zhu0"/>
              <w:rPr>
                <w:rFonts w:cs="Times New Roman"/>
                <w:bCs/>
              </w:rPr>
            </w:pPr>
          </w:p>
        </w:tc>
        <w:tc>
          <w:tcPr>
            <w:tcW w:w="564" w:type="pct"/>
            <w:tcBorders>
              <w:top w:val="single" w:sz="4" w:space="0" w:color="auto"/>
              <w:bottom w:val="single" w:sz="4" w:space="0" w:color="auto"/>
            </w:tcBorders>
            <w:tcMar>
              <w:left w:w="0" w:type="dxa"/>
              <w:right w:w="0" w:type="dxa"/>
            </w:tcMar>
            <w:vAlign w:val="center"/>
          </w:tcPr>
          <w:p w14:paraId="7AD47AD7" w14:textId="77777777" w:rsidR="00CC27C8" w:rsidRPr="00622BF2" w:rsidRDefault="00CC27C8" w:rsidP="00D82A5B">
            <w:pPr>
              <w:pStyle w:val="3--zhu0"/>
              <w:rPr>
                <w:rFonts w:cs="Times New Roman"/>
                <w:bCs/>
              </w:rPr>
            </w:pPr>
          </w:p>
        </w:tc>
        <w:tc>
          <w:tcPr>
            <w:tcW w:w="631" w:type="pct"/>
            <w:tcBorders>
              <w:top w:val="single" w:sz="4" w:space="0" w:color="auto"/>
              <w:bottom w:val="single" w:sz="4" w:space="0" w:color="auto"/>
            </w:tcBorders>
            <w:tcMar>
              <w:left w:w="0" w:type="dxa"/>
              <w:right w:w="0" w:type="dxa"/>
            </w:tcMar>
            <w:vAlign w:val="center"/>
          </w:tcPr>
          <w:p w14:paraId="44798BA8" w14:textId="77777777" w:rsidR="00CC27C8" w:rsidRPr="00622BF2" w:rsidRDefault="00CC27C8" w:rsidP="00D82A5B">
            <w:pPr>
              <w:pStyle w:val="3--zhu0"/>
              <w:rPr>
                <w:rFonts w:cs="Times New Roman"/>
                <w:bCs/>
              </w:rPr>
            </w:pPr>
          </w:p>
        </w:tc>
        <w:tc>
          <w:tcPr>
            <w:tcW w:w="581" w:type="pct"/>
            <w:tcBorders>
              <w:top w:val="single" w:sz="4" w:space="0" w:color="auto"/>
              <w:bottom w:val="single" w:sz="4" w:space="0" w:color="auto"/>
            </w:tcBorders>
            <w:tcMar>
              <w:left w:w="0" w:type="dxa"/>
              <w:right w:w="0" w:type="dxa"/>
            </w:tcMar>
            <w:vAlign w:val="center"/>
          </w:tcPr>
          <w:p w14:paraId="05EF881F" w14:textId="77777777" w:rsidR="00CC27C8" w:rsidRPr="00622BF2" w:rsidRDefault="00CC27C8" w:rsidP="00D82A5B">
            <w:pPr>
              <w:pStyle w:val="3--zhu0"/>
              <w:rPr>
                <w:rFonts w:cs="Times New Roman"/>
                <w:bCs/>
              </w:rPr>
            </w:pPr>
          </w:p>
        </w:tc>
      </w:tr>
      <w:tr w:rsidR="00CC27C8" w:rsidRPr="00622BF2" w14:paraId="10CF2AF3" w14:textId="77777777" w:rsidTr="00F544C3">
        <w:trPr>
          <w:jc w:val="center"/>
        </w:trPr>
        <w:tc>
          <w:tcPr>
            <w:tcW w:w="959" w:type="pct"/>
            <w:tcBorders>
              <w:top w:val="single" w:sz="4" w:space="0" w:color="auto"/>
            </w:tcBorders>
            <w:tcMar>
              <w:left w:w="0" w:type="dxa"/>
              <w:right w:w="0" w:type="dxa"/>
            </w:tcMar>
            <w:vAlign w:val="center"/>
          </w:tcPr>
          <w:p w14:paraId="7D5BB4AE"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0.06</w:t>
            </w:r>
            <w:r w:rsidRPr="00622BF2">
              <w:rPr>
                <w:rFonts w:cs="Times New Roman"/>
                <w:bCs/>
              </w:rPr>
              <w:t>Mn</w:t>
            </w:r>
            <w:r w:rsidRPr="00622BF2">
              <w:rPr>
                <w:rFonts w:cs="Times New Roman"/>
                <w:bCs/>
                <w:vertAlign w:val="subscript"/>
              </w:rPr>
              <w:t>0.94</w:t>
            </w:r>
          </w:p>
        </w:tc>
        <w:tc>
          <w:tcPr>
            <w:tcW w:w="388" w:type="pct"/>
            <w:tcBorders>
              <w:top w:val="single" w:sz="4" w:space="0" w:color="auto"/>
            </w:tcBorders>
            <w:tcMar>
              <w:left w:w="0" w:type="dxa"/>
              <w:right w:w="0" w:type="dxa"/>
            </w:tcMar>
          </w:tcPr>
          <w:p w14:paraId="422F770A" w14:textId="77777777" w:rsidR="00CC27C8" w:rsidRPr="00622BF2" w:rsidRDefault="00CC27C8" w:rsidP="00D82A5B">
            <w:pPr>
              <w:pStyle w:val="3--zhu0"/>
              <w:rPr>
                <w:rFonts w:cs="Times New Roman"/>
                <w:bCs/>
              </w:rPr>
            </w:pPr>
            <w:r w:rsidRPr="00622BF2">
              <w:rPr>
                <w:rFonts w:cs="Times New Roman"/>
                <w:bCs/>
              </w:rPr>
              <w:t>76.3</w:t>
            </w:r>
          </w:p>
        </w:tc>
        <w:tc>
          <w:tcPr>
            <w:tcW w:w="294" w:type="pct"/>
            <w:tcBorders>
              <w:top w:val="single" w:sz="4" w:space="0" w:color="auto"/>
            </w:tcBorders>
            <w:tcMar>
              <w:left w:w="0" w:type="dxa"/>
              <w:right w:w="0" w:type="dxa"/>
            </w:tcMar>
            <w:vAlign w:val="center"/>
          </w:tcPr>
          <w:p w14:paraId="31F68FFA" w14:textId="5643C790" w:rsidR="00CC27C8" w:rsidRPr="00622BF2" w:rsidRDefault="00CC27C8" w:rsidP="00D82A5B">
            <w:pPr>
              <w:pStyle w:val="3--zhu0"/>
              <w:rPr>
                <w:rFonts w:cs="Times New Roman"/>
                <w:bCs/>
                <w:szCs w:val="16"/>
              </w:rPr>
            </w:pPr>
            <w:r w:rsidRPr="00622BF2">
              <w:rPr>
                <w:rFonts w:eastAsia="DengXian" w:cs="Times New Roman"/>
                <w:bCs/>
                <w:szCs w:val="16"/>
              </w:rPr>
              <w:t>0.1</w:t>
            </w:r>
            <w:r w:rsidR="00B379B9">
              <w:rPr>
                <w:rFonts w:eastAsia="DengXian" w:cs="Times New Roman"/>
                <w:bCs/>
                <w:szCs w:val="16"/>
              </w:rPr>
              <w:t>0</w:t>
            </w:r>
          </w:p>
        </w:tc>
        <w:tc>
          <w:tcPr>
            <w:tcW w:w="378" w:type="pct"/>
            <w:tcBorders>
              <w:top w:val="single" w:sz="4" w:space="0" w:color="auto"/>
            </w:tcBorders>
            <w:tcMar>
              <w:left w:w="0" w:type="dxa"/>
              <w:right w:w="0" w:type="dxa"/>
            </w:tcMar>
            <w:vAlign w:val="center"/>
          </w:tcPr>
          <w:p w14:paraId="5AFE3F63" w14:textId="77777777" w:rsidR="00CC27C8" w:rsidRPr="00622BF2" w:rsidRDefault="00CC27C8" w:rsidP="00D82A5B">
            <w:pPr>
              <w:pStyle w:val="3--zhu0"/>
              <w:rPr>
                <w:rFonts w:cs="Times New Roman"/>
                <w:bCs/>
                <w:szCs w:val="16"/>
              </w:rPr>
            </w:pPr>
            <w:r w:rsidRPr="00622BF2">
              <w:rPr>
                <w:rFonts w:eastAsia="DengXian" w:cs="Times New Roman"/>
                <w:bCs/>
                <w:szCs w:val="16"/>
              </w:rPr>
              <w:t>0.058</w:t>
            </w:r>
          </w:p>
        </w:tc>
        <w:tc>
          <w:tcPr>
            <w:tcW w:w="649" w:type="pct"/>
            <w:tcBorders>
              <w:top w:val="single" w:sz="4" w:space="0" w:color="auto"/>
            </w:tcBorders>
            <w:tcMar>
              <w:left w:w="0" w:type="dxa"/>
              <w:right w:w="0" w:type="dxa"/>
            </w:tcMar>
            <w:vAlign w:val="center"/>
          </w:tcPr>
          <w:p w14:paraId="66D2A370" w14:textId="77777777" w:rsidR="00CC27C8" w:rsidRPr="00622BF2" w:rsidRDefault="00CC27C8" w:rsidP="00D82A5B">
            <w:pPr>
              <w:pStyle w:val="3--zhu0"/>
              <w:rPr>
                <w:rFonts w:cs="Times New Roman"/>
                <w:bCs/>
              </w:rPr>
            </w:pPr>
            <w:r w:rsidRPr="00622BF2">
              <w:rPr>
                <w:rFonts w:cs="Times New Roman"/>
                <w:bCs/>
              </w:rPr>
              <w:t>25.20(25.36)</w:t>
            </w:r>
          </w:p>
        </w:tc>
        <w:tc>
          <w:tcPr>
            <w:tcW w:w="556" w:type="pct"/>
            <w:tcBorders>
              <w:top w:val="single" w:sz="4" w:space="0" w:color="auto"/>
            </w:tcBorders>
            <w:tcMar>
              <w:left w:w="0" w:type="dxa"/>
              <w:right w:w="0" w:type="dxa"/>
            </w:tcMar>
            <w:vAlign w:val="center"/>
          </w:tcPr>
          <w:p w14:paraId="39D4DDCC" w14:textId="77777777" w:rsidR="00CC27C8" w:rsidRPr="00622BF2" w:rsidRDefault="00CC27C8" w:rsidP="00D82A5B">
            <w:pPr>
              <w:pStyle w:val="3--zhu0"/>
              <w:rPr>
                <w:rFonts w:cs="Times New Roman"/>
                <w:bCs/>
              </w:rPr>
            </w:pPr>
            <w:r w:rsidRPr="00622BF2">
              <w:rPr>
                <w:rFonts w:cs="Times New Roman"/>
                <w:bCs/>
              </w:rPr>
              <w:t>4.55(4.65)</w:t>
            </w:r>
          </w:p>
        </w:tc>
        <w:tc>
          <w:tcPr>
            <w:tcW w:w="564" w:type="pct"/>
            <w:tcBorders>
              <w:top w:val="single" w:sz="4" w:space="0" w:color="auto"/>
            </w:tcBorders>
            <w:tcMar>
              <w:left w:w="0" w:type="dxa"/>
              <w:right w:w="0" w:type="dxa"/>
            </w:tcMar>
            <w:vAlign w:val="center"/>
          </w:tcPr>
          <w:p w14:paraId="364DBA58" w14:textId="77777777" w:rsidR="00CC27C8" w:rsidRPr="00622BF2" w:rsidRDefault="00CC27C8" w:rsidP="00D82A5B">
            <w:pPr>
              <w:pStyle w:val="3--zhu0"/>
              <w:rPr>
                <w:rFonts w:cs="Times New Roman"/>
                <w:bCs/>
              </w:rPr>
            </w:pPr>
            <w:r w:rsidRPr="00622BF2">
              <w:rPr>
                <w:rFonts w:cs="Times New Roman"/>
                <w:bCs/>
              </w:rPr>
              <w:t>5.91(5.92)</w:t>
            </w:r>
          </w:p>
        </w:tc>
        <w:tc>
          <w:tcPr>
            <w:tcW w:w="631" w:type="pct"/>
            <w:tcBorders>
              <w:top w:val="single" w:sz="4" w:space="0" w:color="auto"/>
            </w:tcBorders>
            <w:tcMar>
              <w:left w:w="0" w:type="dxa"/>
              <w:right w:w="0" w:type="dxa"/>
            </w:tcMar>
            <w:vAlign w:val="center"/>
          </w:tcPr>
          <w:p w14:paraId="5EF296A3" w14:textId="77777777" w:rsidR="00CC27C8" w:rsidRPr="00622BF2" w:rsidRDefault="00CC27C8" w:rsidP="00D82A5B">
            <w:pPr>
              <w:pStyle w:val="3--zhu0"/>
              <w:rPr>
                <w:rFonts w:cs="Times New Roman"/>
                <w:bCs/>
              </w:rPr>
            </w:pPr>
            <w:r w:rsidRPr="00622BF2">
              <w:rPr>
                <w:rFonts w:cs="Times New Roman"/>
                <w:bCs/>
              </w:rPr>
              <w:t>1.60(1.56)</w:t>
            </w:r>
          </w:p>
        </w:tc>
        <w:tc>
          <w:tcPr>
            <w:tcW w:w="581" w:type="pct"/>
            <w:tcBorders>
              <w:top w:val="single" w:sz="4" w:space="0" w:color="auto"/>
            </w:tcBorders>
            <w:tcMar>
              <w:left w:w="0" w:type="dxa"/>
              <w:right w:w="0" w:type="dxa"/>
            </w:tcMar>
            <w:vAlign w:val="center"/>
          </w:tcPr>
          <w:p w14:paraId="1B89CECC" w14:textId="77777777" w:rsidR="00CC27C8" w:rsidRPr="00622BF2" w:rsidRDefault="00CC27C8" w:rsidP="00D82A5B">
            <w:pPr>
              <w:pStyle w:val="3--zhu0"/>
              <w:rPr>
                <w:rFonts w:cs="Times New Roman"/>
                <w:bCs/>
              </w:rPr>
            </w:pPr>
            <w:r w:rsidRPr="00622BF2">
              <w:rPr>
                <w:rFonts w:cs="Times New Roman"/>
                <w:bCs/>
              </w:rPr>
              <w:t>22.49(21.95)</w:t>
            </w:r>
          </w:p>
        </w:tc>
      </w:tr>
      <w:tr w:rsidR="00CC27C8" w:rsidRPr="00622BF2" w14:paraId="4C2B111B" w14:textId="77777777" w:rsidTr="00F544C3">
        <w:trPr>
          <w:jc w:val="center"/>
        </w:trPr>
        <w:tc>
          <w:tcPr>
            <w:tcW w:w="959" w:type="pct"/>
            <w:tcMar>
              <w:left w:w="0" w:type="dxa"/>
              <w:right w:w="0" w:type="dxa"/>
            </w:tcMar>
            <w:vAlign w:val="center"/>
          </w:tcPr>
          <w:p w14:paraId="5B2FBBAA"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0.11</w:t>
            </w:r>
            <w:r w:rsidRPr="00622BF2">
              <w:rPr>
                <w:rFonts w:cs="Times New Roman"/>
                <w:bCs/>
              </w:rPr>
              <w:t>Mn</w:t>
            </w:r>
            <w:r w:rsidRPr="00622BF2">
              <w:rPr>
                <w:rFonts w:cs="Times New Roman"/>
                <w:bCs/>
                <w:vertAlign w:val="subscript"/>
              </w:rPr>
              <w:t>0.89</w:t>
            </w:r>
          </w:p>
        </w:tc>
        <w:tc>
          <w:tcPr>
            <w:tcW w:w="388" w:type="pct"/>
            <w:tcMar>
              <w:left w:w="0" w:type="dxa"/>
              <w:right w:w="0" w:type="dxa"/>
            </w:tcMar>
          </w:tcPr>
          <w:p w14:paraId="513F5614" w14:textId="77777777" w:rsidR="00CC27C8" w:rsidRPr="00622BF2" w:rsidRDefault="00CC27C8" w:rsidP="00D82A5B">
            <w:pPr>
              <w:pStyle w:val="3--zhu0"/>
              <w:rPr>
                <w:rFonts w:cs="Times New Roman"/>
                <w:bCs/>
              </w:rPr>
            </w:pPr>
            <w:r w:rsidRPr="00622BF2">
              <w:rPr>
                <w:rFonts w:cs="Times New Roman"/>
                <w:bCs/>
              </w:rPr>
              <w:t>79.1</w:t>
            </w:r>
          </w:p>
        </w:tc>
        <w:tc>
          <w:tcPr>
            <w:tcW w:w="294" w:type="pct"/>
            <w:tcMar>
              <w:left w:w="0" w:type="dxa"/>
              <w:right w:w="0" w:type="dxa"/>
            </w:tcMar>
            <w:vAlign w:val="center"/>
          </w:tcPr>
          <w:p w14:paraId="05D617A2" w14:textId="014BD22F" w:rsidR="00CC27C8" w:rsidRPr="00622BF2" w:rsidRDefault="00CC27C8" w:rsidP="00D82A5B">
            <w:pPr>
              <w:pStyle w:val="3--zhu0"/>
              <w:rPr>
                <w:rFonts w:cs="Times New Roman"/>
                <w:bCs/>
                <w:szCs w:val="16"/>
              </w:rPr>
            </w:pPr>
            <w:r w:rsidRPr="00622BF2">
              <w:rPr>
                <w:rFonts w:eastAsia="DengXian" w:cs="Times New Roman"/>
                <w:bCs/>
                <w:szCs w:val="16"/>
              </w:rPr>
              <w:t>0.2</w:t>
            </w:r>
            <w:r w:rsidR="00B379B9">
              <w:rPr>
                <w:rFonts w:eastAsia="DengXian" w:cs="Times New Roman"/>
                <w:bCs/>
                <w:szCs w:val="16"/>
              </w:rPr>
              <w:t>0</w:t>
            </w:r>
          </w:p>
        </w:tc>
        <w:tc>
          <w:tcPr>
            <w:tcW w:w="378" w:type="pct"/>
            <w:tcMar>
              <w:left w:w="0" w:type="dxa"/>
              <w:right w:w="0" w:type="dxa"/>
            </w:tcMar>
            <w:vAlign w:val="center"/>
          </w:tcPr>
          <w:p w14:paraId="01555794" w14:textId="77777777" w:rsidR="00CC27C8" w:rsidRPr="00622BF2" w:rsidRDefault="00CC27C8" w:rsidP="00D82A5B">
            <w:pPr>
              <w:pStyle w:val="3--zhu0"/>
              <w:rPr>
                <w:rFonts w:cs="Times New Roman"/>
                <w:bCs/>
                <w:szCs w:val="16"/>
              </w:rPr>
            </w:pPr>
            <w:r w:rsidRPr="00622BF2">
              <w:rPr>
                <w:rFonts w:eastAsia="DengXian" w:cs="Times New Roman"/>
                <w:bCs/>
                <w:szCs w:val="16"/>
              </w:rPr>
              <w:t>0.111</w:t>
            </w:r>
          </w:p>
        </w:tc>
        <w:tc>
          <w:tcPr>
            <w:tcW w:w="649" w:type="pct"/>
            <w:tcMar>
              <w:left w:w="0" w:type="dxa"/>
              <w:right w:w="0" w:type="dxa"/>
            </w:tcMar>
            <w:vAlign w:val="center"/>
          </w:tcPr>
          <w:p w14:paraId="420D854F" w14:textId="77777777" w:rsidR="00CC27C8" w:rsidRPr="00622BF2" w:rsidRDefault="00CC27C8" w:rsidP="00D82A5B">
            <w:pPr>
              <w:pStyle w:val="3--zhu0"/>
              <w:rPr>
                <w:rFonts w:cs="Times New Roman"/>
                <w:bCs/>
              </w:rPr>
            </w:pPr>
            <w:r w:rsidRPr="00622BF2">
              <w:rPr>
                <w:rFonts w:cs="Times New Roman"/>
                <w:bCs/>
              </w:rPr>
              <w:t>25.18(25.31)</w:t>
            </w:r>
          </w:p>
        </w:tc>
        <w:tc>
          <w:tcPr>
            <w:tcW w:w="556" w:type="pct"/>
            <w:tcMar>
              <w:left w:w="0" w:type="dxa"/>
              <w:right w:w="0" w:type="dxa"/>
            </w:tcMar>
            <w:vAlign w:val="center"/>
          </w:tcPr>
          <w:p w14:paraId="1BBFF88D" w14:textId="77777777" w:rsidR="00CC27C8" w:rsidRPr="00622BF2" w:rsidRDefault="00CC27C8" w:rsidP="00D82A5B">
            <w:pPr>
              <w:pStyle w:val="3--zhu0"/>
              <w:rPr>
                <w:rFonts w:cs="Times New Roman"/>
                <w:bCs/>
              </w:rPr>
            </w:pPr>
            <w:r w:rsidRPr="00622BF2">
              <w:rPr>
                <w:rFonts w:cs="Times New Roman"/>
                <w:bCs/>
              </w:rPr>
              <w:t>4.58(4.64)</w:t>
            </w:r>
          </w:p>
        </w:tc>
        <w:tc>
          <w:tcPr>
            <w:tcW w:w="564" w:type="pct"/>
            <w:tcMar>
              <w:left w:w="0" w:type="dxa"/>
              <w:right w:w="0" w:type="dxa"/>
            </w:tcMar>
            <w:vAlign w:val="center"/>
          </w:tcPr>
          <w:p w14:paraId="2EAEF7CA" w14:textId="77777777" w:rsidR="00CC27C8" w:rsidRPr="00622BF2" w:rsidRDefault="00CC27C8" w:rsidP="00D82A5B">
            <w:pPr>
              <w:pStyle w:val="3--zhu0"/>
              <w:rPr>
                <w:rFonts w:cs="Times New Roman"/>
                <w:bCs/>
              </w:rPr>
            </w:pPr>
            <w:r w:rsidRPr="00622BF2">
              <w:rPr>
                <w:rFonts w:cs="Times New Roman"/>
                <w:bCs/>
              </w:rPr>
              <w:t>5.91(5.91)</w:t>
            </w:r>
          </w:p>
        </w:tc>
        <w:tc>
          <w:tcPr>
            <w:tcW w:w="631" w:type="pct"/>
            <w:tcMar>
              <w:left w:w="0" w:type="dxa"/>
              <w:right w:w="0" w:type="dxa"/>
            </w:tcMar>
            <w:vAlign w:val="center"/>
          </w:tcPr>
          <w:p w14:paraId="0964CD90" w14:textId="77777777" w:rsidR="00CC27C8" w:rsidRPr="00622BF2" w:rsidRDefault="00CC27C8" w:rsidP="00D82A5B">
            <w:pPr>
              <w:pStyle w:val="3--zhu0"/>
              <w:rPr>
                <w:rFonts w:cs="Times New Roman"/>
                <w:bCs/>
              </w:rPr>
            </w:pPr>
            <w:r w:rsidRPr="00622BF2">
              <w:rPr>
                <w:rFonts w:cs="Times New Roman"/>
                <w:bCs/>
              </w:rPr>
              <w:t>3.00(2.98)</w:t>
            </w:r>
          </w:p>
        </w:tc>
        <w:tc>
          <w:tcPr>
            <w:tcW w:w="581" w:type="pct"/>
            <w:tcMar>
              <w:left w:w="0" w:type="dxa"/>
              <w:right w:w="0" w:type="dxa"/>
            </w:tcMar>
            <w:vAlign w:val="center"/>
          </w:tcPr>
          <w:p w14:paraId="7B2EC43B" w14:textId="77777777" w:rsidR="00CC27C8" w:rsidRPr="00622BF2" w:rsidRDefault="00CC27C8" w:rsidP="00D82A5B">
            <w:pPr>
              <w:pStyle w:val="3--zhu0"/>
              <w:rPr>
                <w:rFonts w:cs="Times New Roman"/>
                <w:bCs/>
              </w:rPr>
            </w:pPr>
            <w:r w:rsidRPr="00622BF2">
              <w:rPr>
                <w:rFonts w:cs="Times New Roman"/>
                <w:bCs/>
              </w:rPr>
              <w:t>20.88(20.69)</w:t>
            </w:r>
          </w:p>
        </w:tc>
      </w:tr>
      <w:tr w:rsidR="00CC27C8" w:rsidRPr="00622BF2" w14:paraId="7E195261" w14:textId="77777777" w:rsidTr="00F544C3">
        <w:trPr>
          <w:jc w:val="center"/>
        </w:trPr>
        <w:tc>
          <w:tcPr>
            <w:tcW w:w="959" w:type="pct"/>
            <w:tcBorders>
              <w:top w:val="nil"/>
            </w:tcBorders>
            <w:tcMar>
              <w:left w:w="0" w:type="dxa"/>
              <w:right w:w="0" w:type="dxa"/>
            </w:tcMar>
            <w:vAlign w:val="center"/>
          </w:tcPr>
          <w:p w14:paraId="30DBC6D5" w14:textId="37288FBE"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w:t>
            </w:r>
            <w:r w:rsidR="002654FA">
              <w:rPr>
                <w:rFonts w:cs="Times New Roman"/>
                <w:bCs/>
                <w:vertAlign w:val="subscript"/>
              </w:rPr>
              <w:t>18</w:t>
            </w:r>
            <w:r w:rsidR="002654FA" w:rsidRPr="00622BF2">
              <w:rPr>
                <w:rFonts w:cs="Times New Roman"/>
                <w:bCs/>
              </w:rPr>
              <w:t>Mn</w:t>
            </w:r>
            <w:r w:rsidR="002654FA" w:rsidRPr="00622BF2">
              <w:rPr>
                <w:rFonts w:cs="Times New Roman"/>
                <w:bCs/>
                <w:vertAlign w:val="subscript"/>
              </w:rPr>
              <w:t>0</w:t>
            </w:r>
            <w:r w:rsidRPr="00622BF2">
              <w:rPr>
                <w:rFonts w:cs="Times New Roman"/>
                <w:bCs/>
                <w:vertAlign w:val="subscript"/>
              </w:rPr>
              <w:t>.</w:t>
            </w:r>
            <w:r w:rsidR="002654FA">
              <w:rPr>
                <w:rFonts w:cs="Times New Roman"/>
                <w:bCs/>
                <w:vertAlign w:val="subscript"/>
              </w:rPr>
              <w:t>82</w:t>
            </w:r>
          </w:p>
        </w:tc>
        <w:tc>
          <w:tcPr>
            <w:tcW w:w="388" w:type="pct"/>
            <w:tcBorders>
              <w:top w:val="nil"/>
            </w:tcBorders>
            <w:tcMar>
              <w:left w:w="0" w:type="dxa"/>
              <w:right w:w="0" w:type="dxa"/>
            </w:tcMar>
          </w:tcPr>
          <w:p w14:paraId="7A67A61A" w14:textId="77777777" w:rsidR="00CC27C8" w:rsidRPr="00622BF2" w:rsidRDefault="00CC27C8" w:rsidP="00D82A5B">
            <w:pPr>
              <w:pStyle w:val="3--zhu0"/>
              <w:rPr>
                <w:rFonts w:cs="Times New Roman"/>
                <w:bCs/>
              </w:rPr>
            </w:pPr>
            <w:r w:rsidRPr="00622BF2">
              <w:rPr>
                <w:rFonts w:cs="Times New Roman"/>
                <w:bCs/>
              </w:rPr>
              <w:t>88.2</w:t>
            </w:r>
          </w:p>
        </w:tc>
        <w:tc>
          <w:tcPr>
            <w:tcW w:w="294" w:type="pct"/>
            <w:tcBorders>
              <w:top w:val="nil"/>
            </w:tcBorders>
            <w:tcMar>
              <w:left w:w="0" w:type="dxa"/>
              <w:right w:w="0" w:type="dxa"/>
            </w:tcMar>
            <w:vAlign w:val="center"/>
          </w:tcPr>
          <w:p w14:paraId="755C33A5" w14:textId="54CAF3A5" w:rsidR="00CC27C8" w:rsidRPr="00622BF2" w:rsidRDefault="00CC27C8" w:rsidP="00D82A5B">
            <w:pPr>
              <w:pStyle w:val="3--zhu0"/>
              <w:rPr>
                <w:rFonts w:cs="Times New Roman"/>
                <w:bCs/>
                <w:szCs w:val="16"/>
              </w:rPr>
            </w:pPr>
            <w:r w:rsidRPr="00622BF2">
              <w:rPr>
                <w:rFonts w:eastAsia="DengXian" w:cs="Times New Roman"/>
                <w:bCs/>
                <w:szCs w:val="16"/>
              </w:rPr>
              <w:t>0.3</w:t>
            </w:r>
            <w:r w:rsidR="00B379B9">
              <w:rPr>
                <w:rFonts w:eastAsia="DengXian" w:cs="Times New Roman"/>
                <w:bCs/>
                <w:szCs w:val="16"/>
              </w:rPr>
              <w:t>0</w:t>
            </w:r>
          </w:p>
        </w:tc>
        <w:tc>
          <w:tcPr>
            <w:tcW w:w="378" w:type="pct"/>
            <w:tcBorders>
              <w:top w:val="nil"/>
            </w:tcBorders>
            <w:tcMar>
              <w:left w:w="0" w:type="dxa"/>
              <w:right w:w="0" w:type="dxa"/>
            </w:tcMar>
            <w:vAlign w:val="center"/>
          </w:tcPr>
          <w:p w14:paraId="6D36390D" w14:textId="2A1F414B" w:rsidR="00CC27C8" w:rsidRPr="00622BF2" w:rsidRDefault="00CC27C8" w:rsidP="00D82A5B">
            <w:pPr>
              <w:pStyle w:val="3--zhu0"/>
              <w:rPr>
                <w:rFonts w:cs="Times New Roman"/>
                <w:bCs/>
                <w:szCs w:val="16"/>
              </w:rPr>
            </w:pPr>
            <w:r w:rsidRPr="00622BF2">
              <w:rPr>
                <w:rFonts w:eastAsia="DengXian" w:cs="Times New Roman"/>
                <w:bCs/>
                <w:szCs w:val="16"/>
              </w:rPr>
              <w:t>0.</w:t>
            </w:r>
            <w:r w:rsidR="00B379B9">
              <w:rPr>
                <w:rFonts w:eastAsia="DengXian" w:cs="Times New Roman"/>
                <w:bCs/>
                <w:szCs w:val="16"/>
              </w:rPr>
              <w:t>175</w:t>
            </w:r>
          </w:p>
        </w:tc>
        <w:tc>
          <w:tcPr>
            <w:tcW w:w="649" w:type="pct"/>
            <w:tcBorders>
              <w:top w:val="nil"/>
            </w:tcBorders>
            <w:tcMar>
              <w:left w:w="0" w:type="dxa"/>
              <w:right w:w="0" w:type="dxa"/>
            </w:tcMar>
            <w:vAlign w:val="center"/>
          </w:tcPr>
          <w:p w14:paraId="54378828" w14:textId="77777777" w:rsidR="00CC27C8" w:rsidRPr="00622BF2" w:rsidRDefault="00CC27C8" w:rsidP="00D82A5B">
            <w:pPr>
              <w:pStyle w:val="3--zhu0"/>
              <w:rPr>
                <w:rFonts w:cs="Times New Roman"/>
                <w:bCs/>
              </w:rPr>
            </w:pPr>
            <w:r w:rsidRPr="00622BF2">
              <w:rPr>
                <w:rFonts w:cs="Times New Roman"/>
                <w:bCs/>
              </w:rPr>
              <w:t>25.08(25.22)</w:t>
            </w:r>
          </w:p>
        </w:tc>
        <w:tc>
          <w:tcPr>
            <w:tcW w:w="556" w:type="pct"/>
            <w:tcBorders>
              <w:top w:val="nil"/>
            </w:tcBorders>
            <w:tcMar>
              <w:left w:w="0" w:type="dxa"/>
              <w:right w:w="0" w:type="dxa"/>
            </w:tcMar>
            <w:vAlign w:val="center"/>
          </w:tcPr>
          <w:p w14:paraId="716F37AD" w14:textId="77777777" w:rsidR="00CC27C8" w:rsidRPr="00622BF2" w:rsidRDefault="00CC27C8" w:rsidP="00D82A5B">
            <w:pPr>
              <w:pStyle w:val="3--zhu0"/>
              <w:rPr>
                <w:rFonts w:cs="Times New Roman"/>
                <w:bCs/>
              </w:rPr>
            </w:pPr>
            <w:r w:rsidRPr="00622BF2">
              <w:rPr>
                <w:rFonts w:cs="Times New Roman"/>
                <w:bCs/>
              </w:rPr>
              <w:t>4.56(4.62)</w:t>
            </w:r>
          </w:p>
        </w:tc>
        <w:tc>
          <w:tcPr>
            <w:tcW w:w="564" w:type="pct"/>
            <w:tcBorders>
              <w:top w:val="nil"/>
            </w:tcBorders>
            <w:tcMar>
              <w:left w:w="0" w:type="dxa"/>
              <w:right w:w="0" w:type="dxa"/>
            </w:tcMar>
            <w:vAlign w:val="center"/>
          </w:tcPr>
          <w:p w14:paraId="52B7DD2F" w14:textId="77777777" w:rsidR="00CC27C8" w:rsidRPr="00622BF2" w:rsidRDefault="00CC27C8" w:rsidP="00D82A5B">
            <w:pPr>
              <w:pStyle w:val="3--zhu0"/>
              <w:rPr>
                <w:rFonts w:cs="Times New Roman"/>
                <w:bCs/>
              </w:rPr>
            </w:pPr>
            <w:r w:rsidRPr="00622BF2">
              <w:rPr>
                <w:rFonts w:cs="Times New Roman"/>
                <w:bCs/>
              </w:rPr>
              <w:t>5.87(5.89)</w:t>
            </w:r>
          </w:p>
        </w:tc>
        <w:tc>
          <w:tcPr>
            <w:tcW w:w="631" w:type="pct"/>
            <w:tcBorders>
              <w:top w:val="nil"/>
            </w:tcBorders>
            <w:tcMar>
              <w:left w:w="0" w:type="dxa"/>
              <w:right w:w="0" w:type="dxa"/>
            </w:tcMar>
            <w:vAlign w:val="center"/>
          </w:tcPr>
          <w:p w14:paraId="72AD3F4B" w14:textId="77777777" w:rsidR="00CC27C8" w:rsidRPr="00622BF2" w:rsidRDefault="00CC27C8" w:rsidP="00D82A5B">
            <w:pPr>
              <w:pStyle w:val="3--zhu0"/>
              <w:rPr>
                <w:rFonts w:cs="Times New Roman"/>
                <w:bCs/>
              </w:rPr>
            </w:pPr>
            <w:r w:rsidRPr="00622BF2">
              <w:rPr>
                <w:rFonts w:cs="Times New Roman"/>
                <w:bCs/>
              </w:rPr>
              <w:t>5.93(5.56)</w:t>
            </w:r>
          </w:p>
        </w:tc>
        <w:tc>
          <w:tcPr>
            <w:tcW w:w="581" w:type="pct"/>
            <w:tcBorders>
              <w:top w:val="nil"/>
            </w:tcBorders>
            <w:tcMar>
              <w:left w:w="0" w:type="dxa"/>
              <w:right w:w="0" w:type="dxa"/>
            </w:tcMar>
            <w:vAlign w:val="center"/>
          </w:tcPr>
          <w:p w14:paraId="7B621DAC" w14:textId="77777777" w:rsidR="00CC27C8" w:rsidRPr="00622BF2" w:rsidRDefault="00CC27C8" w:rsidP="00D82A5B">
            <w:pPr>
              <w:pStyle w:val="3--zhu0"/>
              <w:rPr>
                <w:rFonts w:cs="Times New Roman"/>
                <w:bCs/>
              </w:rPr>
            </w:pPr>
            <w:r w:rsidRPr="00622BF2">
              <w:rPr>
                <w:rFonts w:cs="Times New Roman"/>
                <w:bCs/>
              </w:rPr>
              <w:t>19.60(18.38)</w:t>
            </w:r>
          </w:p>
        </w:tc>
      </w:tr>
      <w:tr w:rsidR="00CC27C8" w:rsidRPr="00622BF2" w14:paraId="7F056F90" w14:textId="77777777" w:rsidTr="00F544C3">
        <w:trPr>
          <w:jc w:val="center"/>
        </w:trPr>
        <w:tc>
          <w:tcPr>
            <w:tcW w:w="959" w:type="pct"/>
            <w:tcMar>
              <w:left w:w="0" w:type="dxa"/>
              <w:right w:w="0" w:type="dxa"/>
            </w:tcMar>
            <w:vAlign w:val="center"/>
          </w:tcPr>
          <w:p w14:paraId="2C7A6008"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0.26</w:t>
            </w:r>
            <w:r w:rsidRPr="00622BF2">
              <w:rPr>
                <w:rFonts w:cs="Times New Roman"/>
                <w:bCs/>
              </w:rPr>
              <w:t>Mn</w:t>
            </w:r>
            <w:r w:rsidRPr="00622BF2">
              <w:rPr>
                <w:rFonts w:cs="Times New Roman"/>
                <w:bCs/>
                <w:vertAlign w:val="subscript"/>
              </w:rPr>
              <w:t>0.74</w:t>
            </w:r>
          </w:p>
        </w:tc>
        <w:tc>
          <w:tcPr>
            <w:tcW w:w="388" w:type="pct"/>
            <w:tcMar>
              <w:left w:w="0" w:type="dxa"/>
              <w:right w:w="0" w:type="dxa"/>
            </w:tcMar>
          </w:tcPr>
          <w:p w14:paraId="6DC2D211" w14:textId="77777777" w:rsidR="00CC27C8" w:rsidRPr="00622BF2" w:rsidRDefault="00CC27C8" w:rsidP="00D82A5B">
            <w:pPr>
              <w:pStyle w:val="3--zhu0"/>
              <w:rPr>
                <w:rFonts w:cs="Times New Roman"/>
                <w:bCs/>
              </w:rPr>
            </w:pPr>
            <w:r w:rsidRPr="00622BF2">
              <w:rPr>
                <w:rFonts w:cs="Times New Roman"/>
                <w:bCs/>
              </w:rPr>
              <w:t>83.0</w:t>
            </w:r>
          </w:p>
        </w:tc>
        <w:tc>
          <w:tcPr>
            <w:tcW w:w="294" w:type="pct"/>
            <w:tcMar>
              <w:left w:w="0" w:type="dxa"/>
              <w:right w:w="0" w:type="dxa"/>
            </w:tcMar>
            <w:vAlign w:val="center"/>
          </w:tcPr>
          <w:p w14:paraId="6601DB19" w14:textId="08F1DEFB" w:rsidR="00CC27C8" w:rsidRPr="00622BF2" w:rsidRDefault="00CC27C8" w:rsidP="00D82A5B">
            <w:pPr>
              <w:pStyle w:val="3--zhu0"/>
              <w:rPr>
                <w:rFonts w:cs="Times New Roman"/>
                <w:bCs/>
                <w:szCs w:val="16"/>
              </w:rPr>
            </w:pPr>
            <w:r w:rsidRPr="00622BF2">
              <w:rPr>
                <w:rFonts w:eastAsia="DengXian" w:cs="Times New Roman"/>
                <w:bCs/>
                <w:szCs w:val="16"/>
              </w:rPr>
              <w:t>0.3</w:t>
            </w:r>
            <w:r w:rsidR="00B379B9">
              <w:rPr>
                <w:rFonts w:eastAsia="DengXian" w:cs="Times New Roman"/>
                <w:bCs/>
                <w:szCs w:val="16"/>
              </w:rPr>
              <w:t>0</w:t>
            </w:r>
          </w:p>
        </w:tc>
        <w:tc>
          <w:tcPr>
            <w:tcW w:w="378" w:type="pct"/>
            <w:tcMar>
              <w:left w:w="0" w:type="dxa"/>
              <w:right w:w="0" w:type="dxa"/>
            </w:tcMar>
            <w:vAlign w:val="center"/>
          </w:tcPr>
          <w:p w14:paraId="703F30E9" w14:textId="77777777" w:rsidR="00CC27C8" w:rsidRPr="00622BF2" w:rsidRDefault="00CC27C8" w:rsidP="00D82A5B">
            <w:pPr>
              <w:pStyle w:val="3--zhu0"/>
              <w:rPr>
                <w:rFonts w:cs="Times New Roman"/>
                <w:bCs/>
                <w:szCs w:val="16"/>
              </w:rPr>
            </w:pPr>
            <w:r w:rsidRPr="00622BF2">
              <w:rPr>
                <w:rFonts w:eastAsia="DengXian" w:cs="Times New Roman"/>
                <w:bCs/>
                <w:szCs w:val="16"/>
              </w:rPr>
              <w:t>0.256</w:t>
            </w:r>
          </w:p>
        </w:tc>
        <w:tc>
          <w:tcPr>
            <w:tcW w:w="649" w:type="pct"/>
            <w:tcMar>
              <w:left w:w="0" w:type="dxa"/>
              <w:right w:w="0" w:type="dxa"/>
            </w:tcMar>
            <w:vAlign w:val="center"/>
          </w:tcPr>
          <w:p w14:paraId="43444AE3" w14:textId="77777777" w:rsidR="00CC27C8" w:rsidRPr="00622BF2" w:rsidRDefault="00CC27C8" w:rsidP="00D82A5B">
            <w:pPr>
              <w:pStyle w:val="3--zhu0"/>
              <w:rPr>
                <w:rFonts w:cs="Times New Roman"/>
                <w:bCs/>
              </w:rPr>
            </w:pPr>
            <w:r w:rsidRPr="00622BF2">
              <w:rPr>
                <w:rFonts w:cs="Times New Roman"/>
                <w:bCs/>
              </w:rPr>
              <w:t>25.06(25.18)</w:t>
            </w:r>
          </w:p>
        </w:tc>
        <w:tc>
          <w:tcPr>
            <w:tcW w:w="556" w:type="pct"/>
            <w:tcMar>
              <w:left w:w="0" w:type="dxa"/>
              <w:right w:w="0" w:type="dxa"/>
            </w:tcMar>
            <w:vAlign w:val="center"/>
          </w:tcPr>
          <w:p w14:paraId="2DF9C434" w14:textId="77777777" w:rsidR="00CC27C8" w:rsidRPr="00622BF2" w:rsidRDefault="00CC27C8" w:rsidP="00D82A5B">
            <w:pPr>
              <w:pStyle w:val="3--zhu0"/>
              <w:rPr>
                <w:rFonts w:cs="Times New Roman"/>
                <w:bCs/>
              </w:rPr>
            </w:pPr>
            <w:r w:rsidRPr="00622BF2">
              <w:rPr>
                <w:rFonts w:cs="Times New Roman"/>
                <w:bCs/>
              </w:rPr>
              <w:t>4.58(4.62)</w:t>
            </w:r>
          </w:p>
        </w:tc>
        <w:tc>
          <w:tcPr>
            <w:tcW w:w="564" w:type="pct"/>
            <w:tcMar>
              <w:left w:w="0" w:type="dxa"/>
              <w:right w:w="0" w:type="dxa"/>
            </w:tcMar>
            <w:vAlign w:val="center"/>
          </w:tcPr>
          <w:p w14:paraId="61E8BB48" w14:textId="77777777" w:rsidR="00CC27C8" w:rsidRPr="00622BF2" w:rsidRDefault="00CC27C8" w:rsidP="00D82A5B">
            <w:pPr>
              <w:pStyle w:val="3--zhu0"/>
              <w:rPr>
                <w:rFonts w:cs="Times New Roman"/>
                <w:bCs/>
              </w:rPr>
            </w:pPr>
            <w:r w:rsidRPr="00622BF2">
              <w:rPr>
                <w:rFonts w:cs="Times New Roman"/>
                <w:bCs/>
              </w:rPr>
              <w:t>5.90(5.88)</w:t>
            </w:r>
          </w:p>
        </w:tc>
        <w:tc>
          <w:tcPr>
            <w:tcW w:w="631" w:type="pct"/>
            <w:tcMar>
              <w:left w:w="0" w:type="dxa"/>
              <w:right w:w="0" w:type="dxa"/>
            </w:tcMar>
            <w:vAlign w:val="center"/>
          </w:tcPr>
          <w:p w14:paraId="3865A26E" w14:textId="77777777" w:rsidR="00CC27C8" w:rsidRPr="00622BF2" w:rsidRDefault="00CC27C8" w:rsidP="00D82A5B">
            <w:pPr>
              <w:pStyle w:val="3--zhu0"/>
              <w:rPr>
                <w:rFonts w:cs="Times New Roman"/>
                <w:bCs/>
              </w:rPr>
            </w:pPr>
            <w:r w:rsidRPr="00622BF2">
              <w:rPr>
                <w:rFonts w:cs="Times New Roman"/>
                <w:bCs/>
              </w:rPr>
              <w:t>5.71(6.84)</w:t>
            </w:r>
          </w:p>
        </w:tc>
        <w:tc>
          <w:tcPr>
            <w:tcW w:w="581" w:type="pct"/>
            <w:tcMar>
              <w:left w:w="0" w:type="dxa"/>
              <w:right w:w="0" w:type="dxa"/>
            </w:tcMar>
            <w:vAlign w:val="center"/>
          </w:tcPr>
          <w:p w14:paraId="2E1537AB" w14:textId="77777777" w:rsidR="00CC27C8" w:rsidRPr="00622BF2" w:rsidRDefault="00CC27C8" w:rsidP="00D82A5B">
            <w:pPr>
              <w:pStyle w:val="3--zhu0"/>
              <w:rPr>
                <w:rFonts w:cs="Times New Roman"/>
                <w:bCs/>
              </w:rPr>
            </w:pPr>
            <w:r w:rsidRPr="00622BF2">
              <w:rPr>
                <w:rFonts w:cs="Times New Roman"/>
                <w:bCs/>
              </w:rPr>
              <w:t>14.39(17.23)</w:t>
            </w:r>
          </w:p>
        </w:tc>
      </w:tr>
      <w:tr w:rsidR="00CC27C8" w:rsidRPr="00622BF2" w14:paraId="1A3E88E4" w14:textId="77777777" w:rsidTr="00F544C3">
        <w:trPr>
          <w:jc w:val="center"/>
        </w:trPr>
        <w:tc>
          <w:tcPr>
            <w:tcW w:w="959" w:type="pct"/>
            <w:tcMar>
              <w:left w:w="0" w:type="dxa"/>
              <w:right w:w="0" w:type="dxa"/>
            </w:tcMar>
            <w:vAlign w:val="center"/>
          </w:tcPr>
          <w:p w14:paraId="0E95DC5B" w14:textId="4C5564EF" w:rsidR="00CC27C8" w:rsidRPr="00024FC6" w:rsidRDefault="00CC27C8" w:rsidP="00D82A5B">
            <w:pPr>
              <w:pStyle w:val="3--zhu0"/>
              <w:rPr>
                <w:rFonts w:cs="Times New Roman"/>
                <w:bCs/>
              </w:rPr>
            </w:pPr>
            <w:r w:rsidRPr="00024FC6">
              <w:rPr>
                <w:rFonts w:cs="Times New Roman"/>
                <w:bCs/>
              </w:rPr>
              <w:t>dmaCu</w:t>
            </w:r>
            <w:r w:rsidRPr="00024FC6">
              <w:rPr>
                <w:rFonts w:cs="Times New Roman"/>
                <w:bCs/>
                <w:vertAlign w:val="subscript"/>
              </w:rPr>
              <w:t>0.3</w:t>
            </w:r>
            <w:r w:rsidR="00C947CF" w:rsidRPr="00AC494E">
              <w:rPr>
                <w:rFonts w:cs="Times New Roman"/>
                <w:bCs/>
                <w:vertAlign w:val="subscript"/>
              </w:rPr>
              <w:t>0</w:t>
            </w:r>
            <w:r w:rsidRPr="00024FC6">
              <w:rPr>
                <w:rFonts w:cs="Times New Roman"/>
                <w:bCs/>
              </w:rPr>
              <w:t>Mn</w:t>
            </w:r>
            <w:r w:rsidRPr="00024FC6">
              <w:rPr>
                <w:rFonts w:cs="Times New Roman"/>
                <w:bCs/>
                <w:vertAlign w:val="subscript"/>
              </w:rPr>
              <w:t>0.</w:t>
            </w:r>
            <w:r w:rsidR="00C947CF" w:rsidRPr="00AC494E">
              <w:rPr>
                <w:rFonts w:cs="Times New Roman"/>
                <w:bCs/>
                <w:vertAlign w:val="subscript"/>
              </w:rPr>
              <w:t>70</w:t>
            </w:r>
          </w:p>
        </w:tc>
        <w:tc>
          <w:tcPr>
            <w:tcW w:w="388" w:type="pct"/>
            <w:tcMar>
              <w:left w:w="0" w:type="dxa"/>
              <w:right w:w="0" w:type="dxa"/>
            </w:tcMar>
          </w:tcPr>
          <w:p w14:paraId="2633380C" w14:textId="77777777" w:rsidR="00CC27C8" w:rsidRPr="00024FC6" w:rsidRDefault="00CC27C8" w:rsidP="00D82A5B">
            <w:pPr>
              <w:pStyle w:val="3--zhu0"/>
              <w:rPr>
                <w:rFonts w:cs="Times New Roman"/>
                <w:bCs/>
              </w:rPr>
            </w:pPr>
            <w:r w:rsidRPr="00024FC6">
              <w:rPr>
                <w:rFonts w:cs="Times New Roman"/>
                <w:bCs/>
              </w:rPr>
              <w:t>69.1</w:t>
            </w:r>
          </w:p>
        </w:tc>
        <w:tc>
          <w:tcPr>
            <w:tcW w:w="294" w:type="pct"/>
            <w:tcMar>
              <w:left w:w="0" w:type="dxa"/>
              <w:right w:w="0" w:type="dxa"/>
            </w:tcMar>
            <w:vAlign w:val="center"/>
          </w:tcPr>
          <w:p w14:paraId="15F9E58D" w14:textId="48C3EB1D" w:rsidR="00CC27C8" w:rsidRPr="00024FC6" w:rsidRDefault="00CC27C8" w:rsidP="00D82A5B">
            <w:pPr>
              <w:pStyle w:val="3--zhu0"/>
              <w:rPr>
                <w:rFonts w:cs="Times New Roman"/>
                <w:bCs/>
                <w:szCs w:val="16"/>
              </w:rPr>
            </w:pPr>
            <w:r w:rsidRPr="00024FC6">
              <w:rPr>
                <w:rFonts w:eastAsia="DengXian" w:cs="Times New Roman"/>
                <w:bCs/>
                <w:szCs w:val="16"/>
              </w:rPr>
              <w:t>0.4</w:t>
            </w:r>
            <w:r w:rsidR="00B379B9">
              <w:rPr>
                <w:rFonts w:eastAsia="DengXian" w:cs="Times New Roman"/>
                <w:bCs/>
                <w:szCs w:val="16"/>
              </w:rPr>
              <w:t>0</w:t>
            </w:r>
          </w:p>
        </w:tc>
        <w:tc>
          <w:tcPr>
            <w:tcW w:w="378" w:type="pct"/>
            <w:tcMar>
              <w:left w:w="0" w:type="dxa"/>
              <w:right w:w="0" w:type="dxa"/>
            </w:tcMar>
            <w:vAlign w:val="center"/>
          </w:tcPr>
          <w:p w14:paraId="2EE806C0" w14:textId="77777777" w:rsidR="00CC27C8" w:rsidRPr="00024FC6" w:rsidRDefault="00CC27C8" w:rsidP="00D82A5B">
            <w:pPr>
              <w:pStyle w:val="3--zhu0"/>
              <w:rPr>
                <w:rFonts w:cs="Times New Roman"/>
                <w:bCs/>
                <w:szCs w:val="16"/>
              </w:rPr>
            </w:pPr>
            <w:r w:rsidRPr="00024FC6">
              <w:rPr>
                <w:rFonts w:eastAsia="DengXian" w:cs="Times New Roman"/>
                <w:bCs/>
                <w:szCs w:val="16"/>
              </w:rPr>
              <w:t>0.306</w:t>
            </w:r>
          </w:p>
        </w:tc>
        <w:tc>
          <w:tcPr>
            <w:tcW w:w="649" w:type="pct"/>
            <w:tcMar>
              <w:left w:w="0" w:type="dxa"/>
              <w:right w:w="0" w:type="dxa"/>
            </w:tcMar>
            <w:vAlign w:val="center"/>
          </w:tcPr>
          <w:p w14:paraId="1657B3E4" w14:textId="77777777" w:rsidR="00CC27C8" w:rsidRPr="00024FC6" w:rsidRDefault="00CC27C8" w:rsidP="00D82A5B">
            <w:pPr>
              <w:pStyle w:val="3--zhu0"/>
              <w:rPr>
                <w:rFonts w:cs="Times New Roman"/>
                <w:bCs/>
              </w:rPr>
            </w:pPr>
            <w:r w:rsidRPr="00024FC6">
              <w:rPr>
                <w:rFonts w:cs="Times New Roman"/>
                <w:bCs/>
              </w:rPr>
              <w:t>24.99(25.13)</w:t>
            </w:r>
          </w:p>
        </w:tc>
        <w:tc>
          <w:tcPr>
            <w:tcW w:w="556" w:type="pct"/>
            <w:tcMar>
              <w:left w:w="0" w:type="dxa"/>
              <w:right w:w="0" w:type="dxa"/>
            </w:tcMar>
            <w:vAlign w:val="center"/>
          </w:tcPr>
          <w:p w14:paraId="3D9CF7E3" w14:textId="77777777" w:rsidR="00CC27C8" w:rsidRPr="00024FC6" w:rsidRDefault="00CC27C8" w:rsidP="00D82A5B">
            <w:pPr>
              <w:pStyle w:val="3--zhu0"/>
              <w:rPr>
                <w:rFonts w:cs="Times New Roman"/>
                <w:bCs/>
              </w:rPr>
            </w:pPr>
            <w:r w:rsidRPr="00024FC6">
              <w:rPr>
                <w:rFonts w:cs="Times New Roman"/>
                <w:bCs/>
              </w:rPr>
              <w:t>4.63(4.61)</w:t>
            </w:r>
          </w:p>
        </w:tc>
        <w:tc>
          <w:tcPr>
            <w:tcW w:w="564" w:type="pct"/>
            <w:tcMar>
              <w:left w:w="0" w:type="dxa"/>
              <w:right w:w="0" w:type="dxa"/>
            </w:tcMar>
            <w:vAlign w:val="center"/>
          </w:tcPr>
          <w:p w14:paraId="49DE92EF" w14:textId="77777777" w:rsidR="00CC27C8" w:rsidRPr="00024FC6" w:rsidRDefault="00CC27C8" w:rsidP="00D82A5B">
            <w:pPr>
              <w:pStyle w:val="3--zhu0"/>
              <w:rPr>
                <w:rFonts w:cs="Times New Roman"/>
                <w:bCs/>
              </w:rPr>
            </w:pPr>
            <w:r w:rsidRPr="00024FC6">
              <w:rPr>
                <w:rFonts w:cs="Times New Roman"/>
                <w:bCs/>
              </w:rPr>
              <w:t>5.93(5.86)</w:t>
            </w:r>
          </w:p>
        </w:tc>
        <w:tc>
          <w:tcPr>
            <w:tcW w:w="631" w:type="pct"/>
            <w:tcMar>
              <w:left w:w="0" w:type="dxa"/>
              <w:right w:w="0" w:type="dxa"/>
            </w:tcMar>
            <w:vAlign w:val="center"/>
          </w:tcPr>
          <w:p w14:paraId="7AB7C1FF" w14:textId="77777777" w:rsidR="00CC27C8" w:rsidRPr="00024FC6" w:rsidRDefault="00CC27C8" w:rsidP="00D82A5B">
            <w:pPr>
              <w:pStyle w:val="3--zhu0"/>
              <w:rPr>
                <w:rFonts w:cs="Times New Roman"/>
                <w:bCs/>
              </w:rPr>
            </w:pPr>
            <w:r w:rsidRPr="00024FC6">
              <w:rPr>
                <w:rFonts w:cs="Times New Roman"/>
                <w:bCs/>
              </w:rPr>
              <w:t>7.03(8.17)</w:t>
            </w:r>
          </w:p>
        </w:tc>
        <w:tc>
          <w:tcPr>
            <w:tcW w:w="581" w:type="pct"/>
            <w:tcMar>
              <w:left w:w="0" w:type="dxa"/>
              <w:right w:w="0" w:type="dxa"/>
            </w:tcMar>
            <w:vAlign w:val="center"/>
          </w:tcPr>
          <w:p w14:paraId="769A5868" w14:textId="77777777" w:rsidR="00CC27C8" w:rsidRPr="00622BF2" w:rsidRDefault="00CC27C8" w:rsidP="00D82A5B">
            <w:pPr>
              <w:pStyle w:val="3--zhu0"/>
              <w:rPr>
                <w:rFonts w:cs="Times New Roman"/>
                <w:bCs/>
              </w:rPr>
            </w:pPr>
            <w:r w:rsidRPr="00024FC6">
              <w:rPr>
                <w:rFonts w:cs="Times New Roman"/>
                <w:bCs/>
              </w:rPr>
              <w:t>13.78(16.03)</w:t>
            </w:r>
          </w:p>
        </w:tc>
      </w:tr>
      <w:tr w:rsidR="00CC27C8" w:rsidRPr="00622BF2" w14:paraId="43093D2D" w14:textId="77777777" w:rsidTr="00F544C3">
        <w:trPr>
          <w:jc w:val="center"/>
        </w:trPr>
        <w:tc>
          <w:tcPr>
            <w:tcW w:w="959" w:type="pct"/>
            <w:tcMar>
              <w:left w:w="0" w:type="dxa"/>
              <w:right w:w="0" w:type="dxa"/>
            </w:tcMar>
            <w:vAlign w:val="center"/>
          </w:tcPr>
          <w:p w14:paraId="6C165716"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0.40</w:t>
            </w:r>
            <w:r w:rsidRPr="00622BF2">
              <w:rPr>
                <w:rFonts w:cs="Times New Roman"/>
                <w:bCs/>
              </w:rPr>
              <w:t>Mn</w:t>
            </w:r>
            <w:r w:rsidRPr="00622BF2">
              <w:rPr>
                <w:rFonts w:cs="Times New Roman"/>
                <w:bCs/>
                <w:vertAlign w:val="subscript"/>
              </w:rPr>
              <w:t>0.60</w:t>
            </w:r>
          </w:p>
        </w:tc>
        <w:tc>
          <w:tcPr>
            <w:tcW w:w="388" w:type="pct"/>
            <w:tcMar>
              <w:left w:w="0" w:type="dxa"/>
              <w:right w:w="0" w:type="dxa"/>
            </w:tcMar>
          </w:tcPr>
          <w:p w14:paraId="3017D30A" w14:textId="77777777" w:rsidR="00CC27C8" w:rsidRPr="00622BF2" w:rsidRDefault="00CC27C8" w:rsidP="00D82A5B">
            <w:pPr>
              <w:pStyle w:val="3--zhu0"/>
              <w:rPr>
                <w:rFonts w:cs="Times New Roman"/>
                <w:bCs/>
              </w:rPr>
            </w:pPr>
            <w:r w:rsidRPr="00622BF2">
              <w:rPr>
                <w:rFonts w:cs="Times New Roman"/>
                <w:bCs/>
              </w:rPr>
              <w:t>84.2</w:t>
            </w:r>
          </w:p>
        </w:tc>
        <w:tc>
          <w:tcPr>
            <w:tcW w:w="294" w:type="pct"/>
            <w:tcMar>
              <w:left w:w="0" w:type="dxa"/>
              <w:right w:w="0" w:type="dxa"/>
            </w:tcMar>
            <w:vAlign w:val="center"/>
          </w:tcPr>
          <w:p w14:paraId="1D07FDC7" w14:textId="4204008D" w:rsidR="00CC27C8" w:rsidRPr="00622BF2" w:rsidRDefault="00CC27C8" w:rsidP="00D82A5B">
            <w:pPr>
              <w:pStyle w:val="3--zhu0"/>
              <w:rPr>
                <w:rFonts w:cs="Times New Roman"/>
                <w:bCs/>
                <w:szCs w:val="16"/>
              </w:rPr>
            </w:pPr>
            <w:r w:rsidRPr="00622BF2">
              <w:rPr>
                <w:rFonts w:eastAsia="DengXian" w:cs="Times New Roman"/>
                <w:bCs/>
                <w:szCs w:val="16"/>
              </w:rPr>
              <w:t>0.5</w:t>
            </w:r>
            <w:r w:rsidR="00B379B9">
              <w:rPr>
                <w:rFonts w:eastAsia="DengXian" w:cs="Times New Roman"/>
                <w:bCs/>
                <w:szCs w:val="16"/>
              </w:rPr>
              <w:t>0</w:t>
            </w:r>
          </w:p>
        </w:tc>
        <w:tc>
          <w:tcPr>
            <w:tcW w:w="378" w:type="pct"/>
            <w:tcMar>
              <w:left w:w="0" w:type="dxa"/>
              <w:right w:w="0" w:type="dxa"/>
            </w:tcMar>
            <w:vAlign w:val="center"/>
          </w:tcPr>
          <w:p w14:paraId="569F7849" w14:textId="77777777" w:rsidR="00CC27C8" w:rsidRPr="00622BF2" w:rsidRDefault="00CC27C8" w:rsidP="00D82A5B">
            <w:pPr>
              <w:pStyle w:val="3--zhu0"/>
              <w:rPr>
                <w:rFonts w:cs="Times New Roman"/>
                <w:bCs/>
                <w:szCs w:val="16"/>
              </w:rPr>
            </w:pPr>
            <w:r w:rsidRPr="00622BF2">
              <w:rPr>
                <w:rFonts w:eastAsia="DengXian" w:cs="Times New Roman"/>
                <w:bCs/>
                <w:szCs w:val="16"/>
              </w:rPr>
              <w:t>0.399</w:t>
            </w:r>
          </w:p>
        </w:tc>
        <w:tc>
          <w:tcPr>
            <w:tcW w:w="649" w:type="pct"/>
            <w:tcMar>
              <w:left w:w="0" w:type="dxa"/>
              <w:right w:w="0" w:type="dxa"/>
            </w:tcMar>
            <w:vAlign w:val="center"/>
          </w:tcPr>
          <w:p w14:paraId="3ED65CD0" w14:textId="77777777" w:rsidR="00CC27C8" w:rsidRPr="00622BF2" w:rsidRDefault="00CC27C8" w:rsidP="00D82A5B">
            <w:pPr>
              <w:pStyle w:val="3--zhu0"/>
              <w:rPr>
                <w:rFonts w:cs="Times New Roman"/>
                <w:bCs/>
              </w:rPr>
            </w:pPr>
            <w:r w:rsidRPr="00622BF2">
              <w:rPr>
                <w:rFonts w:cs="Times New Roman"/>
                <w:bCs/>
              </w:rPr>
              <w:t>25.32(25.05)</w:t>
            </w:r>
          </w:p>
        </w:tc>
        <w:tc>
          <w:tcPr>
            <w:tcW w:w="556" w:type="pct"/>
            <w:tcMar>
              <w:left w:w="0" w:type="dxa"/>
              <w:right w:w="0" w:type="dxa"/>
            </w:tcMar>
            <w:vAlign w:val="center"/>
          </w:tcPr>
          <w:p w14:paraId="40B37EAA" w14:textId="77777777" w:rsidR="00CC27C8" w:rsidRPr="00622BF2" w:rsidRDefault="00CC27C8" w:rsidP="00D82A5B">
            <w:pPr>
              <w:pStyle w:val="3--zhu0"/>
              <w:rPr>
                <w:rFonts w:cs="Times New Roman"/>
                <w:bCs/>
              </w:rPr>
            </w:pPr>
            <w:r w:rsidRPr="00622BF2">
              <w:rPr>
                <w:rFonts w:cs="Times New Roman"/>
                <w:bCs/>
              </w:rPr>
              <w:t>4.58(4.59)</w:t>
            </w:r>
          </w:p>
        </w:tc>
        <w:tc>
          <w:tcPr>
            <w:tcW w:w="564" w:type="pct"/>
            <w:tcMar>
              <w:left w:w="0" w:type="dxa"/>
              <w:right w:w="0" w:type="dxa"/>
            </w:tcMar>
            <w:vAlign w:val="center"/>
          </w:tcPr>
          <w:p w14:paraId="410F1733" w14:textId="77777777" w:rsidR="00CC27C8" w:rsidRPr="00622BF2" w:rsidRDefault="00CC27C8" w:rsidP="00D82A5B">
            <w:pPr>
              <w:pStyle w:val="3--zhu0"/>
              <w:rPr>
                <w:rFonts w:cs="Times New Roman"/>
                <w:bCs/>
              </w:rPr>
            </w:pPr>
            <w:r w:rsidRPr="00622BF2">
              <w:rPr>
                <w:rFonts w:cs="Times New Roman"/>
                <w:bCs/>
              </w:rPr>
              <w:t>5.85(5.84)</w:t>
            </w:r>
          </w:p>
        </w:tc>
        <w:tc>
          <w:tcPr>
            <w:tcW w:w="631" w:type="pct"/>
            <w:tcMar>
              <w:left w:w="0" w:type="dxa"/>
              <w:right w:w="0" w:type="dxa"/>
            </w:tcMar>
            <w:vAlign w:val="center"/>
          </w:tcPr>
          <w:p w14:paraId="7AF9D864" w14:textId="77777777" w:rsidR="00CC27C8" w:rsidRPr="00622BF2" w:rsidRDefault="00CC27C8" w:rsidP="00D82A5B">
            <w:pPr>
              <w:pStyle w:val="3--zhu0"/>
              <w:rPr>
                <w:rFonts w:cs="Times New Roman"/>
                <w:bCs/>
              </w:rPr>
            </w:pPr>
            <w:r w:rsidRPr="00622BF2">
              <w:rPr>
                <w:rFonts w:cs="Times New Roman"/>
                <w:bCs/>
              </w:rPr>
              <w:t>10.78(10.63)</w:t>
            </w:r>
          </w:p>
        </w:tc>
        <w:tc>
          <w:tcPr>
            <w:tcW w:w="581" w:type="pct"/>
            <w:tcMar>
              <w:left w:w="0" w:type="dxa"/>
              <w:right w:w="0" w:type="dxa"/>
            </w:tcMar>
            <w:vAlign w:val="center"/>
          </w:tcPr>
          <w:p w14:paraId="5DEF5E80" w14:textId="77777777" w:rsidR="00CC27C8" w:rsidRPr="00622BF2" w:rsidRDefault="00CC27C8" w:rsidP="00D82A5B">
            <w:pPr>
              <w:pStyle w:val="3--zhu0"/>
              <w:rPr>
                <w:rFonts w:cs="Times New Roman"/>
                <w:bCs/>
              </w:rPr>
            </w:pPr>
            <w:r w:rsidRPr="00622BF2">
              <w:rPr>
                <w:rFonts w:cs="Times New Roman"/>
                <w:bCs/>
              </w:rPr>
              <w:t>14.01(13.83)</w:t>
            </w:r>
          </w:p>
        </w:tc>
      </w:tr>
      <w:tr w:rsidR="00CC27C8" w:rsidRPr="00622BF2" w14:paraId="18C2B8BD" w14:textId="77777777" w:rsidTr="00F544C3">
        <w:trPr>
          <w:jc w:val="center"/>
        </w:trPr>
        <w:tc>
          <w:tcPr>
            <w:tcW w:w="959" w:type="pct"/>
            <w:tcMar>
              <w:left w:w="0" w:type="dxa"/>
              <w:right w:w="0" w:type="dxa"/>
            </w:tcMar>
            <w:vAlign w:val="center"/>
          </w:tcPr>
          <w:p w14:paraId="547CB7AB"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0.54</w:t>
            </w:r>
            <w:r w:rsidRPr="00622BF2">
              <w:rPr>
                <w:rFonts w:cs="Times New Roman"/>
                <w:bCs/>
              </w:rPr>
              <w:t>Mn</w:t>
            </w:r>
            <w:r w:rsidRPr="00622BF2">
              <w:rPr>
                <w:rFonts w:cs="Times New Roman"/>
                <w:bCs/>
                <w:vertAlign w:val="subscript"/>
              </w:rPr>
              <w:t>0.46</w:t>
            </w:r>
          </w:p>
        </w:tc>
        <w:tc>
          <w:tcPr>
            <w:tcW w:w="388" w:type="pct"/>
            <w:tcMar>
              <w:left w:w="0" w:type="dxa"/>
              <w:right w:w="0" w:type="dxa"/>
            </w:tcMar>
          </w:tcPr>
          <w:p w14:paraId="4F9F1088" w14:textId="77777777" w:rsidR="00CC27C8" w:rsidRPr="00622BF2" w:rsidRDefault="00CC27C8" w:rsidP="00D82A5B">
            <w:pPr>
              <w:pStyle w:val="3--zhu0"/>
              <w:rPr>
                <w:rFonts w:cs="Times New Roman"/>
                <w:bCs/>
              </w:rPr>
            </w:pPr>
            <w:r w:rsidRPr="00622BF2">
              <w:rPr>
                <w:rFonts w:cs="Times New Roman"/>
                <w:bCs/>
              </w:rPr>
              <w:t>77.3</w:t>
            </w:r>
          </w:p>
        </w:tc>
        <w:tc>
          <w:tcPr>
            <w:tcW w:w="294" w:type="pct"/>
            <w:tcMar>
              <w:left w:w="0" w:type="dxa"/>
              <w:right w:w="0" w:type="dxa"/>
            </w:tcMar>
            <w:vAlign w:val="center"/>
          </w:tcPr>
          <w:p w14:paraId="244A2373" w14:textId="2E95F1FF" w:rsidR="00CC27C8" w:rsidRPr="00622BF2" w:rsidRDefault="00CC27C8" w:rsidP="00D82A5B">
            <w:pPr>
              <w:pStyle w:val="3--zhu0"/>
              <w:rPr>
                <w:rFonts w:cs="Times New Roman"/>
                <w:bCs/>
                <w:szCs w:val="16"/>
              </w:rPr>
            </w:pPr>
            <w:r w:rsidRPr="00622BF2">
              <w:rPr>
                <w:rFonts w:eastAsia="DengXian" w:cs="Times New Roman"/>
                <w:bCs/>
                <w:szCs w:val="16"/>
              </w:rPr>
              <w:t>0.6</w:t>
            </w:r>
            <w:r w:rsidR="00B379B9">
              <w:rPr>
                <w:rFonts w:eastAsia="DengXian" w:cs="Times New Roman"/>
                <w:bCs/>
                <w:szCs w:val="16"/>
              </w:rPr>
              <w:t>0</w:t>
            </w:r>
          </w:p>
        </w:tc>
        <w:tc>
          <w:tcPr>
            <w:tcW w:w="378" w:type="pct"/>
            <w:tcMar>
              <w:left w:w="0" w:type="dxa"/>
              <w:right w:w="0" w:type="dxa"/>
            </w:tcMar>
            <w:vAlign w:val="center"/>
          </w:tcPr>
          <w:p w14:paraId="4B3EB7C9" w14:textId="77777777" w:rsidR="00CC27C8" w:rsidRPr="00622BF2" w:rsidRDefault="00CC27C8" w:rsidP="00D82A5B">
            <w:pPr>
              <w:pStyle w:val="3--zhu0"/>
              <w:rPr>
                <w:rFonts w:cs="Times New Roman"/>
                <w:bCs/>
                <w:szCs w:val="16"/>
              </w:rPr>
            </w:pPr>
            <w:r w:rsidRPr="00622BF2">
              <w:rPr>
                <w:rFonts w:eastAsia="DengXian" w:cs="Times New Roman"/>
                <w:bCs/>
                <w:szCs w:val="16"/>
              </w:rPr>
              <w:t>0.537</w:t>
            </w:r>
          </w:p>
        </w:tc>
        <w:tc>
          <w:tcPr>
            <w:tcW w:w="649" w:type="pct"/>
            <w:tcMar>
              <w:left w:w="0" w:type="dxa"/>
              <w:right w:w="0" w:type="dxa"/>
            </w:tcMar>
            <w:vAlign w:val="center"/>
          </w:tcPr>
          <w:p w14:paraId="401D7F06" w14:textId="77777777" w:rsidR="00CC27C8" w:rsidRPr="00622BF2" w:rsidRDefault="00CC27C8" w:rsidP="00D82A5B">
            <w:pPr>
              <w:pStyle w:val="3--zhu0"/>
              <w:rPr>
                <w:rFonts w:cs="Times New Roman"/>
                <w:bCs/>
              </w:rPr>
            </w:pPr>
            <w:r w:rsidRPr="00622BF2">
              <w:rPr>
                <w:rFonts w:cs="Times New Roman"/>
                <w:bCs/>
              </w:rPr>
              <w:t>24.88(24.93)</w:t>
            </w:r>
          </w:p>
        </w:tc>
        <w:tc>
          <w:tcPr>
            <w:tcW w:w="556" w:type="pct"/>
            <w:tcMar>
              <w:left w:w="0" w:type="dxa"/>
              <w:right w:w="0" w:type="dxa"/>
            </w:tcMar>
            <w:vAlign w:val="center"/>
          </w:tcPr>
          <w:p w14:paraId="469EDD53" w14:textId="77777777" w:rsidR="00CC27C8" w:rsidRPr="00622BF2" w:rsidRDefault="00CC27C8" w:rsidP="00D82A5B">
            <w:pPr>
              <w:pStyle w:val="3--zhu0"/>
              <w:rPr>
                <w:rFonts w:cs="Times New Roman"/>
                <w:bCs/>
              </w:rPr>
            </w:pPr>
            <w:r w:rsidRPr="00622BF2">
              <w:rPr>
                <w:rFonts w:cs="Times New Roman"/>
                <w:bCs/>
              </w:rPr>
              <w:t>4.49(4.57)</w:t>
            </w:r>
          </w:p>
        </w:tc>
        <w:tc>
          <w:tcPr>
            <w:tcW w:w="564" w:type="pct"/>
            <w:tcMar>
              <w:left w:w="0" w:type="dxa"/>
              <w:right w:w="0" w:type="dxa"/>
            </w:tcMar>
            <w:vAlign w:val="center"/>
          </w:tcPr>
          <w:p w14:paraId="579D9251" w14:textId="77777777" w:rsidR="00CC27C8" w:rsidRPr="00622BF2" w:rsidRDefault="00CC27C8" w:rsidP="00D82A5B">
            <w:pPr>
              <w:pStyle w:val="3--zhu0"/>
              <w:rPr>
                <w:rFonts w:cs="Times New Roman"/>
                <w:bCs/>
              </w:rPr>
            </w:pPr>
            <w:r w:rsidRPr="00622BF2">
              <w:rPr>
                <w:rFonts w:cs="Times New Roman"/>
                <w:bCs/>
              </w:rPr>
              <w:t>5.82(5.82)</w:t>
            </w:r>
          </w:p>
        </w:tc>
        <w:tc>
          <w:tcPr>
            <w:tcW w:w="631" w:type="pct"/>
            <w:tcMar>
              <w:left w:w="0" w:type="dxa"/>
              <w:right w:w="0" w:type="dxa"/>
            </w:tcMar>
            <w:vAlign w:val="center"/>
          </w:tcPr>
          <w:p w14:paraId="53030D1C" w14:textId="77777777" w:rsidR="00CC27C8" w:rsidRPr="00622BF2" w:rsidRDefault="00CC27C8" w:rsidP="00D82A5B">
            <w:pPr>
              <w:pStyle w:val="3--zhu0"/>
              <w:rPr>
                <w:rFonts w:cs="Times New Roman"/>
                <w:bCs/>
              </w:rPr>
            </w:pPr>
            <w:r w:rsidRPr="00622BF2">
              <w:rPr>
                <w:rFonts w:cs="Times New Roman"/>
                <w:bCs/>
              </w:rPr>
              <w:t>14.11(14.22)</w:t>
            </w:r>
          </w:p>
        </w:tc>
        <w:tc>
          <w:tcPr>
            <w:tcW w:w="581" w:type="pct"/>
            <w:tcMar>
              <w:left w:w="0" w:type="dxa"/>
              <w:right w:w="0" w:type="dxa"/>
            </w:tcMar>
            <w:vAlign w:val="center"/>
          </w:tcPr>
          <w:p w14:paraId="371AC34A" w14:textId="77777777" w:rsidR="00CC27C8" w:rsidRPr="00622BF2" w:rsidRDefault="00CC27C8" w:rsidP="00D82A5B">
            <w:pPr>
              <w:pStyle w:val="3--zhu0"/>
              <w:rPr>
                <w:rFonts w:cs="Times New Roman"/>
                <w:bCs/>
              </w:rPr>
            </w:pPr>
            <w:r w:rsidRPr="00622BF2">
              <w:rPr>
                <w:rFonts w:cs="Times New Roman"/>
                <w:bCs/>
              </w:rPr>
              <w:t>10.54(10.61)</w:t>
            </w:r>
          </w:p>
        </w:tc>
      </w:tr>
      <w:tr w:rsidR="00CC27C8" w:rsidRPr="00622BF2" w14:paraId="1D006165" w14:textId="77777777" w:rsidTr="00F544C3">
        <w:trPr>
          <w:jc w:val="center"/>
        </w:trPr>
        <w:tc>
          <w:tcPr>
            <w:tcW w:w="959" w:type="pct"/>
            <w:tcMar>
              <w:left w:w="0" w:type="dxa"/>
              <w:right w:w="0" w:type="dxa"/>
            </w:tcMar>
            <w:vAlign w:val="center"/>
          </w:tcPr>
          <w:p w14:paraId="0135EFC0" w14:textId="66C4F19D"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w:t>
            </w:r>
            <w:r w:rsidR="005C49AC" w:rsidRPr="00622BF2">
              <w:rPr>
                <w:rFonts w:cs="Times New Roman"/>
                <w:bCs/>
                <w:vertAlign w:val="subscript"/>
              </w:rPr>
              <w:t>6</w:t>
            </w:r>
            <w:r w:rsidR="005C49AC">
              <w:rPr>
                <w:rFonts w:cs="Times New Roman"/>
                <w:bCs/>
                <w:vertAlign w:val="subscript"/>
              </w:rPr>
              <w:t>6</w:t>
            </w:r>
            <w:r w:rsidR="005C49AC" w:rsidRPr="00622BF2">
              <w:rPr>
                <w:rFonts w:cs="Times New Roman"/>
                <w:bCs/>
              </w:rPr>
              <w:t>Mn</w:t>
            </w:r>
            <w:r w:rsidR="005C49AC" w:rsidRPr="00622BF2">
              <w:rPr>
                <w:rFonts w:cs="Times New Roman"/>
                <w:bCs/>
                <w:vertAlign w:val="subscript"/>
              </w:rPr>
              <w:t>0</w:t>
            </w:r>
            <w:r w:rsidRPr="00622BF2">
              <w:rPr>
                <w:rFonts w:cs="Times New Roman"/>
                <w:bCs/>
                <w:vertAlign w:val="subscript"/>
              </w:rPr>
              <w:t>.</w:t>
            </w:r>
            <w:r w:rsidR="005C49AC" w:rsidRPr="00622BF2">
              <w:rPr>
                <w:rFonts w:cs="Times New Roman"/>
                <w:bCs/>
                <w:vertAlign w:val="subscript"/>
              </w:rPr>
              <w:t>3</w:t>
            </w:r>
            <w:r w:rsidR="005C49AC">
              <w:rPr>
                <w:rFonts w:cs="Times New Roman"/>
                <w:bCs/>
                <w:vertAlign w:val="subscript"/>
              </w:rPr>
              <w:t>4</w:t>
            </w:r>
          </w:p>
        </w:tc>
        <w:tc>
          <w:tcPr>
            <w:tcW w:w="388" w:type="pct"/>
            <w:tcMar>
              <w:left w:w="0" w:type="dxa"/>
              <w:right w:w="0" w:type="dxa"/>
            </w:tcMar>
          </w:tcPr>
          <w:p w14:paraId="0D3B3800" w14:textId="77777777" w:rsidR="00CC27C8" w:rsidRPr="00622BF2" w:rsidRDefault="00CC27C8" w:rsidP="00D82A5B">
            <w:pPr>
              <w:pStyle w:val="3--zhu0"/>
              <w:rPr>
                <w:rFonts w:cs="Times New Roman"/>
                <w:bCs/>
              </w:rPr>
            </w:pPr>
            <w:r w:rsidRPr="00622BF2">
              <w:rPr>
                <w:rFonts w:cs="Times New Roman"/>
                <w:bCs/>
              </w:rPr>
              <w:t>90.1</w:t>
            </w:r>
          </w:p>
        </w:tc>
        <w:tc>
          <w:tcPr>
            <w:tcW w:w="294" w:type="pct"/>
            <w:tcMar>
              <w:left w:w="0" w:type="dxa"/>
              <w:right w:w="0" w:type="dxa"/>
            </w:tcMar>
            <w:vAlign w:val="center"/>
          </w:tcPr>
          <w:p w14:paraId="33E001AA" w14:textId="49719622" w:rsidR="00CC27C8" w:rsidRPr="00622BF2" w:rsidRDefault="00CC27C8" w:rsidP="00D82A5B">
            <w:pPr>
              <w:pStyle w:val="3--zhu0"/>
              <w:rPr>
                <w:rFonts w:cs="Times New Roman"/>
                <w:bCs/>
                <w:szCs w:val="16"/>
              </w:rPr>
            </w:pPr>
            <w:r w:rsidRPr="00622BF2">
              <w:rPr>
                <w:rFonts w:eastAsia="DengXian" w:cs="Times New Roman"/>
                <w:bCs/>
                <w:szCs w:val="16"/>
              </w:rPr>
              <w:t>0.7</w:t>
            </w:r>
            <w:r w:rsidR="00B379B9">
              <w:rPr>
                <w:rFonts w:eastAsia="DengXian" w:cs="Times New Roman"/>
                <w:bCs/>
                <w:szCs w:val="16"/>
              </w:rPr>
              <w:t>0</w:t>
            </w:r>
          </w:p>
        </w:tc>
        <w:tc>
          <w:tcPr>
            <w:tcW w:w="378" w:type="pct"/>
            <w:tcMar>
              <w:left w:w="0" w:type="dxa"/>
              <w:right w:w="0" w:type="dxa"/>
            </w:tcMar>
            <w:vAlign w:val="center"/>
          </w:tcPr>
          <w:p w14:paraId="33AC9570" w14:textId="77777777" w:rsidR="00CC27C8" w:rsidRPr="00622BF2" w:rsidRDefault="00CC27C8" w:rsidP="00D82A5B">
            <w:pPr>
              <w:pStyle w:val="3--zhu0"/>
              <w:rPr>
                <w:rFonts w:cs="Times New Roman"/>
                <w:bCs/>
                <w:szCs w:val="16"/>
              </w:rPr>
            </w:pPr>
            <w:r w:rsidRPr="00622BF2">
              <w:rPr>
                <w:rFonts w:eastAsia="DengXian" w:cs="Times New Roman"/>
                <w:bCs/>
                <w:szCs w:val="16"/>
              </w:rPr>
              <w:t>0.667</w:t>
            </w:r>
          </w:p>
        </w:tc>
        <w:tc>
          <w:tcPr>
            <w:tcW w:w="649" w:type="pct"/>
            <w:tcMar>
              <w:left w:w="0" w:type="dxa"/>
              <w:right w:w="0" w:type="dxa"/>
            </w:tcMar>
            <w:vAlign w:val="center"/>
          </w:tcPr>
          <w:p w14:paraId="7EEDAE22" w14:textId="77777777" w:rsidR="00CC27C8" w:rsidRPr="00622BF2" w:rsidRDefault="00CC27C8" w:rsidP="00D82A5B">
            <w:pPr>
              <w:pStyle w:val="3--zhu0"/>
              <w:rPr>
                <w:rFonts w:cs="Times New Roman"/>
                <w:bCs/>
              </w:rPr>
            </w:pPr>
            <w:r w:rsidRPr="00622BF2">
              <w:rPr>
                <w:rFonts w:cs="Times New Roman"/>
                <w:bCs/>
              </w:rPr>
              <w:t>24.71(24.81)</w:t>
            </w:r>
          </w:p>
        </w:tc>
        <w:tc>
          <w:tcPr>
            <w:tcW w:w="556" w:type="pct"/>
            <w:tcMar>
              <w:left w:w="0" w:type="dxa"/>
              <w:right w:w="0" w:type="dxa"/>
            </w:tcMar>
            <w:vAlign w:val="center"/>
          </w:tcPr>
          <w:p w14:paraId="7F3E38A2" w14:textId="77777777" w:rsidR="00CC27C8" w:rsidRPr="00622BF2" w:rsidRDefault="00CC27C8" w:rsidP="00D82A5B">
            <w:pPr>
              <w:pStyle w:val="3--zhu0"/>
              <w:rPr>
                <w:rFonts w:cs="Times New Roman"/>
                <w:bCs/>
              </w:rPr>
            </w:pPr>
            <w:r w:rsidRPr="00622BF2">
              <w:rPr>
                <w:rFonts w:cs="Times New Roman"/>
                <w:bCs/>
              </w:rPr>
              <w:t>4.47(4.55)</w:t>
            </w:r>
          </w:p>
        </w:tc>
        <w:tc>
          <w:tcPr>
            <w:tcW w:w="564" w:type="pct"/>
            <w:tcMar>
              <w:left w:w="0" w:type="dxa"/>
              <w:right w:w="0" w:type="dxa"/>
            </w:tcMar>
            <w:vAlign w:val="center"/>
          </w:tcPr>
          <w:p w14:paraId="110FA534" w14:textId="77777777" w:rsidR="00CC27C8" w:rsidRPr="00622BF2" w:rsidRDefault="00CC27C8" w:rsidP="00D82A5B">
            <w:pPr>
              <w:pStyle w:val="3--zhu0"/>
              <w:rPr>
                <w:rFonts w:cs="Times New Roman"/>
                <w:bCs/>
              </w:rPr>
            </w:pPr>
            <w:r w:rsidRPr="00622BF2">
              <w:rPr>
                <w:rFonts w:cs="Times New Roman"/>
                <w:bCs/>
              </w:rPr>
              <w:t>5.82(5.79)</w:t>
            </w:r>
          </w:p>
        </w:tc>
        <w:tc>
          <w:tcPr>
            <w:tcW w:w="631" w:type="pct"/>
            <w:tcMar>
              <w:left w:w="0" w:type="dxa"/>
              <w:right w:w="0" w:type="dxa"/>
            </w:tcMar>
            <w:vAlign w:val="center"/>
          </w:tcPr>
          <w:p w14:paraId="2041633B" w14:textId="77777777" w:rsidR="00CC27C8" w:rsidRPr="00622BF2" w:rsidRDefault="00CC27C8" w:rsidP="00D82A5B">
            <w:pPr>
              <w:pStyle w:val="3--zhu0"/>
              <w:rPr>
                <w:rFonts w:cs="Times New Roman"/>
                <w:bCs/>
              </w:rPr>
            </w:pPr>
            <w:r w:rsidRPr="00622BF2">
              <w:rPr>
                <w:rFonts w:cs="Times New Roman"/>
                <w:bCs/>
              </w:rPr>
              <w:t>15.99(17.58)</w:t>
            </w:r>
          </w:p>
        </w:tc>
        <w:tc>
          <w:tcPr>
            <w:tcW w:w="581" w:type="pct"/>
            <w:tcMar>
              <w:left w:w="0" w:type="dxa"/>
              <w:right w:w="0" w:type="dxa"/>
            </w:tcMar>
            <w:vAlign w:val="center"/>
          </w:tcPr>
          <w:p w14:paraId="07888FC6" w14:textId="77777777" w:rsidR="00CC27C8" w:rsidRPr="00622BF2" w:rsidRDefault="00CC27C8" w:rsidP="00D82A5B">
            <w:pPr>
              <w:pStyle w:val="3--zhu0"/>
              <w:rPr>
                <w:rFonts w:cs="Times New Roman"/>
                <w:bCs/>
              </w:rPr>
            </w:pPr>
            <w:r w:rsidRPr="00622BF2">
              <w:rPr>
                <w:rFonts w:cs="Times New Roman"/>
                <w:bCs/>
              </w:rPr>
              <w:t>6.91(7.60)</w:t>
            </w:r>
          </w:p>
        </w:tc>
      </w:tr>
      <w:tr w:rsidR="00CC27C8" w:rsidRPr="00622BF2" w14:paraId="7CF47BDE" w14:textId="77777777" w:rsidTr="00F544C3">
        <w:trPr>
          <w:jc w:val="center"/>
        </w:trPr>
        <w:tc>
          <w:tcPr>
            <w:tcW w:w="959" w:type="pct"/>
            <w:tcMar>
              <w:left w:w="0" w:type="dxa"/>
              <w:right w:w="0" w:type="dxa"/>
            </w:tcMar>
            <w:vAlign w:val="center"/>
          </w:tcPr>
          <w:p w14:paraId="32A51797"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0.77</w:t>
            </w:r>
            <w:r w:rsidRPr="00622BF2">
              <w:rPr>
                <w:rFonts w:cs="Times New Roman"/>
                <w:bCs/>
              </w:rPr>
              <w:t>Mn</w:t>
            </w:r>
            <w:r w:rsidRPr="00622BF2">
              <w:rPr>
                <w:rFonts w:cs="Times New Roman"/>
                <w:bCs/>
                <w:vertAlign w:val="subscript"/>
              </w:rPr>
              <w:t>0.23</w:t>
            </w:r>
          </w:p>
        </w:tc>
        <w:tc>
          <w:tcPr>
            <w:tcW w:w="388" w:type="pct"/>
            <w:tcMar>
              <w:left w:w="0" w:type="dxa"/>
              <w:right w:w="0" w:type="dxa"/>
            </w:tcMar>
          </w:tcPr>
          <w:p w14:paraId="0286C2AB" w14:textId="77777777" w:rsidR="00CC27C8" w:rsidRPr="00622BF2" w:rsidRDefault="00CC27C8" w:rsidP="00D82A5B">
            <w:pPr>
              <w:pStyle w:val="3--zhu0"/>
              <w:rPr>
                <w:rFonts w:cs="Times New Roman"/>
                <w:bCs/>
              </w:rPr>
            </w:pPr>
            <w:r w:rsidRPr="00622BF2">
              <w:rPr>
                <w:rFonts w:cs="Times New Roman"/>
                <w:bCs/>
              </w:rPr>
              <w:t>86.9</w:t>
            </w:r>
          </w:p>
        </w:tc>
        <w:tc>
          <w:tcPr>
            <w:tcW w:w="294" w:type="pct"/>
            <w:tcMar>
              <w:left w:w="0" w:type="dxa"/>
              <w:right w:w="0" w:type="dxa"/>
            </w:tcMar>
            <w:vAlign w:val="center"/>
          </w:tcPr>
          <w:p w14:paraId="06E6C030" w14:textId="25996FAB" w:rsidR="00CC27C8" w:rsidRPr="00622BF2" w:rsidRDefault="00CC27C8" w:rsidP="00D82A5B">
            <w:pPr>
              <w:pStyle w:val="3--zhu0"/>
              <w:rPr>
                <w:rFonts w:cs="Times New Roman"/>
                <w:bCs/>
                <w:szCs w:val="16"/>
              </w:rPr>
            </w:pPr>
            <w:r w:rsidRPr="00622BF2">
              <w:rPr>
                <w:rFonts w:eastAsia="DengXian" w:cs="Times New Roman"/>
                <w:bCs/>
                <w:szCs w:val="16"/>
              </w:rPr>
              <w:t>0.8</w:t>
            </w:r>
            <w:r w:rsidR="00B379B9">
              <w:rPr>
                <w:rFonts w:eastAsia="DengXian" w:cs="Times New Roman"/>
                <w:bCs/>
                <w:szCs w:val="16"/>
              </w:rPr>
              <w:t>0</w:t>
            </w:r>
          </w:p>
        </w:tc>
        <w:tc>
          <w:tcPr>
            <w:tcW w:w="378" w:type="pct"/>
            <w:tcMar>
              <w:left w:w="0" w:type="dxa"/>
              <w:right w:w="0" w:type="dxa"/>
            </w:tcMar>
            <w:vAlign w:val="center"/>
          </w:tcPr>
          <w:p w14:paraId="5D67AF67" w14:textId="77777777" w:rsidR="00CC27C8" w:rsidRPr="00622BF2" w:rsidRDefault="00CC27C8" w:rsidP="00D82A5B">
            <w:pPr>
              <w:pStyle w:val="3--zhu0"/>
              <w:rPr>
                <w:rFonts w:cs="Times New Roman"/>
                <w:bCs/>
                <w:szCs w:val="16"/>
              </w:rPr>
            </w:pPr>
            <w:r w:rsidRPr="00622BF2">
              <w:rPr>
                <w:rFonts w:eastAsia="DengXian" w:cs="Times New Roman"/>
                <w:bCs/>
                <w:szCs w:val="16"/>
              </w:rPr>
              <w:t>0.765</w:t>
            </w:r>
          </w:p>
        </w:tc>
        <w:tc>
          <w:tcPr>
            <w:tcW w:w="649" w:type="pct"/>
            <w:tcMar>
              <w:left w:w="0" w:type="dxa"/>
              <w:right w:w="0" w:type="dxa"/>
            </w:tcMar>
            <w:vAlign w:val="center"/>
          </w:tcPr>
          <w:p w14:paraId="6DC0FB91" w14:textId="77777777" w:rsidR="00CC27C8" w:rsidRPr="00622BF2" w:rsidRDefault="00CC27C8" w:rsidP="00D82A5B">
            <w:pPr>
              <w:pStyle w:val="3--zhu0"/>
              <w:rPr>
                <w:rFonts w:cs="Times New Roman"/>
                <w:bCs/>
              </w:rPr>
            </w:pPr>
            <w:r w:rsidRPr="00622BF2">
              <w:rPr>
                <w:rFonts w:cs="Times New Roman"/>
                <w:bCs/>
              </w:rPr>
              <w:t>24.60(24.72)</w:t>
            </w:r>
          </w:p>
        </w:tc>
        <w:tc>
          <w:tcPr>
            <w:tcW w:w="556" w:type="pct"/>
            <w:tcMar>
              <w:left w:w="0" w:type="dxa"/>
              <w:right w:w="0" w:type="dxa"/>
            </w:tcMar>
            <w:vAlign w:val="center"/>
          </w:tcPr>
          <w:p w14:paraId="1F7FCF95" w14:textId="77777777" w:rsidR="00CC27C8" w:rsidRPr="00622BF2" w:rsidRDefault="00CC27C8" w:rsidP="00D82A5B">
            <w:pPr>
              <w:pStyle w:val="3--zhu0"/>
              <w:rPr>
                <w:rFonts w:cs="Times New Roman"/>
                <w:bCs/>
              </w:rPr>
            </w:pPr>
            <w:r w:rsidRPr="00622BF2">
              <w:rPr>
                <w:rFonts w:cs="Times New Roman"/>
                <w:bCs/>
              </w:rPr>
              <w:t>4.39(4.53)</w:t>
            </w:r>
          </w:p>
        </w:tc>
        <w:tc>
          <w:tcPr>
            <w:tcW w:w="564" w:type="pct"/>
            <w:tcMar>
              <w:left w:w="0" w:type="dxa"/>
              <w:right w:w="0" w:type="dxa"/>
            </w:tcMar>
            <w:vAlign w:val="center"/>
          </w:tcPr>
          <w:p w14:paraId="054B3BCF" w14:textId="77777777" w:rsidR="00CC27C8" w:rsidRPr="00622BF2" w:rsidRDefault="00CC27C8" w:rsidP="00D82A5B">
            <w:pPr>
              <w:pStyle w:val="3--zhu0"/>
              <w:rPr>
                <w:rFonts w:cs="Times New Roman"/>
                <w:bCs/>
              </w:rPr>
            </w:pPr>
            <w:r w:rsidRPr="00622BF2">
              <w:rPr>
                <w:rFonts w:cs="Times New Roman"/>
                <w:bCs/>
              </w:rPr>
              <w:t>5.78(5.77)</w:t>
            </w:r>
          </w:p>
        </w:tc>
        <w:tc>
          <w:tcPr>
            <w:tcW w:w="631" w:type="pct"/>
            <w:tcMar>
              <w:left w:w="0" w:type="dxa"/>
              <w:right w:w="0" w:type="dxa"/>
            </w:tcMar>
            <w:vAlign w:val="center"/>
          </w:tcPr>
          <w:p w14:paraId="32421BEA" w14:textId="77777777" w:rsidR="00CC27C8" w:rsidRPr="00622BF2" w:rsidRDefault="00CC27C8" w:rsidP="00D82A5B">
            <w:pPr>
              <w:pStyle w:val="3--zhu0"/>
              <w:rPr>
                <w:rFonts w:cs="Times New Roman"/>
                <w:bCs/>
              </w:rPr>
            </w:pPr>
            <w:r w:rsidRPr="00622BF2">
              <w:rPr>
                <w:rFonts w:cs="Times New Roman"/>
                <w:bCs/>
              </w:rPr>
              <w:t>19.62(20.09)</w:t>
            </w:r>
          </w:p>
        </w:tc>
        <w:tc>
          <w:tcPr>
            <w:tcW w:w="581" w:type="pct"/>
            <w:tcMar>
              <w:left w:w="0" w:type="dxa"/>
              <w:right w:w="0" w:type="dxa"/>
            </w:tcMar>
            <w:vAlign w:val="center"/>
          </w:tcPr>
          <w:p w14:paraId="2D359DD3" w14:textId="77777777" w:rsidR="00CC27C8" w:rsidRPr="00622BF2" w:rsidRDefault="00CC27C8" w:rsidP="00D82A5B">
            <w:pPr>
              <w:pStyle w:val="3--zhu0"/>
              <w:rPr>
                <w:rFonts w:cs="Times New Roman"/>
                <w:bCs/>
              </w:rPr>
            </w:pPr>
            <w:r w:rsidRPr="00622BF2">
              <w:rPr>
                <w:rFonts w:cs="Times New Roman"/>
                <w:bCs/>
              </w:rPr>
              <w:t>5.23(5.35)</w:t>
            </w:r>
          </w:p>
        </w:tc>
      </w:tr>
      <w:tr w:rsidR="00CC27C8" w:rsidRPr="00622BF2" w14:paraId="0D5F16D7" w14:textId="77777777" w:rsidTr="00F544C3">
        <w:trPr>
          <w:jc w:val="center"/>
        </w:trPr>
        <w:tc>
          <w:tcPr>
            <w:tcW w:w="959" w:type="pct"/>
            <w:tcMar>
              <w:left w:w="0" w:type="dxa"/>
              <w:right w:w="0" w:type="dxa"/>
            </w:tcMar>
            <w:vAlign w:val="center"/>
          </w:tcPr>
          <w:p w14:paraId="4A40FA25"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0.90</w:t>
            </w:r>
            <w:r w:rsidRPr="00622BF2">
              <w:rPr>
                <w:rFonts w:cs="Times New Roman"/>
                <w:bCs/>
              </w:rPr>
              <w:t>Mn</w:t>
            </w:r>
            <w:r w:rsidRPr="00622BF2">
              <w:rPr>
                <w:rFonts w:cs="Times New Roman"/>
                <w:bCs/>
                <w:vertAlign w:val="subscript"/>
              </w:rPr>
              <w:t>0.10</w:t>
            </w:r>
          </w:p>
        </w:tc>
        <w:tc>
          <w:tcPr>
            <w:tcW w:w="388" w:type="pct"/>
            <w:tcMar>
              <w:left w:w="0" w:type="dxa"/>
              <w:right w:w="0" w:type="dxa"/>
            </w:tcMar>
          </w:tcPr>
          <w:p w14:paraId="39C93914" w14:textId="77777777" w:rsidR="00CC27C8" w:rsidRPr="00622BF2" w:rsidRDefault="00CC27C8" w:rsidP="00D82A5B">
            <w:pPr>
              <w:pStyle w:val="3--zhu0"/>
              <w:rPr>
                <w:rFonts w:cs="Times New Roman"/>
                <w:bCs/>
              </w:rPr>
            </w:pPr>
            <w:r w:rsidRPr="00622BF2">
              <w:rPr>
                <w:rFonts w:cs="Times New Roman"/>
                <w:bCs/>
              </w:rPr>
              <w:t>85.3</w:t>
            </w:r>
          </w:p>
        </w:tc>
        <w:tc>
          <w:tcPr>
            <w:tcW w:w="294" w:type="pct"/>
            <w:tcMar>
              <w:left w:w="0" w:type="dxa"/>
              <w:right w:w="0" w:type="dxa"/>
            </w:tcMar>
            <w:vAlign w:val="center"/>
          </w:tcPr>
          <w:p w14:paraId="779F93B9" w14:textId="0A5DBA62" w:rsidR="00CC27C8" w:rsidRPr="00622BF2" w:rsidRDefault="00CC27C8" w:rsidP="00D82A5B">
            <w:pPr>
              <w:pStyle w:val="3--zhu0"/>
              <w:rPr>
                <w:rFonts w:cs="Times New Roman"/>
                <w:bCs/>
                <w:szCs w:val="16"/>
              </w:rPr>
            </w:pPr>
            <w:r w:rsidRPr="00622BF2">
              <w:rPr>
                <w:rFonts w:eastAsia="DengXian" w:cs="Times New Roman"/>
                <w:bCs/>
                <w:szCs w:val="16"/>
              </w:rPr>
              <w:t>0.9</w:t>
            </w:r>
            <w:r w:rsidR="00B379B9">
              <w:rPr>
                <w:rFonts w:eastAsia="DengXian" w:cs="Times New Roman"/>
                <w:bCs/>
                <w:szCs w:val="16"/>
              </w:rPr>
              <w:t>0</w:t>
            </w:r>
          </w:p>
        </w:tc>
        <w:tc>
          <w:tcPr>
            <w:tcW w:w="378" w:type="pct"/>
            <w:tcMar>
              <w:left w:w="0" w:type="dxa"/>
              <w:right w:w="0" w:type="dxa"/>
            </w:tcMar>
            <w:vAlign w:val="center"/>
          </w:tcPr>
          <w:p w14:paraId="3FF309C8" w14:textId="77777777" w:rsidR="00CC27C8" w:rsidRPr="00622BF2" w:rsidRDefault="00CC27C8" w:rsidP="00D82A5B">
            <w:pPr>
              <w:pStyle w:val="3--zhu0"/>
              <w:rPr>
                <w:rFonts w:cs="Times New Roman"/>
                <w:bCs/>
                <w:szCs w:val="16"/>
              </w:rPr>
            </w:pPr>
            <w:r w:rsidRPr="00622BF2">
              <w:rPr>
                <w:rFonts w:eastAsia="DengXian" w:cs="Times New Roman"/>
                <w:bCs/>
                <w:szCs w:val="16"/>
              </w:rPr>
              <w:t>0.897</w:t>
            </w:r>
          </w:p>
        </w:tc>
        <w:tc>
          <w:tcPr>
            <w:tcW w:w="649" w:type="pct"/>
            <w:tcMar>
              <w:left w:w="0" w:type="dxa"/>
              <w:right w:w="0" w:type="dxa"/>
            </w:tcMar>
            <w:vAlign w:val="center"/>
          </w:tcPr>
          <w:p w14:paraId="69CB14F2" w14:textId="77777777" w:rsidR="00CC27C8" w:rsidRPr="00622BF2" w:rsidRDefault="00CC27C8" w:rsidP="00D82A5B">
            <w:pPr>
              <w:pStyle w:val="3--zhu0"/>
              <w:rPr>
                <w:rFonts w:cs="Times New Roman"/>
                <w:bCs/>
              </w:rPr>
            </w:pPr>
            <w:r w:rsidRPr="00622BF2">
              <w:rPr>
                <w:rFonts w:cs="Times New Roman"/>
                <w:bCs/>
              </w:rPr>
              <w:t>24.47(24.61)</w:t>
            </w:r>
          </w:p>
        </w:tc>
        <w:tc>
          <w:tcPr>
            <w:tcW w:w="556" w:type="pct"/>
            <w:tcMar>
              <w:left w:w="0" w:type="dxa"/>
              <w:right w:w="0" w:type="dxa"/>
            </w:tcMar>
            <w:vAlign w:val="center"/>
          </w:tcPr>
          <w:p w14:paraId="2EEF7935" w14:textId="77777777" w:rsidR="00CC27C8" w:rsidRPr="00622BF2" w:rsidRDefault="00CC27C8" w:rsidP="00D82A5B">
            <w:pPr>
              <w:pStyle w:val="3--zhu0"/>
              <w:rPr>
                <w:rFonts w:cs="Times New Roman"/>
                <w:bCs/>
              </w:rPr>
            </w:pPr>
            <w:r w:rsidRPr="00622BF2">
              <w:rPr>
                <w:rFonts w:cs="Times New Roman"/>
                <w:bCs/>
              </w:rPr>
              <w:t>4.46(4.51)</w:t>
            </w:r>
          </w:p>
        </w:tc>
        <w:tc>
          <w:tcPr>
            <w:tcW w:w="564" w:type="pct"/>
            <w:tcMar>
              <w:left w:w="0" w:type="dxa"/>
              <w:right w:w="0" w:type="dxa"/>
            </w:tcMar>
            <w:vAlign w:val="center"/>
          </w:tcPr>
          <w:p w14:paraId="3409B24F" w14:textId="77777777" w:rsidR="00CC27C8" w:rsidRPr="00622BF2" w:rsidRDefault="00CC27C8" w:rsidP="00D82A5B">
            <w:pPr>
              <w:pStyle w:val="3--zhu0"/>
              <w:rPr>
                <w:rFonts w:cs="Times New Roman"/>
                <w:bCs/>
              </w:rPr>
            </w:pPr>
            <w:r w:rsidRPr="00622BF2">
              <w:rPr>
                <w:rFonts w:cs="Times New Roman"/>
                <w:bCs/>
              </w:rPr>
              <w:t>5.74(5.74)</w:t>
            </w:r>
          </w:p>
        </w:tc>
        <w:tc>
          <w:tcPr>
            <w:tcW w:w="631" w:type="pct"/>
            <w:tcMar>
              <w:left w:w="0" w:type="dxa"/>
              <w:right w:w="0" w:type="dxa"/>
            </w:tcMar>
            <w:vAlign w:val="center"/>
          </w:tcPr>
          <w:p w14:paraId="730A422F" w14:textId="77777777" w:rsidR="00CC27C8" w:rsidRPr="00622BF2" w:rsidRDefault="00CC27C8" w:rsidP="00D82A5B">
            <w:pPr>
              <w:pStyle w:val="3--zhu0"/>
              <w:rPr>
                <w:rFonts w:cs="Times New Roman"/>
                <w:bCs/>
              </w:rPr>
            </w:pPr>
            <w:r w:rsidRPr="00622BF2">
              <w:rPr>
                <w:rFonts w:cs="Times New Roman"/>
                <w:bCs/>
              </w:rPr>
              <w:t>20.63(23.46)</w:t>
            </w:r>
          </w:p>
        </w:tc>
        <w:tc>
          <w:tcPr>
            <w:tcW w:w="581" w:type="pct"/>
            <w:tcMar>
              <w:left w:w="0" w:type="dxa"/>
              <w:right w:w="0" w:type="dxa"/>
            </w:tcMar>
            <w:vAlign w:val="center"/>
          </w:tcPr>
          <w:p w14:paraId="6B99FBD5" w14:textId="77777777" w:rsidR="00CC27C8" w:rsidRPr="00622BF2" w:rsidRDefault="00CC27C8" w:rsidP="00D82A5B">
            <w:pPr>
              <w:pStyle w:val="3--zhu0"/>
              <w:rPr>
                <w:rFonts w:cs="Times New Roman"/>
                <w:bCs/>
              </w:rPr>
            </w:pPr>
            <w:r w:rsidRPr="00622BF2">
              <w:rPr>
                <w:rFonts w:cs="Times New Roman"/>
                <w:bCs/>
              </w:rPr>
              <w:t>2.05(2.33)</w:t>
            </w:r>
          </w:p>
        </w:tc>
      </w:tr>
      <w:tr w:rsidR="00CC27C8" w:rsidRPr="00622BF2" w14:paraId="662D0B1E" w14:textId="77777777" w:rsidTr="00F544C3">
        <w:trPr>
          <w:jc w:val="center"/>
        </w:trPr>
        <w:tc>
          <w:tcPr>
            <w:tcW w:w="959" w:type="pct"/>
            <w:tcBorders>
              <w:bottom w:val="nil"/>
            </w:tcBorders>
            <w:tcMar>
              <w:left w:w="0" w:type="dxa"/>
              <w:right w:w="0" w:type="dxa"/>
            </w:tcMar>
            <w:vAlign w:val="center"/>
          </w:tcPr>
          <w:p w14:paraId="13FBDE58"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0.93</w:t>
            </w:r>
            <w:r w:rsidRPr="00622BF2">
              <w:rPr>
                <w:rFonts w:cs="Times New Roman"/>
                <w:bCs/>
              </w:rPr>
              <w:t>Mn</w:t>
            </w:r>
            <w:r w:rsidRPr="00622BF2">
              <w:rPr>
                <w:rFonts w:cs="Times New Roman"/>
                <w:bCs/>
                <w:vertAlign w:val="subscript"/>
              </w:rPr>
              <w:t>0.07</w:t>
            </w:r>
          </w:p>
        </w:tc>
        <w:tc>
          <w:tcPr>
            <w:tcW w:w="388" w:type="pct"/>
            <w:tcBorders>
              <w:bottom w:val="nil"/>
            </w:tcBorders>
            <w:tcMar>
              <w:left w:w="0" w:type="dxa"/>
              <w:right w:w="0" w:type="dxa"/>
            </w:tcMar>
          </w:tcPr>
          <w:p w14:paraId="408D9E33" w14:textId="77777777" w:rsidR="00CC27C8" w:rsidRPr="00622BF2" w:rsidRDefault="00CC27C8" w:rsidP="00D82A5B">
            <w:pPr>
              <w:pStyle w:val="3--zhu0"/>
              <w:rPr>
                <w:rFonts w:cs="Times New Roman"/>
                <w:bCs/>
              </w:rPr>
            </w:pPr>
            <w:r w:rsidRPr="00622BF2">
              <w:rPr>
                <w:rFonts w:cs="Times New Roman"/>
                <w:bCs/>
              </w:rPr>
              <w:t>93.5</w:t>
            </w:r>
          </w:p>
        </w:tc>
        <w:tc>
          <w:tcPr>
            <w:tcW w:w="294" w:type="pct"/>
            <w:tcBorders>
              <w:bottom w:val="nil"/>
            </w:tcBorders>
            <w:tcMar>
              <w:left w:w="0" w:type="dxa"/>
              <w:right w:w="0" w:type="dxa"/>
            </w:tcMar>
            <w:vAlign w:val="center"/>
          </w:tcPr>
          <w:p w14:paraId="13FAE844" w14:textId="77777777" w:rsidR="00CC27C8" w:rsidRPr="00622BF2" w:rsidRDefault="00CC27C8" w:rsidP="00D82A5B">
            <w:pPr>
              <w:pStyle w:val="3--zhu0"/>
              <w:rPr>
                <w:rFonts w:cs="Times New Roman"/>
                <w:bCs/>
                <w:szCs w:val="16"/>
              </w:rPr>
            </w:pPr>
            <w:r w:rsidRPr="00622BF2">
              <w:rPr>
                <w:rFonts w:eastAsia="DengXian" w:cs="Times New Roman"/>
                <w:bCs/>
                <w:szCs w:val="16"/>
              </w:rPr>
              <w:t>0.92</w:t>
            </w:r>
          </w:p>
        </w:tc>
        <w:tc>
          <w:tcPr>
            <w:tcW w:w="378" w:type="pct"/>
            <w:tcBorders>
              <w:bottom w:val="nil"/>
            </w:tcBorders>
            <w:tcMar>
              <w:left w:w="0" w:type="dxa"/>
              <w:right w:w="0" w:type="dxa"/>
            </w:tcMar>
            <w:vAlign w:val="center"/>
          </w:tcPr>
          <w:p w14:paraId="1BAD3519" w14:textId="77777777" w:rsidR="00CC27C8" w:rsidRPr="00622BF2" w:rsidRDefault="00CC27C8" w:rsidP="00D82A5B">
            <w:pPr>
              <w:pStyle w:val="3--zhu0"/>
              <w:rPr>
                <w:rFonts w:cs="Times New Roman"/>
                <w:bCs/>
                <w:szCs w:val="16"/>
              </w:rPr>
            </w:pPr>
            <w:r w:rsidRPr="00622BF2">
              <w:rPr>
                <w:rFonts w:eastAsia="DengXian" w:cs="Times New Roman"/>
                <w:bCs/>
                <w:szCs w:val="16"/>
              </w:rPr>
              <w:t>0.925</w:t>
            </w:r>
          </w:p>
        </w:tc>
        <w:tc>
          <w:tcPr>
            <w:tcW w:w="649" w:type="pct"/>
            <w:tcBorders>
              <w:bottom w:val="nil"/>
            </w:tcBorders>
            <w:tcMar>
              <w:left w:w="0" w:type="dxa"/>
              <w:right w:w="0" w:type="dxa"/>
            </w:tcMar>
            <w:vAlign w:val="center"/>
          </w:tcPr>
          <w:p w14:paraId="5EDAC2FE" w14:textId="77777777" w:rsidR="00CC27C8" w:rsidRPr="00622BF2" w:rsidRDefault="00CC27C8" w:rsidP="00D82A5B">
            <w:pPr>
              <w:pStyle w:val="3--zhu0"/>
              <w:rPr>
                <w:rFonts w:cs="Times New Roman"/>
                <w:bCs/>
              </w:rPr>
            </w:pPr>
            <w:r w:rsidRPr="00622BF2">
              <w:rPr>
                <w:rFonts w:cs="Times New Roman"/>
                <w:bCs/>
              </w:rPr>
              <w:t>24.48(24.58)</w:t>
            </w:r>
          </w:p>
        </w:tc>
        <w:tc>
          <w:tcPr>
            <w:tcW w:w="556" w:type="pct"/>
            <w:tcBorders>
              <w:bottom w:val="nil"/>
            </w:tcBorders>
            <w:tcMar>
              <w:left w:w="0" w:type="dxa"/>
              <w:right w:w="0" w:type="dxa"/>
            </w:tcMar>
            <w:vAlign w:val="center"/>
          </w:tcPr>
          <w:p w14:paraId="09776BFC" w14:textId="77777777" w:rsidR="00CC27C8" w:rsidRPr="00622BF2" w:rsidRDefault="00CC27C8" w:rsidP="00D82A5B">
            <w:pPr>
              <w:pStyle w:val="3--zhu0"/>
              <w:rPr>
                <w:rFonts w:cs="Times New Roman"/>
                <w:bCs/>
              </w:rPr>
            </w:pPr>
            <w:r w:rsidRPr="00622BF2">
              <w:rPr>
                <w:rFonts w:cs="Times New Roman"/>
                <w:bCs/>
              </w:rPr>
              <w:t>4.56(4.51)</w:t>
            </w:r>
          </w:p>
        </w:tc>
        <w:tc>
          <w:tcPr>
            <w:tcW w:w="564" w:type="pct"/>
            <w:tcBorders>
              <w:bottom w:val="nil"/>
            </w:tcBorders>
            <w:tcMar>
              <w:left w:w="0" w:type="dxa"/>
              <w:right w:w="0" w:type="dxa"/>
            </w:tcMar>
            <w:vAlign w:val="center"/>
          </w:tcPr>
          <w:p w14:paraId="457650A1" w14:textId="77777777" w:rsidR="00CC27C8" w:rsidRPr="00622BF2" w:rsidRDefault="00CC27C8" w:rsidP="00D82A5B">
            <w:pPr>
              <w:pStyle w:val="3--zhu0"/>
              <w:rPr>
                <w:rFonts w:cs="Times New Roman"/>
                <w:bCs/>
              </w:rPr>
            </w:pPr>
            <w:r w:rsidRPr="00622BF2">
              <w:rPr>
                <w:rFonts w:cs="Times New Roman"/>
                <w:bCs/>
              </w:rPr>
              <w:t>5.76(5.74)</w:t>
            </w:r>
          </w:p>
        </w:tc>
        <w:tc>
          <w:tcPr>
            <w:tcW w:w="631" w:type="pct"/>
            <w:tcBorders>
              <w:bottom w:val="nil"/>
            </w:tcBorders>
            <w:tcMar>
              <w:left w:w="0" w:type="dxa"/>
              <w:right w:w="0" w:type="dxa"/>
            </w:tcMar>
            <w:vAlign w:val="center"/>
          </w:tcPr>
          <w:p w14:paraId="66FFFF29" w14:textId="77777777" w:rsidR="00CC27C8" w:rsidRPr="00622BF2" w:rsidRDefault="00CC27C8" w:rsidP="00D82A5B">
            <w:pPr>
              <w:pStyle w:val="3--zhu0"/>
              <w:rPr>
                <w:rFonts w:cs="Times New Roman"/>
                <w:bCs/>
              </w:rPr>
            </w:pPr>
            <w:r w:rsidRPr="00622BF2">
              <w:rPr>
                <w:rFonts w:cs="Times New Roman"/>
                <w:bCs/>
              </w:rPr>
              <w:t>23.10(24.16)</w:t>
            </w:r>
          </w:p>
        </w:tc>
        <w:tc>
          <w:tcPr>
            <w:tcW w:w="581" w:type="pct"/>
            <w:tcBorders>
              <w:bottom w:val="nil"/>
            </w:tcBorders>
            <w:tcMar>
              <w:left w:w="0" w:type="dxa"/>
              <w:right w:w="0" w:type="dxa"/>
            </w:tcMar>
            <w:vAlign w:val="center"/>
          </w:tcPr>
          <w:p w14:paraId="05ECBD76" w14:textId="77777777" w:rsidR="00CC27C8" w:rsidRPr="00622BF2" w:rsidRDefault="00CC27C8" w:rsidP="00D82A5B">
            <w:pPr>
              <w:pStyle w:val="3--zhu0"/>
              <w:rPr>
                <w:rFonts w:cs="Times New Roman"/>
                <w:bCs/>
              </w:rPr>
            </w:pPr>
            <w:r w:rsidRPr="00622BF2">
              <w:rPr>
                <w:rFonts w:cs="Times New Roman"/>
                <w:bCs/>
              </w:rPr>
              <w:t>1.63(1.70)</w:t>
            </w:r>
          </w:p>
        </w:tc>
      </w:tr>
      <w:tr w:rsidR="00CC27C8" w:rsidRPr="00622BF2" w14:paraId="3C284648" w14:textId="77777777" w:rsidTr="00F544C3">
        <w:trPr>
          <w:jc w:val="center"/>
        </w:trPr>
        <w:tc>
          <w:tcPr>
            <w:tcW w:w="959" w:type="pct"/>
            <w:tcBorders>
              <w:top w:val="nil"/>
              <w:bottom w:val="nil"/>
            </w:tcBorders>
            <w:tcMar>
              <w:left w:w="0" w:type="dxa"/>
              <w:right w:w="0" w:type="dxa"/>
            </w:tcMar>
            <w:vAlign w:val="center"/>
          </w:tcPr>
          <w:p w14:paraId="69106107"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0.95</w:t>
            </w:r>
            <w:r w:rsidRPr="00622BF2">
              <w:rPr>
                <w:rFonts w:cs="Times New Roman"/>
                <w:bCs/>
              </w:rPr>
              <w:t>Mn</w:t>
            </w:r>
            <w:r w:rsidRPr="00622BF2">
              <w:rPr>
                <w:rFonts w:cs="Times New Roman"/>
                <w:bCs/>
                <w:vertAlign w:val="subscript"/>
              </w:rPr>
              <w:t>0.05</w:t>
            </w:r>
          </w:p>
        </w:tc>
        <w:tc>
          <w:tcPr>
            <w:tcW w:w="388" w:type="pct"/>
            <w:tcBorders>
              <w:top w:val="nil"/>
              <w:bottom w:val="nil"/>
            </w:tcBorders>
            <w:tcMar>
              <w:left w:w="0" w:type="dxa"/>
              <w:right w:w="0" w:type="dxa"/>
            </w:tcMar>
          </w:tcPr>
          <w:p w14:paraId="34672F4C" w14:textId="77777777" w:rsidR="00CC27C8" w:rsidRPr="00622BF2" w:rsidRDefault="00CC27C8" w:rsidP="00D82A5B">
            <w:pPr>
              <w:pStyle w:val="3--zhu0"/>
              <w:rPr>
                <w:rFonts w:cs="Times New Roman"/>
                <w:bCs/>
              </w:rPr>
            </w:pPr>
            <w:r w:rsidRPr="00622BF2">
              <w:rPr>
                <w:rFonts w:cs="Times New Roman"/>
                <w:bCs/>
              </w:rPr>
              <w:t>80.6</w:t>
            </w:r>
          </w:p>
        </w:tc>
        <w:tc>
          <w:tcPr>
            <w:tcW w:w="294" w:type="pct"/>
            <w:tcBorders>
              <w:top w:val="nil"/>
              <w:bottom w:val="nil"/>
            </w:tcBorders>
            <w:tcMar>
              <w:left w:w="0" w:type="dxa"/>
              <w:right w:w="0" w:type="dxa"/>
            </w:tcMar>
            <w:vAlign w:val="center"/>
          </w:tcPr>
          <w:p w14:paraId="758E43B5" w14:textId="77777777" w:rsidR="00CC27C8" w:rsidRPr="00622BF2" w:rsidRDefault="00CC27C8" w:rsidP="00D82A5B">
            <w:pPr>
              <w:pStyle w:val="3--zhu0"/>
              <w:rPr>
                <w:rFonts w:cs="Times New Roman"/>
                <w:bCs/>
                <w:szCs w:val="16"/>
              </w:rPr>
            </w:pPr>
            <w:r w:rsidRPr="00622BF2">
              <w:rPr>
                <w:rFonts w:eastAsia="DengXian" w:cs="Times New Roman"/>
                <w:bCs/>
                <w:szCs w:val="16"/>
              </w:rPr>
              <w:t>0.95</w:t>
            </w:r>
          </w:p>
        </w:tc>
        <w:tc>
          <w:tcPr>
            <w:tcW w:w="378" w:type="pct"/>
            <w:tcBorders>
              <w:top w:val="nil"/>
              <w:bottom w:val="nil"/>
            </w:tcBorders>
            <w:tcMar>
              <w:left w:w="0" w:type="dxa"/>
              <w:right w:w="0" w:type="dxa"/>
            </w:tcMar>
            <w:vAlign w:val="center"/>
          </w:tcPr>
          <w:p w14:paraId="6DC8736F" w14:textId="77777777" w:rsidR="00CC27C8" w:rsidRPr="00622BF2" w:rsidRDefault="00CC27C8" w:rsidP="00D82A5B">
            <w:pPr>
              <w:pStyle w:val="3--zhu0"/>
              <w:rPr>
                <w:rFonts w:cs="Times New Roman"/>
                <w:bCs/>
                <w:szCs w:val="16"/>
              </w:rPr>
            </w:pPr>
            <w:r w:rsidRPr="00622BF2">
              <w:rPr>
                <w:rFonts w:eastAsia="DengXian" w:cs="Times New Roman"/>
                <w:bCs/>
                <w:szCs w:val="16"/>
              </w:rPr>
              <w:t>0.953</w:t>
            </w:r>
          </w:p>
        </w:tc>
        <w:tc>
          <w:tcPr>
            <w:tcW w:w="649" w:type="pct"/>
            <w:tcBorders>
              <w:top w:val="nil"/>
              <w:bottom w:val="nil"/>
            </w:tcBorders>
            <w:tcMar>
              <w:left w:w="0" w:type="dxa"/>
              <w:right w:w="0" w:type="dxa"/>
            </w:tcMar>
            <w:vAlign w:val="center"/>
          </w:tcPr>
          <w:p w14:paraId="3E014CC1" w14:textId="77777777" w:rsidR="00CC27C8" w:rsidRPr="00622BF2" w:rsidRDefault="00CC27C8" w:rsidP="00D82A5B">
            <w:pPr>
              <w:pStyle w:val="3--zhu0"/>
              <w:rPr>
                <w:rFonts w:cs="Times New Roman"/>
                <w:bCs/>
              </w:rPr>
            </w:pPr>
            <w:r w:rsidRPr="00622BF2">
              <w:rPr>
                <w:rFonts w:cs="Times New Roman"/>
                <w:bCs/>
              </w:rPr>
              <w:t>24.46(24.56)</w:t>
            </w:r>
          </w:p>
        </w:tc>
        <w:tc>
          <w:tcPr>
            <w:tcW w:w="556" w:type="pct"/>
            <w:tcBorders>
              <w:top w:val="nil"/>
              <w:bottom w:val="nil"/>
            </w:tcBorders>
            <w:tcMar>
              <w:left w:w="0" w:type="dxa"/>
              <w:right w:w="0" w:type="dxa"/>
            </w:tcMar>
            <w:vAlign w:val="center"/>
          </w:tcPr>
          <w:p w14:paraId="52EA6373" w14:textId="77777777" w:rsidR="00CC27C8" w:rsidRPr="00622BF2" w:rsidRDefault="00CC27C8" w:rsidP="00D82A5B">
            <w:pPr>
              <w:pStyle w:val="3--zhu0"/>
              <w:rPr>
                <w:rFonts w:cs="Times New Roman"/>
                <w:bCs/>
              </w:rPr>
            </w:pPr>
            <w:r w:rsidRPr="00622BF2">
              <w:rPr>
                <w:rFonts w:cs="Times New Roman"/>
                <w:bCs/>
              </w:rPr>
              <w:t>4.48(4.50)</w:t>
            </w:r>
          </w:p>
        </w:tc>
        <w:tc>
          <w:tcPr>
            <w:tcW w:w="564" w:type="pct"/>
            <w:tcBorders>
              <w:top w:val="nil"/>
              <w:bottom w:val="nil"/>
            </w:tcBorders>
            <w:tcMar>
              <w:left w:w="0" w:type="dxa"/>
              <w:right w:w="0" w:type="dxa"/>
            </w:tcMar>
            <w:vAlign w:val="center"/>
          </w:tcPr>
          <w:p w14:paraId="04F61CBB" w14:textId="77777777" w:rsidR="00CC27C8" w:rsidRPr="00622BF2" w:rsidRDefault="00CC27C8" w:rsidP="00D82A5B">
            <w:pPr>
              <w:pStyle w:val="3--zhu0"/>
              <w:rPr>
                <w:rFonts w:cs="Times New Roman"/>
                <w:bCs/>
              </w:rPr>
            </w:pPr>
            <w:r w:rsidRPr="00622BF2">
              <w:rPr>
                <w:rFonts w:cs="Times New Roman"/>
                <w:bCs/>
              </w:rPr>
              <w:t>5.81(5.73)</w:t>
            </w:r>
          </w:p>
        </w:tc>
        <w:tc>
          <w:tcPr>
            <w:tcW w:w="631" w:type="pct"/>
            <w:tcBorders>
              <w:top w:val="nil"/>
              <w:bottom w:val="nil"/>
            </w:tcBorders>
            <w:tcMar>
              <w:left w:w="0" w:type="dxa"/>
              <w:right w:w="0" w:type="dxa"/>
            </w:tcMar>
            <w:vAlign w:val="center"/>
          </w:tcPr>
          <w:p w14:paraId="70B8DF43" w14:textId="77777777" w:rsidR="00CC27C8" w:rsidRPr="00622BF2" w:rsidRDefault="00CC27C8" w:rsidP="00D82A5B">
            <w:pPr>
              <w:pStyle w:val="3--zhu0"/>
              <w:rPr>
                <w:rFonts w:cs="Times New Roman"/>
                <w:bCs/>
              </w:rPr>
            </w:pPr>
            <w:r w:rsidRPr="00622BF2">
              <w:rPr>
                <w:rFonts w:cs="Times New Roman"/>
                <w:bCs/>
              </w:rPr>
              <w:t>21.75(24.87)</w:t>
            </w:r>
          </w:p>
        </w:tc>
        <w:tc>
          <w:tcPr>
            <w:tcW w:w="581" w:type="pct"/>
            <w:tcBorders>
              <w:top w:val="nil"/>
              <w:bottom w:val="nil"/>
            </w:tcBorders>
            <w:tcMar>
              <w:left w:w="0" w:type="dxa"/>
              <w:right w:w="0" w:type="dxa"/>
            </w:tcMar>
            <w:vAlign w:val="center"/>
          </w:tcPr>
          <w:p w14:paraId="7F5A096B" w14:textId="77777777" w:rsidR="00CC27C8" w:rsidRPr="00622BF2" w:rsidRDefault="00CC27C8" w:rsidP="00D82A5B">
            <w:pPr>
              <w:pStyle w:val="3--zhu0"/>
              <w:rPr>
                <w:rFonts w:cs="Times New Roman"/>
                <w:bCs/>
              </w:rPr>
            </w:pPr>
            <w:r w:rsidRPr="00622BF2">
              <w:rPr>
                <w:rFonts w:cs="Times New Roman"/>
                <w:bCs/>
              </w:rPr>
              <w:t>0.93(1.07)</w:t>
            </w:r>
          </w:p>
        </w:tc>
      </w:tr>
      <w:tr w:rsidR="00CC27C8" w:rsidRPr="00622BF2" w14:paraId="08AE5751" w14:textId="77777777" w:rsidTr="00F544C3">
        <w:trPr>
          <w:jc w:val="center"/>
        </w:trPr>
        <w:tc>
          <w:tcPr>
            <w:tcW w:w="959" w:type="pct"/>
            <w:tcBorders>
              <w:top w:val="nil"/>
              <w:bottom w:val="nil"/>
            </w:tcBorders>
            <w:tcMar>
              <w:left w:w="0" w:type="dxa"/>
              <w:right w:w="0" w:type="dxa"/>
            </w:tcMar>
            <w:vAlign w:val="center"/>
          </w:tcPr>
          <w:p w14:paraId="701D0E19"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0.97</w:t>
            </w:r>
            <w:r w:rsidRPr="00622BF2">
              <w:rPr>
                <w:rFonts w:cs="Times New Roman"/>
                <w:bCs/>
              </w:rPr>
              <w:t>Mn</w:t>
            </w:r>
            <w:r w:rsidRPr="00622BF2">
              <w:rPr>
                <w:rFonts w:cs="Times New Roman"/>
                <w:bCs/>
                <w:vertAlign w:val="subscript"/>
              </w:rPr>
              <w:t>0.03</w:t>
            </w:r>
          </w:p>
        </w:tc>
        <w:tc>
          <w:tcPr>
            <w:tcW w:w="388" w:type="pct"/>
            <w:tcBorders>
              <w:top w:val="nil"/>
              <w:bottom w:val="nil"/>
            </w:tcBorders>
            <w:tcMar>
              <w:left w:w="0" w:type="dxa"/>
              <w:right w:w="0" w:type="dxa"/>
            </w:tcMar>
          </w:tcPr>
          <w:p w14:paraId="25B2BC09" w14:textId="77777777" w:rsidR="00CC27C8" w:rsidRPr="00622BF2" w:rsidRDefault="00CC27C8" w:rsidP="00D82A5B">
            <w:pPr>
              <w:pStyle w:val="3--zhu0"/>
              <w:rPr>
                <w:rFonts w:cs="Times New Roman"/>
                <w:bCs/>
              </w:rPr>
            </w:pPr>
            <w:r w:rsidRPr="00622BF2">
              <w:rPr>
                <w:rFonts w:cs="Times New Roman"/>
                <w:bCs/>
              </w:rPr>
              <w:t>91.4</w:t>
            </w:r>
          </w:p>
        </w:tc>
        <w:tc>
          <w:tcPr>
            <w:tcW w:w="294" w:type="pct"/>
            <w:tcBorders>
              <w:top w:val="nil"/>
              <w:bottom w:val="nil"/>
            </w:tcBorders>
            <w:tcMar>
              <w:left w:w="0" w:type="dxa"/>
              <w:right w:w="0" w:type="dxa"/>
            </w:tcMar>
            <w:vAlign w:val="center"/>
          </w:tcPr>
          <w:p w14:paraId="54E46EEC" w14:textId="77777777" w:rsidR="00CC27C8" w:rsidRPr="00622BF2" w:rsidRDefault="00CC27C8" w:rsidP="00D82A5B">
            <w:pPr>
              <w:pStyle w:val="3--zhu0"/>
              <w:rPr>
                <w:rFonts w:cs="Times New Roman"/>
                <w:bCs/>
                <w:szCs w:val="16"/>
              </w:rPr>
            </w:pPr>
            <w:r w:rsidRPr="00622BF2">
              <w:rPr>
                <w:rFonts w:eastAsia="DengXian" w:cs="Times New Roman"/>
                <w:bCs/>
                <w:szCs w:val="16"/>
              </w:rPr>
              <w:t>0.97</w:t>
            </w:r>
          </w:p>
        </w:tc>
        <w:tc>
          <w:tcPr>
            <w:tcW w:w="378" w:type="pct"/>
            <w:tcBorders>
              <w:top w:val="nil"/>
              <w:bottom w:val="nil"/>
            </w:tcBorders>
            <w:tcMar>
              <w:left w:w="0" w:type="dxa"/>
              <w:right w:w="0" w:type="dxa"/>
            </w:tcMar>
            <w:vAlign w:val="center"/>
          </w:tcPr>
          <w:p w14:paraId="5A8042C7" w14:textId="77777777" w:rsidR="00CC27C8" w:rsidRPr="00622BF2" w:rsidRDefault="00CC27C8" w:rsidP="00D82A5B">
            <w:pPr>
              <w:pStyle w:val="3--zhu0"/>
              <w:rPr>
                <w:rFonts w:cs="Times New Roman"/>
                <w:bCs/>
                <w:szCs w:val="16"/>
              </w:rPr>
            </w:pPr>
            <w:r w:rsidRPr="00622BF2">
              <w:rPr>
                <w:rFonts w:eastAsia="DengXian" w:cs="Times New Roman"/>
                <w:bCs/>
                <w:szCs w:val="16"/>
              </w:rPr>
              <w:t>0.973</w:t>
            </w:r>
          </w:p>
        </w:tc>
        <w:tc>
          <w:tcPr>
            <w:tcW w:w="649" w:type="pct"/>
            <w:tcBorders>
              <w:top w:val="nil"/>
              <w:bottom w:val="nil"/>
            </w:tcBorders>
            <w:tcMar>
              <w:left w:w="0" w:type="dxa"/>
              <w:right w:w="0" w:type="dxa"/>
            </w:tcMar>
            <w:vAlign w:val="center"/>
          </w:tcPr>
          <w:p w14:paraId="058EAD7B" w14:textId="77777777" w:rsidR="00CC27C8" w:rsidRPr="00622BF2" w:rsidRDefault="00CC27C8" w:rsidP="00D82A5B">
            <w:pPr>
              <w:pStyle w:val="3--zhu0"/>
              <w:rPr>
                <w:rFonts w:cs="Times New Roman"/>
                <w:bCs/>
              </w:rPr>
            </w:pPr>
            <w:r w:rsidRPr="00622BF2">
              <w:rPr>
                <w:rFonts w:cs="Times New Roman"/>
                <w:bCs/>
              </w:rPr>
              <w:t>24.42(24.54)</w:t>
            </w:r>
          </w:p>
        </w:tc>
        <w:tc>
          <w:tcPr>
            <w:tcW w:w="556" w:type="pct"/>
            <w:tcBorders>
              <w:top w:val="nil"/>
              <w:bottom w:val="nil"/>
            </w:tcBorders>
            <w:tcMar>
              <w:left w:w="0" w:type="dxa"/>
              <w:right w:w="0" w:type="dxa"/>
            </w:tcMar>
            <w:vAlign w:val="center"/>
          </w:tcPr>
          <w:p w14:paraId="4DA1EB59" w14:textId="77777777" w:rsidR="00CC27C8" w:rsidRPr="00622BF2" w:rsidRDefault="00CC27C8" w:rsidP="00D82A5B">
            <w:pPr>
              <w:pStyle w:val="3--zhu0"/>
              <w:rPr>
                <w:rFonts w:cs="Times New Roman"/>
                <w:bCs/>
              </w:rPr>
            </w:pPr>
            <w:r w:rsidRPr="00622BF2">
              <w:rPr>
                <w:rFonts w:cs="Times New Roman"/>
                <w:bCs/>
              </w:rPr>
              <w:t>4.53(4.50)</w:t>
            </w:r>
          </w:p>
        </w:tc>
        <w:tc>
          <w:tcPr>
            <w:tcW w:w="564" w:type="pct"/>
            <w:tcBorders>
              <w:top w:val="nil"/>
              <w:bottom w:val="nil"/>
            </w:tcBorders>
            <w:tcMar>
              <w:left w:w="0" w:type="dxa"/>
              <w:right w:w="0" w:type="dxa"/>
            </w:tcMar>
            <w:vAlign w:val="center"/>
          </w:tcPr>
          <w:p w14:paraId="57CEA0DA" w14:textId="77777777" w:rsidR="00CC27C8" w:rsidRPr="00622BF2" w:rsidRDefault="00CC27C8" w:rsidP="00D82A5B">
            <w:pPr>
              <w:pStyle w:val="3--zhu0"/>
              <w:rPr>
                <w:rFonts w:cs="Times New Roman"/>
                <w:bCs/>
              </w:rPr>
            </w:pPr>
            <w:r w:rsidRPr="00622BF2">
              <w:rPr>
                <w:rFonts w:cs="Times New Roman"/>
                <w:bCs/>
              </w:rPr>
              <w:t>5.79(5.73)</w:t>
            </w:r>
          </w:p>
        </w:tc>
        <w:tc>
          <w:tcPr>
            <w:tcW w:w="631" w:type="pct"/>
            <w:tcBorders>
              <w:top w:val="nil"/>
              <w:bottom w:val="nil"/>
            </w:tcBorders>
            <w:tcMar>
              <w:left w:w="0" w:type="dxa"/>
              <w:right w:w="0" w:type="dxa"/>
            </w:tcMar>
            <w:vAlign w:val="center"/>
          </w:tcPr>
          <w:p w14:paraId="2CFDBE23" w14:textId="77777777" w:rsidR="00CC27C8" w:rsidRPr="00622BF2" w:rsidRDefault="00CC27C8" w:rsidP="00D82A5B">
            <w:pPr>
              <w:pStyle w:val="3--zhu0"/>
              <w:rPr>
                <w:rFonts w:cs="Times New Roman"/>
                <w:bCs/>
              </w:rPr>
            </w:pPr>
            <w:r w:rsidRPr="00622BF2">
              <w:rPr>
                <w:rFonts w:cs="Times New Roman"/>
                <w:bCs/>
              </w:rPr>
              <w:t>23.95(25.39)</w:t>
            </w:r>
          </w:p>
        </w:tc>
        <w:tc>
          <w:tcPr>
            <w:tcW w:w="581" w:type="pct"/>
            <w:tcBorders>
              <w:top w:val="nil"/>
              <w:bottom w:val="nil"/>
            </w:tcBorders>
            <w:tcMar>
              <w:left w:w="0" w:type="dxa"/>
              <w:right w:w="0" w:type="dxa"/>
            </w:tcMar>
            <w:vAlign w:val="center"/>
          </w:tcPr>
          <w:p w14:paraId="1D74109F" w14:textId="77777777" w:rsidR="00CC27C8" w:rsidRPr="00622BF2" w:rsidRDefault="00CC27C8" w:rsidP="00D82A5B">
            <w:pPr>
              <w:pStyle w:val="3--zhu0"/>
              <w:rPr>
                <w:rFonts w:cs="Times New Roman"/>
                <w:bCs/>
              </w:rPr>
            </w:pPr>
            <w:r w:rsidRPr="00622BF2">
              <w:rPr>
                <w:rFonts w:cs="Times New Roman"/>
                <w:bCs/>
              </w:rPr>
              <w:t>0.57(0.60)</w:t>
            </w:r>
          </w:p>
        </w:tc>
      </w:tr>
      <w:tr w:rsidR="00CC27C8" w:rsidRPr="00622BF2" w14:paraId="7DF7F344" w14:textId="77777777" w:rsidTr="00F544C3">
        <w:trPr>
          <w:jc w:val="center"/>
        </w:trPr>
        <w:tc>
          <w:tcPr>
            <w:tcW w:w="959" w:type="pct"/>
            <w:tcBorders>
              <w:top w:val="nil"/>
              <w:bottom w:val="single" w:sz="4" w:space="0" w:color="auto"/>
            </w:tcBorders>
            <w:tcMar>
              <w:left w:w="0" w:type="dxa"/>
              <w:right w:w="0" w:type="dxa"/>
            </w:tcMar>
            <w:vAlign w:val="center"/>
          </w:tcPr>
          <w:p w14:paraId="235870B4" w14:textId="77777777" w:rsidR="00CC27C8" w:rsidRPr="00622BF2" w:rsidRDefault="00CC27C8" w:rsidP="00D82A5B">
            <w:pPr>
              <w:pStyle w:val="3--zhu0"/>
              <w:rPr>
                <w:rFonts w:cs="Times New Roman"/>
                <w:bCs/>
              </w:rPr>
            </w:pPr>
            <w:r w:rsidRPr="00622BF2">
              <w:rPr>
                <w:rFonts w:cs="Times New Roman"/>
                <w:bCs/>
              </w:rPr>
              <w:t>dmaCu</w:t>
            </w:r>
          </w:p>
        </w:tc>
        <w:tc>
          <w:tcPr>
            <w:tcW w:w="388" w:type="pct"/>
            <w:tcBorders>
              <w:top w:val="nil"/>
              <w:bottom w:val="single" w:sz="4" w:space="0" w:color="auto"/>
            </w:tcBorders>
            <w:tcMar>
              <w:left w:w="0" w:type="dxa"/>
              <w:right w:w="0" w:type="dxa"/>
            </w:tcMar>
          </w:tcPr>
          <w:p w14:paraId="12E87EA9" w14:textId="77777777" w:rsidR="00CC27C8" w:rsidRPr="00622BF2" w:rsidRDefault="00CC27C8" w:rsidP="00D82A5B">
            <w:pPr>
              <w:pStyle w:val="3--zhu0"/>
              <w:rPr>
                <w:rFonts w:cs="Times New Roman"/>
                <w:bCs/>
              </w:rPr>
            </w:pPr>
            <w:r w:rsidRPr="00622BF2">
              <w:rPr>
                <w:rFonts w:cs="Times New Roman"/>
                <w:bCs/>
              </w:rPr>
              <w:t>89.2</w:t>
            </w:r>
          </w:p>
        </w:tc>
        <w:tc>
          <w:tcPr>
            <w:tcW w:w="294" w:type="pct"/>
            <w:tcBorders>
              <w:top w:val="nil"/>
              <w:bottom w:val="single" w:sz="4" w:space="0" w:color="auto"/>
            </w:tcBorders>
            <w:tcMar>
              <w:left w:w="0" w:type="dxa"/>
              <w:right w:w="0" w:type="dxa"/>
            </w:tcMar>
            <w:vAlign w:val="center"/>
          </w:tcPr>
          <w:p w14:paraId="7C4FE7FE" w14:textId="1E0A2A2C" w:rsidR="00CC27C8" w:rsidRPr="00622BF2" w:rsidRDefault="00CC27C8" w:rsidP="00D82A5B">
            <w:pPr>
              <w:pStyle w:val="3--zhu0"/>
              <w:rPr>
                <w:rFonts w:cs="Times New Roman"/>
                <w:bCs/>
                <w:szCs w:val="16"/>
              </w:rPr>
            </w:pPr>
            <w:r w:rsidRPr="00622BF2">
              <w:rPr>
                <w:rFonts w:eastAsia="DengXian" w:cs="Times New Roman"/>
                <w:bCs/>
                <w:szCs w:val="16"/>
              </w:rPr>
              <w:t>0</w:t>
            </w:r>
            <w:r w:rsidR="00284D71">
              <w:rPr>
                <w:rFonts w:eastAsia="DengXian" w:cs="Times New Roman"/>
                <w:bCs/>
                <w:szCs w:val="16"/>
              </w:rPr>
              <w:t>.00</w:t>
            </w:r>
          </w:p>
        </w:tc>
        <w:tc>
          <w:tcPr>
            <w:tcW w:w="378" w:type="pct"/>
            <w:tcBorders>
              <w:top w:val="nil"/>
              <w:bottom w:val="single" w:sz="4" w:space="0" w:color="auto"/>
            </w:tcBorders>
            <w:tcMar>
              <w:left w:w="0" w:type="dxa"/>
              <w:right w:w="0" w:type="dxa"/>
            </w:tcMar>
            <w:vAlign w:val="center"/>
          </w:tcPr>
          <w:p w14:paraId="2083E9DF" w14:textId="6B87CCE5" w:rsidR="00CC27C8" w:rsidRPr="00622BF2" w:rsidRDefault="00CC27C8" w:rsidP="00D82A5B">
            <w:pPr>
              <w:pStyle w:val="3--zhu0"/>
              <w:rPr>
                <w:rFonts w:cs="Times New Roman"/>
                <w:bCs/>
                <w:szCs w:val="16"/>
              </w:rPr>
            </w:pPr>
            <w:r w:rsidRPr="00622BF2">
              <w:rPr>
                <w:rFonts w:eastAsia="DengXian" w:cs="Times New Roman"/>
                <w:bCs/>
                <w:szCs w:val="16"/>
              </w:rPr>
              <w:t>1</w:t>
            </w:r>
            <w:r w:rsidR="00284D71">
              <w:rPr>
                <w:rFonts w:eastAsia="DengXian" w:cs="Times New Roman"/>
                <w:bCs/>
                <w:szCs w:val="16"/>
              </w:rPr>
              <w:t>.000</w:t>
            </w:r>
          </w:p>
        </w:tc>
        <w:tc>
          <w:tcPr>
            <w:tcW w:w="649" w:type="pct"/>
            <w:tcBorders>
              <w:top w:val="nil"/>
              <w:bottom w:val="single" w:sz="4" w:space="0" w:color="auto"/>
            </w:tcBorders>
            <w:tcMar>
              <w:left w:w="0" w:type="dxa"/>
              <w:right w:w="0" w:type="dxa"/>
            </w:tcMar>
            <w:vAlign w:val="center"/>
          </w:tcPr>
          <w:p w14:paraId="7FAFC761" w14:textId="77777777" w:rsidR="00CC27C8" w:rsidRPr="00622BF2" w:rsidRDefault="00CC27C8" w:rsidP="00D82A5B">
            <w:pPr>
              <w:pStyle w:val="3--zhu0"/>
              <w:rPr>
                <w:rFonts w:cs="Times New Roman"/>
                <w:bCs/>
              </w:rPr>
            </w:pPr>
            <w:r w:rsidRPr="00622BF2">
              <w:rPr>
                <w:rFonts w:cs="Times New Roman"/>
                <w:bCs/>
              </w:rPr>
              <w:t>24.41(24.52)</w:t>
            </w:r>
          </w:p>
        </w:tc>
        <w:tc>
          <w:tcPr>
            <w:tcW w:w="556" w:type="pct"/>
            <w:tcBorders>
              <w:top w:val="nil"/>
              <w:bottom w:val="single" w:sz="4" w:space="0" w:color="auto"/>
            </w:tcBorders>
            <w:tcMar>
              <w:left w:w="0" w:type="dxa"/>
              <w:right w:w="0" w:type="dxa"/>
            </w:tcMar>
            <w:vAlign w:val="center"/>
          </w:tcPr>
          <w:p w14:paraId="1580DD5C" w14:textId="77777777" w:rsidR="00CC27C8" w:rsidRPr="00622BF2" w:rsidRDefault="00CC27C8" w:rsidP="00D82A5B">
            <w:pPr>
              <w:pStyle w:val="3--zhu0"/>
              <w:rPr>
                <w:rFonts w:cs="Times New Roman"/>
                <w:bCs/>
              </w:rPr>
            </w:pPr>
            <w:r w:rsidRPr="00622BF2">
              <w:rPr>
                <w:rFonts w:cs="Times New Roman"/>
                <w:bCs/>
              </w:rPr>
              <w:t>4.61(4.50)</w:t>
            </w:r>
          </w:p>
        </w:tc>
        <w:tc>
          <w:tcPr>
            <w:tcW w:w="564" w:type="pct"/>
            <w:tcBorders>
              <w:top w:val="nil"/>
              <w:bottom w:val="single" w:sz="4" w:space="0" w:color="auto"/>
            </w:tcBorders>
            <w:tcMar>
              <w:left w:w="0" w:type="dxa"/>
              <w:right w:w="0" w:type="dxa"/>
            </w:tcMar>
            <w:vAlign w:val="center"/>
          </w:tcPr>
          <w:p w14:paraId="0BB8D57C" w14:textId="77777777" w:rsidR="00CC27C8" w:rsidRPr="00622BF2" w:rsidRDefault="00CC27C8" w:rsidP="00D82A5B">
            <w:pPr>
              <w:pStyle w:val="3--zhu0"/>
              <w:rPr>
                <w:rFonts w:cs="Times New Roman"/>
                <w:bCs/>
              </w:rPr>
            </w:pPr>
            <w:r w:rsidRPr="00622BF2">
              <w:rPr>
                <w:rFonts w:cs="Times New Roman"/>
                <w:bCs/>
              </w:rPr>
              <w:t>5.86(5.72)</w:t>
            </w:r>
          </w:p>
        </w:tc>
        <w:tc>
          <w:tcPr>
            <w:tcW w:w="631" w:type="pct"/>
            <w:tcBorders>
              <w:top w:val="nil"/>
              <w:bottom w:val="single" w:sz="4" w:space="0" w:color="auto"/>
            </w:tcBorders>
            <w:tcMar>
              <w:left w:w="0" w:type="dxa"/>
              <w:right w:w="0" w:type="dxa"/>
            </w:tcMar>
            <w:vAlign w:val="center"/>
          </w:tcPr>
          <w:p w14:paraId="4CE2BF54" w14:textId="16046796" w:rsidR="00CC27C8" w:rsidRPr="00622BF2" w:rsidRDefault="00CC27C8" w:rsidP="00D82A5B">
            <w:pPr>
              <w:pStyle w:val="3--zhu0"/>
              <w:rPr>
                <w:rFonts w:cs="Times New Roman"/>
                <w:bCs/>
              </w:rPr>
            </w:pPr>
            <w:r w:rsidRPr="00622BF2">
              <w:rPr>
                <w:rFonts w:cs="Times New Roman"/>
                <w:bCs/>
              </w:rPr>
              <w:t>2</w:t>
            </w:r>
            <w:r w:rsidR="00466EC7">
              <w:rPr>
                <w:rFonts w:cs="Times New Roman"/>
                <w:bCs/>
              </w:rPr>
              <w:t>6</w:t>
            </w:r>
            <w:r w:rsidRPr="00622BF2">
              <w:rPr>
                <w:rFonts w:cs="Times New Roman"/>
                <w:bCs/>
              </w:rPr>
              <w:t>.01(26.06)</w:t>
            </w:r>
          </w:p>
        </w:tc>
        <w:tc>
          <w:tcPr>
            <w:tcW w:w="581" w:type="pct"/>
            <w:tcBorders>
              <w:top w:val="nil"/>
              <w:bottom w:val="single" w:sz="4" w:space="0" w:color="auto"/>
            </w:tcBorders>
            <w:tcMar>
              <w:left w:w="0" w:type="dxa"/>
              <w:right w:w="0" w:type="dxa"/>
            </w:tcMar>
            <w:vAlign w:val="center"/>
          </w:tcPr>
          <w:p w14:paraId="31D2C5B8" w14:textId="32A7C6C0" w:rsidR="00CC27C8" w:rsidRPr="00622BF2" w:rsidRDefault="00CC27C8" w:rsidP="00D82A5B">
            <w:pPr>
              <w:pStyle w:val="3--zhu0"/>
              <w:rPr>
                <w:rFonts w:cs="Times New Roman"/>
                <w:bCs/>
              </w:rPr>
            </w:pPr>
            <w:r w:rsidRPr="00622BF2">
              <w:rPr>
                <w:rFonts w:cs="Times New Roman"/>
                <w:bCs/>
              </w:rPr>
              <w:t>0</w:t>
            </w:r>
            <w:r w:rsidR="00284D71">
              <w:rPr>
                <w:rFonts w:cs="Times New Roman"/>
                <w:bCs/>
              </w:rPr>
              <w:t>.00(0.00)</w:t>
            </w:r>
          </w:p>
        </w:tc>
      </w:tr>
    </w:tbl>
    <w:p w14:paraId="2C3C6639" w14:textId="77777777" w:rsidR="00CC27C8" w:rsidRPr="00622BF2" w:rsidRDefault="00CC27C8" w:rsidP="00D82A5B">
      <w:pPr>
        <w:adjustRightInd w:val="0"/>
        <w:spacing w:line="240" w:lineRule="exact"/>
        <w:ind w:firstLineChars="0" w:firstLine="0"/>
        <w:rPr>
          <w:rFonts w:cs="Times New Roman"/>
          <w:bCs/>
          <w:color w:val="000000"/>
          <w:sz w:val="16"/>
          <w:szCs w:val="20"/>
        </w:rPr>
      </w:pPr>
    </w:p>
    <w:p w14:paraId="5F6E2A47" w14:textId="2058DC68" w:rsidR="00156B36" w:rsidRPr="00D82A5B" w:rsidRDefault="00156B36">
      <w:pPr>
        <w:ind w:firstLine="480"/>
        <w:rPr>
          <w:rFonts w:cs="Times New Roman"/>
        </w:rPr>
      </w:pPr>
    </w:p>
    <w:p w14:paraId="0C0C49DE" w14:textId="4E7A7315" w:rsidR="00156B36" w:rsidRPr="00D82A5B" w:rsidRDefault="00156B36">
      <w:pPr>
        <w:ind w:firstLine="480"/>
        <w:rPr>
          <w:rFonts w:cs="Times New Roman"/>
        </w:rPr>
      </w:pPr>
    </w:p>
    <w:p w14:paraId="4A9DD7A0" w14:textId="2465FDA7" w:rsidR="00156B36" w:rsidRPr="00D82A5B" w:rsidRDefault="00156B36">
      <w:pPr>
        <w:ind w:firstLine="480"/>
        <w:rPr>
          <w:rFonts w:cs="Times New Roman"/>
        </w:rPr>
      </w:pPr>
    </w:p>
    <w:p w14:paraId="77C0B20D" w14:textId="367B9A61" w:rsidR="00156B36" w:rsidRPr="00D82A5B" w:rsidRDefault="00156B36">
      <w:pPr>
        <w:ind w:firstLine="480"/>
        <w:rPr>
          <w:rFonts w:cs="Times New Roman"/>
        </w:rPr>
      </w:pPr>
    </w:p>
    <w:p w14:paraId="3E1C8878" w14:textId="77777777" w:rsidR="00D13F6F" w:rsidRPr="00D82A5B" w:rsidRDefault="00D13F6F">
      <w:pPr>
        <w:ind w:firstLine="480"/>
        <w:rPr>
          <w:rFonts w:cs="Times New Roman"/>
        </w:rPr>
        <w:sectPr w:rsidR="00D13F6F" w:rsidRPr="00D82A5B" w:rsidSect="00755049">
          <w:headerReference w:type="default" r:id="rId52"/>
          <w:footerReference w:type="default" r:id="rId53"/>
          <w:footnotePr>
            <w:numFmt w:val="decimalEnclosedCircleChinese"/>
            <w:numRestart w:val="eachPage"/>
          </w:footnotePr>
          <w:pgSz w:w="11906" w:h="16838"/>
          <w:pgMar w:top="1701" w:right="1474" w:bottom="1418" w:left="1474" w:header="1134" w:footer="992" w:gutter="0"/>
          <w:cols w:space="720"/>
          <w:docGrid w:type="lines" w:linePitch="326"/>
        </w:sectPr>
      </w:pPr>
    </w:p>
    <w:p w14:paraId="5314BA31" w14:textId="7BD28357" w:rsidR="0040067B" w:rsidRPr="005A332D" w:rsidRDefault="00520942">
      <w:pPr>
        <w:pStyle w:val="1"/>
      </w:pPr>
      <w:bookmarkStart w:id="522" w:name="_Toc190854837"/>
      <w:bookmarkStart w:id="523" w:name="_Toc207874167"/>
      <w:r w:rsidRPr="00622BF2">
        <w:rPr>
          <w:rFonts w:hint="eastAsia"/>
        </w:rPr>
        <w:lastRenderedPageBreak/>
        <w:t>第</w:t>
      </w:r>
      <w:r w:rsidR="00156B36" w:rsidRPr="00622BF2">
        <w:rPr>
          <w:rFonts w:hint="eastAsia"/>
        </w:rPr>
        <w:t>三</w:t>
      </w:r>
      <w:r w:rsidRPr="00622BF2">
        <w:rPr>
          <w:rFonts w:hint="eastAsia"/>
        </w:rPr>
        <w:t>章</w:t>
      </w:r>
      <w:r w:rsidRPr="00622BF2">
        <w:t xml:space="preserve"> [CH</w:t>
      </w:r>
      <w:r w:rsidRPr="00622BF2">
        <w:rPr>
          <w:vertAlign w:val="subscript"/>
        </w:rPr>
        <w:t>3</w:t>
      </w:r>
      <w:r w:rsidRPr="005A332D">
        <w:t>CH</w:t>
      </w:r>
      <w:r w:rsidRPr="00622BF2">
        <w:rPr>
          <w:vertAlign w:val="subscript"/>
        </w:rPr>
        <w:t>2</w:t>
      </w:r>
      <w:r w:rsidRPr="005A332D">
        <w:t>NH</w:t>
      </w:r>
      <w:r w:rsidRPr="00622BF2">
        <w:rPr>
          <w:vertAlign w:val="subscript"/>
        </w:rPr>
        <w:t>3</w:t>
      </w:r>
      <w:r w:rsidRPr="005A332D">
        <w:t>][Cu</w:t>
      </w:r>
      <w:r w:rsidRPr="00622BF2">
        <w:rPr>
          <w:i/>
          <w:vertAlign w:val="subscript"/>
        </w:rPr>
        <w:t>x</w:t>
      </w:r>
      <w:r w:rsidRPr="005A332D">
        <w:t>Mn</w:t>
      </w:r>
      <w:r w:rsidRPr="00622BF2">
        <w:rPr>
          <w:vertAlign w:val="subscript"/>
        </w:rPr>
        <w:t>1−</w:t>
      </w:r>
      <w:r w:rsidRPr="00622BF2">
        <w:rPr>
          <w:i/>
          <w:vertAlign w:val="subscript"/>
        </w:rPr>
        <w:t>x</w:t>
      </w:r>
      <w:r w:rsidRPr="005A332D">
        <w:t>(HCOO)</w:t>
      </w:r>
      <w:r w:rsidRPr="00622BF2">
        <w:rPr>
          <w:vertAlign w:val="subscript"/>
        </w:rPr>
        <w:t>3</w:t>
      </w:r>
      <w:r w:rsidRPr="005A332D">
        <w:t>]</w:t>
      </w:r>
      <w:r w:rsidRPr="005A332D">
        <w:rPr>
          <w:rFonts w:hint="eastAsia"/>
        </w:rPr>
        <w:t>系列的结构和磁性</w:t>
      </w:r>
      <w:bookmarkEnd w:id="507"/>
      <w:bookmarkEnd w:id="508"/>
      <w:bookmarkEnd w:id="509"/>
      <w:bookmarkEnd w:id="522"/>
      <w:bookmarkEnd w:id="523"/>
    </w:p>
    <w:p w14:paraId="5D37C656" w14:textId="62D4EF2F" w:rsidR="0040067B" w:rsidRPr="00622BF2" w:rsidRDefault="00156B36">
      <w:pPr>
        <w:pStyle w:val="2"/>
      </w:pPr>
      <w:bookmarkStart w:id="524" w:name="_Toc178683505"/>
      <w:bookmarkStart w:id="525" w:name="_Toc190854838"/>
      <w:bookmarkStart w:id="526" w:name="_Toc207874168"/>
      <w:r w:rsidRPr="00622BF2">
        <w:t>3</w:t>
      </w:r>
      <w:r w:rsidR="00520942" w:rsidRPr="00622BF2">
        <w:t xml:space="preserve">.1 </w:t>
      </w:r>
      <w:r w:rsidR="00520942" w:rsidRPr="00622BF2">
        <w:rPr>
          <w:rFonts w:hint="eastAsia"/>
        </w:rPr>
        <w:t>引言</w:t>
      </w:r>
      <w:bookmarkEnd w:id="524"/>
      <w:bookmarkEnd w:id="525"/>
      <w:bookmarkEnd w:id="526"/>
    </w:p>
    <w:p w14:paraId="1712F243" w14:textId="7D8E8D90" w:rsidR="00F46458" w:rsidRPr="008C3A9A" w:rsidRDefault="00F46458" w:rsidP="008C3A9A">
      <w:pPr>
        <w:pStyle w:val="1-PHD"/>
        <w:ind w:firstLine="480"/>
        <w:rPr>
          <w:rFonts w:eastAsiaTheme="minorEastAsia"/>
        </w:rPr>
      </w:pPr>
      <w:r w:rsidRPr="008C3A9A">
        <w:rPr>
          <w:rFonts w:eastAsiaTheme="minorEastAsia" w:hint="eastAsia"/>
        </w:rPr>
        <w:t>在钙钛矿型金属甲酸盐多功能材料领域，锰系化合物</w:t>
      </w:r>
      <w:r w:rsidRPr="008C3A9A">
        <w:rPr>
          <w:rFonts w:eastAsiaTheme="minorEastAsia"/>
        </w:rPr>
        <w:t>[CH</w:t>
      </w:r>
      <w:r w:rsidRPr="008C3A9A">
        <w:rPr>
          <w:rFonts w:eastAsiaTheme="minorEastAsia"/>
          <w:vertAlign w:val="subscript"/>
        </w:rPr>
        <w:t>3</w:t>
      </w:r>
      <w:r w:rsidRPr="008C3A9A">
        <w:rPr>
          <w:rFonts w:eastAsiaTheme="minorEastAsia"/>
        </w:rPr>
        <w:t>CH</w:t>
      </w:r>
      <w:r w:rsidRPr="008C3A9A">
        <w:rPr>
          <w:rFonts w:eastAsiaTheme="minorEastAsia"/>
          <w:vertAlign w:val="subscript"/>
        </w:rPr>
        <w:t>2</w:t>
      </w:r>
      <w:r w:rsidRPr="008C3A9A">
        <w:rPr>
          <w:rFonts w:eastAsiaTheme="minorEastAsia"/>
        </w:rPr>
        <w:t>NH</w:t>
      </w:r>
      <w:r w:rsidRPr="008C3A9A">
        <w:rPr>
          <w:rFonts w:eastAsiaTheme="minorEastAsia"/>
          <w:vertAlign w:val="subscript"/>
        </w:rPr>
        <w:t>3</w:t>
      </w:r>
      <w:r w:rsidRPr="008C3A9A">
        <w:rPr>
          <w:rFonts w:eastAsiaTheme="minorEastAsia"/>
        </w:rPr>
        <w:t>][Mn(HCOO)</w:t>
      </w:r>
      <w:r w:rsidRPr="008C3A9A">
        <w:rPr>
          <w:rFonts w:eastAsiaTheme="minorEastAsia"/>
          <w:vertAlign w:val="subscript"/>
        </w:rPr>
        <w:t>3</w:t>
      </w:r>
      <w:r w:rsidRPr="008C3A9A">
        <w:rPr>
          <w:rFonts w:eastAsiaTheme="minorEastAsia"/>
        </w:rPr>
        <w:t>]</w:t>
      </w:r>
      <w:r w:rsidRPr="008C3A9A">
        <w:rPr>
          <w:rFonts w:eastAsiaTheme="minorEastAsia" w:hint="eastAsia"/>
        </w:rPr>
        <w:t>（</w:t>
      </w:r>
      <w:r w:rsidRPr="008C3A9A">
        <w:rPr>
          <w:rFonts w:eastAsiaTheme="minorEastAsia"/>
        </w:rPr>
        <w:t>etaMn</w:t>
      </w:r>
      <w:r w:rsidRPr="008C3A9A">
        <w:rPr>
          <w:rFonts w:eastAsiaTheme="minorEastAsia" w:hint="eastAsia"/>
        </w:rPr>
        <w:t>）因其稳定的正交极性结构（空间群</w:t>
      </w:r>
      <w:r w:rsidRPr="008C3A9A">
        <w:rPr>
          <w:rFonts w:eastAsiaTheme="minorEastAsia"/>
          <w:i/>
          <w:iCs/>
        </w:rPr>
        <w:t>Pna</w:t>
      </w:r>
      <w:r w:rsidRPr="008C3A9A">
        <w:rPr>
          <w:rFonts w:eastAsiaTheme="minorEastAsia"/>
        </w:rPr>
        <w:t>2</w:t>
      </w:r>
      <w:r w:rsidRPr="008C3A9A">
        <w:rPr>
          <w:rFonts w:eastAsiaTheme="minorEastAsia"/>
          <w:vertAlign w:val="subscript"/>
        </w:rPr>
        <w:t>1</w:t>
      </w:r>
      <w:r w:rsidRPr="008C3A9A">
        <w:rPr>
          <w:rFonts w:eastAsiaTheme="minorEastAsia" w:hint="eastAsia"/>
        </w:rPr>
        <w:t>）与三维弱铁磁特性（</w:t>
      </w:r>
      <w:r w:rsidRPr="008C3A9A">
        <w:rPr>
          <w:rFonts w:eastAsiaTheme="minorEastAsia"/>
          <w:i/>
          <w:iCs/>
        </w:rPr>
        <w:t>T</w:t>
      </w:r>
      <w:r w:rsidRPr="008C3A9A">
        <w:rPr>
          <w:rFonts w:eastAsiaTheme="minorEastAsia"/>
          <w:vertAlign w:val="subscript"/>
        </w:rPr>
        <w:t>N</w:t>
      </w:r>
      <w:r w:rsidRPr="008C3A9A">
        <w:rPr>
          <w:rFonts w:eastAsiaTheme="minorEastAsia"/>
        </w:rPr>
        <w:t xml:space="preserve"> = 7.6 K</w:t>
      </w:r>
      <w:r w:rsidRPr="008C3A9A">
        <w:rPr>
          <w:rFonts w:eastAsiaTheme="minorEastAsia" w:hint="eastAsia"/>
        </w:rPr>
        <w:t>）成为铁电</w:t>
      </w:r>
      <w:r w:rsidRPr="008C3A9A">
        <w:rPr>
          <w:rFonts w:eastAsiaTheme="minorEastAsia"/>
        </w:rPr>
        <w:t>-</w:t>
      </w:r>
      <w:r w:rsidRPr="008C3A9A">
        <w:rPr>
          <w:rFonts w:eastAsiaTheme="minorEastAsia" w:hint="eastAsia"/>
        </w:rPr>
        <w:t>铁磁耦合研究的典型体系</w:t>
      </w:r>
      <w:r w:rsidRPr="00D82A5B">
        <w:rPr>
          <w:bCs/>
        </w:rPr>
        <w:fldChar w:fldCharType="begin">
          <w:fldData xml:space="preserve">PEVuZE5vdGU+PENpdGU+PEF1dGhvcj5TaGFuZzwvQXV0aG9yPjxZZWFyPjIwMTY8L1llYXI+PFJl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</w:fldData>
        </w:fldChar>
      </w:r>
      <w:r w:rsidR="00967E36">
        <w:rPr>
          <w:bCs/>
        </w:rPr>
        <w:instrText xml:space="preserve"> ADDIN EN.CITE </w:instrText>
      </w:r>
      <w:r w:rsidR="00967E36">
        <w:rPr>
          <w:bCs/>
        </w:rPr>
        <w:fldChar w:fldCharType="begin">
          <w:fldData xml:space="preserve">PEVuZE5vdGU+PENpdGU+PEF1dGhvcj5TaGFuZzwvQXV0aG9yPjxZZWFyPjIwMTY8L1llYXI+PFJl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</w:fldData>
        </w:fldChar>
      </w:r>
      <w:r w:rsidR="00967E36">
        <w:rPr>
          <w:bCs/>
        </w:rPr>
        <w:instrText xml:space="preserve"> ADDIN EN.CITE.DATA </w:instrText>
      </w:r>
      <w:r w:rsidR="00967E36">
        <w:rPr>
          <w:bCs/>
        </w:rPr>
      </w:r>
      <w:r w:rsidR="00967E36">
        <w:rPr>
          <w:bCs/>
        </w:rPr>
        <w:fldChar w:fldCharType="end"/>
      </w:r>
      <w:r w:rsidRPr="00D82A5B">
        <w:rPr>
          <w:bCs/>
        </w:rPr>
      </w:r>
      <w:r w:rsidRPr="00D82A5B">
        <w:rPr>
          <w:bCs/>
        </w:rPr>
        <w:fldChar w:fldCharType="separate"/>
      </w:r>
      <w:r w:rsidR="00A168C0" w:rsidRPr="00A168C0">
        <w:rPr>
          <w:bCs/>
          <w:noProof/>
          <w:vertAlign w:val="superscript"/>
        </w:rPr>
        <w:t>[</w:t>
      </w:r>
      <w:hyperlink w:anchor="_ENREF_85" w:tooltip="Wang, 2004 #553" w:history="1">
        <w:r w:rsidR="00DF2A2B" w:rsidRPr="00A168C0">
          <w:rPr>
            <w:bCs/>
            <w:noProof/>
            <w:vertAlign w:val="superscript"/>
          </w:rPr>
          <w:t>85</w:t>
        </w:r>
      </w:hyperlink>
      <w:r w:rsidR="00A168C0" w:rsidRPr="00A168C0">
        <w:rPr>
          <w:bCs/>
          <w:noProof/>
          <w:vertAlign w:val="superscript"/>
        </w:rPr>
        <w:t xml:space="preserve">, </w:t>
      </w:r>
      <w:hyperlink w:anchor="_ENREF_115" w:tooltip="Shang, 2014 #583" w:history="1">
        <w:r w:rsidR="00DF2A2B" w:rsidRPr="00A168C0">
          <w:rPr>
            <w:bCs/>
            <w:noProof/>
            <w:vertAlign w:val="superscript"/>
          </w:rPr>
          <w:t>115</w:t>
        </w:r>
      </w:hyperlink>
      <w:r w:rsidR="00A168C0" w:rsidRPr="00A168C0">
        <w:rPr>
          <w:bCs/>
          <w:noProof/>
          <w:vertAlign w:val="superscript"/>
        </w:rPr>
        <w:t xml:space="preserve">, </w:t>
      </w:r>
      <w:hyperlink w:anchor="_ENREF_116" w:tooltip="Shang, 2016 #584" w:history="1">
        <w:r w:rsidR="00DF2A2B" w:rsidRPr="00A168C0">
          <w:rPr>
            <w:bCs/>
            <w:noProof/>
            <w:vertAlign w:val="superscript"/>
          </w:rPr>
          <w:t>116</w:t>
        </w:r>
      </w:hyperlink>
      <w:r w:rsidR="00A168C0" w:rsidRPr="00A168C0">
        <w:rPr>
          <w:bCs/>
          <w:noProof/>
          <w:vertAlign w:val="superscript"/>
        </w:rPr>
        <w:t xml:space="preserve">, </w:t>
      </w:r>
      <w:hyperlink w:anchor="_ENREF_136" w:tooltip="Mączka, 2016 #602" w:history="1">
        <w:r w:rsidR="00DF2A2B" w:rsidRPr="00A168C0">
          <w:rPr>
            <w:bCs/>
            <w:noProof/>
            <w:vertAlign w:val="superscript"/>
          </w:rPr>
          <w:t>136-138</w:t>
        </w:r>
      </w:hyperlink>
      <w:r w:rsidR="00A168C0" w:rsidRPr="00A168C0">
        <w:rPr>
          <w:bCs/>
          <w:noProof/>
          <w:vertAlign w:val="superscript"/>
        </w:rPr>
        <w:t>]</w:t>
      </w:r>
      <w:r w:rsidRPr="00D82A5B">
        <w:rPr>
          <w:bCs/>
        </w:rPr>
        <w:fldChar w:fldCharType="end"/>
      </w:r>
      <w:r w:rsidRPr="008C3A9A">
        <w:rPr>
          <w:rFonts w:eastAsiaTheme="minorEastAsia" w:hint="eastAsia"/>
        </w:rPr>
        <w:t>；而铜类似物</w:t>
      </w:r>
      <w:r w:rsidRPr="008C3A9A">
        <w:rPr>
          <w:rFonts w:eastAsiaTheme="minorEastAsia"/>
        </w:rPr>
        <w:t>etaCu</w:t>
      </w:r>
      <w:r w:rsidRPr="008C3A9A">
        <w:rPr>
          <w:rFonts w:eastAsiaTheme="minorEastAsia" w:hint="eastAsia"/>
        </w:rPr>
        <w:t>（</w:t>
      </w:r>
      <w:r w:rsidR="00DB5AD1">
        <w:rPr>
          <w:rFonts w:eastAsiaTheme="minorEastAsia" w:hint="eastAsia"/>
        </w:rPr>
        <w:t>与</w:t>
      </w:r>
      <w:r w:rsidR="00DB5AD1">
        <w:rPr>
          <w:rFonts w:eastAsiaTheme="minorEastAsia" w:hint="eastAsia"/>
        </w:rPr>
        <w:t>e</w:t>
      </w:r>
      <w:r w:rsidR="00DB5AD1">
        <w:rPr>
          <w:rFonts w:eastAsiaTheme="minorEastAsia"/>
        </w:rPr>
        <w:t>taMn</w:t>
      </w:r>
      <w:r w:rsidRPr="00673283">
        <w:rPr>
          <w:rFonts w:eastAsiaTheme="minorEastAsia"/>
        </w:rPr>
        <w:t>低温相</w:t>
      </w:r>
      <w:r w:rsidRPr="008C3A9A">
        <w:rPr>
          <w:rFonts w:eastAsiaTheme="minorEastAsia" w:hint="eastAsia"/>
        </w:rPr>
        <w:t>同构）则因</w:t>
      </w:r>
      <w:r w:rsidRPr="008C3A9A">
        <w:rPr>
          <w:rFonts w:eastAsiaTheme="minorEastAsia"/>
        </w:rPr>
        <w:t>Cu²</w:t>
      </w:r>
      <w:r w:rsidRPr="008C3A9A">
        <w:rPr>
          <w:rFonts w:eastAsia="MS Mincho"/>
        </w:rPr>
        <w:t>⁺</w:t>
      </w:r>
      <w:r w:rsidRPr="008C3A9A">
        <w:rPr>
          <w:rFonts w:eastAsiaTheme="minorEastAsia" w:hint="eastAsia"/>
        </w:rPr>
        <w:t>的</w:t>
      </w:r>
      <w:r w:rsidRPr="008C3A9A">
        <w:rPr>
          <w:rFonts w:eastAsiaTheme="minorEastAsia"/>
        </w:rPr>
        <w:t>Jahn-Teller</w:t>
      </w:r>
      <w:r w:rsidRPr="008C3A9A">
        <w:rPr>
          <w:rFonts w:eastAsiaTheme="minorEastAsia" w:hint="eastAsia"/>
        </w:rPr>
        <w:t>畸变展现出独特的热</w:t>
      </w:r>
      <w:r w:rsidRPr="008C3A9A">
        <w:rPr>
          <w:rFonts w:eastAsiaTheme="minorEastAsia"/>
        </w:rPr>
        <w:t>/</w:t>
      </w:r>
      <w:r w:rsidRPr="008C3A9A">
        <w:rPr>
          <w:rFonts w:eastAsiaTheme="minorEastAsia" w:hint="eastAsia"/>
        </w:rPr>
        <w:t>压响应双重性：高温不可逆相变至手性金刚石结构（</w:t>
      </w:r>
      <w:r w:rsidRPr="008C3A9A">
        <w:rPr>
          <w:rFonts w:eastAsiaTheme="minorEastAsia"/>
          <w:i/>
          <w:iCs/>
        </w:rPr>
        <w:t>P</w:t>
      </w:r>
      <w:r w:rsidRPr="008C3A9A">
        <w:rPr>
          <w:rFonts w:eastAsiaTheme="minorEastAsia"/>
        </w:rPr>
        <w:t>2</w:t>
      </w:r>
      <w:r w:rsidRPr="008C3A9A">
        <w:rPr>
          <w:rFonts w:eastAsiaTheme="minorEastAsia"/>
          <w:vertAlign w:val="subscript"/>
        </w:rPr>
        <w:t>1</w:t>
      </w:r>
      <w:r w:rsidRPr="008C3A9A">
        <w:rPr>
          <w:rFonts w:eastAsiaTheme="minorEastAsia"/>
        </w:rPr>
        <w:t>2</w:t>
      </w:r>
      <w:r w:rsidRPr="008C3A9A">
        <w:rPr>
          <w:rFonts w:eastAsiaTheme="minorEastAsia"/>
          <w:vertAlign w:val="subscript"/>
        </w:rPr>
        <w:t>1</w:t>
      </w:r>
      <w:r w:rsidRPr="008C3A9A">
        <w:rPr>
          <w:rFonts w:eastAsiaTheme="minorEastAsia"/>
        </w:rPr>
        <w:t>2</w:t>
      </w:r>
      <w:r w:rsidRPr="008C3A9A">
        <w:rPr>
          <w:rFonts w:eastAsiaTheme="minorEastAsia"/>
          <w:vertAlign w:val="subscript"/>
        </w:rPr>
        <w:t>1</w:t>
      </w:r>
      <w:r w:rsidRPr="008C3A9A">
        <w:rPr>
          <w:rFonts w:eastAsiaTheme="minorEastAsia" w:hint="eastAsia"/>
        </w:rPr>
        <w:t>）与加压可逆性重构，为多铁性调控提供了新维度</w:t>
      </w:r>
      <w:r w:rsidRPr="00D82A5B">
        <w:rPr>
          <w:bCs/>
        </w:rPr>
        <w:fldChar w:fldCharType="begin">
          <w:fldData xml:space="preserve">PEVuZE5vdGU+PENpdGU+PEF1dGhvcj5TaGFuZzwvQXV0aG9yPjxZZWFyPjIwMTY8L1llYXI+PFJl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IFBla2luZyBVbml2ZXJzaXR5LCBCZWlqaW5nLCAxMDA4NzEsIENoaW5hLiYjeEQ7QmVpamluZyBO
YXRpb25hbCBMYWJvcmF0b3J5IGZvciBNb2xlY3VsYXIgU2NpZW5jZXMsIFN0YXRlIEtleSBMYWJv
cmF0b3J5IG9mIFJhcmUgRWFydGggTWF0ZXJpYWxzIENoZW1pc3RyeSBhbmQgQXBwbGljYXRpb25z
LCBDb2xsZWdlIG9mIENoZW1pc3RyeSBhbmQgTW9sZWN1bGFyIEVuZ2luZWVyaW5nLCBQZWtpbmcg
VW5pdmVyc2l0eSwgQmVpamluZywgMTAwODcxLCBDaGluYS4gem13QHBrdS5lZHUuY24uJiN4RDtC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IFBla2luZyBVbml2ZXJzaXR5LCBCZWlqaW5nLCAxMDA4NzEsIENoaW5hLiBnYW9zb25nQHBrdS5l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</w:fldData>
        </w:fldChar>
      </w:r>
      <w:r w:rsidR="00967E36">
        <w:rPr>
          <w:bCs/>
        </w:rPr>
        <w:instrText xml:space="preserve"> ADDIN EN.CITE </w:instrText>
      </w:r>
      <w:r w:rsidR="00967E36">
        <w:rPr>
          <w:bCs/>
        </w:rPr>
        <w:fldChar w:fldCharType="begin">
          <w:fldData xml:space="preserve">PEVuZE5vdGU+PENpdGU+PEF1dGhvcj5TaGFuZzwvQXV0aG9yPjxZZWFyPjIwMTY8L1llYXI+PFJl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IFBla2luZyBVbml2ZXJzaXR5LCBCZWlqaW5nLCAxMDA4NzEsIENoaW5hLiYjeEQ7QmVpamluZyBO
YXRpb25hbCBMYWJvcmF0b3J5IGZvciBNb2xlY3VsYXIgU2NpZW5jZXMsIFN0YXRlIEtleSBMYWJv
cmF0b3J5IG9mIFJhcmUgRWFydGggTWF0ZXJpYWxzIENoZW1pc3RyeSBhbmQgQXBwbGljYXRpb25z
LCBDb2xsZWdlIG9mIENoZW1pc3RyeSBhbmQgTW9sZWN1bGFyIEVuZ2luZWVyaW5nLCBQZWtpbmcg
VW5pdmVyc2l0eSwgQmVpamluZywgMTAwODcxLCBDaGluYS4gem13QHBrdS5lZHUuY24uJiN4RDtC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IFBla2luZyBVbml2ZXJzaXR5LCBCZWlqaW5nLCAxMDA4NzEsIENoaW5hLiBnYW9zb25nQHBrdS5l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</w:fldData>
        </w:fldChar>
      </w:r>
      <w:r w:rsidR="00967E36">
        <w:rPr>
          <w:bCs/>
        </w:rPr>
        <w:instrText xml:space="preserve"> ADDIN EN.CITE.DATA </w:instrText>
      </w:r>
      <w:r w:rsidR="00967E36">
        <w:rPr>
          <w:bCs/>
        </w:rPr>
      </w:r>
      <w:r w:rsidR="00967E36">
        <w:rPr>
          <w:bCs/>
        </w:rPr>
        <w:fldChar w:fldCharType="end"/>
      </w:r>
      <w:r w:rsidRPr="00D82A5B">
        <w:rPr>
          <w:bCs/>
        </w:rPr>
      </w:r>
      <w:r w:rsidRPr="00D82A5B">
        <w:rPr>
          <w:bCs/>
        </w:rPr>
        <w:fldChar w:fldCharType="separate"/>
      </w:r>
      <w:r w:rsidR="00A168C0" w:rsidRPr="00A168C0">
        <w:rPr>
          <w:bCs/>
          <w:noProof/>
          <w:vertAlign w:val="superscript"/>
        </w:rPr>
        <w:t>[</w:t>
      </w:r>
      <w:hyperlink w:anchor="_ENREF_116" w:tooltip="Shang, 2016 #584" w:history="1">
        <w:r w:rsidR="00DF2A2B" w:rsidRPr="00A168C0">
          <w:rPr>
            <w:bCs/>
            <w:noProof/>
            <w:vertAlign w:val="superscript"/>
          </w:rPr>
          <w:t>116</w:t>
        </w:r>
      </w:hyperlink>
      <w:r w:rsidR="00A168C0" w:rsidRPr="00A168C0">
        <w:rPr>
          <w:bCs/>
          <w:noProof/>
          <w:vertAlign w:val="superscript"/>
        </w:rPr>
        <w:t>]</w:t>
      </w:r>
      <w:r w:rsidRPr="00D82A5B">
        <w:rPr>
          <w:bCs/>
        </w:rPr>
        <w:fldChar w:fldCharType="end"/>
      </w:r>
      <w:r w:rsidRPr="008C3A9A">
        <w:rPr>
          <w:rFonts w:eastAsiaTheme="minorEastAsia" w:hint="eastAsia"/>
        </w:rPr>
        <w:t>。这两种体系截然不同的相变敏感性与磁维度特征，为探索金属位点协同效应与耦合机制提供了研究载体。本研究提出</w:t>
      </w:r>
      <w:r w:rsidRPr="008C3A9A">
        <w:rPr>
          <w:rFonts w:eastAsiaTheme="minorEastAsia"/>
        </w:rPr>
        <w:t>B</w:t>
      </w:r>
      <w:r w:rsidRPr="008C3A9A">
        <w:rPr>
          <w:rFonts w:eastAsiaTheme="minorEastAsia" w:hint="eastAsia"/>
        </w:rPr>
        <w:t>位固溶</w:t>
      </w:r>
      <w:r w:rsidR="00C03206">
        <w:rPr>
          <w:rFonts w:eastAsiaTheme="minorEastAsia" w:hint="eastAsia"/>
        </w:rPr>
        <w:t>体</w:t>
      </w:r>
      <w:r w:rsidRPr="008C3A9A">
        <w:rPr>
          <w:rFonts w:eastAsiaTheme="minorEastAsia" w:hint="eastAsia"/>
        </w:rPr>
        <w:t>工程策略，实现</w:t>
      </w:r>
      <w:r w:rsidRPr="008C3A9A">
        <w:rPr>
          <w:rFonts w:eastAsiaTheme="minorEastAsia"/>
        </w:rPr>
        <w:t>Cu-Mn</w:t>
      </w:r>
      <w:r w:rsidRPr="008C3A9A">
        <w:rPr>
          <w:rFonts w:eastAsiaTheme="minorEastAsia" w:hint="eastAsia"/>
        </w:rPr>
        <w:t>成分跨尺度精准调控（合成</w:t>
      </w:r>
      <w:r w:rsidRPr="008C3A9A">
        <w:rPr>
          <w:rFonts w:eastAsiaTheme="minorEastAsia"/>
        </w:rPr>
        <w:t>etaCu</w:t>
      </w:r>
      <w:r w:rsidRPr="008C3A9A">
        <w:rPr>
          <w:rFonts w:eastAsiaTheme="minorEastAsia"/>
          <w:i/>
          <w:iCs/>
        </w:rPr>
        <w:t>ₓ</w:t>
      </w:r>
      <w:r w:rsidRPr="008C3A9A">
        <w:rPr>
          <w:rFonts w:eastAsiaTheme="minorEastAsia"/>
        </w:rPr>
        <w:t>Mn₁₋</w:t>
      </w:r>
      <w:r w:rsidRPr="008C3A9A">
        <w:rPr>
          <w:rFonts w:eastAsiaTheme="minorEastAsia"/>
          <w:i/>
          <w:iCs/>
        </w:rPr>
        <w:t>ₓ</w:t>
      </w:r>
      <w:r w:rsidRPr="008C3A9A">
        <w:rPr>
          <w:rFonts w:eastAsiaTheme="minorEastAsia" w:hint="eastAsia"/>
        </w:rPr>
        <w:t>系列</w:t>
      </w:r>
      <w:del w:id="527" w:author="Xianjun_P15" w:date="2025-09-05T16:04:00Z">
        <w:r w:rsidRPr="008C3A9A" w:rsidDel="003C7F45">
          <w:rPr>
            <w:rFonts w:eastAsiaTheme="minorEastAsia"/>
          </w:rPr>
          <w:delText>34</w:delText>
        </w:r>
      </w:del>
      <w:ins w:id="528" w:author="Xianjun_P15" w:date="2025-09-05T16:04:00Z">
        <w:r w:rsidR="003C7F45" w:rsidRPr="008C3A9A">
          <w:rPr>
            <w:rFonts w:eastAsiaTheme="minorEastAsia"/>
          </w:rPr>
          <w:t>3</w:t>
        </w:r>
        <w:r w:rsidR="003C7F45">
          <w:rPr>
            <w:rFonts w:eastAsiaTheme="minorEastAsia"/>
          </w:rPr>
          <w:t>0</w:t>
        </w:r>
        <w:r w:rsidR="003C7F45">
          <w:rPr>
            <w:rFonts w:eastAsiaTheme="minorEastAsia" w:hint="eastAsia"/>
          </w:rPr>
          <w:t>多</w:t>
        </w:r>
      </w:ins>
      <w:r w:rsidRPr="008C3A9A">
        <w:rPr>
          <w:rFonts w:eastAsiaTheme="minorEastAsia" w:hint="eastAsia"/>
        </w:rPr>
        <w:t>种化合物），首次构建该体系的完整成分</w:t>
      </w:r>
      <w:r w:rsidRPr="008C3A9A">
        <w:rPr>
          <w:rFonts w:eastAsiaTheme="minorEastAsia"/>
        </w:rPr>
        <w:t>-</w:t>
      </w:r>
      <w:r w:rsidRPr="008C3A9A">
        <w:rPr>
          <w:rFonts w:eastAsiaTheme="minorEastAsia" w:hint="eastAsia"/>
        </w:rPr>
        <w:t>性能相图。通过单晶</w:t>
      </w:r>
      <w:r w:rsidRPr="008C3A9A">
        <w:rPr>
          <w:rFonts w:eastAsiaTheme="minorEastAsia"/>
        </w:rPr>
        <w:t>X</w:t>
      </w:r>
      <w:r w:rsidRPr="008C3A9A">
        <w:rPr>
          <w:rFonts w:eastAsiaTheme="minorEastAsia" w:hint="eastAsia"/>
        </w:rPr>
        <w:t>射线衍射与变温磁性测试相结合，阐明</w:t>
      </w:r>
      <w:r w:rsidRPr="008C3A9A">
        <w:rPr>
          <w:rFonts w:eastAsiaTheme="minorEastAsia"/>
        </w:rPr>
        <w:t>Cu/Mn</w:t>
      </w:r>
      <w:r w:rsidRPr="008C3A9A">
        <w:rPr>
          <w:rFonts w:eastAsiaTheme="minorEastAsia" w:hint="eastAsia"/>
        </w:rPr>
        <w:t>比例对结构对称性与</w:t>
      </w:r>
      <w:r w:rsidR="00F4050B">
        <w:rPr>
          <w:rFonts w:eastAsiaTheme="minorEastAsia" w:hint="eastAsia"/>
        </w:rPr>
        <w:t>磁</w:t>
      </w:r>
      <w:r w:rsidRPr="008C3A9A">
        <w:rPr>
          <w:rFonts w:eastAsiaTheme="minorEastAsia" w:hint="eastAsia"/>
        </w:rPr>
        <w:t>交换作用的影响。</w:t>
      </w:r>
    </w:p>
    <w:p w14:paraId="4CE4A99D" w14:textId="6C49626A" w:rsidR="00F46458" w:rsidRPr="008C3A9A" w:rsidRDefault="00F46458" w:rsidP="008C3A9A">
      <w:pPr>
        <w:pStyle w:val="1-PHD"/>
        <w:ind w:firstLine="480"/>
        <w:rPr>
          <w:rFonts w:eastAsiaTheme="minorEastAsia"/>
        </w:rPr>
      </w:pPr>
      <w:r w:rsidRPr="008C3A9A">
        <w:rPr>
          <w:rFonts w:eastAsiaTheme="minorEastAsia" w:hint="eastAsia"/>
        </w:rPr>
        <w:t>本章中，化合物按照</w:t>
      </w:r>
      <w:r w:rsidRPr="008C3A9A">
        <w:rPr>
          <w:rFonts w:eastAsiaTheme="minorEastAsia"/>
        </w:rPr>
        <w:t>Cu</w:t>
      </w:r>
      <w:r w:rsidRPr="008C3A9A">
        <w:rPr>
          <w:rFonts w:eastAsiaTheme="minorEastAsia" w:hint="eastAsia"/>
        </w:rPr>
        <w:t>金属离子</w:t>
      </w:r>
      <w:r w:rsidRPr="008C3A9A">
        <w:rPr>
          <w:rFonts w:eastAsiaTheme="minorEastAsia"/>
        </w:rPr>
        <w:t>ICP</w:t>
      </w:r>
      <w:r w:rsidRPr="008C3A9A">
        <w:rPr>
          <w:rFonts w:eastAsiaTheme="minorEastAsia" w:hint="eastAsia"/>
        </w:rPr>
        <w:t>测量结果中所占的百分比命名，如</w:t>
      </w:r>
      <w:r w:rsidRPr="008C3A9A">
        <w:rPr>
          <w:rFonts w:eastAsiaTheme="minorEastAsia"/>
        </w:rPr>
        <w:t>etaCu</w:t>
      </w:r>
      <w:r w:rsidRPr="008C3A9A">
        <w:rPr>
          <w:rFonts w:eastAsiaTheme="minorEastAsia" w:hint="eastAsia"/>
        </w:rPr>
        <w:t>为化合物</w:t>
      </w:r>
      <w:r w:rsidRPr="008C3A9A">
        <w:rPr>
          <w:rFonts w:eastAsiaTheme="minorEastAsia"/>
        </w:rPr>
        <w:t>[CH</w:t>
      </w:r>
      <w:r w:rsidRPr="008C3A9A">
        <w:rPr>
          <w:rFonts w:eastAsiaTheme="minorEastAsia"/>
          <w:vertAlign w:val="subscript"/>
        </w:rPr>
        <w:t>3</w:t>
      </w:r>
      <w:r w:rsidRPr="008C3A9A">
        <w:rPr>
          <w:rFonts w:eastAsiaTheme="minorEastAsia"/>
        </w:rPr>
        <w:t>CH</w:t>
      </w:r>
      <w:r w:rsidRPr="008C3A9A">
        <w:rPr>
          <w:rFonts w:eastAsiaTheme="minorEastAsia"/>
          <w:vertAlign w:val="subscript"/>
        </w:rPr>
        <w:t>2</w:t>
      </w:r>
      <w:r w:rsidRPr="008C3A9A">
        <w:rPr>
          <w:rFonts w:eastAsiaTheme="minorEastAsia"/>
        </w:rPr>
        <w:t>NH</w:t>
      </w:r>
      <w:r w:rsidRPr="008C3A9A">
        <w:rPr>
          <w:rFonts w:eastAsiaTheme="minorEastAsia"/>
          <w:vertAlign w:val="subscript"/>
        </w:rPr>
        <w:t>3</w:t>
      </w:r>
      <w:r w:rsidRPr="008C3A9A">
        <w:rPr>
          <w:rFonts w:eastAsiaTheme="minorEastAsia"/>
        </w:rPr>
        <w:t>][[Cu(HCOO)</w:t>
      </w:r>
      <w:r w:rsidRPr="008C3A9A">
        <w:rPr>
          <w:rFonts w:eastAsiaTheme="minorEastAsia"/>
          <w:vertAlign w:val="subscript"/>
        </w:rPr>
        <w:t>3</w:t>
      </w:r>
      <w:r w:rsidRPr="008C3A9A">
        <w:rPr>
          <w:rFonts w:eastAsiaTheme="minorEastAsia"/>
        </w:rPr>
        <w:t>]</w:t>
      </w:r>
      <w:r w:rsidRPr="008C3A9A">
        <w:rPr>
          <w:rFonts w:eastAsiaTheme="minorEastAsia" w:hint="eastAsia"/>
        </w:rPr>
        <w:t>，混合金属化合物按照</w:t>
      </w:r>
      <w:r w:rsidRPr="008C3A9A">
        <w:rPr>
          <w:rFonts w:eastAsiaTheme="minorEastAsia"/>
        </w:rPr>
        <w:t>Cu</w:t>
      </w:r>
      <w:r w:rsidRPr="008C3A9A">
        <w:rPr>
          <w:rFonts w:eastAsiaTheme="minorEastAsia" w:hint="eastAsia"/>
        </w:rPr>
        <w:t>金属离子</w:t>
      </w:r>
      <w:r w:rsidRPr="008C3A9A">
        <w:rPr>
          <w:rFonts w:eastAsiaTheme="minorEastAsia"/>
        </w:rPr>
        <w:t>ICP</w:t>
      </w:r>
      <w:r w:rsidRPr="008C3A9A">
        <w:rPr>
          <w:rFonts w:eastAsiaTheme="minorEastAsia" w:hint="eastAsia"/>
        </w:rPr>
        <w:t>测量结果中所占的百分比命名，</w:t>
      </w:r>
      <w:r w:rsidRPr="008C3A9A">
        <w:rPr>
          <w:rFonts w:eastAsiaTheme="minorEastAsia"/>
        </w:rPr>
        <w:t>etaCu</w:t>
      </w:r>
      <w:r w:rsidRPr="008C3A9A">
        <w:rPr>
          <w:rFonts w:eastAsiaTheme="minorEastAsia"/>
          <w:vertAlign w:val="subscript"/>
        </w:rPr>
        <w:t>0.10</w:t>
      </w:r>
      <w:r w:rsidRPr="008C3A9A">
        <w:rPr>
          <w:rFonts w:eastAsiaTheme="minorEastAsia"/>
        </w:rPr>
        <w:t>Mn</w:t>
      </w:r>
      <w:r w:rsidRPr="008C3A9A">
        <w:rPr>
          <w:rFonts w:eastAsiaTheme="minorEastAsia"/>
          <w:vertAlign w:val="subscript"/>
        </w:rPr>
        <w:t>0.90</w:t>
      </w:r>
      <w:r w:rsidRPr="008C3A9A">
        <w:rPr>
          <w:rFonts w:eastAsiaTheme="minorEastAsia" w:hint="eastAsia"/>
        </w:rPr>
        <w:t>为</w:t>
      </w:r>
      <w:r w:rsidRPr="008C3A9A">
        <w:rPr>
          <w:rFonts w:eastAsiaTheme="minorEastAsia"/>
        </w:rPr>
        <w:t>Cu</w:t>
      </w:r>
      <w:r w:rsidRPr="008C3A9A">
        <w:rPr>
          <w:rFonts w:eastAsia="微软雅黑"/>
        </w:rPr>
        <w:t>−</w:t>
      </w:r>
      <w:r w:rsidRPr="008C3A9A">
        <w:rPr>
          <w:rFonts w:eastAsiaTheme="minorEastAsia"/>
        </w:rPr>
        <w:t>Mn</w:t>
      </w:r>
      <w:r w:rsidRPr="008C3A9A">
        <w:rPr>
          <w:rFonts w:eastAsiaTheme="minorEastAsia" w:hint="eastAsia"/>
        </w:rPr>
        <w:t>体系的</w:t>
      </w:r>
      <w:r w:rsidRPr="008C3A9A">
        <w:rPr>
          <w:rFonts w:eastAsiaTheme="minorEastAsia"/>
        </w:rPr>
        <w:t>[CH</w:t>
      </w:r>
      <w:r w:rsidRPr="008C3A9A">
        <w:rPr>
          <w:rFonts w:eastAsiaTheme="minorEastAsia"/>
          <w:vertAlign w:val="subscript"/>
        </w:rPr>
        <w:t>3</w:t>
      </w:r>
      <w:r w:rsidRPr="008C3A9A">
        <w:rPr>
          <w:rFonts w:eastAsiaTheme="minorEastAsia"/>
        </w:rPr>
        <w:t>CH</w:t>
      </w:r>
      <w:r w:rsidRPr="008C3A9A">
        <w:rPr>
          <w:rFonts w:eastAsiaTheme="minorEastAsia"/>
          <w:vertAlign w:val="subscript"/>
        </w:rPr>
        <w:t>2</w:t>
      </w:r>
      <w:r w:rsidRPr="008C3A9A">
        <w:rPr>
          <w:rFonts w:eastAsiaTheme="minorEastAsia"/>
        </w:rPr>
        <w:t>NH</w:t>
      </w:r>
      <w:r w:rsidRPr="008C3A9A">
        <w:rPr>
          <w:rFonts w:eastAsiaTheme="minorEastAsia"/>
          <w:vertAlign w:val="subscript"/>
        </w:rPr>
        <w:t>3</w:t>
      </w:r>
      <w:r w:rsidRPr="008C3A9A">
        <w:rPr>
          <w:rFonts w:eastAsiaTheme="minorEastAsia"/>
        </w:rPr>
        <w:t>][Cu</w:t>
      </w:r>
      <w:r w:rsidRPr="008C3A9A">
        <w:rPr>
          <w:rFonts w:eastAsiaTheme="minorEastAsia"/>
          <w:vertAlign w:val="subscript"/>
        </w:rPr>
        <w:t>0.10</w:t>
      </w:r>
      <w:r w:rsidRPr="008C3A9A">
        <w:rPr>
          <w:rFonts w:eastAsiaTheme="minorEastAsia"/>
        </w:rPr>
        <w:t>Mn</w:t>
      </w:r>
      <w:r w:rsidRPr="008C3A9A">
        <w:rPr>
          <w:rFonts w:eastAsiaTheme="minorEastAsia"/>
          <w:vertAlign w:val="subscript"/>
        </w:rPr>
        <w:t>0.90</w:t>
      </w:r>
      <w:r w:rsidRPr="008C3A9A">
        <w:rPr>
          <w:rFonts w:eastAsiaTheme="minorEastAsia"/>
        </w:rPr>
        <w:t>(HCOO)</w:t>
      </w:r>
      <w:r w:rsidRPr="008C3A9A">
        <w:rPr>
          <w:rFonts w:eastAsiaTheme="minorEastAsia"/>
          <w:vertAlign w:val="subscript"/>
        </w:rPr>
        <w:t>3</w:t>
      </w:r>
      <w:r w:rsidRPr="008C3A9A">
        <w:rPr>
          <w:rFonts w:eastAsiaTheme="minorEastAsia"/>
        </w:rPr>
        <w:t>]</w:t>
      </w:r>
      <w:r w:rsidRPr="008C3A9A">
        <w:rPr>
          <w:rFonts w:eastAsiaTheme="minorEastAsia" w:hint="eastAsia"/>
        </w:rPr>
        <w:t>。</w:t>
      </w:r>
    </w:p>
    <w:p w14:paraId="7B4BCB7E" w14:textId="77777777" w:rsidR="00F46458" w:rsidRPr="008C3A9A" w:rsidRDefault="00F46458" w:rsidP="008C3A9A">
      <w:pPr>
        <w:pStyle w:val="1-PHD"/>
        <w:ind w:firstLine="480"/>
        <w:rPr>
          <w:rFonts w:eastAsiaTheme="minorEastAsia"/>
        </w:rPr>
      </w:pPr>
      <w:r w:rsidRPr="008C3A9A">
        <w:rPr>
          <w:rFonts w:eastAsiaTheme="minorEastAsia" w:hint="eastAsia"/>
        </w:rPr>
        <w:t>为验证</w:t>
      </w:r>
      <w:r w:rsidRPr="008C3A9A">
        <w:rPr>
          <w:rFonts w:eastAsiaTheme="minorEastAsia"/>
        </w:rPr>
        <w:t>Cu/Mn</w:t>
      </w:r>
      <w:r w:rsidRPr="008C3A9A">
        <w:rPr>
          <w:rFonts w:eastAsiaTheme="minorEastAsia" w:hint="eastAsia"/>
        </w:rPr>
        <w:t>异金属协同调控机制，采用单晶磁各向异性测量，系统对比分析了</w:t>
      </w:r>
      <w:r w:rsidRPr="008C3A9A">
        <w:rPr>
          <w:rFonts w:eastAsiaTheme="minorEastAsia"/>
        </w:rPr>
        <w:t>etaCu</w:t>
      </w:r>
      <w:r w:rsidRPr="008C3A9A">
        <w:rPr>
          <w:rFonts w:eastAsiaTheme="minorEastAsia" w:hint="eastAsia"/>
        </w:rPr>
        <w:t>及</w:t>
      </w:r>
      <w:r w:rsidRPr="008C3A9A">
        <w:rPr>
          <w:rFonts w:eastAsiaTheme="minorEastAsia"/>
        </w:rPr>
        <w:t>etaCu</w:t>
      </w:r>
      <w:r w:rsidRPr="008C3A9A">
        <w:rPr>
          <w:rFonts w:eastAsiaTheme="minorEastAsia"/>
          <w:vertAlign w:val="subscript"/>
        </w:rPr>
        <w:t>0.98</w:t>
      </w:r>
      <w:r w:rsidRPr="008C3A9A">
        <w:rPr>
          <w:rFonts w:eastAsiaTheme="minorEastAsia"/>
        </w:rPr>
        <w:t>Mn</w:t>
      </w:r>
      <w:r w:rsidRPr="008C3A9A">
        <w:rPr>
          <w:rFonts w:eastAsiaTheme="minorEastAsia"/>
          <w:vertAlign w:val="subscript"/>
        </w:rPr>
        <w:t>0.02</w:t>
      </w:r>
      <w:r w:rsidRPr="008C3A9A">
        <w:rPr>
          <w:rFonts w:eastAsiaTheme="minorEastAsia" w:hint="eastAsia"/>
        </w:rPr>
        <w:t>的磁构型演化规律。</w:t>
      </w:r>
    </w:p>
    <w:p w14:paraId="2003751B" w14:textId="061980D1" w:rsidR="0040067B" w:rsidRPr="00622BF2" w:rsidRDefault="00156B36">
      <w:pPr>
        <w:pStyle w:val="2"/>
      </w:pPr>
      <w:bookmarkStart w:id="529" w:name="_Toc176529779"/>
      <w:bookmarkStart w:id="530" w:name="_Toc178683506"/>
      <w:bookmarkStart w:id="531" w:name="_Toc190854839"/>
      <w:bookmarkStart w:id="532" w:name="_Toc207874169"/>
      <w:r w:rsidRPr="00622BF2">
        <w:t>3</w:t>
      </w:r>
      <w:r w:rsidR="00520942" w:rsidRPr="00622BF2">
        <w:t>.2 Cu−Mn</w:t>
      </w:r>
      <w:r w:rsidR="00520942" w:rsidRPr="00622BF2">
        <w:rPr>
          <w:rFonts w:hint="eastAsia"/>
        </w:rPr>
        <w:t>混合金属</w:t>
      </w:r>
      <w:r w:rsidR="00520942" w:rsidRPr="00622BF2">
        <w:t>[CH</w:t>
      </w:r>
      <w:r w:rsidR="00520942" w:rsidRPr="00622BF2">
        <w:rPr>
          <w:vertAlign w:val="subscript"/>
        </w:rPr>
        <w:t>3</w:t>
      </w:r>
      <w:r w:rsidR="00520942" w:rsidRPr="00622BF2">
        <w:t>CH</w:t>
      </w:r>
      <w:r w:rsidR="00520942" w:rsidRPr="00622BF2">
        <w:rPr>
          <w:vertAlign w:val="subscript"/>
        </w:rPr>
        <w:t>2</w:t>
      </w:r>
      <w:r w:rsidR="00520942" w:rsidRPr="00622BF2">
        <w:t>NH</w:t>
      </w:r>
      <w:r w:rsidR="00520942" w:rsidRPr="00622BF2">
        <w:rPr>
          <w:vertAlign w:val="subscript"/>
        </w:rPr>
        <w:t>3</w:t>
      </w:r>
      <w:r w:rsidR="00520942" w:rsidRPr="00622BF2">
        <w:t>][Cu</w:t>
      </w:r>
      <w:r w:rsidR="00520942" w:rsidRPr="00622BF2">
        <w:rPr>
          <w:i/>
          <w:vertAlign w:val="subscript"/>
        </w:rPr>
        <w:t>x</w:t>
      </w:r>
      <w:r w:rsidR="00520942" w:rsidRPr="00622BF2">
        <w:t>Mn</w:t>
      </w:r>
      <w:r w:rsidR="00520942" w:rsidRPr="00622BF2">
        <w:rPr>
          <w:vertAlign w:val="subscript"/>
        </w:rPr>
        <w:t>1−</w:t>
      </w:r>
      <w:r w:rsidR="00520942" w:rsidRPr="00622BF2">
        <w:rPr>
          <w:i/>
          <w:vertAlign w:val="subscript"/>
        </w:rPr>
        <w:t>x</w:t>
      </w:r>
      <w:r w:rsidR="00520942" w:rsidRPr="00622BF2">
        <w:t>(HCOO)</w:t>
      </w:r>
      <w:r w:rsidR="00520942" w:rsidRPr="00622BF2">
        <w:rPr>
          <w:vertAlign w:val="subscript"/>
        </w:rPr>
        <w:t>3</w:t>
      </w:r>
      <w:r w:rsidR="00520942" w:rsidRPr="00622BF2">
        <w:t>]</w:t>
      </w:r>
      <w:r w:rsidR="00520942" w:rsidRPr="00622BF2">
        <w:rPr>
          <w:rFonts w:hint="eastAsia"/>
        </w:rPr>
        <w:t>系列的结构</w:t>
      </w:r>
      <w:bookmarkEnd w:id="529"/>
      <w:bookmarkEnd w:id="530"/>
      <w:bookmarkEnd w:id="531"/>
      <w:r w:rsidR="00BC1966">
        <w:rPr>
          <w:rFonts w:hint="eastAsia"/>
        </w:rPr>
        <w:t>和磁性</w:t>
      </w:r>
      <w:bookmarkEnd w:id="532"/>
    </w:p>
    <w:p w14:paraId="465AAE37" w14:textId="2C2579E8" w:rsidR="00A51A75" w:rsidRDefault="00A51A75">
      <w:pPr>
        <w:pStyle w:val="3"/>
        <w:ind w:firstLine="122"/>
        <w:rPr>
          <w:b w:val="0"/>
        </w:rPr>
      </w:pPr>
      <w:bookmarkStart w:id="533" w:name="_Toc178839278"/>
      <w:bookmarkStart w:id="534" w:name="_Toc207874170"/>
      <w:r>
        <w:t xml:space="preserve">3.2.1 </w:t>
      </w:r>
      <w:r w:rsidR="00D81B65" w:rsidRPr="00622BF2">
        <w:t>[CH</w:t>
      </w:r>
      <w:r w:rsidR="00D81B65" w:rsidRPr="00622BF2">
        <w:rPr>
          <w:vertAlign w:val="subscript"/>
        </w:rPr>
        <w:t>3</w:t>
      </w:r>
      <w:r w:rsidR="00D81B65" w:rsidRPr="00622BF2">
        <w:t>CH</w:t>
      </w:r>
      <w:r w:rsidR="00D81B65" w:rsidRPr="00622BF2">
        <w:rPr>
          <w:vertAlign w:val="subscript"/>
        </w:rPr>
        <w:t>2</w:t>
      </w:r>
      <w:r w:rsidR="00D81B65" w:rsidRPr="00622BF2">
        <w:t>NH</w:t>
      </w:r>
      <w:r w:rsidR="00D81B65" w:rsidRPr="00622BF2">
        <w:rPr>
          <w:vertAlign w:val="subscript"/>
        </w:rPr>
        <w:t>3</w:t>
      </w:r>
      <w:r w:rsidR="00D81B65" w:rsidRPr="00622BF2">
        <w:t>][Cu</w:t>
      </w:r>
      <w:r w:rsidR="00D81B65" w:rsidRPr="00622BF2">
        <w:rPr>
          <w:i/>
          <w:vertAlign w:val="subscript"/>
        </w:rPr>
        <w:t>x</w:t>
      </w:r>
      <w:r w:rsidR="00D81B65" w:rsidRPr="00622BF2">
        <w:t>Mn</w:t>
      </w:r>
      <w:r w:rsidR="00D81B65" w:rsidRPr="00622BF2">
        <w:rPr>
          <w:vertAlign w:val="subscript"/>
        </w:rPr>
        <w:t>1−</w:t>
      </w:r>
      <w:r w:rsidR="00D81B65" w:rsidRPr="00622BF2">
        <w:rPr>
          <w:i/>
          <w:vertAlign w:val="subscript"/>
        </w:rPr>
        <w:t>x</w:t>
      </w:r>
      <w:r w:rsidR="00D81B65" w:rsidRPr="00622BF2">
        <w:t>(HCOO)</w:t>
      </w:r>
      <w:r w:rsidR="00D81B65" w:rsidRPr="00622BF2">
        <w:rPr>
          <w:vertAlign w:val="subscript"/>
        </w:rPr>
        <w:t>3</w:t>
      </w:r>
      <w:r w:rsidR="00D81B65" w:rsidRPr="00622BF2">
        <w:t>]</w:t>
      </w:r>
      <w:r>
        <w:rPr>
          <w:rFonts w:hint="eastAsia"/>
        </w:rPr>
        <w:t>的元素分析</w:t>
      </w:r>
      <w:r w:rsidR="00994663">
        <w:rPr>
          <w:rFonts w:hint="eastAsia"/>
        </w:rPr>
        <w:t>和</w:t>
      </w:r>
      <w:r>
        <w:rPr>
          <w:rFonts w:hint="eastAsia"/>
        </w:rPr>
        <w:t>热稳定性</w:t>
      </w:r>
      <w:bookmarkEnd w:id="533"/>
      <w:bookmarkEnd w:id="534"/>
    </w:p>
    <w:p w14:paraId="59172717" w14:textId="5DAB0001" w:rsidR="0040067B" w:rsidRDefault="00520942" w:rsidP="00D82A5B">
      <w:pPr>
        <w:ind w:firstLine="480"/>
      </w:pPr>
      <w:r w:rsidRPr="00D82A5B">
        <w:rPr>
          <w:rFonts w:hint="eastAsia"/>
        </w:rPr>
        <w:t>我们成功合成了</w:t>
      </w:r>
      <w:r w:rsidRPr="00D82A5B">
        <w:t>Cu</w:t>
      </w:r>
      <w:r w:rsidRPr="00D82A5B">
        <w:rPr>
          <w:rFonts w:eastAsia="微软雅黑"/>
        </w:rPr>
        <w:t>−</w:t>
      </w:r>
      <w:r w:rsidRPr="00D82A5B">
        <w:t>Mn</w:t>
      </w:r>
      <w:r w:rsidRPr="00D82A5B">
        <w:rPr>
          <w:rFonts w:hint="eastAsia"/>
        </w:rPr>
        <w:t>系列的全程固溶体</w:t>
      </w:r>
      <w:r w:rsidRPr="00D82A5B">
        <w:t>etaCuMn</w:t>
      </w:r>
      <w:r w:rsidRPr="00D82A5B">
        <w:rPr>
          <w:rFonts w:hint="eastAsia"/>
        </w:rPr>
        <w:t>近</w:t>
      </w:r>
      <w:del w:id="535" w:author="Xianjun_P15" w:date="2025-09-05T16:06:00Z">
        <w:r w:rsidR="00CD1A31" w:rsidRPr="00D82A5B" w:rsidDel="00C12A53">
          <w:delText>34</w:delText>
        </w:r>
      </w:del>
      <w:ins w:id="536" w:author="Xianjun_P15" w:date="2025-09-05T16:06:00Z">
        <w:r w:rsidR="00C12A53" w:rsidRPr="00D82A5B">
          <w:t>3</w:t>
        </w:r>
        <w:r w:rsidR="00C12A53">
          <w:t>0</w:t>
        </w:r>
        <w:r w:rsidR="00C12A53">
          <w:rPr>
            <w:rFonts w:hint="eastAsia"/>
          </w:rPr>
          <w:t>多</w:t>
        </w:r>
      </w:ins>
      <w:r w:rsidRPr="00D82A5B">
        <w:rPr>
          <w:rFonts w:hint="eastAsia"/>
        </w:rPr>
        <w:t>个化合物。</w:t>
      </w:r>
      <w:r w:rsidRPr="00D82A5B">
        <w:t>Mn</w:t>
      </w:r>
      <w:r w:rsidRPr="00D82A5B">
        <w:rPr>
          <w:vertAlign w:val="superscript"/>
        </w:rPr>
        <w:t>2+</w:t>
      </w:r>
      <w:r w:rsidRPr="00D82A5B">
        <w:rPr>
          <w:rFonts w:hint="eastAsia"/>
        </w:rPr>
        <w:t>是磁各向同性的，而</w:t>
      </w:r>
      <w:r w:rsidRPr="00D82A5B">
        <w:t>Cu</w:t>
      </w:r>
      <w:r w:rsidRPr="00D82A5B">
        <w:rPr>
          <w:vertAlign w:val="superscript"/>
        </w:rPr>
        <w:t>2+</w:t>
      </w:r>
      <w:r w:rsidRPr="00D82A5B">
        <w:rPr>
          <w:rFonts w:hint="eastAsia"/>
        </w:rPr>
        <w:t>是磁各向异性的。</w:t>
      </w:r>
      <w:r w:rsidRPr="00D82A5B">
        <w:t>Cu</w:t>
      </w:r>
      <w:r w:rsidRPr="00D82A5B">
        <w:rPr>
          <w:vertAlign w:val="superscript"/>
        </w:rPr>
        <w:t>2+</w:t>
      </w:r>
      <w:r w:rsidRPr="00D82A5B">
        <w:rPr>
          <w:rFonts w:hint="eastAsia"/>
        </w:rPr>
        <w:t>是</w:t>
      </w:r>
      <w:r w:rsidRPr="00D82A5B">
        <w:t>Jahn−Teller</w:t>
      </w:r>
      <w:r w:rsidRPr="00D82A5B">
        <w:rPr>
          <w:rFonts w:hint="eastAsia"/>
        </w:rPr>
        <w:t>离子，</w:t>
      </w:r>
      <w:r w:rsidRPr="00D82A5B">
        <w:t>etaCu</w:t>
      </w:r>
      <w:r w:rsidRPr="00D82A5B">
        <w:rPr>
          <w:rFonts w:hint="eastAsia"/>
        </w:rPr>
        <w:t>在结构上与其它</w:t>
      </w:r>
      <w:r w:rsidRPr="00D82A5B">
        <w:t>etaM</w:t>
      </w:r>
      <w:r w:rsidRPr="00D82A5B">
        <w:rPr>
          <w:rFonts w:hint="eastAsia"/>
        </w:rPr>
        <w:t>有所不同</w:t>
      </w:r>
      <w:r w:rsidR="006D7291" w:rsidRPr="00E717A7">
        <w:fldChar w:fldCharType="begin">
          <w:fldData xml:space="preserve">PEVuZE5vdGU+PENpdGU+PEF1dGhvcj5TaGFuZzwvQXV0aG9yPjxZZWFyPjIwMTY8L1llYXI+PFJl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</w:fldData>
        </w:fldChar>
      </w:r>
      <w:r w:rsidR="00967E36">
        <w:instrText xml:space="preserve"> ADDIN EN.CITE </w:instrText>
      </w:r>
      <w:r w:rsidR="00967E36">
        <w:fldChar w:fldCharType="begin">
          <w:fldData xml:space="preserve">PEVuZE5vdGU+PENpdGU+PEF1dGhvcj5TaGFuZzwvQXV0aG9yPjxZZWFyPjIwMTY8L1llYXI+PFJl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</w:fldData>
        </w:fldChar>
      </w:r>
      <w:r w:rsidR="00967E36">
        <w:instrText xml:space="preserve"> ADDIN EN.CITE.DATA </w:instrText>
      </w:r>
      <w:r w:rsidR="00967E36">
        <w:fldChar w:fldCharType="end"/>
      </w:r>
      <w:r w:rsidR="006D7291" w:rsidRPr="00E717A7">
        <w:fldChar w:fldCharType="separate"/>
      </w:r>
      <w:r w:rsidR="00A168C0" w:rsidRPr="00A168C0">
        <w:rPr>
          <w:noProof/>
          <w:vertAlign w:val="superscript"/>
        </w:rPr>
        <w:t>[</w:t>
      </w:r>
      <w:hyperlink w:anchor="_ENREF_85" w:tooltip="Wang, 2004 #553" w:history="1">
        <w:r w:rsidR="00DF2A2B" w:rsidRPr="00A168C0">
          <w:rPr>
            <w:noProof/>
            <w:vertAlign w:val="superscript"/>
          </w:rPr>
          <w:t>85</w:t>
        </w:r>
      </w:hyperlink>
      <w:r w:rsidR="00A168C0" w:rsidRPr="00A168C0">
        <w:rPr>
          <w:noProof/>
          <w:vertAlign w:val="superscript"/>
        </w:rPr>
        <w:t xml:space="preserve">, </w:t>
      </w:r>
      <w:hyperlink w:anchor="_ENREF_115" w:tooltip="Shang, 2014 #583" w:history="1">
        <w:r w:rsidR="00DF2A2B" w:rsidRPr="00A168C0">
          <w:rPr>
            <w:noProof/>
            <w:vertAlign w:val="superscript"/>
          </w:rPr>
          <w:t>115</w:t>
        </w:r>
      </w:hyperlink>
      <w:r w:rsidR="00A168C0" w:rsidRPr="00A168C0">
        <w:rPr>
          <w:noProof/>
          <w:vertAlign w:val="superscript"/>
        </w:rPr>
        <w:t xml:space="preserve">, </w:t>
      </w:r>
      <w:hyperlink w:anchor="_ENREF_116" w:tooltip="Shang, 2016 #584" w:history="1">
        <w:r w:rsidR="00DF2A2B" w:rsidRPr="00A168C0">
          <w:rPr>
            <w:noProof/>
            <w:vertAlign w:val="superscript"/>
          </w:rPr>
          <w:t>116</w:t>
        </w:r>
      </w:hyperlink>
      <w:r w:rsidR="00A168C0" w:rsidRPr="00A168C0">
        <w:rPr>
          <w:noProof/>
          <w:vertAlign w:val="superscript"/>
        </w:rPr>
        <w:t xml:space="preserve">, </w:t>
      </w:r>
      <w:hyperlink w:anchor="_ENREF_136" w:tooltip="Mączka, 2016 #602" w:history="1">
        <w:r w:rsidR="00DF2A2B" w:rsidRPr="00A168C0">
          <w:rPr>
            <w:noProof/>
            <w:vertAlign w:val="superscript"/>
          </w:rPr>
          <w:t>136-138</w:t>
        </w:r>
      </w:hyperlink>
      <w:r w:rsidR="00A168C0" w:rsidRPr="00A168C0">
        <w:rPr>
          <w:noProof/>
          <w:vertAlign w:val="superscript"/>
        </w:rPr>
        <w:t>]</w:t>
      </w:r>
      <w:r w:rsidR="006D7291" w:rsidRPr="00E717A7">
        <w:fldChar w:fldCharType="end"/>
      </w:r>
      <w:r w:rsidRPr="00D82A5B">
        <w:rPr>
          <w:rFonts w:hint="eastAsia"/>
        </w:rPr>
        <w:t>。</w:t>
      </w:r>
    </w:p>
    <w:p w14:paraId="2BABA3D0" w14:textId="29412358" w:rsidR="00797096" w:rsidRPr="00D82A5B" w:rsidRDefault="00797096" w:rsidP="008C3A9A">
      <w:pPr>
        <w:pStyle w:val="1-PHD"/>
        <w:ind w:firstLine="480"/>
      </w:pPr>
      <w:r w:rsidRPr="006D7291">
        <w:rPr>
          <w:rFonts w:hint="eastAsia"/>
        </w:rPr>
        <w:t>金属含量和比例由电感耦合等离子体发射光谱（</w:t>
      </w:r>
      <w:r w:rsidRPr="006D7291">
        <w:t>ICP</w:t>
      </w:r>
      <w:r w:rsidRPr="006D7291">
        <w:rPr>
          <w:rFonts w:hint="eastAsia"/>
        </w:rPr>
        <w:t>）分析确定（图</w:t>
      </w:r>
      <w:r w:rsidRPr="006D7291">
        <w:t>3.1</w:t>
      </w:r>
      <w:r w:rsidRPr="006D7291">
        <w:rPr>
          <w:rFonts w:hint="eastAsia"/>
        </w:rPr>
        <w:t>）。可以看到，产物中发生</w:t>
      </w:r>
      <w:r w:rsidRPr="006D7291">
        <w:t>Mn</w:t>
      </w:r>
      <w:r w:rsidRPr="006D7291">
        <w:rPr>
          <w:rFonts w:hint="eastAsia"/>
        </w:rPr>
        <w:t>偏析。在甲醇溶液中，投料中</w:t>
      </w:r>
      <w:r w:rsidRPr="006D7291">
        <w:t>Cu%</w:t>
      </w:r>
      <w:r w:rsidRPr="006D7291">
        <w:rPr>
          <w:rFonts w:hint="eastAsia"/>
        </w:rPr>
        <w:t>低于</w:t>
      </w:r>
      <w:r w:rsidRPr="006D7291">
        <w:t>40%</w:t>
      </w:r>
      <w:r w:rsidRPr="006D7291">
        <w:rPr>
          <w:rFonts w:hint="eastAsia"/>
        </w:rPr>
        <w:t>时，偏析程度较小；投料中</w:t>
      </w:r>
      <w:r w:rsidRPr="006D7291">
        <w:t>Cu%</w:t>
      </w:r>
      <w:r w:rsidRPr="006D7291">
        <w:rPr>
          <w:rFonts w:hint="eastAsia"/>
        </w:rPr>
        <w:t>高于</w:t>
      </w:r>
      <w:r w:rsidRPr="006D7291">
        <w:t>50%</w:t>
      </w:r>
      <w:r w:rsidRPr="006D7291">
        <w:rPr>
          <w:rFonts w:hint="eastAsia"/>
        </w:rPr>
        <w:t>时，偏析程度增大，最大时产物中</w:t>
      </w:r>
      <w:r w:rsidRPr="006D7291">
        <w:t>Cu%</w:t>
      </w:r>
      <w:r w:rsidRPr="006D7291">
        <w:rPr>
          <w:rFonts w:hint="eastAsia"/>
        </w:rPr>
        <w:t>可比原料中</w:t>
      </w:r>
      <w:r w:rsidRPr="006D7291">
        <w:t>Cu%</w:t>
      </w:r>
      <w:r w:rsidRPr="006D7291">
        <w:rPr>
          <w:rFonts w:hint="eastAsia"/>
        </w:rPr>
        <w:t>低</w:t>
      </w:r>
      <w:r w:rsidRPr="006D7291">
        <w:t>25%</w:t>
      </w:r>
      <w:r w:rsidRPr="006D7291">
        <w:rPr>
          <w:rFonts w:hint="eastAsia"/>
        </w:rPr>
        <w:t>；在投料中</w:t>
      </w:r>
      <w:r w:rsidRPr="006D7291">
        <w:t>Cu%</w:t>
      </w:r>
      <w:r w:rsidRPr="006D7291">
        <w:rPr>
          <w:rFonts w:hint="eastAsia"/>
        </w:rPr>
        <w:t>高于</w:t>
      </w:r>
      <w:r w:rsidRPr="006D7291">
        <w:t>95%</w:t>
      </w:r>
      <w:r w:rsidRPr="006D7291">
        <w:rPr>
          <w:rFonts w:hint="eastAsia"/>
        </w:rPr>
        <w:t>时，偏析程度又减小。在乙醇溶液的合成体系中，产物中</w:t>
      </w:r>
      <w:r w:rsidRPr="006D7291">
        <w:t>Cu%</w:t>
      </w:r>
      <w:r w:rsidRPr="006D7291">
        <w:rPr>
          <w:rFonts w:hint="eastAsia"/>
        </w:rPr>
        <w:t>（大于</w:t>
      </w:r>
      <w:r w:rsidRPr="006D7291">
        <w:t>90%</w:t>
      </w:r>
      <w:r w:rsidRPr="006D7291">
        <w:rPr>
          <w:rFonts w:hint="eastAsia"/>
        </w:rPr>
        <w:t>）一般比原料中</w:t>
      </w:r>
      <w:r w:rsidRPr="006D7291">
        <w:t>Cu%</w:t>
      </w:r>
      <w:r w:rsidRPr="006D7291">
        <w:rPr>
          <w:rFonts w:hint="eastAsia"/>
        </w:rPr>
        <w:t>低</w:t>
      </w:r>
      <w:r w:rsidRPr="006D7291">
        <w:t>2%</w:t>
      </w:r>
      <w:r w:rsidRPr="006D7291">
        <w:rPr>
          <w:rFonts w:hint="eastAsia"/>
        </w:rPr>
        <w:t>左右。产物中发生偏析也在一些混合金属</w:t>
      </w:r>
      <w:r w:rsidRPr="006D7291">
        <w:t>AMFF</w:t>
      </w:r>
      <w:r w:rsidRPr="006D7291">
        <w:rPr>
          <w:rFonts w:hint="eastAsia"/>
        </w:rPr>
        <w:t>体系中观察到，如在甲醇</w:t>
      </w:r>
      <w:r w:rsidRPr="006D7291">
        <w:rPr>
          <w:rFonts w:eastAsia="微软雅黑"/>
        </w:rPr>
        <w:t>−</w:t>
      </w:r>
      <w:r w:rsidRPr="006D7291">
        <w:rPr>
          <w:rFonts w:hint="eastAsia"/>
        </w:rPr>
        <w:t>水体系中合成</w:t>
      </w:r>
      <w:r w:rsidRPr="006D7291">
        <w:t>maMnZn</w:t>
      </w:r>
      <w:del w:id="537" w:author="Xianjun_P15" w:date="2025-09-05T16:10:00Z">
        <w:r w:rsidRPr="006D7291" w:rsidDel="00C12A53">
          <w:rPr>
            <w:rFonts w:hint="eastAsia"/>
          </w:rPr>
          <w:delText>，</w:delText>
        </w:r>
      </w:del>
      <w:ins w:id="538" w:author="Xianjun_P15" w:date="2025-09-05T16:10:00Z">
        <w:r w:rsidR="00C12A53">
          <w:rPr>
            <w:rFonts w:hint="eastAsia"/>
          </w:rPr>
          <w:t>；</w:t>
        </w:r>
      </w:ins>
      <w:r w:rsidRPr="006D7291">
        <w:rPr>
          <w:rFonts w:hint="eastAsia"/>
        </w:rPr>
        <w:t>但也有一些体系几乎不发生偏析，如在甲醇体系中合成</w:t>
      </w:r>
      <w:r w:rsidRPr="006D7291">
        <w:t>maCoZn</w:t>
      </w:r>
      <w:r w:rsidRPr="00D82A5B">
        <w:fldChar w:fldCharType="begin"/>
      </w:r>
      <w:r w:rsidR="00967E36">
        <w:instrText xml:space="preserve"> ADDIN EN.CITE &lt;EndNote&gt;&lt;Cite&gt;&lt;Author&gt;Chen&lt;/Author&gt;&lt;Year&gt;2016&lt;/Year&gt;&lt;RecNum&gt;585&lt;/RecNum&gt;&lt;DisplayText&gt;&lt;style face="superscript"&gt;[118]&lt;/style&gt;&lt;/DisplayText&gt;&lt;record&gt;&lt;rec-number&gt;585&lt;/rec-number&gt;&lt;foreign-keys&gt;&lt;key app="EN" db-id="5dw29t2apwvft0exwd75x5fdd5tet2va52at"&gt;585&lt;/key&gt;&lt;/foreign-keys&gt;&lt;ref-type name="Thesis"&gt;32&lt;/ref-type&gt;&lt;contributors&gt;&lt;authors&gt;&lt;author&gt;Chen, S.&lt;/author&gt;&lt;/authors&gt;&lt;/contributors&gt;&lt;titles&gt;&lt;title&gt;Ammonium-Metal-Formate Perovskites: Coexistence and Manuipulation of Magnetic and Electric Ordering&lt;/title&gt;&lt;/titles&gt;&lt;volume&gt;Dissertation/Thesis&lt;/volume&gt;&lt;dates&gt;&lt;year&gt;2016&lt;/year&gt;&lt;/dates&gt;&lt;publisher&gt;Peking University&lt;/publisher&gt;&lt;work-type&gt;&lt;style face="normal" font="default" size="100%"&gt;PhD&lt;/style&gt;&lt;style face="normal" font="default" charset="134" size="100%"&gt; &lt;/style&gt;&lt;style face="normal" font="default" size="100%"&gt;Thesis&lt;/style&gt;&lt;/work-type&gt;&lt;urls&gt;&lt;related-urls&gt;&lt;url&gt;https://go.exlibris.link/F0kgHMW2&lt;/url&gt;&lt;/related-urls&gt;&lt;/urls&gt;&lt;/record&gt;&lt;/Cite&gt;&lt;/EndNote&gt;</w:instrText>
      </w:r>
      <w:r w:rsidRPr="00D82A5B">
        <w:fldChar w:fldCharType="separate"/>
      </w:r>
      <w:r w:rsidR="00A168C0" w:rsidRPr="00A168C0">
        <w:rPr>
          <w:noProof/>
          <w:vertAlign w:val="superscript"/>
        </w:rPr>
        <w:t>[</w:t>
      </w:r>
      <w:hyperlink w:anchor="_ENREF_118" w:tooltip="Chen, 2016 #585" w:history="1">
        <w:r w:rsidR="00DF2A2B" w:rsidRPr="00A168C0">
          <w:rPr>
            <w:noProof/>
            <w:vertAlign w:val="superscript"/>
          </w:rPr>
          <w:t>118</w:t>
        </w:r>
      </w:hyperlink>
      <w:r w:rsidR="00A168C0" w:rsidRPr="00A168C0">
        <w:rPr>
          <w:noProof/>
          <w:vertAlign w:val="superscript"/>
        </w:rPr>
        <w:t>]</w:t>
      </w:r>
      <w:r w:rsidRPr="00D82A5B">
        <w:fldChar w:fldCharType="end"/>
      </w:r>
      <w:r w:rsidRPr="006D7291">
        <w:rPr>
          <w:rFonts w:hint="eastAsia"/>
        </w:rPr>
        <w:t>。产物中金属离子发生偏析的现象需要综合考虑金属离子的溶剂化能（水合</w:t>
      </w:r>
      <w:r w:rsidRPr="006D7291">
        <w:t>/</w:t>
      </w:r>
      <w:r w:rsidRPr="006D7291">
        <w:rPr>
          <w:rFonts w:hint="eastAsia"/>
        </w:rPr>
        <w:t>醇合等）、金属离子与甲酸根的配位能力、产物的沉淀性能等多种因素。从溶剂的极性来看，乙醇比甲醇有较低的极性，因此可能拉平不同金属离子</w:t>
      </w:r>
      <w:r w:rsidRPr="006D7291">
        <w:rPr>
          <w:rFonts w:hint="eastAsia"/>
        </w:rPr>
        <w:lastRenderedPageBreak/>
        <w:t>的沉淀性能，使得偏析程度降低。</w:t>
      </w:r>
    </w:p>
    <w:p w14:paraId="6A1739D0" w14:textId="539633B6" w:rsidR="00980C90" w:rsidRPr="00080428" w:rsidRDefault="00980C90" w:rsidP="00080428">
      <w:pPr>
        <w:pStyle w:val="2--zhu0"/>
        <w:spacing w:before="163"/>
      </w:pPr>
      <w:r w:rsidRPr="00980C90">
        <w:rPr>
          <w:noProof/>
        </w:rPr>
        <w:drawing>
          <wp:inline distT="0" distB="0" distL="0" distR="0" wp14:anchorId="247D4246" wp14:editId="374BF7A9">
            <wp:extent cx="2880000" cy="2110971"/>
            <wp:effectExtent l="0" t="0" r="0" b="3810"/>
            <wp:docPr id="954399122" name="图片 954399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80000" cy="2110971"/>
                    </a:xfrm>
                    <a:prstGeom prst="rect">
                      <a:avLst/>
                    </a:prstGeom>
                  </pic:spPr>
                </pic:pic>
              </a:graphicData>
            </a:graphic>
          </wp:inline>
        </w:drawing>
      </w:r>
    </w:p>
    <w:p w14:paraId="51DEE7B2" w14:textId="4E50C6DE" w:rsidR="00F854A7" w:rsidRPr="00DF2A2B" w:rsidRDefault="00F854A7" w:rsidP="00257810">
      <w:pPr>
        <w:pStyle w:val="2--zhu"/>
        <w:spacing w:after="163"/>
        <w:jc w:val="center"/>
        <w:rPr>
          <w:rFonts w:eastAsiaTheme="minorEastAsia" w:cs="Times New Roman"/>
        </w:rPr>
      </w:pPr>
      <w:r w:rsidRPr="00DF2A2B">
        <w:rPr>
          <w:rFonts w:eastAsiaTheme="minorEastAsia" w:cs="Times New Roman" w:hint="eastAsia"/>
        </w:rPr>
        <w:t>图</w:t>
      </w:r>
      <w:r w:rsidRPr="00DF2A2B">
        <w:rPr>
          <w:rFonts w:eastAsiaTheme="minorEastAsia" w:cs="Times New Roman"/>
        </w:rPr>
        <w:t>3.1 etaCuMn</w:t>
      </w:r>
      <w:r w:rsidRPr="00DF2A2B">
        <w:rPr>
          <w:rFonts w:eastAsiaTheme="minorEastAsia" w:cs="Times New Roman" w:hint="eastAsia"/>
        </w:rPr>
        <w:t>系列化合物的金属含量的</w:t>
      </w:r>
      <w:r w:rsidRPr="00DF2A2B">
        <w:rPr>
          <w:rFonts w:eastAsiaTheme="minorEastAsia" w:cs="Times New Roman"/>
        </w:rPr>
        <w:t>ICP</w:t>
      </w:r>
      <w:r w:rsidRPr="00DF2A2B">
        <w:rPr>
          <w:rFonts w:eastAsiaTheme="minorEastAsia" w:cs="Times New Roman" w:hint="eastAsia"/>
        </w:rPr>
        <w:t>结果</w:t>
      </w:r>
    </w:p>
    <w:p w14:paraId="034EBBCC" w14:textId="000403D8" w:rsidR="00F854A7" w:rsidRPr="00D82A5B" w:rsidRDefault="00520942">
      <w:pPr>
        <w:pStyle w:val="a5"/>
        <w:ind w:firstLine="480"/>
        <w:rPr>
          <w:rFonts w:cs="Times New Roman"/>
        </w:rPr>
      </w:pPr>
      <w:r w:rsidRPr="006D7291">
        <w:rPr>
          <w:rFonts w:cs="Times New Roman"/>
          <w:bCs/>
        </w:rPr>
        <w:t>etaCuMn</w:t>
      </w:r>
      <w:r w:rsidRPr="006D7291">
        <w:rPr>
          <w:rFonts w:cs="Times New Roman" w:hint="eastAsia"/>
          <w:bCs/>
        </w:rPr>
        <w:t>固溶体的红外（</w:t>
      </w:r>
      <w:r w:rsidRPr="006D7291">
        <w:rPr>
          <w:rFonts w:cs="Times New Roman"/>
          <w:bCs/>
        </w:rPr>
        <w:t>IR</w:t>
      </w:r>
      <w:r w:rsidRPr="006D7291">
        <w:rPr>
          <w:rFonts w:cs="Times New Roman" w:hint="eastAsia"/>
          <w:bCs/>
        </w:rPr>
        <w:t>）光谱（图</w:t>
      </w:r>
      <w:r w:rsidR="00096936" w:rsidRPr="006D7291">
        <w:rPr>
          <w:rFonts w:cs="Times New Roman"/>
          <w:bCs/>
        </w:rPr>
        <w:t>3.2</w:t>
      </w:r>
      <w:r w:rsidRPr="006D7291">
        <w:rPr>
          <w:rFonts w:cs="Times New Roman" w:hint="eastAsia"/>
          <w:bCs/>
        </w:rPr>
        <w:t>）十分相似，反映了固溶体全程同构。</w:t>
      </w:r>
      <w:bookmarkStart w:id="539" w:name="OLE_LINK15"/>
      <w:r w:rsidR="00A66BDC" w:rsidRPr="006D7291">
        <w:rPr>
          <w:rFonts w:cs="Times New Roman" w:hint="eastAsia"/>
          <w:bCs/>
        </w:rPr>
        <w:t>随着</w:t>
      </w:r>
      <w:r w:rsidR="00A66BDC" w:rsidRPr="006D7291">
        <w:rPr>
          <w:rFonts w:cs="Times New Roman"/>
          <w:bCs/>
        </w:rPr>
        <w:t>Cu%</w:t>
      </w:r>
      <w:r w:rsidR="00A66BDC" w:rsidRPr="006D7291">
        <w:rPr>
          <w:rFonts w:cs="Times New Roman" w:hint="eastAsia"/>
          <w:bCs/>
        </w:rPr>
        <w:t>的增加，</w:t>
      </w:r>
      <w:r w:rsidR="00E51860" w:rsidRPr="00D82A5B">
        <w:rPr>
          <w:rFonts w:cs="Times New Roman"/>
          <w:bCs/>
          <w:i/>
          <w:iCs/>
        </w:rPr>
        <w:t>x</w:t>
      </w:r>
      <w:r w:rsidR="00E51860" w:rsidRPr="00D82A5B">
        <w:rPr>
          <w:rFonts w:cs="Times New Roman"/>
          <w:bCs/>
        </w:rPr>
        <w:t xml:space="preserve"> </w:t>
      </w:r>
      <w:r w:rsidR="00CC6D06" w:rsidRPr="006D7291">
        <w:rPr>
          <w:rFonts w:cs="Times New Roman" w:hint="eastAsia"/>
          <w:bCs/>
        </w:rPr>
        <w:t>≥</w:t>
      </w:r>
      <w:r w:rsidR="00E51860" w:rsidRPr="006D7291">
        <w:rPr>
          <w:rFonts w:cs="Times New Roman"/>
          <w:bCs/>
        </w:rPr>
        <w:t xml:space="preserve"> 0.2</w:t>
      </w:r>
      <w:bookmarkEnd w:id="539"/>
      <w:r w:rsidR="00B0470A" w:rsidRPr="006D7291">
        <w:rPr>
          <w:rFonts w:cs="Times New Roman"/>
          <w:bCs/>
        </w:rPr>
        <w:t>6</w:t>
      </w:r>
      <w:r w:rsidRPr="006D7291">
        <w:rPr>
          <w:rFonts w:cs="Times New Roman" w:hint="eastAsia"/>
          <w:bCs/>
        </w:rPr>
        <w:t>的固溶体，位于</w:t>
      </w:r>
      <w:r w:rsidRPr="006D7291">
        <w:rPr>
          <w:rFonts w:cs="Times New Roman"/>
          <w:bCs/>
          <w:szCs w:val="18"/>
        </w:rPr>
        <w:t>791 cm</w:t>
      </w:r>
      <w:r w:rsidRPr="006D7291">
        <w:rPr>
          <w:rFonts w:cs="Times New Roman"/>
          <w:bCs/>
          <w:szCs w:val="18"/>
          <w:vertAlign w:val="superscript"/>
        </w:rPr>
        <w:t>−1</w:t>
      </w:r>
      <w:r w:rsidRPr="006D7291">
        <w:rPr>
          <w:rFonts w:cs="Times New Roman" w:hint="eastAsia"/>
          <w:bCs/>
        </w:rPr>
        <w:t>对称变形振动</w:t>
      </w:r>
      <w:r w:rsidRPr="006D7291">
        <w:rPr>
          <w:rFonts w:cs="Times New Roman" w:hint="eastAsia"/>
          <w:bCs/>
          <w:szCs w:val="18"/>
        </w:rPr>
        <w:t>吸收</w:t>
      </w:r>
      <w:r w:rsidRPr="006D7291">
        <w:rPr>
          <w:rFonts w:cs="Times New Roman" w:hint="eastAsia"/>
          <w:bCs/>
        </w:rPr>
        <w:t>单峰分裂为双峰，</w:t>
      </w:r>
      <w:r w:rsidR="00E51860" w:rsidRPr="006D7291">
        <w:rPr>
          <w:rFonts w:cs="Times New Roman"/>
          <w:bCs/>
          <w:i/>
          <w:iCs/>
        </w:rPr>
        <w:t>x</w:t>
      </w:r>
      <w:r w:rsidR="00E51860" w:rsidRPr="006D7291">
        <w:rPr>
          <w:rFonts w:cs="Times New Roman"/>
          <w:bCs/>
        </w:rPr>
        <w:t xml:space="preserve"> </w:t>
      </w:r>
      <w:bookmarkStart w:id="540" w:name="_Hlk204158558"/>
      <w:r w:rsidR="00E51860" w:rsidRPr="006D7291">
        <w:rPr>
          <w:rFonts w:cs="Times New Roman" w:hint="eastAsia"/>
          <w:bCs/>
        </w:rPr>
        <w:t>≥</w:t>
      </w:r>
      <w:bookmarkEnd w:id="540"/>
      <w:r w:rsidR="00E51860" w:rsidRPr="006D7291">
        <w:rPr>
          <w:rFonts w:cs="Times New Roman"/>
          <w:bCs/>
        </w:rPr>
        <w:t xml:space="preserve"> 0.</w:t>
      </w:r>
      <w:r w:rsidR="00477DF9" w:rsidRPr="006D7291">
        <w:rPr>
          <w:rFonts w:cs="Times New Roman"/>
          <w:bCs/>
        </w:rPr>
        <w:t>85</w:t>
      </w:r>
      <w:r w:rsidRPr="006D7291">
        <w:rPr>
          <w:rFonts w:cs="Times New Roman" w:hint="eastAsia"/>
          <w:bCs/>
        </w:rPr>
        <w:t>时，</w:t>
      </w:r>
      <w:r w:rsidRPr="006D7291">
        <w:rPr>
          <w:rFonts w:cs="Times New Roman" w:hint="eastAsia"/>
          <w:bCs/>
          <w:szCs w:val="18"/>
        </w:rPr>
        <w:t>吸收峰逐渐分裂为</w:t>
      </w:r>
      <w:r w:rsidRPr="006D7291">
        <w:rPr>
          <w:rFonts w:cs="Times New Roman"/>
          <w:bCs/>
          <w:szCs w:val="18"/>
        </w:rPr>
        <w:t>4</w:t>
      </w:r>
      <w:r w:rsidRPr="006D7291">
        <w:rPr>
          <w:rFonts w:cs="Times New Roman" w:hint="eastAsia"/>
          <w:bCs/>
          <w:szCs w:val="18"/>
        </w:rPr>
        <w:t>个峰，表明</w:t>
      </w:r>
      <w:r w:rsidRPr="006D7291">
        <w:rPr>
          <w:rFonts w:cs="Times New Roman" w:hint="eastAsia"/>
          <w:bCs/>
        </w:rPr>
        <w:t>由于晶格中</w:t>
      </w:r>
      <w:r w:rsidRPr="006D7291">
        <w:rPr>
          <w:rFonts w:cs="Times New Roman"/>
          <w:bCs/>
        </w:rPr>
        <w:t>Cu</w:t>
      </w:r>
      <w:r w:rsidRPr="006D7291">
        <w:rPr>
          <w:rFonts w:cs="Times New Roman"/>
          <w:bCs/>
          <w:vertAlign w:val="superscript"/>
        </w:rPr>
        <w:t>2+</w:t>
      </w:r>
      <w:r w:rsidRPr="006D7291">
        <w:rPr>
          <w:rFonts w:cs="Times New Roman" w:hint="eastAsia"/>
          <w:bCs/>
        </w:rPr>
        <w:t>离子的含量达到一定比例后，</w:t>
      </w:r>
      <w:r w:rsidRPr="006D7291">
        <w:rPr>
          <w:rFonts w:cs="Times New Roman"/>
          <w:bCs/>
        </w:rPr>
        <w:t>Cu</w:t>
      </w:r>
      <w:r w:rsidRPr="006D7291">
        <w:rPr>
          <w:rFonts w:cs="Times New Roman"/>
          <w:bCs/>
          <w:vertAlign w:val="superscript"/>
        </w:rPr>
        <w:t>2+</w:t>
      </w:r>
      <w:r w:rsidRPr="006D7291">
        <w:rPr>
          <w:rFonts w:cs="Times New Roman" w:hint="eastAsia"/>
          <w:bCs/>
        </w:rPr>
        <w:t>离子</w:t>
      </w:r>
      <w:r w:rsidRPr="006D7291">
        <w:rPr>
          <w:rFonts w:cs="Times New Roman"/>
          <w:bCs/>
        </w:rPr>
        <w:t>Jahn–Teller</w:t>
      </w:r>
      <w:r w:rsidRPr="006D7291">
        <w:rPr>
          <w:rFonts w:cs="Times New Roman" w:hint="eastAsia"/>
          <w:bCs/>
        </w:rPr>
        <w:t>效应的影响变得显著，使得赤道面和轴向的</w:t>
      </w:r>
      <w:r w:rsidRPr="006D7291">
        <w:rPr>
          <w:rFonts w:cs="Times New Roman"/>
          <w:bCs/>
        </w:rPr>
        <w:t>M−O</w:t>
      </w:r>
      <w:r w:rsidRPr="006D7291">
        <w:rPr>
          <w:rFonts w:cs="Times New Roman" w:hint="eastAsia"/>
          <w:bCs/>
        </w:rPr>
        <w:t>键强度的不同，导致对应的甲酸根</w:t>
      </w:r>
      <w:r w:rsidRPr="006D7291">
        <w:rPr>
          <w:rFonts w:cs="Times New Roman"/>
          <w:bCs/>
        </w:rPr>
        <w:t>C−O</w:t>
      </w:r>
      <w:r w:rsidRPr="006D7291">
        <w:rPr>
          <w:rFonts w:cs="Times New Roman" w:hint="eastAsia"/>
          <w:bCs/>
        </w:rPr>
        <w:t>键强度的差别</w:t>
      </w:r>
      <w:r w:rsidR="00FC1AE3" w:rsidRPr="006D7291">
        <w:rPr>
          <w:rFonts w:cs="Times New Roman" w:hint="eastAsia"/>
          <w:bCs/>
        </w:rPr>
        <w:t>，</w:t>
      </w:r>
      <w:r w:rsidRPr="006D7291">
        <w:rPr>
          <w:rFonts w:cs="Times New Roman" w:hint="eastAsia"/>
          <w:bCs/>
        </w:rPr>
        <w:t>这种情况也发生在一些其它含</w:t>
      </w:r>
      <w:r w:rsidRPr="006D7291">
        <w:rPr>
          <w:rFonts w:cs="Times New Roman"/>
          <w:bCs/>
        </w:rPr>
        <w:t>Cu</w:t>
      </w:r>
      <w:r w:rsidRPr="006D7291">
        <w:rPr>
          <w:rFonts w:cs="Times New Roman" w:hint="eastAsia"/>
          <w:bCs/>
        </w:rPr>
        <w:t>的</w:t>
      </w:r>
      <w:r w:rsidRPr="006D7291">
        <w:rPr>
          <w:rFonts w:cs="Times New Roman"/>
          <w:bCs/>
        </w:rPr>
        <w:t>AMFF</w:t>
      </w:r>
      <w:r w:rsidRPr="006D7291">
        <w:rPr>
          <w:rFonts w:cs="Times New Roman" w:hint="eastAsia"/>
          <w:bCs/>
        </w:rPr>
        <w:t>固溶体的体系</w:t>
      </w:r>
      <w:r w:rsidR="00C64300" w:rsidRPr="00D82A5B">
        <w:rPr>
          <w:rFonts w:cs="Times New Roman"/>
          <w:bCs/>
        </w:rPr>
        <w:fldChar w:fldCharType="begin">
          <w:fldData xml:space="preserve">PEVuZE5vdGU+PENpdGU+PEF1dGhvcj5XYW5nPC9BdXRob3I+PFllYXI+MjAyMTwvWWVhcj48UmVj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</w:fldData>
        </w:fldChar>
      </w:r>
      <w:r w:rsidR="00967E36">
        <w:rPr>
          <w:rFonts w:cs="Times New Roman"/>
          <w:bCs/>
        </w:rPr>
        <w:instrText xml:space="preserve"> ADDIN EN.CITE </w:instrText>
      </w:r>
      <w:r w:rsidR="00967E36">
        <w:rPr>
          <w:rFonts w:cs="Times New Roman"/>
          <w:bCs/>
        </w:rPr>
        <w:fldChar w:fldCharType="begin">
          <w:fldData xml:space="preserve">PEVuZE5vdGU+PENpdGU+PEF1dGhvcj5XYW5nPC9BdXRob3I+PFllYXI+MjAyMTwvWWVhcj48UmVj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</w:fldData>
        </w:fldChar>
      </w:r>
      <w:r w:rsidR="00967E36">
        <w:rPr>
          <w:rFonts w:cs="Times New Roman"/>
          <w:bCs/>
        </w:rPr>
        <w:instrText xml:space="preserve"> ADDIN EN.CITE.DATA </w:instrText>
      </w:r>
      <w:r w:rsidR="00967E36">
        <w:rPr>
          <w:rFonts w:cs="Times New Roman"/>
          <w:bCs/>
        </w:rPr>
      </w:r>
      <w:r w:rsidR="00967E36">
        <w:rPr>
          <w:rFonts w:cs="Times New Roman"/>
          <w:bCs/>
        </w:rPr>
        <w:fldChar w:fldCharType="end"/>
      </w:r>
      <w:r w:rsidR="00C64300" w:rsidRPr="00D82A5B">
        <w:rPr>
          <w:rFonts w:cs="Times New Roman"/>
          <w:bCs/>
        </w:rPr>
      </w:r>
      <w:r w:rsidR="00C64300" w:rsidRPr="00D82A5B">
        <w:rPr>
          <w:rFonts w:cs="Times New Roman"/>
          <w:bCs/>
        </w:rPr>
        <w:fldChar w:fldCharType="separate"/>
      </w:r>
      <w:r w:rsidR="00A168C0" w:rsidRPr="00A168C0">
        <w:rPr>
          <w:rFonts w:cs="Times New Roman"/>
          <w:bCs/>
          <w:noProof/>
          <w:vertAlign w:val="superscript"/>
        </w:rPr>
        <w:t>[</w:t>
      </w:r>
      <w:hyperlink w:anchor="_ENREF_124" w:tooltip="Wang, 2013 #591" w:history="1">
        <w:r w:rsidR="00DF2A2B" w:rsidRPr="00A168C0">
          <w:rPr>
            <w:rFonts w:cs="Times New Roman"/>
            <w:bCs/>
            <w:noProof/>
            <w:vertAlign w:val="superscript"/>
          </w:rPr>
          <w:t>124</w:t>
        </w:r>
      </w:hyperlink>
      <w:r w:rsidR="00A168C0" w:rsidRPr="00A168C0">
        <w:rPr>
          <w:rFonts w:cs="Times New Roman"/>
          <w:bCs/>
          <w:noProof/>
          <w:vertAlign w:val="superscript"/>
        </w:rPr>
        <w:t xml:space="preserve">, </w:t>
      </w:r>
      <w:hyperlink w:anchor="_ENREF_139" w:tooltip="Wang, 2021 #605" w:history="1">
        <w:r w:rsidR="00DF2A2B" w:rsidRPr="00A168C0">
          <w:rPr>
            <w:rFonts w:cs="Times New Roman"/>
            <w:bCs/>
            <w:noProof/>
            <w:vertAlign w:val="superscript"/>
          </w:rPr>
          <w:t>139-142</w:t>
        </w:r>
      </w:hyperlink>
      <w:r w:rsidR="00A168C0" w:rsidRPr="00A168C0">
        <w:rPr>
          <w:rFonts w:cs="Times New Roman"/>
          <w:bCs/>
          <w:noProof/>
          <w:vertAlign w:val="superscript"/>
        </w:rPr>
        <w:t>]</w:t>
      </w:r>
      <w:r w:rsidR="00C64300" w:rsidRPr="00D82A5B">
        <w:rPr>
          <w:rFonts w:cs="Times New Roman"/>
          <w:bCs/>
        </w:rPr>
        <w:fldChar w:fldCharType="end"/>
      </w:r>
      <w:r w:rsidRPr="006D7291">
        <w:rPr>
          <w:rFonts w:cs="Times New Roman" w:hint="eastAsia"/>
          <w:bCs/>
        </w:rPr>
        <w:t>。</w:t>
      </w:r>
      <w:r w:rsidRPr="006D7291">
        <w:rPr>
          <w:rFonts w:cs="Times New Roman"/>
          <w:bCs/>
        </w:rPr>
        <w:t>etaCu</w:t>
      </w:r>
      <w:r w:rsidR="00FC1AE3" w:rsidRPr="006D7291">
        <w:rPr>
          <w:rFonts w:cs="Times New Roman"/>
          <w:bCs/>
          <w:i/>
          <w:iCs/>
          <w:vertAlign w:val="subscript"/>
        </w:rPr>
        <w:t>x</w:t>
      </w:r>
      <w:r w:rsidRPr="006D7291">
        <w:rPr>
          <w:rFonts w:cs="Times New Roman"/>
          <w:bCs/>
        </w:rPr>
        <w:t>Mn</w:t>
      </w:r>
      <w:r w:rsidR="00FC1AE3" w:rsidRPr="006D7291">
        <w:rPr>
          <w:rFonts w:cs="Times New Roman"/>
          <w:bCs/>
          <w:vertAlign w:val="subscript"/>
        </w:rPr>
        <w:t>1−</w:t>
      </w:r>
      <w:r w:rsidR="00FC1AE3" w:rsidRPr="006D7291">
        <w:rPr>
          <w:rFonts w:cs="Times New Roman"/>
          <w:bCs/>
          <w:i/>
          <w:iCs/>
          <w:vertAlign w:val="subscript"/>
        </w:rPr>
        <w:t>x</w:t>
      </w:r>
      <w:r w:rsidRPr="006D7291">
        <w:rPr>
          <w:rFonts w:cs="Times New Roman" w:hint="eastAsia"/>
          <w:bCs/>
        </w:rPr>
        <w:t>系列的</w:t>
      </w:r>
      <w:r w:rsidRPr="006D7291">
        <w:rPr>
          <w:rFonts w:cs="Times New Roman"/>
          <w:bCs/>
        </w:rPr>
        <w:t>PXRD</w:t>
      </w:r>
      <w:r w:rsidRPr="006D7291">
        <w:rPr>
          <w:rFonts w:cs="Times New Roman" w:hint="eastAsia"/>
          <w:bCs/>
        </w:rPr>
        <w:t>表明</w:t>
      </w:r>
      <w:r w:rsidR="004A38BF" w:rsidRPr="006D7291">
        <w:rPr>
          <w:rFonts w:cs="Times New Roman"/>
          <w:bCs/>
        </w:rPr>
        <w:t>(</w:t>
      </w:r>
      <w:r w:rsidR="00667CCD">
        <w:rPr>
          <w:rFonts w:cs="Times New Roman" w:hint="eastAsia"/>
          <w:bCs/>
        </w:rPr>
        <w:t>见后面</w:t>
      </w:r>
      <w:r w:rsidR="004A38BF" w:rsidRPr="006D7291">
        <w:rPr>
          <w:rFonts w:cs="Times New Roman" w:hint="eastAsia"/>
          <w:bCs/>
        </w:rPr>
        <w:t>图</w:t>
      </w:r>
      <w:r w:rsidR="004A38BF" w:rsidRPr="006D7291">
        <w:rPr>
          <w:rFonts w:cs="Times New Roman"/>
          <w:bCs/>
        </w:rPr>
        <w:t>3.6)</w:t>
      </w:r>
      <w:r w:rsidR="00FC1AE3" w:rsidRPr="006D7291">
        <w:rPr>
          <w:rFonts w:cs="Times New Roman" w:hint="eastAsia"/>
          <w:bCs/>
        </w:rPr>
        <w:t>，</w:t>
      </w:r>
      <w:r w:rsidR="00FC1AE3" w:rsidRPr="006D7291">
        <w:rPr>
          <w:rFonts w:cs="Times New Roman"/>
          <w:bCs/>
          <w:i/>
          <w:iCs/>
        </w:rPr>
        <w:t>x</w:t>
      </w:r>
      <w:r w:rsidR="00297313" w:rsidRPr="006D7291">
        <w:rPr>
          <w:rFonts w:cs="Times New Roman" w:hint="eastAsia"/>
          <w:bCs/>
        </w:rPr>
        <w:t>在</w:t>
      </w:r>
      <w:r w:rsidR="00297313" w:rsidRPr="006D7291">
        <w:rPr>
          <w:rFonts w:cs="Times New Roman"/>
          <w:bCs/>
        </w:rPr>
        <w:t>0.29</w:t>
      </w:r>
      <w:r w:rsidR="00297313" w:rsidRPr="006D7291">
        <w:rPr>
          <w:rFonts w:cs="Times New Roman" w:hint="eastAsia"/>
          <w:bCs/>
        </w:rPr>
        <w:t>及以下</w:t>
      </w:r>
      <w:r w:rsidR="00297313" w:rsidRPr="00622BF2">
        <w:rPr>
          <w:rFonts w:cs="Times New Roman" w:hint="eastAsia"/>
          <w:bCs/>
        </w:rPr>
        <w:t>，</w:t>
      </w:r>
      <w:r w:rsidR="009507CD" w:rsidRPr="00622BF2">
        <w:rPr>
          <w:rFonts w:cs="Times New Roman"/>
          <w:bCs/>
        </w:rPr>
        <w:t>14.7</w:t>
      </w:r>
      <w:r w:rsidR="009507CD" w:rsidRPr="00622BF2">
        <w:rPr>
          <w:rFonts w:cs="Times New Roman"/>
          <w:bCs/>
          <w:vertAlign w:val="superscript"/>
        </w:rPr>
        <w:t>o</w:t>
      </w:r>
      <w:r w:rsidR="009507CD" w:rsidRPr="00622BF2">
        <w:rPr>
          <w:rFonts w:cs="Times New Roman" w:hint="eastAsia"/>
          <w:bCs/>
        </w:rPr>
        <w:t>附近的衍射峰为单峰</w:t>
      </w:r>
      <w:r w:rsidR="00297313" w:rsidRPr="00622BF2">
        <w:rPr>
          <w:rFonts w:cs="Times New Roman" w:hint="eastAsia"/>
          <w:bCs/>
        </w:rPr>
        <w:t>，衍射峰与</w:t>
      </w:r>
      <w:r w:rsidR="00297313" w:rsidRPr="00622BF2">
        <w:rPr>
          <w:rFonts w:cs="Times New Roman"/>
          <w:bCs/>
        </w:rPr>
        <w:t>etaMn</w:t>
      </w:r>
      <w:r w:rsidR="00297313" w:rsidRPr="00622BF2">
        <w:rPr>
          <w:rFonts w:cs="Times New Roman" w:hint="eastAsia"/>
          <w:bCs/>
        </w:rPr>
        <w:t>相符，固溶体与</w:t>
      </w:r>
      <w:r w:rsidR="00297313" w:rsidRPr="00622BF2">
        <w:rPr>
          <w:rFonts w:cs="Times New Roman"/>
          <w:bCs/>
        </w:rPr>
        <w:t>etaMn</w:t>
      </w:r>
      <w:r w:rsidR="00297313" w:rsidRPr="00622BF2">
        <w:rPr>
          <w:rFonts w:cs="Times New Roman" w:hint="eastAsia"/>
          <w:bCs/>
        </w:rPr>
        <w:t>同构，</w:t>
      </w:r>
      <w:r w:rsidR="009507CD" w:rsidRPr="00622BF2">
        <w:rPr>
          <w:rFonts w:cs="Times New Roman"/>
          <w:bCs/>
          <w:i/>
          <w:iCs/>
        </w:rPr>
        <w:t>x</w:t>
      </w:r>
      <w:r w:rsidR="009507CD" w:rsidRPr="00622BF2">
        <w:rPr>
          <w:rFonts w:cs="Times New Roman" w:hint="eastAsia"/>
          <w:bCs/>
        </w:rPr>
        <w:t>继续</w:t>
      </w:r>
      <w:r w:rsidR="00297313" w:rsidRPr="00622BF2">
        <w:rPr>
          <w:rFonts w:cs="Times New Roman" w:hint="eastAsia"/>
          <w:bCs/>
        </w:rPr>
        <w:t>增加</w:t>
      </w:r>
      <w:r w:rsidR="009507CD" w:rsidRPr="00622BF2">
        <w:rPr>
          <w:rFonts w:cs="Times New Roman" w:hint="eastAsia"/>
          <w:bCs/>
        </w:rPr>
        <w:t>，单峰裂分为双峰，</w:t>
      </w:r>
      <w:r w:rsidR="00297313" w:rsidRPr="00622BF2">
        <w:rPr>
          <w:rFonts w:cs="Times New Roman" w:hint="eastAsia"/>
          <w:bCs/>
        </w:rPr>
        <w:t>对应结构的对称性降低，这是</w:t>
      </w:r>
      <w:r w:rsidR="00297313" w:rsidRPr="00622BF2">
        <w:rPr>
          <w:rFonts w:cs="Times New Roman"/>
          <w:bCs/>
        </w:rPr>
        <w:t>Cu</w:t>
      </w:r>
      <w:r w:rsidR="00297313" w:rsidRPr="00622BF2">
        <w:rPr>
          <w:rFonts w:cs="Times New Roman"/>
          <w:bCs/>
          <w:vertAlign w:val="superscript"/>
        </w:rPr>
        <w:t>2+</w:t>
      </w:r>
      <w:r w:rsidR="00297313" w:rsidRPr="00622BF2">
        <w:rPr>
          <w:rFonts w:cs="Times New Roman" w:hint="eastAsia"/>
          <w:bCs/>
        </w:rPr>
        <w:t>离子的</w:t>
      </w:r>
      <w:r w:rsidR="00297313" w:rsidRPr="00622BF2">
        <w:rPr>
          <w:rFonts w:cs="Times New Roman"/>
          <w:bCs/>
        </w:rPr>
        <w:t>J</w:t>
      </w:r>
      <w:r w:rsidR="00667CCD">
        <w:rPr>
          <w:rFonts w:cs="Times New Roman" w:hint="eastAsia"/>
          <w:bCs/>
        </w:rPr>
        <w:t>ahn</w:t>
      </w:r>
      <w:r w:rsidR="00297313" w:rsidRPr="00622BF2">
        <w:rPr>
          <w:rFonts w:cs="Times New Roman"/>
          <w:bCs/>
        </w:rPr>
        <w:t>−T</w:t>
      </w:r>
      <w:r w:rsidR="00667CCD">
        <w:rPr>
          <w:rFonts w:cs="Times New Roman"/>
          <w:bCs/>
        </w:rPr>
        <w:t>eller</w:t>
      </w:r>
      <w:r w:rsidR="00297313" w:rsidRPr="00622BF2">
        <w:rPr>
          <w:rFonts w:cs="Times New Roman" w:hint="eastAsia"/>
          <w:bCs/>
        </w:rPr>
        <w:t>效应，此时固溶体与</w:t>
      </w:r>
      <w:r w:rsidR="00297313" w:rsidRPr="00622BF2">
        <w:rPr>
          <w:rFonts w:cs="Times New Roman"/>
          <w:bCs/>
        </w:rPr>
        <w:t>etaCu</w:t>
      </w:r>
      <w:r w:rsidR="00297313" w:rsidRPr="00622BF2">
        <w:rPr>
          <w:rFonts w:cs="Times New Roman" w:hint="eastAsia"/>
          <w:bCs/>
        </w:rPr>
        <w:t>同构。</w:t>
      </w:r>
    </w:p>
    <w:p w14:paraId="62CDA2F8" w14:textId="3C118DA2" w:rsidR="00621F8A" w:rsidRPr="00D82A5B" w:rsidRDefault="00B0470A" w:rsidP="00C424FD">
      <w:pPr>
        <w:pStyle w:val="2--zhu0"/>
        <w:spacing w:before="163"/>
      </w:pPr>
      <w:r w:rsidRPr="00D82A5B">
        <w:rPr>
          <w:noProof/>
        </w:rPr>
        <w:t xml:space="preserve"> </w:t>
      </w:r>
      <w:r w:rsidRPr="00B05D06">
        <w:rPr>
          <w:noProof/>
        </w:rPr>
        <w:drawing>
          <wp:inline distT="0" distB="0" distL="0" distR="0" wp14:anchorId="5E9F1BA8" wp14:editId="097B61D8">
            <wp:extent cx="2880000" cy="2302261"/>
            <wp:effectExtent l="0" t="0" r="0" b="3175"/>
            <wp:docPr id="924602178"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02178" name="图片 1" descr="图表&#10;&#10;AI 生成的内容可能不正确。"/>
                    <pic:cNvPicPr/>
                  </pic:nvPicPr>
                  <pic:blipFill>
                    <a:blip r:embed="rId55"/>
                    <a:stretch>
                      <a:fillRect/>
                    </a:stretch>
                  </pic:blipFill>
                  <pic:spPr>
                    <a:xfrm>
                      <a:off x="0" y="0"/>
                      <a:ext cx="2880000" cy="2302261"/>
                    </a:xfrm>
                    <a:prstGeom prst="rect">
                      <a:avLst/>
                    </a:prstGeom>
                  </pic:spPr>
                </pic:pic>
              </a:graphicData>
            </a:graphic>
          </wp:inline>
        </w:drawing>
      </w:r>
    </w:p>
    <w:p w14:paraId="0FC68F89" w14:textId="502D9BC7" w:rsidR="00977DA1" w:rsidRPr="00622BF2" w:rsidRDefault="00F84EFF">
      <w:pPr>
        <w:pStyle w:val="2--zhu"/>
        <w:spacing w:after="163"/>
        <w:jc w:val="center"/>
      </w:pPr>
      <w:r w:rsidRPr="00622BF2">
        <w:rPr>
          <w:rFonts w:hint="eastAsia"/>
        </w:rPr>
        <w:t>图</w:t>
      </w:r>
      <w:r w:rsidR="00B6241C" w:rsidRPr="00622BF2">
        <w:t>3.2</w:t>
      </w:r>
      <w:r w:rsidRPr="00622BF2">
        <w:t xml:space="preserve"> etaCu</w:t>
      </w:r>
      <w:r w:rsidRPr="00622BF2">
        <w:rPr>
          <w:rFonts w:eastAsia="SymbolMT"/>
        </w:rPr>
        <w:t>Mn</w:t>
      </w:r>
      <w:r w:rsidRPr="00622BF2">
        <w:rPr>
          <w:rFonts w:ascii="宋体" w:hAnsi="宋体" w:cs="宋体" w:hint="eastAsia"/>
        </w:rPr>
        <w:t>系列化合物的</w:t>
      </w:r>
      <w:r w:rsidR="008D2917" w:rsidRPr="00622BF2">
        <w:rPr>
          <w:rFonts w:hint="eastAsia"/>
        </w:rPr>
        <w:t>常温</w:t>
      </w:r>
      <w:r w:rsidR="00C64300" w:rsidRPr="00622BF2">
        <w:t>IR</w:t>
      </w:r>
      <w:r w:rsidRPr="00622BF2">
        <w:rPr>
          <w:rFonts w:hint="eastAsia"/>
        </w:rPr>
        <w:t>结果</w:t>
      </w:r>
    </w:p>
    <w:p w14:paraId="60E286E3" w14:textId="1762FAAF" w:rsidR="00165EBD" w:rsidRPr="00080428" w:rsidRDefault="00165EBD">
      <w:pPr>
        <w:pStyle w:val="2--zhu0"/>
        <w:spacing w:before="163"/>
      </w:pPr>
      <w:r w:rsidRPr="00DF2A2B">
        <w:rPr>
          <w:noProof/>
        </w:rPr>
        <w:lastRenderedPageBreak/>
        <w:drawing>
          <wp:inline distT="0" distB="0" distL="0" distR="0" wp14:anchorId="539029A0" wp14:editId="19B4C021">
            <wp:extent cx="5040000" cy="3427515"/>
            <wp:effectExtent l="0" t="0" r="8255" b="1905"/>
            <wp:docPr id="954399126" name="图片 954399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40000" cy="3427515"/>
                    </a:xfrm>
                    <a:prstGeom prst="rect">
                      <a:avLst/>
                    </a:prstGeom>
                  </pic:spPr>
                </pic:pic>
              </a:graphicData>
            </a:graphic>
          </wp:inline>
        </w:drawing>
      </w:r>
    </w:p>
    <w:p w14:paraId="3FB16D24" w14:textId="07DA38CE" w:rsidR="00977DA1" w:rsidRPr="00DF2A2B" w:rsidRDefault="00520942" w:rsidP="00AC494E">
      <w:pPr>
        <w:pStyle w:val="2--zhu"/>
        <w:spacing w:after="163"/>
        <w:rPr>
          <w:rFonts w:eastAsiaTheme="minorEastAsia" w:cs="Times New Roman"/>
          <w:szCs w:val="24"/>
        </w:rPr>
      </w:pPr>
      <w:bookmarkStart w:id="541" w:name="OLE_LINK149"/>
      <w:r w:rsidRPr="00DF2A2B">
        <w:rPr>
          <w:rFonts w:eastAsiaTheme="minorEastAsia" w:cs="Times New Roman" w:hint="eastAsia"/>
        </w:rPr>
        <w:t>图</w:t>
      </w:r>
      <w:r w:rsidR="008D2917" w:rsidRPr="00DF2A2B">
        <w:rPr>
          <w:rFonts w:eastAsiaTheme="minorEastAsia" w:cs="Times New Roman"/>
        </w:rPr>
        <w:t>3</w:t>
      </w:r>
      <w:r w:rsidRPr="00DF2A2B">
        <w:rPr>
          <w:rFonts w:eastAsiaTheme="minorEastAsia" w:cs="Times New Roman"/>
        </w:rPr>
        <w:t>.</w:t>
      </w:r>
      <w:r w:rsidR="00B6241C" w:rsidRPr="00DF2A2B">
        <w:rPr>
          <w:rFonts w:eastAsiaTheme="minorEastAsia" w:cs="Times New Roman"/>
        </w:rPr>
        <w:t>3</w:t>
      </w:r>
      <w:r w:rsidRPr="00DF2A2B">
        <w:rPr>
          <w:rFonts w:eastAsiaTheme="minorEastAsia" w:cs="Times New Roman"/>
        </w:rPr>
        <w:t xml:space="preserve"> etaCuMn</w:t>
      </w:r>
      <w:r w:rsidRPr="00DF2A2B">
        <w:rPr>
          <w:rFonts w:eastAsiaTheme="minorEastAsia" w:cs="Times New Roman" w:hint="eastAsia"/>
        </w:rPr>
        <w:t>系列化合物的表征：</w:t>
      </w:r>
      <w:bookmarkStart w:id="542" w:name="OLE_LINK16"/>
      <w:r w:rsidRPr="00DF2A2B">
        <w:rPr>
          <w:rFonts w:eastAsiaTheme="minorEastAsia" w:cs="Times New Roman"/>
        </w:rPr>
        <w:t>(a) TGA</w:t>
      </w:r>
      <w:r w:rsidR="00B0470A" w:rsidRPr="00DF2A2B">
        <w:rPr>
          <w:rFonts w:eastAsiaTheme="minorEastAsia" w:cs="Times New Roman"/>
        </w:rPr>
        <w:t xml:space="preserve">; </w:t>
      </w:r>
      <w:r w:rsidRPr="00DF2A2B">
        <w:rPr>
          <w:rFonts w:eastAsiaTheme="minorEastAsia" w:cs="Times New Roman"/>
        </w:rPr>
        <w:t>(b) DSC</w:t>
      </w:r>
      <w:bookmarkEnd w:id="542"/>
      <w:r w:rsidR="00B0470A" w:rsidRPr="00DF2A2B">
        <w:rPr>
          <w:rFonts w:eastAsiaTheme="minorEastAsia" w:cs="Times New Roman"/>
        </w:rPr>
        <w:t xml:space="preserve">; (c) </w:t>
      </w:r>
      <w:bookmarkStart w:id="543" w:name="OLE_LINK18"/>
      <w:bookmarkStart w:id="544" w:name="OLE_LINK17"/>
      <w:r w:rsidR="00977DA1" w:rsidRPr="00DF2A2B">
        <w:rPr>
          <w:rFonts w:eastAsiaTheme="minorEastAsia" w:cs="Times New Roman"/>
        </w:rPr>
        <w:t xml:space="preserve">220 </w:t>
      </w:r>
      <w:r w:rsidR="00977DA1" w:rsidRPr="00DF2A2B">
        <w:rPr>
          <w:rFonts w:eastAsiaTheme="minorEastAsia" w:cs="Times New Roman"/>
          <w:vertAlign w:val="superscript"/>
        </w:rPr>
        <w:t>o</w:t>
      </w:r>
      <w:r w:rsidR="00977DA1" w:rsidRPr="00DF2A2B">
        <w:rPr>
          <w:rFonts w:eastAsiaTheme="minorEastAsia" w:cs="Times New Roman"/>
        </w:rPr>
        <w:t>C</w:t>
      </w:r>
      <w:bookmarkEnd w:id="543"/>
      <w:r w:rsidR="00977DA1" w:rsidRPr="00DF2A2B">
        <w:rPr>
          <w:rFonts w:eastAsiaTheme="minorEastAsia" w:cs="Times New Roman" w:hint="eastAsia"/>
        </w:rPr>
        <w:t>下失重</w:t>
      </w:r>
      <w:r w:rsidR="00977DA1" w:rsidRPr="00DF2A2B">
        <w:rPr>
          <w:rFonts w:eastAsiaTheme="minorEastAsia" w:cs="Times New Roman"/>
        </w:rPr>
        <w:t>/</w:t>
      </w:r>
      <w:r w:rsidR="00977DA1" w:rsidRPr="00DF2A2B">
        <w:rPr>
          <w:rFonts w:eastAsiaTheme="minorEastAsia" w:cs="Times New Roman" w:hint="eastAsia"/>
        </w:rPr>
        <w:t>计算值、首次分解温度与</w:t>
      </w:r>
      <w:r w:rsidR="00977DA1" w:rsidRPr="00DF2A2B">
        <w:rPr>
          <w:rFonts w:eastAsiaTheme="minorEastAsia" w:cs="Times New Roman"/>
        </w:rPr>
        <w:t>Cu%</w:t>
      </w:r>
      <w:r w:rsidR="00977DA1" w:rsidRPr="00DF2A2B">
        <w:rPr>
          <w:rFonts w:eastAsiaTheme="minorEastAsia" w:cs="Times New Roman" w:hint="eastAsia"/>
        </w:rPr>
        <w:t>的关系</w:t>
      </w:r>
      <w:bookmarkEnd w:id="544"/>
      <w:r w:rsidR="00977DA1" w:rsidRPr="00DF2A2B">
        <w:rPr>
          <w:rFonts w:eastAsiaTheme="minorEastAsia" w:cs="Times New Roman"/>
        </w:rPr>
        <w:t xml:space="preserve">; </w:t>
      </w:r>
      <w:r w:rsidR="00B0470A" w:rsidRPr="00DF2A2B">
        <w:rPr>
          <w:rFonts w:eastAsiaTheme="minorEastAsia" w:cs="Times New Roman"/>
        </w:rPr>
        <w:t xml:space="preserve">(d) </w:t>
      </w:r>
      <w:r w:rsidR="00977DA1" w:rsidRPr="00DF2A2B">
        <w:rPr>
          <w:rFonts w:eastAsiaTheme="minorEastAsia" w:cs="Times New Roman"/>
        </w:rPr>
        <w:t xml:space="preserve">800 </w:t>
      </w:r>
      <w:r w:rsidR="00977DA1" w:rsidRPr="00DF2A2B">
        <w:rPr>
          <w:rFonts w:eastAsiaTheme="minorEastAsia" w:cs="Times New Roman"/>
          <w:vertAlign w:val="superscript"/>
        </w:rPr>
        <w:t>o</w:t>
      </w:r>
      <w:r w:rsidR="00977DA1" w:rsidRPr="00DF2A2B">
        <w:rPr>
          <w:rFonts w:eastAsiaTheme="minorEastAsia" w:cs="Times New Roman"/>
        </w:rPr>
        <w:t>C</w:t>
      </w:r>
      <w:r w:rsidR="00977DA1" w:rsidRPr="00DF2A2B">
        <w:rPr>
          <w:rFonts w:eastAsiaTheme="minorEastAsia" w:cs="Times New Roman" w:hint="eastAsia"/>
        </w:rPr>
        <w:t>下最终剩余物</w:t>
      </w:r>
      <w:r w:rsidR="00977DA1" w:rsidRPr="00DF2A2B">
        <w:rPr>
          <w:rFonts w:eastAsiaTheme="minorEastAsia" w:cs="Times New Roman"/>
        </w:rPr>
        <w:t>/</w:t>
      </w:r>
      <w:r w:rsidR="00977DA1" w:rsidRPr="00DF2A2B">
        <w:rPr>
          <w:rFonts w:eastAsiaTheme="minorEastAsia" w:cs="Times New Roman" w:hint="eastAsia"/>
        </w:rPr>
        <w:t>计算值、最终分解温度与</w:t>
      </w:r>
      <w:r w:rsidR="00977DA1" w:rsidRPr="00DF2A2B">
        <w:rPr>
          <w:rFonts w:eastAsiaTheme="minorEastAsia" w:cs="Times New Roman"/>
        </w:rPr>
        <w:t>Cu%</w:t>
      </w:r>
      <w:r w:rsidR="00977DA1" w:rsidRPr="00DF2A2B">
        <w:rPr>
          <w:rFonts w:eastAsiaTheme="minorEastAsia" w:cs="Times New Roman" w:hint="eastAsia"/>
        </w:rPr>
        <w:t>的关系</w:t>
      </w:r>
      <w:bookmarkEnd w:id="541"/>
    </w:p>
    <w:p w14:paraId="5EEDAB75" w14:textId="638489ED" w:rsidR="00222699" w:rsidRPr="00D82A5B" w:rsidRDefault="00222699" w:rsidP="00D82A5B">
      <w:pPr>
        <w:pStyle w:val="3--zhu"/>
        <w:spacing w:before="163"/>
      </w:pPr>
      <w:bookmarkStart w:id="545" w:name="_Hlk186978862"/>
      <w:r w:rsidRPr="00D82A5B">
        <w:rPr>
          <w:rFonts w:hint="eastAsia"/>
        </w:rPr>
        <w:t>表</w:t>
      </w:r>
      <w:r w:rsidR="00B6241C" w:rsidRPr="00D82A5B">
        <w:t>3</w:t>
      </w:r>
      <w:r w:rsidRPr="00D82A5B">
        <w:t>.1 etaCu</w:t>
      </w:r>
      <w:r w:rsidRPr="00D82A5B">
        <w:rPr>
          <w:rFonts w:eastAsia="SymbolMT"/>
        </w:rPr>
        <w:t>Mn</w:t>
      </w:r>
      <w:r w:rsidRPr="00D82A5B">
        <w:rPr>
          <w:rFonts w:hint="eastAsia"/>
        </w:rPr>
        <w:t>固溶体化合物的</w:t>
      </w:r>
      <w:r w:rsidR="00690ABB" w:rsidRPr="00D82A5B">
        <w:rPr>
          <w:rFonts w:hint="eastAsia"/>
        </w:rPr>
        <w:t>热分解性质</w:t>
      </w:r>
    </w:p>
    <w:tbl>
      <w:tblPr>
        <w:tblW w:w="5000" w:type="pct"/>
        <w:tblBorders>
          <w:top w:val="single" w:sz="4" w:space="0" w:color="auto"/>
          <w:bottom w:val="single" w:sz="4" w:space="0" w:color="auto"/>
        </w:tblBorders>
        <w:tblLayout w:type="fixed"/>
        <w:tblLook w:val="04A0" w:firstRow="1" w:lastRow="0" w:firstColumn="1" w:lastColumn="0" w:noHBand="0" w:noVBand="1"/>
      </w:tblPr>
      <w:tblGrid>
        <w:gridCol w:w="1791"/>
        <w:gridCol w:w="1791"/>
        <w:gridCol w:w="1792"/>
        <w:gridCol w:w="1792"/>
        <w:gridCol w:w="1792"/>
      </w:tblGrid>
      <w:tr w:rsidR="003907E6" w:rsidRPr="00622BF2" w14:paraId="0EECB5C9" w14:textId="77777777" w:rsidTr="00D82A5B">
        <w:trPr>
          <w:trHeight w:hRule="exact" w:val="397"/>
        </w:trPr>
        <w:tc>
          <w:tcPr>
            <w:tcW w:w="1000" w:type="pct"/>
            <w:tcBorders>
              <w:top w:val="single" w:sz="4" w:space="0" w:color="auto"/>
              <w:bottom w:val="single" w:sz="4" w:space="0" w:color="auto"/>
            </w:tcBorders>
            <w:noWrap/>
            <w:vAlign w:val="center"/>
            <w:hideMark/>
          </w:tcPr>
          <w:p w14:paraId="2C8D0F18" w14:textId="77777777" w:rsidR="003907E6" w:rsidRPr="00622BF2" w:rsidRDefault="003907E6"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compound</w:t>
            </w:r>
          </w:p>
        </w:tc>
        <w:tc>
          <w:tcPr>
            <w:tcW w:w="1000" w:type="pct"/>
            <w:tcBorders>
              <w:top w:val="single" w:sz="4" w:space="0" w:color="auto"/>
              <w:bottom w:val="single" w:sz="4" w:space="0" w:color="auto"/>
            </w:tcBorders>
            <w:noWrap/>
            <w:vAlign w:val="center"/>
            <w:hideMark/>
          </w:tcPr>
          <w:p w14:paraId="3A88DE71" w14:textId="731CAC41" w:rsidR="003907E6" w:rsidRPr="00622BF2" w:rsidRDefault="003907E6" w:rsidP="00D82A5B">
            <w:pPr>
              <w:spacing w:line="200" w:lineRule="exact"/>
              <w:ind w:firstLineChars="0" w:firstLine="0"/>
              <w:rPr>
                <w:rFonts w:eastAsia="DengXian" w:cs="Times New Roman"/>
                <w:color w:val="000000"/>
                <w:sz w:val="18"/>
                <w:szCs w:val="18"/>
              </w:rPr>
            </w:pPr>
            <w:r w:rsidRPr="00622BF2">
              <w:rPr>
                <w:rFonts w:eastAsia="DengXian" w:cs="Times New Roman"/>
                <w:i/>
                <w:iCs/>
                <w:color w:val="000000"/>
                <w:sz w:val="18"/>
                <w:szCs w:val="18"/>
              </w:rPr>
              <w:t>T</w:t>
            </w:r>
            <w:r w:rsidRPr="00622BF2">
              <w:rPr>
                <w:rFonts w:eastAsia="DengXian" w:cs="Times New Roman"/>
                <w:color w:val="000000"/>
                <w:sz w:val="18"/>
                <w:szCs w:val="18"/>
                <w:vertAlign w:val="subscript"/>
              </w:rPr>
              <w:t>1st decomposition</w:t>
            </w:r>
            <w:r w:rsidRPr="00622BF2">
              <w:rPr>
                <w:rFonts w:eastAsia="DengXian" w:cs="Times New Roman"/>
                <w:color w:val="000000"/>
                <w:sz w:val="18"/>
                <w:szCs w:val="18"/>
              </w:rPr>
              <w:t xml:space="preserve">, </w:t>
            </w:r>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
        </w:tc>
        <w:tc>
          <w:tcPr>
            <w:tcW w:w="1000" w:type="pct"/>
            <w:tcBorders>
              <w:top w:val="single" w:sz="4" w:space="0" w:color="auto"/>
              <w:bottom w:val="single" w:sz="4" w:space="0" w:color="auto"/>
            </w:tcBorders>
            <w:noWrap/>
            <w:vAlign w:val="center"/>
            <w:hideMark/>
          </w:tcPr>
          <w:p w14:paraId="7AE4C39D" w14:textId="77777777" w:rsidR="00623DA8" w:rsidRPr="00622BF2" w:rsidRDefault="003907E6"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Weight lost(Calcd.)</w:t>
            </w:r>
          </w:p>
          <w:p w14:paraId="2FCA5CE9" w14:textId="5BFC58BA" w:rsidR="003907E6" w:rsidRPr="00622BF2" w:rsidRDefault="003907E6"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 at 220 </w:t>
            </w:r>
            <w:r w:rsidRPr="00622BF2">
              <w:rPr>
                <w:rFonts w:eastAsia="DengXian" w:cs="Times New Roman"/>
                <w:color w:val="000000"/>
                <w:sz w:val="18"/>
                <w:szCs w:val="18"/>
                <w:vertAlign w:val="superscript"/>
              </w:rPr>
              <w:t>o</w:t>
            </w:r>
            <w:r w:rsidRPr="00622BF2">
              <w:rPr>
                <w:rFonts w:eastAsia="DengXian" w:cs="Times New Roman"/>
                <w:color w:val="000000"/>
                <w:sz w:val="18"/>
                <w:szCs w:val="18"/>
              </w:rPr>
              <w:t>C, %</w:t>
            </w:r>
          </w:p>
        </w:tc>
        <w:tc>
          <w:tcPr>
            <w:tcW w:w="1000" w:type="pct"/>
            <w:tcBorders>
              <w:top w:val="single" w:sz="4" w:space="0" w:color="auto"/>
              <w:bottom w:val="single" w:sz="4" w:space="0" w:color="auto"/>
            </w:tcBorders>
            <w:noWrap/>
            <w:vAlign w:val="center"/>
            <w:hideMark/>
          </w:tcPr>
          <w:p w14:paraId="015B118B" w14:textId="14549A5E" w:rsidR="003907E6" w:rsidRPr="00622BF2" w:rsidRDefault="003907E6" w:rsidP="00D82A5B">
            <w:pPr>
              <w:spacing w:line="200" w:lineRule="exact"/>
              <w:ind w:firstLineChars="0" w:firstLine="0"/>
              <w:rPr>
                <w:rFonts w:eastAsia="DengXian" w:cs="Times New Roman"/>
                <w:color w:val="000000"/>
                <w:sz w:val="18"/>
                <w:szCs w:val="18"/>
              </w:rPr>
            </w:pPr>
            <w:r w:rsidRPr="00622BF2">
              <w:rPr>
                <w:rFonts w:eastAsia="DengXian" w:cs="Times New Roman"/>
                <w:i/>
                <w:iCs/>
                <w:color w:val="000000"/>
                <w:sz w:val="18"/>
                <w:szCs w:val="18"/>
              </w:rPr>
              <w:t>T</w:t>
            </w:r>
            <w:r w:rsidRPr="00622BF2">
              <w:rPr>
                <w:rFonts w:eastAsia="DengXian" w:cs="Times New Roman"/>
                <w:color w:val="000000"/>
                <w:sz w:val="18"/>
                <w:szCs w:val="18"/>
                <w:vertAlign w:val="subscript"/>
              </w:rPr>
              <w:t>pyrolysis</w:t>
            </w:r>
            <w:r w:rsidRPr="00622BF2">
              <w:rPr>
                <w:rFonts w:eastAsia="DengXian" w:cs="Times New Roman"/>
                <w:color w:val="000000"/>
                <w:sz w:val="18"/>
                <w:szCs w:val="18"/>
              </w:rPr>
              <w:t xml:space="preserve">, </w:t>
            </w:r>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
        </w:tc>
        <w:tc>
          <w:tcPr>
            <w:tcW w:w="1000" w:type="pct"/>
            <w:tcBorders>
              <w:top w:val="single" w:sz="4" w:space="0" w:color="auto"/>
              <w:bottom w:val="single" w:sz="4" w:space="0" w:color="auto"/>
            </w:tcBorders>
            <w:vAlign w:val="center"/>
          </w:tcPr>
          <w:p w14:paraId="1DBCAC22" w14:textId="4613F4F3" w:rsidR="003907E6" w:rsidRPr="00622BF2" w:rsidRDefault="003907E6"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Final residue(Calcd.) at 800 </w:t>
            </w:r>
            <w:r w:rsidRPr="00622BF2">
              <w:rPr>
                <w:rFonts w:eastAsia="DengXian" w:cs="Times New Roman"/>
                <w:color w:val="000000"/>
                <w:sz w:val="18"/>
                <w:szCs w:val="18"/>
                <w:vertAlign w:val="superscript"/>
              </w:rPr>
              <w:t>o</w:t>
            </w:r>
            <w:r w:rsidRPr="00622BF2">
              <w:rPr>
                <w:rFonts w:eastAsia="DengXian" w:cs="Times New Roman"/>
                <w:color w:val="000000"/>
                <w:sz w:val="18"/>
                <w:szCs w:val="18"/>
              </w:rPr>
              <w:t>C, %</w:t>
            </w:r>
          </w:p>
        </w:tc>
      </w:tr>
      <w:tr w:rsidR="00623DA8" w:rsidRPr="00622BF2" w14:paraId="2949D9EF" w14:textId="77777777" w:rsidTr="00D82A5B">
        <w:trPr>
          <w:trHeight w:hRule="exact" w:val="198"/>
        </w:trPr>
        <w:tc>
          <w:tcPr>
            <w:tcW w:w="1000" w:type="pct"/>
            <w:tcBorders>
              <w:top w:val="single" w:sz="4" w:space="0" w:color="auto"/>
            </w:tcBorders>
            <w:noWrap/>
            <w:vAlign w:val="center"/>
            <w:hideMark/>
          </w:tcPr>
          <w:p w14:paraId="2A0690B9" w14:textId="77777777"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etaMn</w:t>
            </w:r>
          </w:p>
        </w:tc>
        <w:tc>
          <w:tcPr>
            <w:tcW w:w="1000" w:type="pct"/>
            <w:tcBorders>
              <w:top w:val="single" w:sz="4" w:space="0" w:color="auto"/>
            </w:tcBorders>
            <w:noWrap/>
            <w:vAlign w:val="center"/>
          </w:tcPr>
          <w:p w14:paraId="58EAE598" w14:textId="029E4C35"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188</w:t>
            </w:r>
          </w:p>
        </w:tc>
        <w:tc>
          <w:tcPr>
            <w:tcW w:w="1000" w:type="pct"/>
            <w:tcBorders>
              <w:top w:val="single" w:sz="4" w:space="0" w:color="auto"/>
            </w:tcBorders>
            <w:noWrap/>
            <w:vAlign w:val="center"/>
          </w:tcPr>
          <w:p w14:paraId="4676D0A2" w14:textId="37617EFB"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38.4(38.4)</w:t>
            </w:r>
          </w:p>
        </w:tc>
        <w:tc>
          <w:tcPr>
            <w:tcW w:w="1000" w:type="pct"/>
            <w:tcBorders>
              <w:top w:val="single" w:sz="4" w:space="0" w:color="auto"/>
            </w:tcBorders>
            <w:noWrap/>
            <w:vAlign w:val="center"/>
          </w:tcPr>
          <w:p w14:paraId="572EBD94" w14:textId="494C23A8"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283</w:t>
            </w:r>
          </w:p>
        </w:tc>
        <w:tc>
          <w:tcPr>
            <w:tcW w:w="1000" w:type="pct"/>
            <w:tcBorders>
              <w:top w:val="single" w:sz="4" w:space="0" w:color="auto"/>
            </w:tcBorders>
            <w:vAlign w:val="center"/>
          </w:tcPr>
          <w:p w14:paraId="372BB1BB" w14:textId="4A21DA7B"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33.4(33.4)</w:t>
            </w:r>
          </w:p>
        </w:tc>
      </w:tr>
      <w:tr w:rsidR="00623DA8" w:rsidRPr="00622BF2" w14:paraId="3719937E" w14:textId="77777777" w:rsidTr="00D82A5B">
        <w:trPr>
          <w:trHeight w:hRule="exact" w:val="198"/>
        </w:trPr>
        <w:tc>
          <w:tcPr>
            <w:tcW w:w="1000" w:type="pct"/>
            <w:noWrap/>
            <w:vAlign w:val="center"/>
            <w:hideMark/>
          </w:tcPr>
          <w:p w14:paraId="113A79AC" w14:textId="4D0E2300"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0.10</w:t>
            </w:r>
            <w:r w:rsidRPr="00622BF2">
              <w:rPr>
                <w:rFonts w:eastAsia="DengXian" w:cs="Times New Roman"/>
                <w:color w:val="000000"/>
                <w:sz w:val="18"/>
                <w:szCs w:val="18"/>
              </w:rPr>
              <w:t>Mn</w:t>
            </w:r>
            <w:r w:rsidRPr="00622BF2">
              <w:rPr>
                <w:rFonts w:eastAsia="DengXian" w:cs="Times New Roman"/>
                <w:color w:val="000000"/>
                <w:sz w:val="18"/>
                <w:szCs w:val="18"/>
                <w:vertAlign w:val="subscript"/>
              </w:rPr>
              <w:t>0.90</w:t>
            </w:r>
          </w:p>
        </w:tc>
        <w:tc>
          <w:tcPr>
            <w:tcW w:w="1000" w:type="pct"/>
            <w:noWrap/>
            <w:vAlign w:val="center"/>
          </w:tcPr>
          <w:p w14:paraId="0B5A78C7" w14:textId="23DBC6CC"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182</w:t>
            </w:r>
          </w:p>
        </w:tc>
        <w:tc>
          <w:tcPr>
            <w:tcW w:w="1000" w:type="pct"/>
            <w:noWrap/>
            <w:vAlign w:val="center"/>
          </w:tcPr>
          <w:p w14:paraId="28D83419" w14:textId="70E40941"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39(41.4)</w:t>
            </w:r>
          </w:p>
        </w:tc>
        <w:tc>
          <w:tcPr>
            <w:tcW w:w="1000" w:type="pct"/>
            <w:noWrap/>
            <w:vAlign w:val="center"/>
          </w:tcPr>
          <w:p w14:paraId="095379B4" w14:textId="0900B495"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270</w:t>
            </w:r>
          </w:p>
        </w:tc>
        <w:tc>
          <w:tcPr>
            <w:tcW w:w="1000" w:type="pct"/>
            <w:vAlign w:val="center"/>
          </w:tcPr>
          <w:p w14:paraId="6270A0F7" w14:textId="0FC78205"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33.6(32.9)</w:t>
            </w:r>
          </w:p>
        </w:tc>
      </w:tr>
      <w:tr w:rsidR="00623DA8" w:rsidRPr="00622BF2" w14:paraId="43E2BFF1" w14:textId="77777777" w:rsidTr="00D82A5B">
        <w:trPr>
          <w:trHeight w:hRule="exact" w:val="198"/>
        </w:trPr>
        <w:tc>
          <w:tcPr>
            <w:tcW w:w="1000" w:type="pct"/>
            <w:noWrap/>
            <w:vAlign w:val="center"/>
            <w:hideMark/>
          </w:tcPr>
          <w:p w14:paraId="6B3C1280" w14:textId="32619722"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0.19</w:t>
            </w:r>
            <w:r w:rsidRPr="00622BF2">
              <w:rPr>
                <w:rFonts w:eastAsia="DengXian" w:cs="Times New Roman"/>
                <w:color w:val="000000"/>
                <w:sz w:val="18"/>
                <w:szCs w:val="18"/>
              </w:rPr>
              <w:t>Mn</w:t>
            </w:r>
            <w:r w:rsidRPr="00622BF2">
              <w:rPr>
                <w:rFonts w:eastAsia="DengXian" w:cs="Times New Roman"/>
                <w:color w:val="000000"/>
                <w:sz w:val="18"/>
                <w:szCs w:val="18"/>
                <w:vertAlign w:val="subscript"/>
              </w:rPr>
              <w:t>0.81</w:t>
            </w:r>
          </w:p>
        </w:tc>
        <w:tc>
          <w:tcPr>
            <w:tcW w:w="1000" w:type="pct"/>
            <w:noWrap/>
            <w:vAlign w:val="center"/>
          </w:tcPr>
          <w:p w14:paraId="7A9EAE82" w14:textId="0C6AC9EA"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177</w:t>
            </w:r>
          </w:p>
        </w:tc>
        <w:tc>
          <w:tcPr>
            <w:tcW w:w="1000" w:type="pct"/>
            <w:noWrap/>
            <w:vAlign w:val="center"/>
          </w:tcPr>
          <w:p w14:paraId="3499B4BA" w14:textId="0701BF8B"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41.2(44.1)</w:t>
            </w:r>
          </w:p>
        </w:tc>
        <w:tc>
          <w:tcPr>
            <w:tcW w:w="1000" w:type="pct"/>
            <w:noWrap/>
            <w:vAlign w:val="center"/>
          </w:tcPr>
          <w:p w14:paraId="07B71505" w14:textId="7B1C75B7"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270</w:t>
            </w:r>
          </w:p>
        </w:tc>
        <w:tc>
          <w:tcPr>
            <w:tcW w:w="1000" w:type="pct"/>
            <w:vAlign w:val="center"/>
          </w:tcPr>
          <w:p w14:paraId="15AE254E" w14:textId="73D3AB6B"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32.7(32.4)</w:t>
            </w:r>
          </w:p>
        </w:tc>
      </w:tr>
      <w:tr w:rsidR="00623DA8" w:rsidRPr="00622BF2" w14:paraId="4718143B" w14:textId="77777777" w:rsidTr="00D82A5B">
        <w:trPr>
          <w:trHeight w:hRule="exact" w:val="198"/>
        </w:trPr>
        <w:tc>
          <w:tcPr>
            <w:tcW w:w="1000" w:type="pct"/>
            <w:noWrap/>
            <w:vAlign w:val="center"/>
            <w:hideMark/>
          </w:tcPr>
          <w:p w14:paraId="6CEA5717" w14:textId="64EFCEE9"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0.26</w:t>
            </w:r>
            <w:r w:rsidRPr="00622BF2">
              <w:rPr>
                <w:rFonts w:eastAsia="DengXian" w:cs="Times New Roman"/>
                <w:color w:val="000000"/>
                <w:sz w:val="18"/>
                <w:szCs w:val="18"/>
              </w:rPr>
              <w:t>Mn</w:t>
            </w:r>
            <w:r w:rsidRPr="00622BF2">
              <w:rPr>
                <w:rFonts w:eastAsia="DengXian" w:cs="Times New Roman"/>
                <w:color w:val="000000"/>
                <w:sz w:val="18"/>
                <w:szCs w:val="18"/>
                <w:vertAlign w:val="subscript"/>
              </w:rPr>
              <w:t>0.74</w:t>
            </w:r>
          </w:p>
        </w:tc>
        <w:tc>
          <w:tcPr>
            <w:tcW w:w="1000" w:type="pct"/>
            <w:noWrap/>
            <w:vAlign w:val="center"/>
          </w:tcPr>
          <w:p w14:paraId="751C05B0" w14:textId="1E335E37"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177</w:t>
            </w:r>
          </w:p>
        </w:tc>
        <w:tc>
          <w:tcPr>
            <w:tcW w:w="1000" w:type="pct"/>
            <w:noWrap/>
            <w:vAlign w:val="center"/>
          </w:tcPr>
          <w:p w14:paraId="4F132659" w14:textId="3981BE83"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40.3(46.4)</w:t>
            </w:r>
          </w:p>
        </w:tc>
        <w:tc>
          <w:tcPr>
            <w:tcW w:w="1000" w:type="pct"/>
            <w:noWrap/>
            <w:vAlign w:val="center"/>
          </w:tcPr>
          <w:p w14:paraId="2CB31673" w14:textId="0DDCF986"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258</w:t>
            </w:r>
          </w:p>
        </w:tc>
        <w:tc>
          <w:tcPr>
            <w:tcW w:w="1000" w:type="pct"/>
            <w:vAlign w:val="center"/>
          </w:tcPr>
          <w:p w14:paraId="6D7105C1" w14:textId="43BC2C27"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33.4(32</w:t>
            </w:r>
            <w:ins w:id="546" w:author="Xianjun_P15" w:date="2025-09-06T11:25:00Z">
              <w:r w:rsidR="00B60D18">
                <w:rPr>
                  <w:rFonts w:eastAsia="DengXian" w:cs="Times New Roman"/>
                  <w:color w:val="000000"/>
                  <w:sz w:val="18"/>
                  <w:szCs w:val="18"/>
                </w:rPr>
                <w:t>.0</w:t>
              </w:r>
            </w:ins>
            <w:r w:rsidRPr="00622BF2">
              <w:rPr>
                <w:rFonts w:eastAsia="DengXian" w:cs="Times New Roman"/>
                <w:color w:val="000000"/>
                <w:sz w:val="18"/>
                <w:szCs w:val="18"/>
              </w:rPr>
              <w:t>)</w:t>
            </w:r>
          </w:p>
        </w:tc>
      </w:tr>
      <w:tr w:rsidR="00623DA8" w:rsidRPr="00622BF2" w14:paraId="5401D00B" w14:textId="77777777" w:rsidTr="00D82A5B">
        <w:trPr>
          <w:trHeight w:hRule="exact" w:val="198"/>
        </w:trPr>
        <w:tc>
          <w:tcPr>
            <w:tcW w:w="1000" w:type="pct"/>
            <w:noWrap/>
            <w:vAlign w:val="center"/>
            <w:hideMark/>
          </w:tcPr>
          <w:p w14:paraId="01CCF80D" w14:textId="5EE1BF7F"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0.33</w:t>
            </w:r>
            <w:r w:rsidRPr="00622BF2">
              <w:rPr>
                <w:rFonts w:eastAsia="DengXian" w:cs="Times New Roman"/>
                <w:color w:val="000000"/>
                <w:sz w:val="18"/>
                <w:szCs w:val="18"/>
              </w:rPr>
              <w:t>Mn</w:t>
            </w:r>
            <w:r w:rsidRPr="00622BF2">
              <w:rPr>
                <w:rFonts w:eastAsia="DengXian" w:cs="Times New Roman"/>
                <w:color w:val="000000"/>
                <w:sz w:val="18"/>
                <w:szCs w:val="18"/>
                <w:vertAlign w:val="subscript"/>
              </w:rPr>
              <w:t>0.67</w:t>
            </w:r>
          </w:p>
        </w:tc>
        <w:tc>
          <w:tcPr>
            <w:tcW w:w="1000" w:type="pct"/>
            <w:noWrap/>
            <w:vAlign w:val="center"/>
          </w:tcPr>
          <w:p w14:paraId="2F54AB51" w14:textId="54401DE5"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174</w:t>
            </w:r>
          </w:p>
        </w:tc>
        <w:tc>
          <w:tcPr>
            <w:tcW w:w="1000" w:type="pct"/>
            <w:noWrap/>
            <w:vAlign w:val="center"/>
          </w:tcPr>
          <w:p w14:paraId="5E3D1CCA" w14:textId="79C07119"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40.9(48.4)</w:t>
            </w:r>
          </w:p>
        </w:tc>
        <w:tc>
          <w:tcPr>
            <w:tcW w:w="1000" w:type="pct"/>
            <w:noWrap/>
            <w:vAlign w:val="center"/>
          </w:tcPr>
          <w:p w14:paraId="69866478" w14:textId="715D4FE3"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250</w:t>
            </w:r>
          </w:p>
        </w:tc>
        <w:tc>
          <w:tcPr>
            <w:tcW w:w="1000" w:type="pct"/>
            <w:vAlign w:val="center"/>
          </w:tcPr>
          <w:p w14:paraId="63C94FCB" w14:textId="0B0CA493"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32.5(31.7)</w:t>
            </w:r>
          </w:p>
        </w:tc>
      </w:tr>
      <w:tr w:rsidR="00623DA8" w:rsidRPr="00622BF2" w14:paraId="218F79AC" w14:textId="77777777" w:rsidTr="00D82A5B">
        <w:trPr>
          <w:trHeight w:hRule="exact" w:val="198"/>
        </w:trPr>
        <w:tc>
          <w:tcPr>
            <w:tcW w:w="1000" w:type="pct"/>
            <w:noWrap/>
            <w:vAlign w:val="center"/>
            <w:hideMark/>
          </w:tcPr>
          <w:p w14:paraId="64972A95" w14:textId="157C58D6"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0.39</w:t>
            </w:r>
            <w:r w:rsidRPr="00622BF2">
              <w:rPr>
                <w:rFonts w:eastAsia="DengXian" w:cs="Times New Roman"/>
                <w:color w:val="000000"/>
                <w:sz w:val="18"/>
                <w:szCs w:val="18"/>
              </w:rPr>
              <w:t>Mn</w:t>
            </w:r>
            <w:r w:rsidRPr="00622BF2">
              <w:rPr>
                <w:rFonts w:eastAsia="DengXian" w:cs="Times New Roman"/>
                <w:color w:val="000000"/>
                <w:sz w:val="18"/>
                <w:szCs w:val="18"/>
                <w:vertAlign w:val="subscript"/>
              </w:rPr>
              <w:t>0.61</w:t>
            </w:r>
          </w:p>
        </w:tc>
        <w:tc>
          <w:tcPr>
            <w:tcW w:w="1000" w:type="pct"/>
            <w:noWrap/>
            <w:vAlign w:val="center"/>
          </w:tcPr>
          <w:p w14:paraId="1649883F" w14:textId="1E127D63"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177</w:t>
            </w:r>
          </w:p>
        </w:tc>
        <w:tc>
          <w:tcPr>
            <w:tcW w:w="1000" w:type="pct"/>
            <w:noWrap/>
            <w:vAlign w:val="center"/>
          </w:tcPr>
          <w:p w14:paraId="1DFCA4DE" w14:textId="7CB4AFC5"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43</w:t>
            </w:r>
            <w:r w:rsidR="00AF3EBE">
              <w:rPr>
                <w:rFonts w:eastAsia="DengXian" w:cs="Times New Roman"/>
                <w:color w:val="000000"/>
                <w:sz w:val="18"/>
                <w:szCs w:val="18"/>
              </w:rPr>
              <w:t>.0</w:t>
            </w:r>
            <w:r w:rsidRPr="00622BF2">
              <w:rPr>
                <w:rFonts w:eastAsia="DengXian" w:cs="Times New Roman"/>
                <w:color w:val="000000"/>
                <w:sz w:val="18"/>
                <w:szCs w:val="18"/>
              </w:rPr>
              <w:t>(50.3)</w:t>
            </w:r>
          </w:p>
        </w:tc>
        <w:tc>
          <w:tcPr>
            <w:tcW w:w="1000" w:type="pct"/>
            <w:noWrap/>
            <w:vAlign w:val="center"/>
          </w:tcPr>
          <w:p w14:paraId="004D932C" w14:textId="23CE98E0"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244</w:t>
            </w:r>
          </w:p>
        </w:tc>
        <w:tc>
          <w:tcPr>
            <w:tcW w:w="1000" w:type="pct"/>
            <w:vAlign w:val="center"/>
          </w:tcPr>
          <w:p w14:paraId="3B13AD24" w14:textId="74AAD3B3"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33</w:t>
            </w:r>
            <w:ins w:id="547" w:author="Xianjun_P15" w:date="2025-09-06T11:25:00Z">
              <w:r w:rsidR="00B60D18">
                <w:rPr>
                  <w:rFonts w:eastAsia="DengXian" w:cs="Times New Roman"/>
                  <w:color w:val="000000"/>
                  <w:sz w:val="18"/>
                  <w:szCs w:val="18"/>
                </w:rPr>
                <w:t>.0</w:t>
              </w:r>
            </w:ins>
            <w:r w:rsidRPr="00622BF2">
              <w:rPr>
                <w:rFonts w:eastAsia="DengXian" w:cs="Times New Roman"/>
                <w:color w:val="000000"/>
                <w:sz w:val="18"/>
                <w:szCs w:val="18"/>
              </w:rPr>
              <w:t>(31.4)</w:t>
            </w:r>
          </w:p>
        </w:tc>
      </w:tr>
      <w:tr w:rsidR="00623DA8" w:rsidRPr="00622BF2" w14:paraId="523A043C" w14:textId="77777777" w:rsidTr="00D82A5B">
        <w:trPr>
          <w:trHeight w:hRule="exact" w:val="198"/>
        </w:trPr>
        <w:tc>
          <w:tcPr>
            <w:tcW w:w="1000" w:type="pct"/>
            <w:noWrap/>
            <w:vAlign w:val="center"/>
            <w:hideMark/>
          </w:tcPr>
          <w:p w14:paraId="183B90D5" w14:textId="538AEA37"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0.45</w:t>
            </w:r>
            <w:r w:rsidRPr="00622BF2">
              <w:rPr>
                <w:rFonts w:eastAsia="DengXian" w:cs="Times New Roman"/>
                <w:color w:val="000000"/>
                <w:sz w:val="18"/>
                <w:szCs w:val="18"/>
              </w:rPr>
              <w:t>Mn</w:t>
            </w:r>
            <w:r w:rsidRPr="00622BF2">
              <w:rPr>
                <w:rFonts w:eastAsia="DengXian" w:cs="Times New Roman"/>
                <w:color w:val="000000"/>
                <w:sz w:val="18"/>
                <w:szCs w:val="18"/>
                <w:vertAlign w:val="subscript"/>
              </w:rPr>
              <w:t>0.55</w:t>
            </w:r>
          </w:p>
        </w:tc>
        <w:tc>
          <w:tcPr>
            <w:tcW w:w="1000" w:type="pct"/>
            <w:noWrap/>
            <w:vAlign w:val="center"/>
          </w:tcPr>
          <w:p w14:paraId="402FEA96" w14:textId="10E2A37C"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151</w:t>
            </w:r>
          </w:p>
        </w:tc>
        <w:tc>
          <w:tcPr>
            <w:tcW w:w="1000" w:type="pct"/>
            <w:noWrap/>
            <w:vAlign w:val="center"/>
          </w:tcPr>
          <w:p w14:paraId="0947409B" w14:textId="302FE869"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44.4(52.3)</w:t>
            </w:r>
          </w:p>
        </w:tc>
        <w:tc>
          <w:tcPr>
            <w:tcW w:w="1000" w:type="pct"/>
            <w:noWrap/>
            <w:vAlign w:val="center"/>
          </w:tcPr>
          <w:p w14:paraId="0D86320F" w14:textId="47CB81F2"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244</w:t>
            </w:r>
          </w:p>
        </w:tc>
        <w:tc>
          <w:tcPr>
            <w:tcW w:w="1000" w:type="pct"/>
            <w:vAlign w:val="center"/>
          </w:tcPr>
          <w:p w14:paraId="703B2251" w14:textId="28613EAC"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32.7(31</w:t>
            </w:r>
            <w:ins w:id="548" w:author="Xianjun_P15" w:date="2025-09-06T11:25:00Z">
              <w:r w:rsidR="00B60D18">
                <w:rPr>
                  <w:rFonts w:eastAsia="DengXian" w:cs="Times New Roman"/>
                  <w:color w:val="000000"/>
                  <w:sz w:val="18"/>
                  <w:szCs w:val="18"/>
                </w:rPr>
                <w:t>.0</w:t>
              </w:r>
            </w:ins>
            <w:r w:rsidRPr="00622BF2">
              <w:rPr>
                <w:rFonts w:eastAsia="DengXian" w:cs="Times New Roman"/>
                <w:color w:val="000000"/>
                <w:sz w:val="18"/>
                <w:szCs w:val="18"/>
              </w:rPr>
              <w:t>)</w:t>
            </w:r>
          </w:p>
        </w:tc>
      </w:tr>
      <w:tr w:rsidR="00623DA8" w:rsidRPr="00622BF2" w14:paraId="75080879" w14:textId="77777777" w:rsidTr="00D82A5B">
        <w:trPr>
          <w:trHeight w:hRule="exact" w:val="198"/>
        </w:trPr>
        <w:tc>
          <w:tcPr>
            <w:tcW w:w="1000" w:type="pct"/>
            <w:noWrap/>
            <w:vAlign w:val="center"/>
            <w:hideMark/>
          </w:tcPr>
          <w:p w14:paraId="16C14293" w14:textId="21A4377C"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0.50</w:t>
            </w:r>
            <w:r w:rsidRPr="00622BF2">
              <w:rPr>
                <w:rFonts w:eastAsia="DengXian" w:cs="Times New Roman"/>
                <w:color w:val="000000"/>
                <w:sz w:val="18"/>
                <w:szCs w:val="18"/>
              </w:rPr>
              <w:t>Mn</w:t>
            </w:r>
            <w:r w:rsidRPr="00622BF2">
              <w:rPr>
                <w:rFonts w:eastAsia="DengXian" w:cs="Times New Roman"/>
                <w:color w:val="000000"/>
                <w:sz w:val="18"/>
                <w:szCs w:val="18"/>
                <w:vertAlign w:val="subscript"/>
              </w:rPr>
              <w:t>0.51</w:t>
            </w:r>
          </w:p>
        </w:tc>
        <w:tc>
          <w:tcPr>
            <w:tcW w:w="1000" w:type="pct"/>
            <w:noWrap/>
            <w:vAlign w:val="center"/>
          </w:tcPr>
          <w:p w14:paraId="0F23AD8A" w14:textId="4B4ECB29"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150</w:t>
            </w:r>
          </w:p>
        </w:tc>
        <w:tc>
          <w:tcPr>
            <w:tcW w:w="1000" w:type="pct"/>
            <w:noWrap/>
            <w:vAlign w:val="center"/>
          </w:tcPr>
          <w:p w14:paraId="66C53A15" w14:textId="7D2ACEA4"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47.9(53.6)</w:t>
            </w:r>
          </w:p>
        </w:tc>
        <w:tc>
          <w:tcPr>
            <w:tcW w:w="1000" w:type="pct"/>
            <w:noWrap/>
            <w:vAlign w:val="center"/>
          </w:tcPr>
          <w:p w14:paraId="37522540" w14:textId="65450012"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247</w:t>
            </w:r>
          </w:p>
        </w:tc>
        <w:tc>
          <w:tcPr>
            <w:tcW w:w="1000" w:type="pct"/>
            <w:vAlign w:val="center"/>
          </w:tcPr>
          <w:p w14:paraId="656BD81F" w14:textId="50E03F0E"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32.7(30.8)</w:t>
            </w:r>
          </w:p>
        </w:tc>
      </w:tr>
      <w:tr w:rsidR="00623DA8" w:rsidRPr="00622BF2" w14:paraId="507B7515" w14:textId="77777777" w:rsidTr="00D82A5B">
        <w:trPr>
          <w:trHeight w:hRule="exact" w:val="198"/>
        </w:trPr>
        <w:tc>
          <w:tcPr>
            <w:tcW w:w="1000" w:type="pct"/>
            <w:noWrap/>
            <w:vAlign w:val="center"/>
            <w:hideMark/>
          </w:tcPr>
          <w:p w14:paraId="5039F315" w14:textId="37EB5FA3"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0.66</w:t>
            </w:r>
            <w:r w:rsidRPr="00622BF2">
              <w:rPr>
                <w:rFonts w:eastAsia="DengXian" w:cs="Times New Roman"/>
                <w:color w:val="000000"/>
                <w:sz w:val="18"/>
                <w:szCs w:val="18"/>
              </w:rPr>
              <w:t>Mn</w:t>
            </w:r>
            <w:r w:rsidRPr="00622BF2">
              <w:rPr>
                <w:rFonts w:eastAsia="DengXian" w:cs="Times New Roman"/>
                <w:color w:val="000000"/>
                <w:sz w:val="18"/>
                <w:szCs w:val="18"/>
                <w:vertAlign w:val="subscript"/>
              </w:rPr>
              <w:t>0.34</w:t>
            </w:r>
          </w:p>
        </w:tc>
        <w:tc>
          <w:tcPr>
            <w:tcW w:w="1000" w:type="pct"/>
            <w:noWrap/>
            <w:vAlign w:val="center"/>
          </w:tcPr>
          <w:p w14:paraId="5A2F4079" w14:textId="07540662"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142</w:t>
            </w:r>
          </w:p>
        </w:tc>
        <w:tc>
          <w:tcPr>
            <w:tcW w:w="1000" w:type="pct"/>
            <w:noWrap/>
            <w:vAlign w:val="center"/>
          </w:tcPr>
          <w:p w14:paraId="61C9459C" w14:textId="1C35A7EC"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58.2(58.8)</w:t>
            </w:r>
          </w:p>
        </w:tc>
        <w:tc>
          <w:tcPr>
            <w:tcW w:w="1000" w:type="pct"/>
            <w:noWrap/>
            <w:vAlign w:val="center"/>
          </w:tcPr>
          <w:p w14:paraId="018061D8" w14:textId="2320A69B"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255</w:t>
            </w:r>
          </w:p>
        </w:tc>
        <w:tc>
          <w:tcPr>
            <w:tcW w:w="1000" w:type="pct"/>
            <w:vAlign w:val="center"/>
          </w:tcPr>
          <w:p w14:paraId="35364BB9" w14:textId="45DFD806"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31.4(29.9)</w:t>
            </w:r>
          </w:p>
        </w:tc>
      </w:tr>
      <w:tr w:rsidR="00623DA8" w:rsidRPr="00622BF2" w14:paraId="613A185F" w14:textId="77777777" w:rsidTr="00D82A5B">
        <w:trPr>
          <w:trHeight w:hRule="exact" w:val="198"/>
        </w:trPr>
        <w:tc>
          <w:tcPr>
            <w:tcW w:w="1000" w:type="pct"/>
            <w:noWrap/>
            <w:vAlign w:val="center"/>
            <w:hideMark/>
          </w:tcPr>
          <w:p w14:paraId="2B4799CC" w14:textId="5584058D"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0.68</w:t>
            </w:r>
            <w:r w:rsidRPr="00622BF2">
              <w:rPr>
                <w:rFonts w:eastAsia="DengXian" w:cs="Times New Roman"/>
                <w:color w:val="000000"/>
                <w:sz w:val="18"/>
                <w:szCs w:val="18"/>
              </w:rPr>
              <w:t>Mn</w:t>
            </w:r>
            <w:r w:rsidRPr="00622BF2">
              <w:rPr>
                <w:rFonts w:eastAsia="DengXian" w:cs="Times New Roman"/>
                <w:color w:val="000000"/>
                <w:sz w:val="18"/>
                <w:szCs w:val="18"/>
                <w:vertAlign w:val="subscript"/>
              </w:rPr>
              <w:t>0.32</w:t>
            </w:r>
          </w:p>
        </w:tc>
        <w:tc>
          <w:tcPr>
            <w:tcW w:w="1000" w:type="pct"/>
            <w:noWrap/>
            <w:vAlign w:val="center"/>
          </w:tcPr>
          <w:p w14:paraId="74E3E18D" w14:textId="47A2C35E"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142</w:t>
            </w:r>
          </w:p>
        </w:tc>
        <w:tc>
          <w:tcPr>
            <w:tcW w:w="1000" w:type="pct"/>
            <w:noWrap/>
            <w:vAlign w:val="center"/>
          </w:tcPr>
          <w:p w14:paraId="6550D223" w14:textId="7D4209D5"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59.7(59.3)</w:t>
            </w:r>
          </w:p>
        </w:tc>
        <w:tc>
          <w:tcPr>
            <w:tcW w:w="1000" w:type="pct"/>
            <w:noWrap/>
            <w:vAlign w:val="center"/>
          </w:tcPr>
          <w:p w14:paraId="689A628D" w14:textId="36A449A6"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255</w:t>
            </w:r>
          </w:p>
        </w:tc>
        <w:tc>
          <w:tcPr>
            <w:tcW w:w="1000" w:type="pct"/>
            <w:vAlign w:val="center"/>
          </w:tcPr>
          <w:p w14:paraId="05C3B343" w14:textId="376F3326"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31.7(29.7)</w:t>
            </w:r>
          </w:p>
        </w:tc>
      </w:tr>
      <w:tr w:rsidR="00623DA8" w:rsidRPr="00622BF2" w14:paraId="55D2813A" w14:textId="77777777" w:rsidTr="00D82A5B">
        <w:trPr>
          <w:trHeight w:hRule="exact" w:val="198"/>
        </w:trPr>
        <w:tc>
          <w:tcPr>
            <w:tcW w:w="1000" w:type="pct"/>
            <w:noWrap/>
            <w:vAlign w:val="center"/>
            <w:hideMark/>
          </w:tcPr>
          <w:p w14:paraId="0CC5E6A2" w14:textId="11F7B4D5"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0.71</w:t>
            </w:r>
            <w:r w:rsidRPr="00622BF2">
              <w:rPr>
                <w:rFonts w:eastAsia="DengXian" w:cs="Times New Roman"/>
                <w:color w:val="000000"/>
                <w:sz w:val="18"/>
                <w:szCs w:val="18"/>
              </w:rPr>
              <w:t>Mn</w:t>
            </w:r>
            <w:r w:rsidRPr="00622BF2">
              <w:rPr>
                <w:rFonts w:eastAsia="DengXian" w:cs="Times New Roman"/>
                <w:color w:val="000000"/>
                <w:sz w:val="18"/>
                <w:szCs w:val="18"/>
                <w:vertAlign w:val="subscript"/>
              </w:rPr>
              <w:t>0.29</w:t>
            </w:r>
          </w:p>
        </w:tc>
        <w:tc>
          <w:tcPr>
            <w:tcW w:w="1000" w:type="pct"/>
            <w:noWrap/>
            <w:vAlign w:val="center"/>
          </w:tcPr>
          <w:p w14:paraId="1F2D7A78" w14:textId="5C178879"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142</w:t>
            </w:r>
          </w:p>
        </w:tc>
        <w:tc>
          <w:tcPr>
            <w:tcW w:w="1000" w:type="pct"/>
            <w:noWrap/>
            <w:vAlign w:val="center"/>
          </w:tcPr>
          <w:p w14:paraId="2EC0081D" w14:textId="75395CDB"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60.3(60.2)</w:t>
            </w:r>
          </w:p>
        </w:tc>
        <w:tc>
          <w:tcPr>
            <w:tcW w:w="1000" w:type="pct"/>
            <w:noWrap/>
            <w:vAlign w:val="center"/>
          </w:tcPr>
          <w:p w14:paraId="1804150F" w14:textId="57AA27C4"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255</w:t>
            </w:r>
          </w:p>
        </w:tc>
        <w:tc>
          <w:tcPr>
            <w:tcW w:w="1000" w:type="pct"/>
            <w:vAlign w:val="center"/>
          </w:tcPr>
          <w:p w14:paraId="6FA88FBA" w14:textId="400A11E5"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32.5(29.3)</w:t>
            </w:r>
          </w:p>
        </w:tc>
      </w:tr>
      <w:tr w:rsidR="00623DA8" w:rsidRPr="00622BF2" w14:paraId="09835084" w14:textId="77777777" w:rsidTr="00D82A5B">
        <w:trPr>
          <w:trHeight w:hRule="exact" w:val="198"/>
        </w:trPr>
        <w:tc>
          <w:tcPr>
            <w:tcW w:w="1000" w:type="pct"/>
            <w:noWrap/>
            <w:vAlign w:val="center"/>
          </w:tcPr>
          <w:p w14:paraId="07B47B9F" w14:textId="1CC45C16"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0.82</w:t>
            </w:r>
            <w:r w:rsidRPr="00622BF2">
              <w:rPr>
                <w:rFonts w:eastAsia="DengXian" w:cs="Times New Roman"/>
                <w:color w:val="000000"/>
                <w:sz w:val="18"/>
                <w:szCs w:val="18"/>
              </w:rPr>
              <w:t>Mn</w:t>
            </w:r>
            <w:r w:rsidRPr="00622BF2">
              <w:rPr>
                <w:rFonts w:eastAsia="DengXian" w:cs="Times New Roman"/>
                <w:color w:val="000000"/>
                <w:sz w:val="18"/>
                <w:szCs w:val="18"/>
                <w:vertAlign w:val="subscript"/>
              </w:rPr>
              <w:t>0.18</w:t>
            </w:r>
          </w:p>
        </w:tc>
        <w:tc>
          <w:tcPr>
            <w:tcW w:w="1000" w:type="pct"/>
            <w:noWrap/>
            <w:vAlign w:val="center"/>
          </w:tcPr>
          <w:p w14:paraId="31F7254E" w14:textId="375EFA73"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139</w:t>
            </w:r>
          </w:p>
        </w:tc>
        <w:tc>
          <w:tcPr>
            <w:tcW w:w="1000" w:type="pct"/>
            <w:noWrap/>
            <w:vAlign w:val="center"/>
          </w:tcPr>
          <w:p w14:paraId="715EF10F" w14:textId="4E9F1573"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67.3(63.6)</w:t>
            </w:r>
          </w:p>
        </w:tc>
        <w:tc>
          <w:tcPr>
            <w:tcW w:w="1000" w:type="pct"/>
            <w:noWrap/>
            <w:vAlign w:val="center"/>
          </w:tcPr>
          <w:p w14:paraId="6252B07A" w14:textId="35C46877"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255</w:t>
            </w:r>
          </w:p>
        </w:tc>
        <w:tc>
          <w:tcPr>
            <w:tcW w:w="1000" w:type="pct"/>
            <w:vAlign w:val="center"/>
          </w:tcPr>
          <w:p w14:paraId="1949250B" w14:textId="5D5D56E8"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30.4(29.1)</w:t>
            </w:r>
          </w:p>
        </w:tc>
      </w:tr>
      <w:tr w:rsidR="00623DA8" w:rsidRPr="00622BF2" w14:paraId="2BBB3C65" w14:textId="77777777" w:rsidTr="00D82A5B">
        <w:trPr>
          <w:trHeight w:hRule="exact" w:val="198"/>
        </w:trPr>
        <w:tc>
          <w:tcPr>
            <w:tcW w:w="1000" w:type="pct"/>
            <w:noWrap/>
            <w:vAlign w:val="center"/>
          </w:tcPr>
          <w:p w14:paraId="0DB49180" w14:textId="340D7DC0"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0.91</w:t>
            </w:r>
            <w:r w:rsidRPr="00622BF2">
              <w:rPr>
                <w:rFonts w:eastAsia="DengXian" w:cs="Times New Roman"/>
                <w:color w:val="000000"/>
                <w:sz w:val="18"/>
                <w:szCs w:val="18"/>
              </w:rPr>
              <w:t>Mn</w:t>
            </w:r>
            <w:r w:rsidRPr="00622BF2">
              <w:rPr>
                <w:rFonts w:eastAsia="DengXian" w:cs="Times New Roman"/>
                <w:color w:val="000000"/>
                <w:sz w:val="18"/>
                <w:szCs w:val="18"/>
                <w:vertAlign w:val="subscript"/>
              </w:rPr>
              <w:t>0.09</w:t>
            </w:r>
          </w:p>
        </w:tc>
        <w:tc>
          <w:tcPr>
            <w:tcW w:w="1000" w:type="pct"/>
            <w:noWrap/>
            <w:vAlign w:val="center"/>
          </w:tcPr>
          <w:p w14:paraId="633EA228" w14:textId="0B17E148"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144</w:t>
            </w:r>
          </w:p>
        </w:tc>
        <w:tc>
          <w:tcPr>
            <w:tcW w:w="1000" w:type="pct"/>
            <w:noWrap/>
            <w:vAlign w:val="center"/>
          </w:tcPr>
          <w:p w14:paraId="74DFBD62" w14:textId="480B155E"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69.3(66.3)</w:t>
            </w:r>
          </w:p>
        </w:tc>
        <w:tc>
          <w:tcPr>
            <w:tcW w:w="1000" w:type="pct"/>
            <w:noWrap/>
            <w:vAlign w:val="center"/>
          </w:tcPr>
          <w:p w14:paraId="4671452C" w14:textId="4AE8640A"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255</w:t>
            </w:r>
          </w:p>
        </w:tc>
        <w:tc>
          <w:tcPr>
            <w:tcW w:w="1000" w:type="pct"/>
            <w:vAlign w:val="center"/>
          </w:tcPr>
          <w:p w14:paraId="02778A78" w14:textId="60DBDE84"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30.2(28.6)</w:t>
            </w:r>
          </w:p>
        </w:tc>
      </w:tr>
      <w:tr w:rsidR="00623DA8" w:rsidRPr="00622BF2" w14:paraId="65801FDB" w14:textId="77777777" w:rsidTr="00D82A5B">
        <w:trPr>
          <w:trHeight w:hRule="exact" w:val="198"/>
        </w:trPr>
        <w:tc>
          <w:tcPr>
            <w:tcW w:w="1000" w:type="pct"/>
            <w:noWrap/>
            <w:vAlign w:val="center"/>
          </w:tcPr>
          <w:p w14:paraId="4908AD68" w14:textId="049E0CB7"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0.92</w:t>
            </w:r>
            <w:r w:rsidRPr="00622BF2">
              <w:rPr>
                <w:rFonts w:eastAsia="DengXian" w:cs="Times New Roman"/>
                <w:color w:val="000000"/>
                <w:sz w:val="18"/>
                <w:szCs w:val="18"/>
              </w:rPr>
              <w:t>Mn</w:t>
            </w:r>
            <w:r w:rsidRPr="00622BF2">
              <w:rPr>
                <w:rFonts w:eastAsia="DengXian" w:cs="Times New Roman"/>
                <w:color w:val="000000"/>
                <w:sz w:val="18"/>
                <w:szCs w:val="18"/>
                <w:vertAlign w:val="subscript"/>
              </w:rPr>
              <w:t>0.08</w:t>
            </w:r>
          </w:p>
        </w:tc>
        <w:tc>
          <w:tcPr>
            <w:tcW w:w="1000" w:type="pct"/>
            <w:noWrap/>
            <w:vAlign w:val="center"/>
          </w:tcPr>
          <w:p w14:paraId="6CF149E4" w14:textId="23467F7A"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144</w:t>
            </w:r>
          </w:p>
        </w:tc>
        <w:tc>
          <w:tcPr>
            <w:tcW w:w="1000" w:type="pct"/>
            <w:noWrap/>
            <w:vAlign w:val="center"/>
          </w:tcPr>
          <w:p w14:paraId="7FACAB3B" w14:textId="5DB86AEF"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69.8(66.6)</w:t>
            </w:r>
          </w:p>
        </w:tc>
        <w:tc>
          <w:tcPr>
            <w:tcW w:w="1000" w:type="pct"/>
            <w:noWrap/>
            <w:vAlign w:val="center"/>
          </w:tcPr>
          <w:p w14:paraId="1E31FCEF" w14:textId="5052A00F"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255</w:t>
            </w:r>
          </w:p>
        </w:tc>
        <w:tc>
          <w:tcPr>
            <w:tcW w:w="1000" w:type="pct"/>
            <w:vAlign w:val="center"/>
          </w:tcPr>
          <w:p w14:paraId="7EC11218" w14:textId="07FC6D38"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32</w:t>
            </w:r>
            <w:ins w:id="549" w:author="Xianjun_P15" w:date="2025-09-06T11:25:00Z">
              <w:r w:rsidR="00B60D18">
                <w:rPr>
                  <w:rFonts w:eastAsia="DengXian" w:cs="Times New Roman"/>
                  <w:color w:val="000000"/>
                  <w:sz w:val="18"/>
                  <w:szCs w:val="18"/>
                </w:rPr>
                <w:t>.0</w:t>
              </w:r>
            </w:ins>
            <w:r w:rsidRPr="00622BF2">
              <w:rPr>
                <w:rFonts w:eastAsia="DengXian" w:cs="Times New Roman"/>
                <w:color w:val="000000"/>
                <w:sz w:val="18"/>
                <w:szCs w:val="18"/>
              </w:rPr>
              <w:t>(28.6)</w:t>
            </w:r>
          </w:p>
        </w:tc>
      </w:tr>
      <w:tr w:rsidR="00623DA8" w:rsidRPr="002E6140" w14:paraId="3F7B5EE6" w14:textId="77777777" w:rsidTr="00D82A5B">
        <w:trPr>
          <w:trHeight w:hRule="exact" w:val="198"/>
        </w:trPr>
        <w:tc>
          <w:tcPr>
            <w:tcW w:w="1000" w:type="pct"/>
            <w:noWrap/>
            <w:vAlign w:val="center"/>
          </w:tcPr>
          <w:p w14:paraId="7F52F9B5" w14:textId="7FC82AE9"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etaCu</w:t>
            </w:r>
            <w:r w:rsidRPr="002E6140">
              <w:rPr>
                <w:rFonts w:eastAsia="DengXian" w:cs="Times New Roman"/>
                <w:color w:val="000000"/>
                <w:sz w:val="18"/>
                <w:szCs w:val="18"/>
                <w:vertAlign w:val="subscript"/>
              </w:rPr>
              <w:t>0.9</w:t>
            </w:r>
            <w:r w:rsidR="00AA15E2" w:rsidRPr="002E6140">
              <w:rPr>
                <w:rFonts w:eastAsia="DengXian" w:cs="Times New Roman"/>
                <w:color w:val="000000"/>
                <w:sz w:val="18"/>
                <w:szCs w:val="18"/>
                <w:vertAlign w:val="subscript"/>
              </w:rPr>
              <w:t>5</w:t>
            </w:r>
            <w:r w:rsidRPr="002E6140">
              <w:rPr>
                <w:rFonts w:eastAsia="DengXian" w:cs="Times New Roman"/>
                <w:color w:val="000000"/>
                <w:sz w:val="18"/>
                <w:szCs w:val="18"/>
              </w:rPr>
              <w:t>Mn</w:t>
            </w:r>
            <w:r w:rsidRPr="002E6140">
              <w:rPr>
                <w:rFonts w:eastAsia="DengXian" w:cs="Times New Roman"/>
                <w:color w:val="000000"/>
                <w:sz w:val="18"/>
                <w:szCs w:val="18"/>
                <w:vertAlign w:val="subscript"/>
              </w:rPr>
              <w:t>0.0</w:t>
            </w:r>
            <w:r w:rsidR="00AA15E2" w:rsidRPr="002E6140">
              <w:rPr>
                <w:rFonts w:eastAsia="DengXian" w:cs="Times New Roman"/>
                <w:color w:val="000000"/>
                <w:sz w:val="18"/>
                <w:szCs w:val="18"/>
                <w:vertAlign w:val="subscript"/>
              </w:rPr>
              <w:t>5</w:t>
            </w:r>
          </w:p>
        </w:tc>
        <w:tc>
          <w:tcPr>
            <w:tcW w:w="1000" w:type="pct"/>
            <w:noWrap/>
            <w:vAlign w:val="center"/>
          </w:tcPr>
          <w:p w14:paraId="2D429D33" w14:textId="100A2FEB"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8"/>
                <w:szCs w:val="18"/>
              </w:rPr>
              <w:t>144</w:t>
            </w:r>
          </w:p>
        </w:tc>
        <w:tc>
          <w:tcPr>
            <w:tcW w:w="1000" w:type="pct"/>
            <w:noWrap/>
            <w:vAlign w:val="center"/>
          </w:tcPr>
          <w:p w14:paraId="6F957E86" w14:textId="09B8296E"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74.1(67.9)</w:t>
            </w:r>
          </w:p>
        </w:tc>
        <w:tc>
          <w:tcPr>
            <w:tcW w:w="1000" w:type="pct"/>
            <w:noWrap/>
            <w:vAlign w:val="center"/>
          </w:tcPr>
          <w:p w14:paraId="5523C214" w14:textId="0CD343C8"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8"/>
                <w:szCs w:val="18"/>
              </w:rPr>
              <w:t>255</w:t>
            </w:r>
          </w:p>
        </w:tc>
        <w:tc>
          <w:tcPr>
            <w:tcW w:w="1000" w:type="pct"/>
            <w:vAlign w:val="center"/>
          </w:tcPr>
          <w:p w14:paraId="57D96C94" w14:textId="52E580B7"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31.6(28.3)</w:t>
            </w:r>
          </w:p>
        </w:tc>
      </w:tr>
      <w:tr w:rsidR="00623DA8" w:rsidRPr="002E6140" w14:paraId="2C8C39BD" w14:textId="77777777" w:rsidTr="00D82A5B">
        <w:trPr>
          <w:trHeight w:hRule="exact" w:val="198"/>
        </w:trPr>
        <w:tc>
          <w:tcPr>
            <w:tcW w:w="1000" w:type="pct"/>
            <w:noWrap/>
            <w:vAlign w:val="center"/>
          </w:tcPr>
          <w:p w14:paraId="7AF47811" w14:textId="0A5F6871"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etaCu</w:t>
            </w:r>
            <w:r w:rsidRPr="002E6140">
              <w:rPr>
                <w:rFonts w:eastAsia="DengXian" w:cs="Times New Roman"/>
                <w:color w:val="000000"/>
                <w:sz w:val="18"/>
                <w:szCs w:val="18"/>
                <w:vertAlign w:val="subscript"/>
              </w:rPr>
              <w:t>0.9</w:t>
            </w:r>
            <w:r w:rsidR="00AA15E2" w:rsidRPr="00D82A5B">
              <w:rPr>
                <w:rFonts w:eastAsia="DengXian" w:cs="Times New Roman"/>
                <w:color w:val="000000"/>
                <w:sz w:val="18"/>
                <w:szCs w:val="18"/>
                <w:vertAlign w:val="subscript"/>
              </w:rPr>
              <w:t>6</w:t>
            </w:r>
            <w:r w:rsidRPr="002E6140">
              <w:rPr>
                <w:rFonts w:eastAsia="DengXian" w:cs="Times New Roman"/>
                <w:color w:val="000000"/>
                <w:sz w:val="18"/>
                <w:szCs w:val="18"/>
              </w:rPr>
              <w:t>Mn</w:t>
            </w:r>
            <w:r w:rsidRPr="002E6140">
              <w:rPr>
                <w:rFonts w:eastAsia="DengXian" w:cs="Times New Roman"/>
                <w:color w:val="000000"/>
                <w:sz w:val="18"/>
                <w:szCs w:val="18"/>
                <w:vertAlign w:val="subscript"/>
              </w:rPr>
              <w:t>0.0</w:t>
            </w:r>
            <w:r w:rsidR="00AA15E2" w:rsidRPr="00D82A5B">
              <w:rPr>
                <w:rFonts w:eastAsia="DengXian" w:cs="Times New Roman"/>
                <w:color w:val="000000"/>
                <w:sz w:val="18"/>
                <w:szCs w:val="18"/>
                <w:vertAlign w:val="subscript"/>
              </w:rPr>
              <w:t>4</w:t>
            </w:r>
          </w:p>
        </w:tc>
        <w:tc>
          <w:tcPr>
            <w:tcW w:w="1000" w:type="pct"/>
            <w:noWrap/>
            <w:vAlign w:val="center"/>
          </w:tcPr>
          <w:p w14:paraId="0FAF0E34" w14:textId="48E8DE23"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8"/>
                <w:szCs w:val="18"/>
              </w:rPr>
              <w:t>144</w:t>
            </w:r>
          </w:p>
        </w:tc>
        <w:tc>
          <w:tcPr>
            <w:tcW w:w="1000" w:type="pct"/>
            <w:noWrap/>
            <w:vAlign w:val="center"/>
          </w:tcPr>
          <w:p w14:paraId="49C09544" w14:textId="78F099F6"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72.2(68.3)</w:t>
            </w:r>
          </w:p>
        </w:tc>
        <w:tc>
          <w:tcPr>
            <w:tcW w:w="1000" w:type="pct"/>
            <w:noWrap/>
            <w:vAlign w:val="center"/>
          </w:tcPr>
          <w:p w14:paraId="7C2B2A44" w14:textId="1FDC0B74"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8"/>
                <w:szCs w:val="18"/>
              </w:rPr>
              <w:t>255</w:t>
            </w:r>
          </w:p>
        </w:tc>
        <w:tc>
          <w:tcPr>
            <w:tcW w:w="1000" w:type="pct"/>
            <w:vAlign w:val="center"/>
          </w:tcPr>
          <w:p w14:paraId="1F01675E" w14:textId="4987C6C5"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31.7(28.3)</w:t>
            </w:r>
          </w:p>
        </w:tc>
      </w:tr>
      <w:tr w:rsidR="00623DA8" w:rsidRPr="002E6140" w14:paraId="7A29148A" w14:textId="77777777" w:rsidTr="00D82A5B">
        <w:trPr>
          <w:trHeight w:hRule="exact" w:val="198"/>
        </w:trPr>
        <w:tc>
          <w:tcPr>
            <w:tcW w:w="1000" w:type="pct"/>
            <w:noWrap/>
            <w:vAlign w:val="center"/>
            <w:hideMark/>
          </w:tcPr>
          <w:p w14:paraId="1A8FE4CC" w14:textId="06DB37A4"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etaCu</w:t>
            </w:r>
            <w:r w:rsidRPr="002E6140">
              <w:rPr>
                <w:rFonts w:eastAsia="DengXian" w:cs="Times New Roman"/>
                <w:color w:val="000000"/>
                <w:sz w:val="18"/>
                <w:szCs w:val="18"/>
                <w:vertAlign w:val="subscript"/>
              </w:rPr>
              <w:t>0.97</w:t>
            </w:r>
            <w:r w:rsidRPr="002E6140">
              <w:rPr>
                <w:rFonts w:eastAsia="DengXian" w:cs="Times New Roman"/>
                <w:color w:val="000000"/>
                <w:sz w:val="18"/>
                <w:szCs w:val="18"/>
              </w:rPr>
              <w:t>Mn</w:t>
            </w:r>
            <w:r w:rsidRPr="002E6140">
              <w:rPr>
                <w:rFonts w:eastAsia="DengXian" w:cs="Times New Roman"/>
                <w:color w:val="000000"/>
                <w:sz w:val="18"/>
                <w:szCs w:val="18"/>
                <w:vertAlign w:val="subscript"/>
              </w:rPr>
              <w:t>0.0</w:t>
            </w:r>
            <w:r w:rsidR="00AA15E2" w:rsidRPr="00D82A5B">
              <w:rPr>
                <w:rFonts w:eastAsia="DengXian" w:cs="Times New Roman"/>
                <w:color w:val="000000"/>
                <w:sz w:val="18"/>
                <w:szCs w:val="18"/>
                <w:vertAlign w:val="subscript"/>
              </w:rPr>
              <w:t>3</w:t>
            </w:r>
          </w:p>
        </w:tc>
        <w:tc>
          <w:tcPr>
            <w:tcW w:w="1000" w:type="pct"/>
            <w:noWrap/>
            <w:vAlign w:val="center"/>
          </w:tcPr>
          <w:p w14:paraId="1D49377C" w14:textId="6E938D26"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8"/>
                <w:szCs w:val="18"/>
              </w:rPr>
              <w:t>144</w:t>
            </w:r>
          </w:p>
        </w:tc>
        <w:tc>
          <w:tcPr>
            <w:tcW w:w="1000" w:type="pct"/>
            <w:noWrap/>
            <w:vAlign w:val="center"/>
          </w:tcPr>
          <w:p w14:paraId="1CE24D91" w14:textId="1C19C8C2"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72.4(68.4)</w:t>
            </w:r>
          </w:p>
        </w:tc>
        <w:tc>
          <w:tcPr>
            <w:tcW w:w="1000" w:type="pct"/>
            <w:noWrap/>
            <w:vAlign w:val="center"/>
          </w:tcPr>
          <w:p w14:paraId="30C66C06" w14:textId="57B012AB"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8"/>
                <w:szCs w:val="18"/>
              </w:rPr>
              <w:t>255</w:t>
            </w:r>
          </w:p>
        </w:tc>
        <w:tc>
          <w:tcPr>
            <w:tcW w:w="1000" w:type="pct"/>
            <w:vAlign w:val="center"/>
          </w:tcPr>
          <w:p w14:paraId="472AEC6F" w14:textId="78E148AF"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32.7(28.2)</w:t>
            </w:r>
          </w:p>
        </w:tc>
      </w:tr>
      <w:tr w:rsidR="00623DA8" w:rsidRPr="002E6140" w14:paraId="461F383B" w14:textId="77777777" w:rsidTr="00D82A5B">
        <w:trPr>
          <w:trHeight w:hRule="exact" w:val="198"/>
        </w:trPr>
        <w:tc>
          <w:tcPr>
            <w:tcW w:w="1000" w:type="pct"/>
            <w:noWrap/>
            <w:vAlign w:val="center"/>
          </w:tcPr>
          <w:p w14:paraId="1505E586" w14:textId="452A2A3F"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etaCu</w:t>
            </w:r>
            <w:r w:rsidRPr="002E6140">
              <w:rPr>
                <w:rFonts w:eastAsia="DengXian" w:cs="Times New Roman"/>
                <w:color w:val="000000"/>
                <w:sz w:val="18"/>
                <w:szCs w:val="18"/>
                <w:vertAlign w:val="subscript"/>
              </w:rPr>
              <w:t>0.99</w:t>
            </w:r>
            <w:r w:rsidRPr="002E6140">
              <w:rPr>
                <w:rFonts w:eastAsia="DengXian" w:cs="Times New Roman"/>
                <w:color w:val="000000"/>
                <w:sz w:val="18"/>
                <w:szCs w:val="18"/>
              </w:rPr>
              <w:t>Mn</w:t>
            </w:r>
            <w:r w:rsidRPr="002E6140">
              <w:rPr>
                <w:rFonts w:eastAsia="DengXian" w:cs="Times New Roman"/>
                <w:color w:val="000000"/>
                <w:sz w:val="18"/>
                <w:szCs w:val="18"/>
                <w:vertAlign w:val="subscript"/>
              </w:rPr>
              <w:t>0.0</w:t>
            </w:r>
            <w:r w:rsidR="00AA15E2" w:rsidRPr="00D82A5B">
              <w:rPr>
                <w:rFonts w:eastAsia="DengXian" w:cs="Times New Roman"/>
                <w:color w:val="000000"/>
                <w:sz w:val="18"/>
                <w:szCs w:val="18"/>
                <w:vertAlign w:val="subscript"/>
              </w:rPr>
              <w:t>1</w:t>
            </w:r>
          </w:p>
        </w:tc>
        <w:tc>
          <w:tcPr>
            <w:tcW w:w="1000" w:type="pct"/>
            <w:noWrap/>
            <w:vAlign w:val="center"/>
          </w:tcPr>
          <w:p w14:paraId="1E431508" w14:textId="2AEBC0D6"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8"/>
                <w:szCs w:val="18"/>
              </w:rPr>
              <w:t>144</w:t>
            </w:r>
          </w:p>
        </w:tc>
        <w:tc>
          <w:tcPr>
            <w:tcW w:w="1000" w:type="pct"/>
            <w:noWrap/>
            <w:vAlign w:val="center"/>
          </w:tcPr>
          <w:p w14:paraId="0E8A9519" w14:textId="017E6D68"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72.4(68.8)</w:t>
            </w:r>
          </w:p>
        </w:tc>
        <w:tc>
          <w:tcPr>
            <w:tcW w:w="1000" w:type="pct"/>
            <w:noWrap/>
            <w:vAlign w:val="center"/>
          </w:tcPr>
          <w:p w14:paraId="7586949B" w14:textId="18C9066F"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8"/>
                <w:szCs w:val="18"/>
              </w:rPr>
              <w:t>255</w:t>
            </w:r>
          </w:p>
        </w:tc>
        <w:tc>
          <w:tcPr>
            <w:tcW w:w="1000" w:type="pct"/>
            <w:vAlign w:val="center"/>
          </w:tcPr>
          <w:p w14:paraId="46FFE4CF" w14:textId="75AE4899"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32.5(28.2)</w:t>
            </w:r>
          </w:p>
        </w:tc>
      </w:tr>
      <w:tr w:rsidR="00623DA8" w:rsidRPr="00622BF2" w14:paraId="499D6B93" w14:textId="77777777" w:rsidTr="00D82A5B">
        <w:trPr>
          <w:trHeight w:hRule="exact" w:val="198"/>
        </w:trPr>
        <w:tc>
          <w:tcPr>
            <w:tcW w:w="1000" w:type="pct"/>
            <w:noWrap/>
            <w:vAlign w:val="center"/>
          </w:tcPr>
          <w:p w14:paraId="36BD169C" w14:textId="0AA9939D"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etaCu</w:t>
            </w:r>
          </w:p>
        </w:tc>
        <w:tc>
          <w:tcPr>
            <w:tcW w:w="1000" w:type="pct"/>
            <w:noWrap/>
            <w:vAlign w:val="center"/>
          </w:tcPr>
          <w:p w14:paraId="0F193D16" w14:textId="24F9A743"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8"/>
                <w:szCs w:val="18"/>
              </w:rPr>
              <w:t>144</w:t>
            </w:r>
          </w:p>
        </w:tc>
        <w:tc>
          <w:tcPr>
            <w:tcW w:w="1000" w:type="pct"/>
            <w:noWrap/>
            <w:vAlign w:val="center"/>
          </w:tcPr>
          <w:p w14:paraId="5649235F" w14:textId="7C183958"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69.1(69.1)</w:t>
            </w:r>
          </w:p>
        </w:tc>
        <w:tc>
          <w:tcPr>
            <w:tcW w:w="1000" w:type="pct"/>
            <w:noWrap/>
            <w:vAlign w:val="center"/>
          </w:tcPr>
          <w:p w14:paraId="4EDEDE0F" w14:textId="7308A1C5"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8"/>
                <w:szCs w:val="18"/>
              </w:rPr>
              <w:t>255</w:t>
            </w:r>
          </w:p>
        </w:tc>
        <w:tc>
          <w:tcPr>
            <w:tcW w:w="1000" w:type="pct"/>
            <w:vAlign w:val="center"/>
          </w:tcPr>
          <w:p w14:paraId="56F9CA87" w14:textId="3A240C7E" w:rsidR="00623DA8" w:rsidRPr="00622BF2"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28.1(28.1)</w:t>
            </w:r>
          </w:p>
        </w:tc>
      </w:tr>
    </w:tbl>
    <w:p w14:paraId="33590FF9" w14:textId="77777777" w:rsidR="0040067B" w:rsidRPr="00622BF2" w:rsidRDefault="0040067B" w:rsidP="00D82A5B">
      <w:pPr>
        <w:adjustRightInd w:val="0"/>
        <w:ind w:firstLineChars="0" w:firstLine="0"/>
        <w:rPr>
          <w:rFonts w:cs="Times New Roman"/>
          <w:bCs/>
          <w:szCs w:val="21"/>
        </w:rPr>
      </w:pPr>
    </w:p>
    <w:bookmarkEnd w:id="545"/>
    <w:p w14:paraId="62C2AA4C" w14:textId="20626778" w:rsidR="00156B36" w:rsidRPr="00622BF2" w:rsidRDefault="00520942">
      <w:pPr>
        <w:pStyle w:val="a5"/>
        <w:ind w:firstLine="480"/>
        <w:rPr>
          <w:rFonts w:cs="Times New Roman"/>
          <w:bCs/>
        </w:rPr>
      </w:pPr>
      <w:r w:rsidRPr="00622BF2">
        <w:rPr>
          <w:rFonts w:cs="Times New Roman"/>
          <w:bCs/>
        </w:rPr>
        <w:t>etaCuMn</w:t>
      </w:r>
      <w:r w:rsidRPr="00622BF2">
        <w:rPr>
          <w:rFonts w:cs="Times New Roman" w:hint="eastAsia"/>
          <w:bCs/>
        </w:rPr>
        <w:t>固溶体的热稳定性和热分解性质介于纯金属化合物</w:t>
      </w:r>
      <w:r w:rsidRPr="00622BF2">
        <w:rPr>
          <w:rFonts w:cs="Times New Roman"/>
          <w:bCs/>
        </w:rPr>
        <w:t>etaMn</w:t>
      </w:r>
      <w:r w:rsidRPr="00622BF2">
        <w:rPr>
          <w:rFonts w:cs="Times New Roman" w:hint="eastAsia"/>
          <w:bCs/>
        </w:rPr>
        <w:t>和</w:t>
      </w:r>
      <w:r w:rsidRPr="00622BF2">
        <w:rPr>
          <w:rFonts w:cs="Times New Roman"/>
          <w:bCs/>
        </w:rPr>
        <w:t>etaCu</w:t>
      </w:r>
      <w:r w:rsidRPr="00622BF2">
        <w:rPr>
          <w:rFonts w:cs="Times New Roman" w:hint="eastAsia"/>
          <w:bCs/>
        </w:rPr>
        <w:t>之间（图</w:t>
      </w:r>
      <w:r w:rsidR="004A38BF" w:rsidRPr="00622BF2">
        <w:rPr>
          <w:rFonts w:cs="Times New Roman"/>
          <w:bCs/>
        </w:rPr>
        <w:t>3.3</w:t>
      </w:r>
      <w:r w:rsidRPr="00622BF2">
        <w:rPr>
          <w:rFonts w:cs="Times New Roman" w:hint="eastAsia"/>
          <w:bCs/>
        </w:rPr>
        <w:t>）。随着</w:t>
      </w:r>
      <w:r w:rsidRPr="00622BF2">
        <w:rPr>
          <w:rFonts w:cs="Times New Roman"/>
          <w:bCs/>
        </w:rPr>
        <w:t>Cu%</w:t>
      </w:r>
      <w:r w:rsidRPr="00622BF2">
        <w:rPr>
          <w:rFonts w:cs="Times New Roman" w:hint="eastAsia"/>
          <w:bCs/>
        </w:rPr>
        <w:t>的增加，</w:t>
      </w:r>
      <w:r w:rsidRPr="00622BF2">
        <w:rPr>
          <w:rFonts w:cs="Times New Roman" w:hint="eastAsia"/>
          <w:bCs/>
          <w:szCs w:val="18"/>
        </w:rPr>
        <w:t>固溶体的分解温度从</w:t>
      </w:r>
      <w:r w:rsidRPr="00622BF2">
        <w:rPr>
          <w:rFonts w:cs="Times New Roman"/>
          <w:bCs/>
          <w:szCs w:val="18"/>
        </w:rPr>
        <w:t>18</w:t>
      </w:r>
      <w:r w:rsidR="00AE79B0">
        <w:rPr>
          <w:rFonts w:cs="Times New Roman"/>
          <w:bCs/>
          <w:szCs w:val="18"/>
        </w:rPr>
        <w:t>8</w:t>
      </w:r>
      <w:r w:rsidRPr="00622BF2">
        <w:rPr>
          <w:rFonts w:cs="Times New Roman"/>
          <w:bCs/>
        </w:rPr>
        <w:t xml:space="preserve"> ºC</w:t>
      </w:r>
      <w:r w:rsidRPr="00622BF2">
        <w:rPr>
          <w:rFonts w:cs="Times New Roman" w:hint="eastAsia"/>
          <w:bCs/>
          <w:szCs w:val="18"/>
        </w:rPr>
        <w:t>降低至</w:t>
      </w:r>
      <w:r w:rsidRPr="00622BF2">
        <w:rPr>
          <w:rFonts w:cs="Times New Roman"/>
          <w:bCs/>
          <w:szCs w:val="18"/>
        </w:rPr>
        <w:t>1</w:t>
      </w:r>
      <w:r w:rsidR="00AE79B0">
        <w:rPr>
          <w:rFonts w:cs="Times New Roman"/>
          <w:bCs/>
          <w:szCs w:val="18"/>
        </w:rPr>
        <w:t>44</w:t>
      </w:r>
      <w:r w:rsidRPr="00622BF2">
        <w:rPr>
          <w:rFonts w:cs="Times New Roman"/>
          <w:bCs/>
        </w:rPr>
        <w:t xml:space="preserve"> ºC</w:t>
      </w:r>
      <w:r w:rsidRPr="00622BF2">
        <w:rPr>
          <w:rFonts w:cs="Times New Roman" w:hint="eastAsia"/>
          <w:bCs/>
        </w:rPr>
        <w:t>，热稳定性降低，热分解过程由低</w:t>
      </w:r>
      <w:r w:rsidRPr="00622BF2">
        <w:rPr>
          <w:rFonts w:cs="Times New Roman"/>
          <w:bCs/>
        </w:rPr>
        <w:t>Cu%</w:t>
      </w:r>
      <w:r w:rsidRPr="00622BF2">
        <w:rPr>
          <w:rFonts w:cs="Times New Roman" w:hint="eastAsia"/>
          <w:bCs/>
        </w:rPr>
        <w:t>的两步逐渐过渡到高</w:t>
      </w:r>
      <w:r w:rsidRPr="00622BF2">
        <w:rPr>
          <w:rFonts w:cs="Times New Roman"/>
          <w:bCs/>
        </w:rPr>
        <w:t>Cu%</w:t>
      </w:r>
      <w:r w:rsidRPr="00622BF2">
        <w:rPr>
          <w:rFonts w:cs="Times New Roman" w:hint="eastAsia"/>
          <w:bCs/>
        </w:rPr>
        <w:t>的一步，这也与</w:t>
      </w:r>
      <w:r w:rsidRPr="00622BF2">
        <w:rPr>
          <w:rFonts w:cs="Times New Roman"/>
          <w:bCs/>
        </w:rPr>
        <w:t>etaMn</w:t>
      </w:r>
      <w:r w:rsidRPr="00622BF2">
        <w:rPr>
          <w:rFonts w:cs="Times New Roman" w:hint="eastAsia"/>
          <w:bCs/>
        </w:rPr>
        <w:t>的两步热分解和</w:t>
      </w:r>
      <w:r w:rsidRPr="00622BF2">
        <w:rPr>
          <w:rFonts w:cs="Times New Roman"/>
          <w:bCs/>
        </w:rPr>
        <w:t>etaCu</w:t>
      </w:r>
      <w:r w:rsidRPr="00622BF2">
        <w:rPr>
          <w:rFonts w:cs="Times New Roman" w:hint="eastAsia"/>
          <w:bCs/>
        </w:rPr>
        <w:t>的</w:t>
      </w:r>
      <w:r w:rsidR="00B334E1" w:rsidRPr="00622BF2">
        <w:rPr>
          <w:rFonts w:cs="Times New Roman" w:hint="eastAsia"/>
          <w:bCs/>
        </w:rPr>
        <w:t>近</w:t>
      </w:r>
      <w:r w:rsidRPr="00622BF2">
        <w:rPr>
          <w:rFonts w:cs="Times New Roman" w:hint="eastAsia"/>
          <w:bCs/>
        </w:rPr>
        <w:t>一步热分解相关</w:t>
      </w:r>
      <w:r w:rsidR="00690ABB" w:rsidRPr="00622BF2">
        <w:rPr>
          <w:rFonts w:cs="Times New Roman" w:hint="eastAsia"/>
          <w:bCs/>
        </w:rPr>
        <w:t>。以</w:t>
      </w:r>
      <w:r w:rsidR="00690ABB" w:rsidRPr="00622BF2">
        <w:rPr>
          <w:rFonts w:cs="Times New Roman"/>
          <w:bCs/>
          <w:i/>
          <w:iCs/>
        </w:rPr>
        <w:t>x</w:t>
      </w:r>
      <w:r w:rsidR="00690ABB" w:rsidRPr="00622BF2">
        <w:rPr>
          <w:rFonts w:cs="Times New Roman"/>
          <w:bCs/>
        </w:rPr>
        <w:t>=0.</w:t>
      </w:r>
      <w:r w:rsidR="00A836B9">
        <w:rPr>
          <w:rFonts w:cs="Times New Roman"/>
          <w:bCs/>
        </w:rPr>
        <w:t>66</w:t>
      </w:r>
      <w:r w:rsidR="00690ABB" w:rsidRPr="00622BF2">
        <w:rPr>
          <w:rFonts w:cs="Times New Roman" w:hint="eastAsia"/>
          <w:bCs/>
        </w:rPr>
        <w:t>为界，</w:t>
      </w:r>
      <w:r w:rsidR="00690ABB" w:rsidRPr="00622BF2">
        <w:rPr>
          <w:rFonts w:cs="Times New Roman"/>
          <w:bCs/>
          <w:i/>
          <w:iCs/>
        </w:rPr>
        <w:t>x</w:t>
      </w:r>
      <w:r w:rsidR="00690ABB" w:rsidRPr="00622BF2">
        <w:rPr>
          <w:rFonts w:cs="Times New Roman" w:hint="eastAsia"/>
          <w:bCs/>
        </w:rPr>
        <w:t>小于</w:t>
      </w:r>
      <w:r w:rsidR="00690ABB" w:rsidRPr="00622BF2">
        <w:rPr>
          <w:rFonts w:cs="Times New Roman"/>
          <w:bCs/>
        </w:rPr>
        <w:t>0.</w:t>
      </w:r>
      <w:r w:rsidR="00A836B9">
        <w:rPr>
          <w:rFonts w:cs="Times New Roman"/>
          <w:bCs/>
        </w:rPr>
        <w:t>66</w:t>
      </w:r>
      <w:r w:rsidR="00690ABB" w:rsidRPr="00622BF2">
        <w:rPr>
          <w:rFonts w:cs="Times New Roman" w:hint="eastAsia"/>
          <w:bCs/>
        </w:rPr>
        <w:t>时，第一步热分解剩余物质的重量百分比约为</w:t>
      </w:r>
      <w:r w:rsidR="00AE79B0">
        <w:rPr>
          <w:rFonts w:cs="Times New Roman" w:hint="eastAsia"/>
          <w:bCs/>
        </w:rPr>
        <w:t>~</w:t>
      </w:r>
      <w:r w:rsidR="00AE79B0" w:rsidRPr="00622BF2">
        <w:rPr>
          <w:rFonts w:cs="Times New Roman"/>
          <w:bCs/>
        </w:rPr>
        <w:t>6</w:t>
      </w:r>
      <w:r w:rsidR="00AE79B0">
        <w:rPr>
          <w:rFonts w:cs="Times New Roman"/>
          <w:bCs/>
        </w:rPr>
        <w:t>0</w:t>
      </w:r>
      <w:r w:rsidR="00690ABB" w:rsidRPr="00622BF2">
        <w:rPr>
          <w:rFonts w:cs="Times New Roman"/>
          <w:bCs/>
        </w:rPr>
        <w:t>%</w:t>
      </w:r>
      <w:r w:rsidR="00690ABB" w:rsidRPr="00622BF2">
        <w:rPr>
          <w:rFonts w:cs="Times New Roman" w:hint="eastAsia"/>
          <w:bCs/>
        </w:rPr>
        <w:t>，与每个化学式丢失一分子的乙胺和一分子的甲酸的计</w:t>
      </w:r>
      <w:r w:rsidR="00690ABB" w:rsidRPr="00622BF2">
        <w:rPr>
          <w:rFonts w:cs="Times New Roman" w:hint="eastAsia"/>
          <w:bCs/>
        </w:rPr>
        <w:lastRenderedPageBreak/>
        <w:t>算值</w:t>
      </w:r>
      <w:r w:rsidR="00690ABB" w:rsidRPr="00622BF2">
        <w:rPr>
          <w:rFonts w:cs="Times New Roman"/>
          <w:bCs/>
        </w:rPr>
        <w:t>61%</w:t>
      </w:r>
      <w:r w:rsidR="00690ABB" w:rsidRPr="00622BF2">
        <w:rPr>
          <w:rFonts w:cs="Times New Roman" w:hint="eastAsia"/>
          <w:bCs/>
        </w:rPr>
        <w:t>相符，</w:t>
      </w:r>
      <w:r w:rsidR="00690ABB" w:rsidRPr="00622BF2">
        <w:rPr>
          <w:rFonts w:cs="Times New Roman"/>
          <w:bCs/>
          <w:i/>
          <w:iCs/>
        </w:rPr>
        <w:t>x</w:t>
      </w:r>
      <w:r w:rsidR="00690ABB" w:rsidRPr="00622BF2">
        <w:rPr>
          <w:rFonts w:cs="Times New Roman" w:hint="eastAsia"/>
          <w:bCs/>
        </w:rPr>
        <w:t>大于</w:t>
      </w:r>
      <w:r w:rsidR="00690ABB" w:rsidRPr="00622BF2">
        <w:rPr>
          <w:rFonts w:cs="Times New Roman"/>
          <w:bCs/>
        </w:rPr>
        <w:t>0.</w:t>
      </w:r>
      <w:r w:rsidR="00A836B9">
        <w:rPr>
          <w:rFonts w:cs="Times New Roman"/>
          <w:bCs/>
        </w:rPr>
        <w:t>66</w:t>
      </w:r>
      <w:r w:rsidR="00690ABB" w:rsidRPr="00622BF2">
        <w:rPr>
          <w:rFonts w:cs="Times New Roman" w:hint="eastAsia"/>
          <w:bCs/>
        </w:rPr>
        <w:t>时，第一步剩余物质的重量少于</w:t>
      </w:r>
      <w:r w:rsidR="00690ABB" w:rsidRPr="00622BF2">
        <w:rPr>
          <w:rFonts w:cs="Times New Roman"/>
          <w:bCs/>
        </w:rPr>
        <w:t>61%</w:t>
      </w:r>
      <w:r w:rsidR="00690ABB" w:rsidRPr="00622BF2">
        <w:rPr>
          <w:rFonts w:cs="Times New Roman" w:hint="eastAsia"/>
          <w:bCs/>
        </w:rPr>
        <w:t>，是因为两步热分解逐渐融为一步。热分解剩余物质的</w:t>
      </w:r>
      <w:r w:rsidR="00387B67">
        <w:rPr>
          <w:rFonts w:cs="Times New Roman" w:hint="eastAsia"/>
          <w:bCs/>
        </w:rPr>
        <w:t>最终</w:t>
      </w:r>
      <w:r w:rsidR="00690ABB" w:rsidRPr="00622BF2">
        <w:rPr>
          <w:rFonts w:cs="Times New Roman" w:hint="eastAsia"/>
          <w:bCs/>
        </w:rPr>
        <w:t>重量百分比约为</w:t>
      </w:r>
      <w:r w:rsidR="00200129">
        <w:rPr>
          <w:rFonts w:cs="Times New Roman" w:hint="eastAsia"/>
          <w:bCs/>
        </w:rPr>
        <w:t>~</w:t>
      </w:r>
      <w:r w:rsidR="00690ABB" w:rsidRPr="00622BF2">
        <w:rPr>
          <w:rFonts w:cs="Times New Roman"/>
          <w:bCs/>
        </w:rPr>
        <w:t>32%</w:t>
      </w:r>
      <w:r w:rsidR="00690ABB" w:rsidRPr="00622BF2">
        <w:rPr>
          <w:rFonts w:cs="Times New Roman" w:hint="eastAsia"/>
          <w:bCs/>
        </w:rPr>
        <w:t>，与</w:t>
      </w:r>
      <w:r w:rsidR="00690ABB" w:rsidRPr="00622BF2">
        <w:rPr>
          <w:rFonts w:cs="Times New Roman"/>
          <w:bCs/>
        </w:rPr>
        <w:t>CuO/MnO</w:t>
      </w:r>
      <w:r w:rsidR="00690ABB" w:rsidRPr="00622BF2">
        <w:rPr>
          <w:rFonts w:cs="Times New Roman" w:hint="eastAsia"/>
          <w:bCs/>
        </w:rPr>
        <w:t>计算值相符。</w:t>
      </w:r>
    </w:p>
    <w:p w14:paraId="1D4C921E" w14:textId="32787FA2" w:rsidR="00A51A75" w:rsidRDefault="00A51A75" w:rsidP="00A51A75">
      <w:pPr>
        <w:pStyle w:val="3"/>
        <w:ind w:firstLine="122"/>
        <w:rPr>
          <w:b w:val="0"/>
        </w:rPr>
      </w:pPr>
      <w:bookmarkStart w:id="550" w:name="_Toc178839279"/>
      <w:bookmarkStart w:id="551" w:name="_Toc207874171"/>
      <w:r>
        <w:t xml:space="preserve">3.2.2 </w:t>
      </w:r>
      <w:r w:rsidR="00D81B65" w:rsidRPr="00622BF2">
        <w:t>[CH</w:t>
      </w:r>
      <w:r w:rsidR="00D81B65" w:rsidRPr="00622BF2">
        <w:rPr>
          <w:vertAlign w:val="subscript"/>
        </w:rPr>
        <w:t>3</w:t>
      </w:r>
      <w:r w:rsidR="00D81B65" w:rsidRPr="00622BF2">
        <w:t>CH</w:t>
      </w:r>
      <w:r w:rsidR="00D81B65" w:rsidRPr="00622BF2">
        <w:rPr>
          <w:vertAlign w:val="subscript"/>
        </w:rPr>
        <w:t>2</w:t>
      </w:r>
      <w:r w:rsidR="00D81B65" w:rsidRPr="00622BF2">
        <w:t>NH</w:t>
      </w:r>
      <w:r w:rsidR="00D81B65" w:rsidRPr="00622BF2">
        <w:rPr>
          <w:vertAlign w:val="subscript"/>
        </w:rPr>
        <w:t>3</w:t>
      </w:r>
      <w:r w:rsidR="00D81B65" w:rsidRPr="00622BF2">
        <w:t>][Cu</w:t>
      </w:r>
      <w:r w:rsidR="00D81B65" w:rsidRPr="00622BF2">
        <w:rPr>
          <w:i/>
          <w:vertAlign w:val="subscript"/>
        </w:rPr>
        <w:t>x</w:t>
      </w:r>
      <w:r w:rsidR="00D81B65" w:rsidRPr="00622BF2">
        <w:t>Mn</w:t>
      </w:r>
      <w:r w:rsidR="00D81B65" w:rsidRPr="00622BF2">
        <w:rPr>
          <w:vertAlign w:val="subscript"/>
        </w:rPr>
        <w:t>1−</w:t>
      </w:r>
      <w:r w:rsidR="00D81B65" w:rsidRPr="00622BF2">
        <w:rPr>
          <w:i/>
          <w:vertAlign w:val="subscript"/>
        </w:rPr>
        <w:t>x</w:t>
      </w:r>
      <w:r w:rsidR="00D81B65" w:rsidRPr="00622BF2">
        <w:t>(HCOO)</w:t>
      </w:r>
      <w:r w:rsidR="00D81B65" w:rsidRPr="00622BF2">
        <w:rPr>
          <w:vertAlign w:val="subscript"/>
        </w:rPr>
        <w:t>3</w:t>
      </w:r>
      <w:r w:rsidR="00D81B65" w:rsidRPr="00622BF2">
        <w:t>]</w:t>
      </w:r>
      <w:r>
        <w:rPr>
          <w:rFonts w:hint="eastAsia"/>
        </w:rPr>
        <w:t>的晶体结构</w:t>
      </w:r>
      <w:bookmarkEnd w:id="550"/>
      <w:bookmarkEnd w:id="551"/>
    </w:p>
    <w:p w14:paraId="1436CB2C" w14:textId="6EEBD817" w:rsidR="00CE1AB2" w:rsidRPr="00622BF2" w:rsidRDefault="00520942">
      <w:pPr>
        <w:pStyle w:val="a5"/>
        <w:ind w:firstLine="480"/>
        <w:rPr>
          <w:rFonts w:cs="Times New Roman"/>
          <w:bCs/>
        </w:rPr>
      </w:pPr>
      <w:r w:rsidRPr="00667CCD">
        <w:rPr>
          <w:rFonts w:cs="Times New Roman" w:hint="eastAsia"/>
          <w:bCs/>
        </w:rPr>
        <w:t>我们采用变温单晶衍射对</w:t>
      </w:r>
      <w:r w:rsidRPr="00667CCD">
        <w:rPr>
          <w:rFonts w:cs="Times New Roman"/>
          <w:bCs/>
        </w:rPr>
        <w:t>etaCuMn</w:t>
      </w:r>
      <w:r w:rsidRPr="00667CCD">
        <w:rPr>
          <w:rFonts w:cs="Times New Roman" w:hint="eastAsia"/>
          <w:bCs/>
        </w:rPr>
        <w:t>固溶体的</w:t>
      </w:r>
      <w:r w:rsidRPr="00257810">
        <w:rPr>
          <w:rFonts w:cs="Times New Roman" w:hint="eastAsia"/>
          <w:bCs/>
        </w:rPr>
        <w:t>变温结构</w:t>
      </w:r>
      <w:r w:rsidRPr="00667CCD">
        <w:rPr>
          <w:rFonts w:cs="Times New Roman" w:hint="eastAsia"/>
          <w:bCs/>
        </w:rPr>
        <w:t>和相变进行研究。首先，</w:t>
      </w:r>
      <w:r w:rsidRPr="00622BF2">
        <w:rPr>
          <w:rFonts w:cs="Times New Roman"/>
          <w:bCs/>
        </w:rPr>
        <w:t>etaCuMn</w:t>
      </w:r>
      <w:r w:rsidRPr="00622BF2">
        <w:rPr>
          <w:rFonts w:cs="Times New Roman" w:hint="eastAsia"/>
          <w:bCs/>
        </w:rPr>
        <w:t>固溶体在</w:t>
      </w:r>
      <w:r w:rsidRPr="00622BF2">
        <w:rPr>
          <w:rFonts w:cs="Times New Roman"/>
          <w:bCs/>
        </w:rPr>
        <w:t>180 K</w:t>
      </w:r>
      <w:r w:rsidRPr="00622BF2">
        <w:rPr>
          <w:rFonts w:cs="Times New Roman" w:hint="eastAsia"/>
          <w:bCs/>
        </w:rPr>
        <w:t>下与纯金属化合物同构，是全程同构的固溶体。</w:t>
      </w:r>
    </w:p>
    <w:p w14:paraId="06D2E766" w14:textId="5100F8E1" w:rsidR="005F4062" w:rsidRPr="00622BF2" w:rsidRDefault="00391B6B">
      <w:pPr>
        <w:pStyle w:val="a5"/>
        <w:ind w:firstLine="480"/>
        <w:rPr>
          <w:rFonts w:cs="Times New Roman"/>
          <w:bCs/>
        </w:rPr>
      </w:pPr>
      <w:r w:rsidRPr="00D82A5B">
        <w:rPr>
          <w:rFonts w:hint="eastAsia"/>
        </w:rPr>
        <w:t>单晶结构分析表明，在</w:t>
      </w:r>
      <w:r w:rsidRPr="00D82A5B">
        <w:t>180 K</w:t>
      </w:r>
      <w:r w:rsidRPr="00D82A5B">
        <w:rPr>
          <w:rFonts w:hint="eastAsia"/>
        </w:rPr>
        <w:t>，</w:t>
      </w:r>
      <w:r w:rsidRPr="00D82A5B">
        <w:t>etaCuMn</w:t>
      </w:r>
      <w:r w:rsidRPr="00D82A5B">
        <w:rPr>
          <w:rFonts w:hint="eastAsia"/>
        </w:rPr>
        <w:t>固溶体全程同构，空间群为</w:t>
      </w:r>
      <w:r w:rsidRPr="00D82A5B">
        <w:rPr>
          <w:i/>
        </w:rPr>
        <w:t>Pna</w:t>
      </w:r>
      <w:r w:rsidRPr="00D82A5B">
        <w:rPr>
          <w:iCs/>
        </w:rPr>
        <w:t>2</w:t>
      </w:r>
      <w:r w:rsidRPr="00D82A5B">
        <w:rPr>
          <w:iCs/>
          <w:vertAlign w:val="subscript"/>
        </w:rPr>
        <w:t>1</w:t>
      </w:r>
      <w:r w:rsidR="006D2ADF" w:rsidRPr="00D82A5B">
        <w:rPr>
          <w:rFonts w:hint="eastAsia"/>
        </w:rPr>
        <w:t>（图</w:t>
      </w:r>
      <w:r w:rsidR="006D2ADF" w:rsidRPr="00D82A5B">
        <w:t>3.4</w:t>
      </w:r>
      <w:r w:rsidR="006D2ADF">
        <w:t>a</w:t>
      </w:r>
      <w:r w:rsidR="006D2ADF" w:rsidRPr="00D82A5B">
        <w:rPr>
          <w:rFonts w:hint="eastAsia"/>
        </w:rPr>
        <w:t>）</w:t>
      </w:r>
      <w:r w:rsidRPr="00D82A5B">
        <w:rPr>
          <w:rFonts w:hint="eastAsia"/>
          <w:i/>
        </w:rPr>
        <w:t>。</w:t>
      </w:r>
      <w:r w:rsidRPr="00D82A5B">
        <w:rPr>
          <w:rFonts w:hint="eastAsia"/>
        </w:rPr>
        <w:t>随着</w:t>
      </w:r>
      <w:r w:rsidRPr="00D82A5B">
        <w:t>Cu%</w:t>
      </w:r>
      <w:r w:rsidRPr="00D82A5B">
        <w:rPr>
          <w:rFonts w:hint="eastAsia"/>
        </w:rPr>
        <w:t>的增加，晶胞参数</w:t>
      </w:r>
      <w:r w:rsidRPr="00D82A5B">
        <w:rPr>
          <w:i/>
          <w:iCs/>
        </w:rPr>
        <w:t>a</w:t>
      </w:r>
      <w:r w:rsidRPr="00D82A5B">
        <w:rPr>
          <w:rFonts w:hint="eastAsia"/>
        </w:rPr>
        <w:t>增加</w:t>
      </w:r>
      <w:r w:rsidRPr="00D82A5B">
        <w:t>3%</w:t>
      </w:r>
      <w:r w:rsidRPr="00D82A5B">
        <w:rPr>
          <w:rFonts w:hint="eastAsia"/>
        </w:rPr>
        <w:t>，</w:t>
      </w:r>
      <w:r w:rsidRPr="00D82A5B">
        <w:rPr>
          <w:i/>
          <w:iCs/>
        </w:rPr>
        <w:t>b</w:t>
      </w:r>
      <w:r w:rsidRPr="00D82A5B">
        <w:rPr>
          <w:rFonts w:hint="eastAsia"/>
        </w:rPr>
        <w:t>略微减少</w:t>
      </w:r>
      <w:r w:rsidRPr="00D82A5B">
        <w:t>1%</w:t>
      </w:r>
      <w:r w:rsidRPr="00D82A5B">
        <w:rPr>
          <w:rFonts w:hint="eastAsia"/>
        </w:rPr>
        <w:t>，而</w:t>
      </w:r>
      <w:r w:rsidRPr="00D82A5B">
        <w:rPr>
          <w:i/>
          <w:iCs/>
        </w:rPr>
        <w:t>c</w:t>
      </w:r>
      <w:r w:rsidRPr="00D82A5B">
        <w:rPr>
          <w:rFonts w:hint="eastAsia"/>
        </w:rPr>
        <w:t>减少</w:t>
      </w:r>
      <w:r w:rsidRPr="00D82A5B">
        <w:t>4%</w:t>
      </w:r>
      <w:r w:rsidRPr="00D82A5B">
        <w:rPr>
          <w:rFonts w:hint="eastAsia"/>
        </w:rPr>
        <w:t>左右，导致晶胞体积减少</w:t>
      </w:r>
      <w:r w:rsidRPr="00D82A5B">
        <w:t>2.5%</w:t>
      </w:r>
      <w:r w:rsidRPr="00D82A5B">
        <w:rPr>
          <w:rFonts w:hint="eastAsia"/>
        </w:rPr>
        <w:t>（图</w:t>
      </w:r>
      <w:r w:rsidRPr="00D82A5B">
        <w:t>3.4b</w:t>
      </w:r>
      <w:r w:rsidRPr="00D82A5B">
        <w:rPr>
          <w:rFonts w:hint="eastAsia"/>
        </w:rPr>
        <w:t>）。表明晶胞体积的减少主要是由于</w:t>
      </w:r>
      <w:r w:rsidRPr="00D82A5B">
        <w:rPr>
          <w:i/>
          <w:iCs/>
        </w:rPr>
        <w:t>c</w:t>
      </w:r>
      <w:r w:rsidRPr="00D82A5B">
        <w:rPr>
          <w:rFonts w:hint="eastAsia"/>
        </w:rPr>
        <w:t>的减小所引起，晶胞参数的</w:t>
      </w:r>
      <w:r w:rsidRPr="00D82A5B">
        <w:t>Cu</w:t>
      </w:r>
      <w:r w:rsidRPr="00D82A5B">
        <w:rPr>
          <w:rFonts w:hint="eastAsia"/>
        </w:rPr>
        <w:t>浓度大于</w:t>
      </w:r>
      <w:r w:rsidRPr="00D82A5B">
        <w:t>50%</w:t>
      </w:r>
      <w:r w:rsidRPr="00D82A5B">
        <w:rPr>
          <w:rFonts w:hint="eastAsia"/>
        </w:rPr>
        <w:t>后变化较大。</w:t>
      </w:r>
    </w:p>
    <w:p w14:paraId="63774791" w14:textId="7A2826F4" w:rsidR="00165EBD" w:rsidRPr="00080428" w:rsidRDefault="00165EBD" w:rsidP="00080428">
      <w:pPr>
        <w:pStyle w:val="2--zhu0"/>
        <w:spacing w:before="163"/>
      </w:pPr>
      <w:r w:rsidRPr="00165EBD">
        <w:rPr>
          <w:noProof/>
        </w:rPr>
        <w:drawing>
          <wp:inline distT="0" distB="0" distL="0" distR="0" wp14:anchorId="6FEC322B" wp14:editId="6F53F54D">
            <wp:extent cx="5040000" cy="3645251"/>
            <wp:effectExtent l="0" t="0" r="8255" b="0"/>
            <wp:docPr id="954399125" name="图片 954399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40000" cy="3645251"/>
                    </a:xfrm>
                    <a:prstGeom prst="rect">
                      <a:avLst/>
                    </a:prstGeom>
                  </pic:spPr>
                </pic:pic>
              </a:graphicData>
            </a:graphic>
          </wp:inline>
        </w:drawing>
      </w:r>
    </w:p>
    <w:p w14:paraId="07C39E5E" w14:textId="37451926" w:rsidR="0040067B" w:rsidRPr="00D82A5B" w:rsidRDefault="00520942" w:rsidP="00AC494E">
      <w:pPr>
        <w:pStyle w:val="2--zhu"/>
        <w:spacing w:after="163"/>
      </w:pPr>
      <w:r w:rsidRPr="00D82A5B">
        <w:rPr>
          <w:rFonts w:hint="eastAsia"/>
        </w:rPr>
        <w:t>图</w:t>
      </w:r>
      <w:r w:rsidRPr="00D82A5B">
        <w:t>3</w:t>
      </w:r>
      <w:r w:rsidR="00B6241C" w:rsidRPr="00D82A5B">
        <w:t>.4</w:t>
      </w:r>
      <w:r w:rsidRPr="00D82A5B">
        <w:t xml:space="preserve"> etaCuMn</w:t>
      </w:r>
      <w:r w:rsidRPr="00D82A5B">
        <w:rPr>
          <w:rFonts w:hint="eastAsia"/>
        </w:rPr>
        <w:t>的</w:t>
      </w:r>
      <w:r w:rsidR="00263E54">
        <w:rPr>
          <w:rFonts w:hint="eastAsia"/>
        </w:rPr>
        <w:t>晶体结构特性</w:t>
      </w:r>
      <w:r w:rsidR="00263E54">
        <w:rPr>
          <w:rFonts w:hint="eastAsia"/>
        </w:rPr>
        <w:t xml:space="preserve"> </w:t>
      </w:r>
      <w:r w:rsidRPr="00D82A5B">
        <w:t xml:space="preserve">(a) </w:t>
      </w:r>
      <w:r w:rsidR="00D868A0" w:rsidRPr="00D82A5B">
        <w:rPr>
          <w:rFonts w:hint="eastAsia"/>
        </w:rPr>
        <w:t>单晶结构</w:t>
      </w:r>
      <w:r w:rsidRPr="00D82A5B">
        <w:rPr>
          <w:rFonts w:hint="eastAsia"/>
        </w:rPr>
        <w:t>、</w:t>
      </w:r>
      <w:r w:rsidRPr="00D82A5B">
        <w:t>(b)</w:t>
      </w:r>
      <w:r w:rsidR="00760620" w:rsidRPr="00D82A5B">
        <w:t xml:space="preserve"> </w:t>
      </w:r>
      <w:r w:rsidRPr="00D82A5B">
        <w:rPr>
          <w:rFonts w:hint="eastAsia"/>
        </w:rPr>
        <w:t>晶胞参数、</w:t>
      </w:r>
      <w:r w:rsidRPr="00D82A5B">
        <w:t xml:space="preserve">(c) </w:t>
      </w:r>
      <w:r w:rsidR="00D868A0" w:rsidRPr="00D82A5B">
        <w:rPr>
          <w:color w:val="000000"/>
        </w:rPr>
        <w:t>M</w:t>
      </w:r>
      <w:r w:rsidRPr="00D82A5B">
        <w:rPr>
          <w:color w:val="000000"/>
        </w:rPr>
        <w:t>···O</w:t>
      </w:r>
      <w:r w:rsidR="00D868A0" w:rsidRPr="00D82A5B">
        <w:rPr>
          <w:rFonts w:hint="eastAsia"/>
          <w:color w:val="000000"/>
        </w:rPr>
        <w:t>、</w:t>
      </w:r>
      <w:r w:rsidR="00D868A0" w:rsidRPr="00D82A5B">
        <w:rPr>
          <w:color w:val="000000"/>
        </w:rPr>
        <w:t>(d) N···O</w:t>
      </w:r>
      <w:r w:rsidRPr="00D82A5B">
        <w:rPr>
          <w:rFonts w:hint="eastAsia"/>
        </w:rPr>
        <w:t>随</w:t>
      </w:r>
      <w:r w:rsidRPr="00D82A5B">
        <w:t>Cu%</w:t>
      </w:r>
      <w:r w:rsidRPr="00D82A5B">
        <w:rPr>
          <w:rFonts w:hint="eastAsia"/>
        </w:rPr>
        <w:t>的变化</w:t>
      </w:r>
    </w:p>
    <w:p w14:paraId="5243B232" w14:textId="1D5CAEA3" w:rsidR="0040067B" w:rsidRPr="00622BF2" w:rsidRDefault="00520942">
      <w:pPr>
        <w:pStyle w:val="a5"/>
        <w:ind w:firstLine="480"/>
        <w:rPr>
          <w:rFonts w:cs="Times New Roman"/>
          <w:bCs/>
        </w:rPr>
      </w:pPr>
      <w:r w:rsidRPr="00622BF2">
        <w:rPr>
          <w:rFonts w:cs="Times New Roman" w:hint="eastAsia"/>
          <w:bCs/>
        </w:rPr>
        <w:t>表</w:t>
      </w:r>
      <w:r w:rsidR="00560400" w:rsidRPr="00622BF2">
        <w:rPr>
          <w:rFonts w:cs="Times New Roman"/>
          <w:bCs/>
        </w:rPr>
        <w:t>3.2</w:t>
      </w:r>
      <w:r w:rsidR="00560400" w:rsidRPr="00622BF2">
        <w:rPr>
          <w:rFonts w:cs="Times New Roman" w:hint="eastAsia"/>
          <w:bCs/>
        </w:rPr>
        <w:t>、</w:t>
      </w:r>
      <w:r w:rsidR="00560400" w:rsidRPr="00622BF2">
        <w:rPr>
          <w:rFonts w:cs="Times New Roman"/>
          <w:bCs/>
        </w:rPr>
        <w:t>3.3</w:t>
      </w:r>
      <w:r w:rsidRPr="00622BF2">
        <w:rPr>
          <w:rFonts w:cs="Times New Roman" w:hint="eastAsia"/>
          <w:bCs/>
        </w:rPr>
        <w:t>列出了</w:t>
      </w:r>
      <w:r w:rsidR="008C39A4">
        <w:rPr>
          <w:rFonts w:cs="Times New Roman" w:hint="eastAsia"/>
          <w:bCs/>
        </w:rPr>
        <w:t>1</w:t>
      </w:r>
      <w:r w:rsidR="008C39A4">
        <w:rPr>
          <w:rFonts w:cs="Times New Roman"/>
          <w:bCs/>
        </w:rPr>
        <w:t>80 K</w:t>
      </w:r>
      <w:r w:rsidR="008C39A4">
        <w:rPr>
          <w:rFonts w:cs="Times New Roman" w:hint="eastAsia"/>
          <w:bCs/>
        </w:rPr>
        <w:t>时</w:t>
      </w:r>
      <w:r w:rsidR="008C39A4">
        <w:rPr>
          <w:rFonts w:cs="Times New Roman" w:hint="eastAsia"/>
          <w:bCs/>
        </w:rPr>
        <w:t>e</w:t>
      </w:r>
      <w:r w:rsidR="008C39A4">
        <w:rPr>
          <w:rFonts w:cs="Times New Roman"/>
          <w:bCs/>
        </w:rPr>
        <w:t>taCuMn</w:t>
      </w:r>
      <w:r w:rsidR="001D6394">
        <w:rPr>
          <w:rFonts w:cs="Times New Roman" w:hint="eastAsia"/>
          <w:bCs/>
        </w:rPr>
        <w:t>固溶体化合物</w:t>
      </w:r>
      <w:r w:rsidRPr="00622BF2">
        <w:rPr>
          <w:rFonts w:cs="Times New Roman" w:hint="eastAsia"/>
          <w:bCs/>
        </w:rPr>
        <w:t>主要的晶体学数据及重要的键长和键角。</w:t>
      </w:r>
      <w:bookmarkStart w:id="552" w:name="OLE_LINK43"/>
      <w:r w:rsidR="00AA15E2" w:rsidRPr="008C3A9A">
        <w:rPr>
          <w:rFonts w:cs="Times New Roman"/>
          <w:bCs/>
          <w:i/>
          <w:iCs/>
        </w:rPr>
        <w:t>x</w:t>
      </w:r>
      <w:r w:rsidR="00AA15E2" w:rsidRPr="00622BF2">
        <w:rPr>
          <w:rFonts w:cs="Times New Roman"/>
          <w:bCs/>
        </w:rPr>
        <w:t xml:space="preserve"> = 0.26—0.98</w:t>
      </w:r>
      <w:bookmarkEnd w:id="552"/>
      <w:r w:rsidRPr="00622BF2">
        <w:rPr>
          <w:rFonts w:cs="Times New Roman" w:hint="eastAsia"/>
          <w:bCs/>
        </w:rPr>
        <w:t>，赤道面的四个短</w:t>
      </w:r>
      <w:r w:rsidRPr="00622BF2">
        <w:rPr>
          <w:rFonts w:cs="Times New Roman"/>
          <w:bCs/>
        </w:rPr>
        <w:t>M−O</w:t>
      </w:r>
      <w:r w:rsidRPr="00622BF2">
        <w:rPr>
          <w:rFonts w:cs="Times New Roman" w:hint="eastAsia"/>
          <w:bCs/>
        </w:rPr>
        <w:t>键长均减小，</w:t>
      </w:r>
      <w:r w:rsidRPr="00622BF2">
        <w:rPr>
          <w:rFonts w:cs="Times New Roman"/>
          <w:bCs/>
        </w:rPr>
        <w:t>2.</w:t>
      </w:r>
      <w:r w:rsidR="00E7557B" w:rsidRPr="00622BF2">
        <w:rPr>
          <w:rFonts w:cs="Times New Roman"/>
          <w:bCs/>
        </w:rPr>
        <w:t>1</w:t>
      </w:r>
      <w:r w:rsidR="00E7557B">
        <w:rPr>
          <w:rFonts w:cs="Times New Roman"/>
          <w:bCs/>
        </w:rPr>
        <w:t>268</w:t>
      </w:r>
      <w:r w:rsidRPr="00622BF2">
        <w:rPr>
          <w:rFonts w:cs="Times New Roman" w:hint="eastAsia"/>
          <w:bCs/>
        </w:rPr>
        <w:t>—</w:t>
      </w:r>
      <w:r w:rsidRPr="00622BF2">
        <w:rPr>
          <w:rFonts w:cs="Times New Roman"/>
          <w:bCs/>
        </w:rPr>
        <w:t>1.962</w:t>
      </w:r>
      <w:r w:rsidR="00E7557B">
        <w:rPr>
          <w:rFonts w:cs="Times New Roman"/>
          <w:bCs/>
        </w:rPr>
        <w:t>9</w:t>
      </w:r>
      <w:r w:rsidRPr="00622BF2">
        <w:rPr>
          <w:rFonts w:cs="Times New Roman"/>
          <w:bCs/>
        </w:rPr>
        <w:t xml:space="preserve"> Å</w:t>
      </w:r>
      <w:r w:rsidRPr="00622BF2">
        <w:rPr>
          <w:rFonts w:cs="Times New Roman" w:hint="eastAsia"/>
          <w:bCs/>
        </w:rPr>
        <w:t>，它们平行于</w:t>
      </w:r>
      <w:r w:rsidRPr="00622BF2">
        <w:rPr>
          <w:rFonts w:cs="Times New Roman"/>
          <w:bCs/>
          <w:i/>
        </w:rPr>
        <w:t>c</w:t>
      </w:r>
      <w:r w:rsidRPr="00622BF2">
        <w:rPr>
          <w:rFonts w:cs="Times New Roman" w:hint="eastAsia"/>
          <w:bCs/>
        </w:rPr>
        <w:t>轴，而轴向的两个长</w:t>
      </w:r>
      <w:r w:rsidRPr="00622BF2">
        <w:rPr>
          <w:rFonts w:cs="Times New Roman"/>
          <w:bCs/>
        </w:rPr>
        <w:t>M</w:t>
      </w:r>
      <w:r w:rsidRPr="00622BF2">
        <w:rPr>
          <w:rFonts w:eastAsia="微软雅黑" w:cs="Times New Roman"/>
          <w:bCs/>
        </w:rPr>
        <w:t>−</w:t>
      </w:r>
      <w:r w:rsidRPr="00622BF2">
        <w:rPr>
          <w:rFonts w:cs="Times New Roman"/>
          <w:bCs/>
        </w:rPr>
        <w:t>O</w:t>
      </w:r>
      <w:r w:rsidRPr="00622BF2">
        <w:rPr>
          <w:rFonts w:cs="Times New Roman" w:hint="eastAsia"/>
          <w:bCs/>
        </w:rPr>
        <w:t>键分布</w:t>
      </w:r>
      <w:r w:rsidRPr="00622BF2">
        <w:rPr>
          <w:rFonts w:cs="Times New Roman"/>
          <w:bCs/>
          <w:i/>
        </w:rPr>
        <w:t>ab</w:t>
      </w:r>
      <w:r w:rsidRPr="00622BF2">
        <w:rPr>
          <w:rFonts w:cs="Times New Roman" w:hint="eastAsia"/>
          <w:bCs/>
        </w:rPr>
        <w:t>平面内，呈现增加趋势，</w:t>
      </w:r>
      <w:r w:rsidRPr="00622BF2">
        <w:rPr>
          <w:rFonts w:cs="Times New Roman"/>
          <w:bCs/>
        </w:rPr>
        <w:t>2.2428</w:t>
      </w:r>
      <w:bookmarkStart w:id="553" w:name="OLE_LINK42"/>
      <w:r w:rsidRPr="00622BF2">
        <w:rPr>
          <w:rFonts w:cs="Times New Roman" w:hint="eastAsia"/>
          <w:bCs/>
        </w:rPr>
        <w:t>—</w:t>
      </w:r>
      <w:bookmarkEnd w:id="553"/>
      <w:r w:rsidRPr="00622BF2">
        <w:rPr>
          <w:rFonts w:cs="Times New Roman"/>
          <w:bCs/>
        </w:rPr>
        <w:t>2.</w:t>
      </w:r>
      <w:r w:rsidR="00E7557B">
        <w:rPr>
          <w:rFonts w:cs="Times New Roman"/>
          <w:bCs/>
        </w:rPr>
        <w:t xml:space="preserve">3809 </w:t>
      </w:r>
      <w:r w:rsidRPr="00622BF2">
        <w:rPr>
          <w:rFonts w:cs="Times New Roman"/>
          <w:bCs/>
        </w:rPr>
        <w:t>Å</w:t>
      </w:r>
      <w:r w:rsidRPr="00622BF2">
        <w:rPr>
          <w:rFonts w:cs="Times New Roman" w:hint="eastAsia"/>
          <w:bCs/>
        </w:rPr>
        <w:t>（图</w:t>
      </w:r>
      <w:r w:rsidR="00957A6D" w:rsidRPr="00622BF2">
        <w:rPr>
          <w:rFonts w:cs="Times New Roman"/>
          <w:bCs/>
        </w:rPr>
        <w:t>3.4c</w:t>
      </w:r>
      <w:r w:rsidRPr="00622BF2">
        <w:rPr>
          <w:rFonts w:cs="Times New Roman" w:hint="eastAsia"/>
          <w:bCs/>
        </w:rPr>
        <w:t>）。结构中孔道内的</w:t>
      </w:r>
      <w:r w:rsidRPr="00622BF2">
        <w:rPr>
          <w:rFonts w:cs="Times New Roman"/>
          <w:bCs/>
        </w:rPr>
        <w:t>eta</w:t>
      </w:r>
      <w:r w:rsidRPr="00622BF2">
        <w:rPr>
          <w:rFonts w:cs="Times New Roman" w:hint="eastAsia"/>
          <w:bCs/>
        </w:rPr>
        <w:t>与金属</w:t>
      </w:r>
      <w:r w:rsidRPr="00622BF2">
        <w:rPr>
          <w:rFonts w:eastAsia="微软雅黑" w:cs="Times New Roman"/>
          <w:bCs/>
        </w:rPr>
        <w:t>−</w:t>
      </w:r>
      <w:r w:rsidRPr="00622BF2">
        <w:rPr>
          <w:rFonts w:cs="Times New Roman" w:hint="eastAsia"/>
          <w:bCs/>
        </w:rPr>
        <w:t>甲酸骨架能够形成氢键，随着</w:t>
      </w:r>
      <w:r w:rsidRPr="00622BF2">
        <w:rPr>
          <w:rFonts w:cs="Times New Roman"/>
          <w:bCs/>
        </w:rPr>
        <w:t>Cu</w:t>
      </w:r>
      <w:r w:rsidRPr="00622BF2">
        <w:rPr>
          <w:rFonts w:cs="Times New Roman" w:hint="eastAsia"/>
          <w:bCs/>
        </w:rPr>
        <w:t>浓度的增加，氢键供体原子</w:t>
      </w:r>
      <w:r w:rsidRPr="00622BF2">
        <w:rPr>
          <w:rFonts w:cs="Times New Roman"/>
          <w:bCs/>
        </w:rPr>
        <w:t>N</w:t>
      </w:r>
      <w:r w:rsidRPr="00622BF2">
        <w:rPr>
          <w:rFonts w:cs="Times New Roman" w:hint="eastAsia"/>
          <w:bCs/>
        </w:rPr>
        <w:t>和受体</w:t>
      </w:r>
      <w:r w:rsidRPr="00622BF2">
        <w:rPr>
          <w:rFonts w:cs="Times New Roman"/>
          <w:bCs/>
        </w:rPr>
        <w:t>O</w:t>
      </w:r>
      <w:r w:rsidRPr="00622BF2">
        <w:rPr>
          <w:rFonts w:cs="Times New Roman" w:hint="eastAsia"/>
          <w:bCs/>
        </w:rPr>
        <w:t>之间的距离也发生了变化，两个短的</w:t>
      </w:r>
      <w:r w:rsidRPr="00622BF2">
        <w:rPr>
          <w:rFonts w:cs="Times New Roman"/>
          <w:bCs/>
        </w:rPr>
        <w:t>N···O</w:t>
      </w:r>
      <w:r w:rsidRPr="00622BF2">
        <w:rPr>
          <w:rFonts w:cs="Times New Roman" w:hint="eastAsia"/>
          <w:bCs/>
        </w:rPr>
        <w:t>之间的距离减小，而一个长的</w:t>
      </w:r>
      <w:r w:rsidRPr="00622BF2">
        <w:rPr>
          <w:rFonts w:cs="Times New Roman"/>
          <w:bCs/>
        </w:rPr>
        <w:t>N···O</w:t>
      </w:r>
      <w:r w:rsidRPr="00622BF2">
        <w:rPr>
          <w:rFonts w:cs="Times New Roman" w:hint="eastAsia"/>
          <w:bCs/>
        </w:rPr>
        <w:t>之间的距离有所增加（图</w:t>
      </w:r>
      <w:r w:rsidR="00D72558" w:rsidRPr="00622BF2">
        <w:rPr>
          <w:rFonts w:cs="Times New Roman"/>
          <w:bCs/>
        </w:rPr>
        <w:t>3.4d</w:t>
      </w:r>
      <w:r w:rsidRPr="00622BF2">
        <w:rPr>
          <w:rFonts w:cs="Times New Roman" w:hint="eastAsia"/>
          <w:bCs/>
        </w:rPr>
        <w:t>）。金属</w:t>
      </w:r>
      <w:r w:rsidRPr="00622BF2">
        <w:rPr>
          <w:rFonts w:eastAsia="微软雅黑" w:cs="Times New Roman"/>
          <w:bCs/>
        </w:rPr>
        <w:t>−</w:t>
      </w:r>
      <w:r w:rsidRPr="00622BF2">
        <w:rPr>
          <w:rFonts w:cs="Times New Roman" w:hint="eastAsia"/>
          <w:bCs/>
        </w:rPr>
        <w:t>甲酸骨架由沿</w:t>
      </w:r>
      <w:r w:rsidRPr="00622BF2">
        <w:rPr>
          <w:rFonts w:cs="Times New Roman"/>
          <w:bCs/>
          <w:i/>
          <w:iCs/>
        </w:rPr>
        <w:t>c</w:t>
      </w:r>
      <w:r w:rsidRPr="00622BF2">
        <w:rPr>
          <w:rFonts w:cs="Times New Roman" w:hint="eastAsia"/>
          <w:bCs/>
        </w:rPr>
        <w:t>方向</w:t>
      </w:r>
      <w:r w:rsidRPr="00622BF2">
        <w:rPr>
          <w:rFonts w:cs="Times New Roman" w:hint="eastAsia"/>
          <w:bCs/>
        </w:rPr>
        <w:lastRenderedPageBreak/>
        <w:t>的短</w:t>
      </w:r>
      <w:r w:rsidRPr="00622BF2">
        <w:rPr>
          <w:rFonts w:cs="Times New Roman"/>
          <w:bCs/>
        </w:rPr>
        <w:t>M</w:t>
      </w:r>
      <w:r w:rsidRPr="00622BF2">
        <w:rPr>
          <w:rFonts w:eastAsia="微软雅黑" w:cs="Times New Roman"/>
          <w:bCs/>
        </w:rPr>
        <w:t>−</w:t>
      </w:r>
      <w:r w:rsidRPr="00622BF2">
        <w:rPr>
          <w:rFonts w:cs="Times New Roman"/>
          <w:bCs/>
        </w:rPr>
        <w:t>O</w:t>
      </w:r>
      <w:r w:rsidRPr="00622BF2">
        <w:rPr>
          <w:rFonts w:cs="Times New Roman" w:hint="eastAsia"/>
          <w:bCs/>
        </w:rPr>
        <w:t>桥连成为一维链，而轴向的长</w:t>
      </w:r>
      <w:r w:rsidRPr="00622BF2">
        <w:rPr>
          <w:rFonts w:cs="Times New Roman"/>
          <w:bCs/>
        </w:rPr>
        <w:t>M</w:t>
      </w:r>
      <w:r w:rsidRPr="00622BF2">
        <w:rPr>
          <w:rFonts w:eastAsia="微软雅黑" w:cs="Times New Roman"/>
          <w:bCs/>
        </w:rPr>
        <w:t>−</w:t>
      </w:r>
      <w:r w:rsidRPr="00622BF2">
        <w:rPr>
          <w:rFonts w:cs="Times New Roman"/>
          <w:bCs/>
        </w:rPr>
        <w:t>O</w:t>
      </w:r>
      <w:r w:rsidRPr="00622BF2">
        <w:rPr>
          <w:rFonts w:cs="Times New Roman" w:hint="eastAsia"/>
          <w:bCs/>
        </w:rPr>
        <w:t>进一步将一维链连接成为三维的骨架结构（图</w:t>
      </w:r>
      <w:r w:rsidR="00D72558" w:rsidRPr="00622BF2">
        <w:rPr>
          <w:rFonts w:cs="Times New Roman"/>
          <w:bCs/>
        </w:rPr>
        <w:t>3.4a</w:t>
      </w:r>
      <w:r w:rsidRPr="00622BF2">
        <w:rPr>
          <w:rFonts w:cs="Times New Roman" w:hint="eastAsia"/>
          <w:bCs/>
        </w:rPr>
        <w:t>）。从</w:t>
      </w:r>
      <w:bookmarkStart w:id="554" w:name="OLE_LINK44"/>
      <w:r w:rsidR="00AA15E2" w:rsidRPr="008C3A9A">
        <w:rPr>
          <w:rFonts w:cs="Times New Roman"/>
          <w:bCs/>
          <w:i/>
          <w:iCs/>
        </w:rPr>
        <w:t>x</w:t>
      </w:r>
      <w:r w:rsidR="00AA15E2" w:rsidRPr="00622BF2">
        <w:rPr>
          <w:rFonts w:cs="Times New Roman"/>
          <w:bCs/>
        </w:rPr>
        <w:t xml:space="preserve"> = 0.26</w:t>
      </w:r>
      <w:bookmarkEnd w:id="554"/>
      <w:r w:rsidRPr="00622BF2">
        <w:rPr>
          <w:rFonts w:cs="Times New Roman" w:hint="eastAsia"/>
          <w:bCs/>
        </w:rPr>
        <w:t>至</w:t>
      </w:r>
      <w:r w:rsidR="00AA15E2" w:rsidRPr="00622BF2">
        <w:rPr>
          <w:rFonts w:cs="Times New Roman"/>
          <w:bCs/>
        </w:rPr>
        <w:t>0.98</w:t>
      </w:r>
      <w:r w:rsidRPr="00622BF2">
        <w:rPr>
          <w:rFonts w:cs="Times New Roman" w:hint="eastAsia"/>
          <w:bCs/>
        </w:rPr>
        <w:t>，链内</w:t>
      </w:r>
      <w:r w:rsidRPr="00622BF2">
        <w:rPr>
          <w:rFonts w:cs="Times New Roman"/>
          <w:bCs/>
        </w:rPr>
        <w:t>M</w:t>
      </w:r>
      <w:r w:rsidRPr="00622BF2">
        <w:rPr>
          <w:rFonts w:eastAsia="微软雅黑" w:cs="Times New Roman"/>
          <w:bCs/>
        </w:rPr>
        <w:t>−</w:t>
      </w:r>
      <w:r w:rsidRPr="00622BF2">
        <w:rPr>
          <w:rFonts w:cs="Times New Roman"/>
          <w:bCs/>
        </w:rPr>
        <w:t>M</w:t>
      </w:r>
      <w:r w:rsidRPr="00622BF2">
        <w:rPr>
          <w:rFonts w:cs="Times New Roman" w:hint="eastAsia"/>
          <w:bCs/>
        </w:rPr>
        <w:t>距离从</w:t>
      </w:r>
      <w:r w:rsidRPr="00622BF2">
        <w:rPr>
          <w:rFonts w:cs="Times New Roman"/>
          <w:bCs/>
        </w:rPr>
        <w:t>5.9647</w:t>
      </w:r>
      <w:r w:rsidRPr="00622BF2">
        <w:rPr>
          <w:rFonts w:cs="Times New Roman" w:hint="eastAsia"/>
          <w:bCs/>
        </w:rPr>
        <w:t>减小至</w:t>
      </w:r>
      <w:r w:rsidRPr="00622BF2">
        <w:rPr>
          <w:rFonts w:cs="Times New Roman"/>
          <w:bCs/>
        </w:rPr>
        <w:t>5.7499</w:t>
      </w:r>
      <w:r w:rsidR="001D6394">
        <w:rPr>
          <w:rFonts w:cs="Times New Roman"/>
          <w:bCs/>
        </w:rPr>
        <w:t xml:space="preserve"> </w:t>
      </w:r>
      <w:r w:rsidRPr="00622BF2">
        <w:rPr>
          <w:rFonts w:cs="Times New Roman"/>
          <w:bCs/>
        </w:rPr>
        <w:t>Å</w:t>
      </w:r>
      <w:r w:rsidRPr="00622BF2">
        <w:rPr>
          <w:rFonts w:cs="Times New Roman" w:hint="eastAsia"/>
          <w:bCs/>
        </w:rPr>
        <w:t>，减少</w:t>
      </w:r>
      <w:r w:rsidRPr="00622BF2">
        <w:rPr>
          <w:rFonts w:cs="Times New Roman"/>
          <w:bCs/>
        </w:rPr>
        <w:t>3.6%</w:t>
      </w:r>
      <w:r w:rsidRPr="00622BF2">
        <w:rPr>
          <w:rFonts w:cs="Times New Roman" w:hint="eastAsia"/>
          <w:bCs/>
        </w:rPr>
        <w:t>，而链间</w:t>
      </w:r>
      <w:r w:rsidRPr="00622BF2">
        <w:rPr>
          <w:rFonts w:cs="Times New Roman"/>
          <w:bCs/>
        </w:rPr>
        <w:t>M</w:t>
      </w:r>
      <w:r w:rsidRPr="00622BF2">
        <w:rPr>
          <w:rFonts w:eastAsia="微软雅黑" w:cs="Times New Roman"/>
          <w:bCs/>
        </w:rPr>
        <w:t>−</w:t>
      </w:r>
      <w:r w:rsidRPr="00622BF2">
        <w:rPr>
          <w:rFonts w:cs="Times New Roman"/>
          <w:bCs/>
        </w:rPr>
        <w:t>M</w:t>
      </w:r>
      <w:r w:rsidRPr="00622BF2">
        <w:rPr>
          <w:rFonts w:cs="Times New Roman" w:hint="eastAsia"/>
          <w:bCs/>
        </w:rPr>
        <w:t>距离从</w:t>
      </w:r>
      <w:r w:rsidRPr="00622BF2">
        <w:rPr>
          <w:rFonts w:cs="Times New Roman"/>
          <w:bCs/>
        </w:rPr>
        <w:t>6.1233</w:t>
      </w:r>
      <w:r w:rsidRPr="00622BF2">
        <w:rPr>
          <w:rFonts w:cs="Times New Roman" w:hint="eastAsia"/>
          <w:bCs/>
        </w:rPr>
        <w:t>增加至</w:t>
      </w:r>
      <w:r w:rsidRPr="00622BF2">
        <w:rPr>
          <w:rFonts w:cs="Times New Roman"/>
          <w:bCs/>
        </w:rPr>
        <w:t>6.1785 Å</w:t>
      </w:r>
      <w:r w:rsidRPr="00622BF2">
        <w:rPr>
          <w:rFonts w:cs="Times New Roman" w:hint="eastAsia"/>
          <w:bCs/>
        </w:rPr>
        <w:t>，增加</w:t>
      </w:r>
      <w:r w:rsidRPr="00622BF2">
        <w:rPr>
          <w:rFonts w:cs="Times New Roman"/>
          <w:bCs/>
        </w:rPr>
        <w:t>1%</w:t>
      </w:r>
      <w:r w:rsidRPr="00622BF2">
        <w:rPr>
          <w:rFonts w:cs="Times New Roman" w:hint="eastAsia"/>
          <w:bCs/>
        </w:rPr>
        <w:t>，这些与晶胞参数的变化相应。</w:t>
      </w:r>
    </w:p>
    <w:p w14:paraId="2889582A" w14:textId="358CA83A" w:rsidR="0040067B" w:rsidRPr="00D82A5B" w:rsidRDefault="00520942" w:rsidP="00D82A5B">
      <w:pPr>
        <w:pStyle w:val="3--zhu"/>
        <w:spacing w:before="163"/>
      </w:pPr>
      <w:r w:rsidRPr="00D82A5B">
        <w:rPr>
          <w:rFonts w:hint="eastAsia"/>
        </w:rPr>
        <w:t>表</w:t>
      </w:r>
      <w:r w:rsidR="00B6241C" w:rsidRPr="00D82A5B">
        <w:t>3.2</w:t>
      </w:r>
      <w:r w:rsidRPr="00D82A5B">
        <w:t xml:space="preserve"> 180 K etaCu</w:t>
      </w:r>
      <w:r w:rsidRPr="00D82A5B">
        <w:rPr>
          <w:rFonts w:eastAsia="SymbolMT"/>
        </w:rPr>
        <w:t>Mn</w:t>
      </w:r>
      <w:r w:rsidRPr="00D82A5B">
        <w:rPr>
          <w:rFonts w:hint="eastAsia"/>
        </w:rPr>
        <w:t>固溶体化合物的晶体学数据简表</w:t>
      </w:r>
    </w:p>
    <w:tbl>
      <w:tblPr>
        <w:tblW w:w="5000" w:type="pct"/>
        <w:tblLook w:val="04A0" w:firstRow="1" w:lastRow="0" w:firstColumn="1" w:lastColumn="0" w:noHBand="0" w:noVBand="1"/>
      </w:tblPr>
      <w:tblGrid>
        <w:gridCol w:w="1493"/>
        <w:gridCol w:w="1493"/>
        <w:gridCol w:w="1493"/>
        <w:gridCol w:w="1493"/>
        <w:gridCol w:w="1493"/>
        <w:gridCol w:w="1493"/>
      </w:tblGrid>
      <w:tr w:rsidR="0087378A" w:rsidRPr="00622BF2" w14:paraId="29D21C2B" w14:textId="77777777" w:rsidTr="00D82A5B">
        <w:tc>
          <w:tcPr>
            <w:tcW w:w="833" w:type="pct"/>
            <w:tcBorders>
              <w:top w:val="single" w:sz="8" w:space="0" w:color="auto"/>
              <w:left w:val="nil"/>
              <w:bottom w:val="single" w:sz="8" w:space="0" w:color="auto"/>
              <w:right w:val="nil"/>
            </w:tcBorders>
            <w:vAlign w:val="center"/>
          </w:tcPr>
          <w:p w14:paraId="380817B4" w14:textId="77777777" w:rsidR="0087378A" w:rsidRPr="008B5A89" w:rsidRDefault="0087378A" w:rsidP="00D82A5B">
            <w:pPr>
              <w:pStyle w:val="3--zhu0"/>
              <w:rPr>
                <w:rFonts w:cs="Times New Roman"/>
                <w:bCs/>
                <w:sz w:val="18"/>
                <w:szCs w:val="18"/>
              </w:rPr>
            </w:pPr>
            <w:r w:rsidRPr="008B5A89">
              <w:rPr>
                <w:rFonts w:cs="Times New Roman"/>
                <w:bCs/>
                <w:sz w:val="18"/>
                <w:szCs w:val="18"/>
              </w:rPr>
              <w:t>180K</w:t>
            </w:r>
          </w:p>
        </w:tc>
        <w:tc>
          <w:tcPr>
            <w:tcW w:w="833" w:type="pct"/>
            <w:tcBorders>
              <w:top w:val="single" w:sz="8" w:space="0" w:color="auto"/>
              <w:left w:val="nil"/>
              <w:bottom w:val="single" w:sz="8" w:space="0" w:color="auto"/>
              <w:right w:val="nil"/>
            </w:tcBorders>
            <w:vAlign w:val="center"/>
          </w:tcPr>
          <w:p w14:paraId="00881261" w14:textId="24C6B68F" w:rsidR="0087378A" w:rsidRPr="008B5A89" w:rsidRDefault="00FE4D9A" w:rsidP="00D82A5B">
            <w:pPr>
              <w:pStyle w:val="3--zhu0"/>
              <w:rPr>
                <w:rFonts w:cs="Times New Roman"/>
                <w:bCs/>
                <w:sz w:val="18"/>
                <w:szCs w:val="18"/>
              </w:rPr>
            </w:pPr>
            <w:r w:rsidRPr="008B5A89">
              <w:rPr>
                <w:rFonts w:cs="Times New Roman"/>
                <w:bCs/>
                <w:szCs w:val="16"/>
              </w:rPr>
              <w:t>etaCu</w:t>
            </w:r>
            <w:r w:rsidRPr="008B5A89">
              <w:rPr>
                <w:rFonts w:cs="Times New Roman"/>
                <w:bCs/>
                <w:szCs w:val="16"/>
                <w:vertAlign w:val="subscript"/>
              </w:rPr>
              <w:t>0.26</w:t>
            </w:r>
            <w:r w:rsidRPr="008B5A89">
              <w:rPr>
                <w:rFonts w:cs="Times New Roman"/>
                <w:bCs/>
                <w:szCs w:val="16"/>
              </w:rPr>
              <w:t>Mn</w:t>
            </w:r>
            <w:r w:rsidRPr="008B5A89">
              <w:rPr>
                <w:rFonts w:cs="Times New Roman"/>
                <w:bCs/>
                <w:szCs w:val="16"/>
                <w:vertAlign w:val="subscript"/>
              </w:rPr>
              <w:t>0.74</w:t>
            </w:r>
          </w:p>
        </w:tc>
        <w:tc>
          <w:tcPr>
            <w:tcW w:w="833" w:type="pct"/>
            <w:tcBorders>
              <w:top w:val="single" w:sz="8" w:space="0" w:color="auto"/>
              <w:left w:val="nil"/>
              <w:bottom w:val="single" w:sz="8" w:space="0" w:color="auto"/>
              <w:right w:val="nil"/>
            </w:tcBorders>
            <w:vAlign w:val="center"/>
          </w:tcPr>
          <w:p w14:paraId="4D0C8C8A" w14:textId="2446592F" w:rsidR="0087378A" w:rsidRPr="008B5A89" w:rsidRDefault="00FE4D9A" w:rsidP="00D82A5B">
            <w:pPr>
              <w:pStyle w:val="3--zhu0"/>
              <w:rPr>
                <w:rFonts w:cs="Times New Roman"/>
                <w:bCs/>
                <w:sz w:val="18"/>
                <w:szCs w:val="18"/>
              </w:rPr>
            </w:pPr>
            <w:r w:rsidRPr="008B5A89">
              <w:rPr>
                <w:rFonts w:cs="Times New Roman"/>
                <w:bCs/>
                <w:szCs w:val="16"/>
              </w:rPr>
              <w:t>etaCu</w:t>
            </w:r>
            <w:r w:rsidRPr="008B5A89">
              <w:rPr>
                <w:rFonts w:cs="Times New Roman"/>
                <w:bCs/>
                <w:szCs w:val="16"/>
                <w:vertAlign w:val="subscript"/>
              </w:rPr>
              <w:t>0.33</w:t>
            </w:r>
            <w:r w:rsidRPr="008B5A89">
              <w:rPr>
                <w:rFonts w:cs="Times New Roman"/>
                <w:bCs/>
                <w:szCs w:val="16"/>
              </w:rPr>
              <w:t>Mn</w:t>
            </w:r>
            <w:r w:rsidRPr="008B5A89">
              <w:rPr>
                <w:rFonts w:cs="Times New Roman"/>
                <w:bCs/>
                <w:szCs w:val="16"/>
                <w:vertAlign w:val="subscript"/>
              </w:rPr>
              <w:t>0.67</w:t>
            </w:r>
          </w:p>
        </w:tc>
        <w:tc>
          <w:tcPr>
            <w:tcW w:w="833" w:type="pct"/>
            <w:tcBorders>
              <w:top w:val="single" w:sz="8" w:space="0" w:color="auto"/>
              <w:left w:val="nil"/>
              <w:bottom w:val="single" w:sz="8" w:space="0" w:color="auto"/>
              <w:right w:val="nil"/>
            </w:tcBorders>
            <w:vAlign w:val="center"/>
          </w:tcPr>
          <w:p w14:paraId="2A26B086" w14:textId="7E64EBD1" w:rsidR="0087378A" w:rsidRPr="008B5A89" w:rsidRDefault="00FE4D9A" w:rsidP="00D82A5B">
            <w:pPr>
              <w:pStyle w:val="3--zhu0"/>
              <w:rPr>
                <w:rFonts w:cs="Times New Roman"/>
                <w:bCs/>
                <w:sz w:val="18"/>
                <w:szCs w:val="18"/>
              </w:rPr>
            </w:pPr>
            <w:r w:rsidRPr="008B5A89">
              <w:rPr>
                <w:rFonts w:cs="Times New Roman"/>
                <w:bCs/>
                <w:szCs w:val="16"/>
              </w:rPr>
              <w:t>etaCu</w:t>
            </w:r>
            <w:r w:rsidRPr="008B5A89">
              <w:rPr>
                <w:rFonts w:cs="Times New Roman"/>
                <w:bCs/>
                <w:szCs w:val="16"/>
                <w:vertAlign w:val="subscript"/>
              </w:rPr>
              <w:t>0.39</w:t>
            </w:r>
            <w:r w:rsidRPr="008B5A89">
              <w:rPr>
                <w:rFonts w:cs="Times New Roman"/>
                <w:bCs/>
                <w:szCs w:val="16"/>
              </w:rPr>
              <w:t>Mn</w:t>
            </w:r>
            <w:r w:rsidRPr="008B5A89">
              <w:rPr>
                <w:rFonts w:cs="Times New Roman"/>
                <w:bCs/>
                <w:szCs w:val="16"/>
                <w:vertAlign w:val="subscript"/>
              </w:rPr>
              <w:t>0.61</w:t>
            </w:r>
          </w:p>
        </w:tc>
        <w:tc>
          <w:tcPr>
            <w:tcW w:w="833" w:type="pct"/>
            <w:tcBorders>
              <w:top w:val="single" w:sz="8" w:space="0" w:color="auto"/>
              <w:left w:val="nil"/>
              <w:bottom w:val="single" w:sz="8" w:space="0" w:color="auto"/>
              <w:right w:val="nil"/>
            </w:tcBorders>
            <w:vAlign w:val="center"/>
          </w:tcPr>
          <w:p w14:paraId="4D771722" w14:textId="4599F698" w:rsidR="0087378A" w:rsidRPr="008B5A89" w:rsidRDefault="00FE4D9A" w:rsidP="00D82A5B">
            <w:pPr>
              <w:pStyle w:val="3--zhu0"/>
              <w:rPr>
                <w:rFonts w:cs="Times New Roman"/>
                <w:bCs/>
                <w:sz w:val="18"/>
                <w:szCs w:val="18"/>
              </w:rPr>
            </w:pPr>
            <w:r w:rsidRPr="008B5A89">
              <w:rPr>
                <w:rFonts w:cs="Times New Roman"/>
                <w:bCs/>
                <w:szCs w:val="16"/>
              </w:rPr>
              <w:t>etaCu</w:t>
            </w:r>
            <w:r w:rsidRPr="008B5A89">
              <w:rPr>
                <w:rFonts w:cs="Times New Roman"/>
                <w:bCs/>
                <w:szCs w:val="16"/>
                <w:vertAlign w:val="subscript"/>
              </w:rPr>
              <w:t>0.45</w:t>
            </w:r>
            <w:r w:rsidRPr="008B5A89">
              <w:rPr>
                <w:rFonts w:cs="Times New Roman"/>
                <w:bCs/>
                <w:szCs w:val="16"/>
              </w:rPr>
              <w:t>Mn</w:t>
            </w:r>
            <w:r w:rsidRPr="008B5A89">
              <w:rPr>
                <w:rFonts w:cs="Times New Roman"/>
                <w:bCs/>
                <w:szCs w:val="16"/>
                <w:vertAlign w:val="subscript"/>
              </w:rPr>
              <w:t>0.55</w:t>
            </w:r>
          </w:p>
        </w:tc>
        <w:tc>
          <w:tcPr>
            <w:tcW w:w="833" w:type="pct"/>
            <w:tcBorders>
              <w:top w:val="single" w:sz="8" w:space="0" w:color="auto"/>
              <w:left w:val="nil"/>
              <w:bottom w:val="single" w:sz="8" w:space="0" w:color="auto"/>
              <w:right w:val="nil"/>
            </w:tcBorders>
            <w:vAlign w:val="center"/>
          </w:tcPr>
          <w:p w14:paraId="126451B1" w14:textId="2BDE53CA" w:rsidR="0087378A" w:rsidRPr="00622BF2" w:rsidRDefault="00FE4D9A" w:rsidP="00D82A5B">
            <w:pPr>
              <w:pStyle w:val="3--zhu0"/>
              <w:rPr>
                <w:rFonts w:cs="Times New Roman"/>
                <w:bCs/>
                <w:sz w:val="18"/>
                <w:szCs w:val="18"/>
              </w:rPr>
            </w:pPr>
            <w:r w:rsidRPr="008B5A89">
              <w:rPr>
                <w:rFonts w:cs="Times New Roman"/>
                <w:bCs/>
                <w:szCs w:val="16"/>
              </w:rPr>
              <w:t>etaCu</w:t>
            </w:r>
            <w:r w:rsidRPr="008B5A89">
              <w:rPr>
                <w:rFonts w:cs="Times New Roman"/>
                <w:bCs/>
                <w:szCs w:val="16"/>
                <w:vertAlign w:val="subscript"/>
              </w:rPr>
              <w:t>0.68</w:t>
            </w:r>
            <w:r w:rsidRPr="008B5A89">
              <w:rPr>
                <w:rFonts w:cs="Times New Roman"/>
                <w:bCs/>
                <w:szCs w:val="16"/>
              </w:rPr>
              <w:t>Mn</w:t>
            </w:r>
            <w:r w:rsidRPr="008B5A89">
              <w:rPr>
                <w:rFonts w:cs="Times New Roman"/>
                <w:bCs/>
                <w:szCs w:val="16"/>
                <w:vertAlign w:val="subscript"/>
              </w:rPr>
              <w:t>0.32</w:t>
            </w:r>
          </w:p>
        </w:tc>
      </w:tr>
      <w:tr w:rsidR="0087378A" w:rsidRPr="00622BF2" w14:paraId="412B12E3" w14:textId="77777777" w:rsidTr="00D82A5B">
        <w:tc>
          <w:tcPr>
            <w:tcW w:w="833" w:type="pct"/>
            <w:tcBorders>
              <w:top w:val="nil"/>
              <w:left w:val="nil"/>
              <w:bottom w:val="nil"/>
              <w:right w:val="nil"/>
            </w:tcBorders>
            <w:vAlign w:val="center"/>
          </w:tcPr>
          <w:p w14:paraId="7C8F5DFB" w14:textId="77777777" w:rsidR="0087378A" w:rsidRPr="00622BF2" w:rsidRDefault="0087378A" w:rsidP="00D82A5B">
            <w:pPr>
              <w:pStyle w:val="3--zhu0"/>
              <w:rPr>
                <w:rFonts w:cs="Times New Roman"/>
                <w:bCs/>
                <w:sz w:val="18"/>
                <w:szCs w:val="18"/>
              </w:rPr>
            </w:pPr>
            <w:r w:rsidRPr="00622BF2">
              <w:rPr>
                <w:rFonts w:cs="Times New Roman"/>
                <w:bCs/>
                <w:sz w:val="18"/>
                <w:szCs w:val="18"/>
              </w:rPr>
              <w:t>crystal system</w:t>
            </w:r>
          </w:p>
        </w:tc>
        <w:tc>
          <w:tcPr>
            <w:tcW w:w="833" w:type="pct"/>
            <w:tcBorders>
              <w:top w:val="nil"/>
              <w:left w:val="nil"/>
              <w:bottom w:val="nil"/>
              <w:right w:val="nil"/>
            </w:tcBorders>
            <w:vAlign w:val="center"/>
          </w:tcPr>
          <w:p w14:paraId="23156783"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orthorhombic</w:t>
            </w:r>
          </w:p>
        </w:tc>
        <w:tc>
          <w:tcPr>
            <w:tcW w:w="833" w:type="pct"/>
            <w:tcBorders>
              <w:top w:val="nil"/>
              <w:left w:val="nil"/>
              <w:bottom w:val="nil"/>
              <w:right w:val="nil"/>
            </w:tcBorders>
            <w:vAlign w:val="center"/>
          </w:tcPr>
          <w:p w14:paraId="0730D3DA"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orthorhombic</w:t>
            </w:r>
          </w:p>
        </w:tc>
        <w:tc>
          <w:tcPr>
            <w:tcW w:w="833" w:type="pct"/>
            <w:tcBorders>
              <w:top w:val="nil"/>
              <w:left w:val="nil"/>
              <w:bottom w:val="nil"/>
              <w:right w:val="nil"/>
            </w:tcBorders>
            <w:vAlign w:val="center"/>
          </w:tcPr>
          <w:p w14:paraId="773BFBB4"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orthorhombic</w:t>
            </w:r>
          </w:p>
        </w:tc>
        <w:tc>
          <w:tcPr>
            <w:tcW w:w="833" w:type="pct"/>
            <w:tcBorders>
              <w:top w:val="nil"/>
              <w:left w:val="nil"/>
              <w:bottom w:val="nil"/>
              <w:right w:val="nil"/>
            </w:tcBorders>
            <w:vAlign w:val="center"/>
          </w:tcPr>
          <w:p w14:paraId="53341A5B"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orthorhombic</w:t>
            </w:r>
          </w:p>
        </w:tc>
        <w:tc>
          <w:tcPr>
            <w:tcW w:w="833" w:type="pct"/>
            <w:tcBorders>
              <w:top w:val="nil"/>
              <w:left w:val="nil"/>
              <w:bottom w:val="nil"/>
              <w:right w:val="nil"/>
            </w:tcBorders>
            <w:vAlign w:val="center"/>
          </w:tcPr>
          <w:p w14:paraId="14E8ECDD"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orthorhombic</w:t>
            </w:r>
          </w:p>
        </w:tc>
      </w:tr>
      <w:tr w:rsidR="0087378A" w:rsidRPr="00622BF2" w14:paraId="60779354" w14:textId="77777777" w:rsidTr="00D82A5B">
        <w:tc>
          <w:tcPr>
            <w:tcW w:w="833" w:type="pct"/>
            <w:tcBorders>
              <w:top w:val="nil"/>
              <w:left w:val="nil"/>
              <w:bottom w:val="nil"/>
              <w:right w:val="nil"/>
            </w:tcBorders>
            <w:vAlign w:val="center"/>
          </w:tcPr>
          <w:p w14:paraId="2C8058DF" w14:textId="77777777" w:rsidR="0087378A" w:rsidRPr="00622BF2" w:rsidRDefault="0087378A" w:rsidP="00D82A5B">
            <w:pPr>
              <w:pStyle w:val="3--zhu0"/>
              <w:rPr>
                <w:rFonts w:cs="Times New Roman"/>
                <w:bCs/>
                <w:sz w:val="18"/>
                <w:szCs w:val="18"/>
              </w:rPr>
            </w:pPr>
            <w:r w:rsidRPr="00622BF2">
              <w:rPr>
                <w:rFonts w:cs="Times New Roman"/>
                <w:bCs/>
                <w:sz w:val="18"/>
                <w:szCs w:val="18"/>
              </w:rPr>
              <w:t>space group</w:t>
            </w:r>
          </w:p>
        </w:tc>
        <w:tc>
          <w:tcPr>
            <w:tcW w:w="833" w:type="pct"/>
            <w:tcBorders>
              <w:top w:val="nil"/>
              <w:left w:val="nil"/>
              <w:bottom w:val="nil"/>
              <w:right w:val="nil"/>
            </w:tcBorders>
            <w:vAlign w:val="center"/>
          </w:tcPr>
          <w:p w14:paraId="52DE24A6"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Pna</w:t>
            </w:r>
            <w:r w:rsidRPr="00622BF2">
              <w:rPr>
                <w:rFonts w:cs="Times New Roman"/>
                <w:bCs/>
                <w:sz w:val="18"/>
                <w:szCs w:val="18"/>
              </w:rPr>
              <w:t>2</w:t>
            </w:r>
            <w:r w:rsidRPr="00622BF2">
              <w:rPr>
                <w:rFonts w:cs="Times New Roman"/>
                <w:bCs/>
                <w:sz w:val="18"/>
                <w:szCs w:val="18"/>
                <w:vertAlign w:val="subscript"/>
              </w:rPr>
              <w:t>1</w:t>
            </w:r>
          </w:p>
        </w:tc>
        <w:tc>
          <w:tcPr>
            <w:tcW w:w="833" w:type="pct"/>
            <w:tcBorders>
              <w:top w:val="nil"/>
              <w:left w:val="nil"/>
              <w:bottom w:val="nil"/>
              <w:right w:val="nil"/>
            </w:tcBorders>
            <w:vAlign w:val="center"/>
          </w:tcPr>
          <w:p w14:paraId="2F30D2A4"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Pna</w:t>
            </w:r>
            <w:r w:rsidRPr="00622BF2">
              <w:rPr>
                <w:rFonts w:cs="Times New Roman"/>
                <w:bCs/>
                <w:sz w:val="18"/>
                <w:szCs w:val="18"/>
              </w:rPr>
              <w:t>2</w:t>
            </w:r>
            <w:r w:rsidRPr="00622BF2">
              <w:rPr>
                <w:rFonts w:cs="Times New Roman"/>
                <w:bCs/>
                <w:sz w:val="18"/>
                <w:szCs w:val="18"/>
                <w:vertAlign w:val="subscript"/>
              </w:rPr>
              <w:t>1</w:t>
            </w:r>
          </w:p>
        </w:tc>
        <w:tc>
          <w:tcPr>
            <w:tcW w:w="833" w:type="pct"/>
            <w:tcBorders>
              <w:top w:val="nil"/>
              <w:left w:val="nil"/>
              <w:bottom w:val="nil"/>
              <w:right w:val="nil"/>
            </w:tcBorders>
            <w:vAlign w:val="center"/>
          </w:tcPr>
          <w:p w14:paraId="7F0DAB5A"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Pna</w:t>
            </w:r>
            <w:r w:rsidRPr="00622BF2">
              <w:rPr>
                <w:rFonts w:cs="Times New Roman"/>
                <w:bCs/>
                <w:sz w:val="18"/>
                <w:szCs w:val="18"/>
              </w:rPr>
              <w:t>2</w:t>
            </w:r>
            <w:r w:rsidRPr="00622BF2">
              <w:rPr>
                <w:rFonts w:cs="Times New Roman"/>
                <w:bCs/>
                <w:sz w:val="18"/>
                <w:szCs w:val="18"/>
                <w:vertAlign w:val="subscript"/>
              </w:rPr>
              <w:t>1</w:t>
            </w:r>
          </w:p>
        </w:tc>
        <w:tc>
          <w:tcPr>
            <w:tcW w:w="833" w:type="pct"/>
            <w:tcBorders>
              <w:top w:val="nil"/>
              <w:left w:val="nil"/>
              <w:bottom w:val="nil"/>
              <w:right w:val="nil"/>
            </w:tcBorders>
            <w:vAlign w:val="center"/>
          </w:tcPr>
          <w:p w14:paraId="4A738A5D"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Pna</w:t>
            </w:r>
            <w:r w:rsidRPr="00622BF2">
              <w:rPr>
                <w:rFonts w:cs="Times New Roman"/>
                <w:bCs/>
                <w:sz w:val="18"/>
                <w:szCs w:val="18"/>
              </w:rPr>
              <w:t>2</w:t>
            </w:r>
            <w:r w:rsidRPr="00622BF2">
              <w:rPr>
                <w:rFonts w:cs="Times New Roman"/>
                <w:bCs/>
                <w:sz w:val="18"/>
                <w:szCs w:val="18"/>
                <w:vertAlign w:val="subscript"/>
              </w:rPr>
              <w:t>1</w:t>
            </w:r>
          </w:p>
        </w:tc>
        <w:tc>
          <w:tcPr>
            <w:tcW w:w="833" w:type="pct"/>
            <w:tcBorders>
              <w:top w:val="nil"/>
              <w:left w:val="nil"/>
              <w:bottom w:val="nil"/>
              <w:right w:val="nil"/>
            </w:tcBorders>
            <w:vAlign w:val="center"/>
          </w:tcPr>
          <w:p w14:paraId="26F2D7EB"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Pna</w:t>
            </w:r>
            <w:r w:rsidRPr="00622BF2">
              <w:rPr>
                <w:rFonts w:cs="Times New Roman"/>
                <w:bCs/>
                <w:sz w:val="18"/>
                <w:szCs w:val="18"/>
              </w:rPr>
              <w:t>2</w:t>
            </w:r>
            <w:r w:rsidRPr="00622BF2">
              <w:rPr>
                <w:rFonts w:cs="Times New Roman"/>
                <w:bCs/>
                <w:sz w:val="18"/>
                <w:szCs w:val="18"/>
                <w:vertAlign w:val="subscript"/>
              </w:rPr>
              <w:t>1</w:t>
            </w:r>
          </w:p>
        </w:tc>
      </w:tr>
      <w:tr w:rsidR="0087378A" w:rsidRPr="00622BF2" w14:paraId="325D2BC8" w14:textId="77777777" w:rsidTr="00D82A5B">
        <w:tc>
          <w:tcPr>
            <w:tcW w:w="833" w:type="pct"/>
            <w:tcBorders>
              <w:top w:val="nil"/>
              <w:left w:val="nil"/>
              <w:bottom w:val="nil"/>
              <w:right w:val="nil"/>
            </w:tcBorders>
            <w:vAlign w:val="center"/>
          </w:tcPr>
          <w:p w14:paraId="665BE032"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a</w:t>
            </w:r>
            <w:r w:rsidRPr="00622BF2">
              <w:rPr>
                <w:rFonts w:cs="Times New Roman"/>
                <w:bCs/>
                <w:sz w:val="18"/>
                <w:szCs w:val="18"/>
              </w:rPr>
              <w:t>, Å</w:t>
            </w:r>
          </w:p>
        </w:tc>
        <w:tc>
          <w:tcPr>
            <w:tcW w:w="833" w:type="pct"/>
            <w:tcBorders>
              <w:top w:val="nil"/>
              <w:left w:val="nil"/>
              <w:bottom w:val="nil"/>
              <w:right w:val="nil"/>
            </w:tcBorders>
            <w:noWrap/>
            <w:vAlign w:val="center"/>
          </w:tcPr>
          <w:p w14:paraId="6DB4C078" w14:textId="79F6A042" w:rsidR="0087378A" w:rsidRPr="00622BF2" w:rsidRDefault="0087378A" w:rsidP="00D82A5B">
            <w:pPr>
              <w:pStyle w:val="3--zhu0"/>
              <w:rPr>
                <w:rFonts w:cs="Times New Roman"/>
                <w:bCs/>
                <w:sz w:val="18"/>
                <w:szCs w:val="18"/>
              </w:rPr>
            </w:pPr>
            <w:r w:rsidRPr="00622BF2">
              <w:rPr>
                <w:rFonts w:cs="Times New Roman"/>
                <w:bCs/>
                <w:sz w:val="18"/>
                <w:szCs w:val="18"/>
              </w:rPr>
              <w:t>9.0139</w:t>
            </w:r>
            <w:del w:id="555" w:author="Xianjun_P15" w:date="2025-09-06T11:28:00Z">
              <w:r w:rsidRPr="00622BF2" w:rsidDel="00B60D18">
                <w:rPr>
                  <w:rFonts w:cs="Times New Roman"/>
                  <w:bCs/>
                  <w:sz w:val="18"/>
                  <w:szCs w:val="18"/>
                </w:rPr>
                <w:delText>3</w:delText>
              </w:r>
            </w:del>
            <w:r w:rsidRPr="00622BF2">
              <w:rPr>
                <w:rFonts w:cs="Times New Roman"/>
                <w:bCs/>
                <w:sz w:val="18"/>
                <w:szCs w:val="18"/>
              </w:rPr>
              <w:t>(</w:t>
            </w:r>
            <w:ins w:id="556" w:author="Xianjun_P15" w:date="2025-09-06T11:28:00Z">
              <w:r w:rsidR="00B60D18">
                <w:rPr>
                  <w:rFonts w:cs="Times New Roman"/>
                  <w:bCs/>
                  <w:sz w:val="18"/>
                  <w:szCs w:val="18"/>
                </w:rPr>
                <w:t>2</w:t>
              </w:r>
            </w:ins>
            <w:del w:id="557" w:author="Xianjun_P15" w:date="2025-09-06T11:28:00Z">
              <w:r w:rsidRPr="00622BF2" w:rsidDel="00B60D18">
                <w:rPr>
                  <w:rFonts w:cs="Times New Roman"/>
                  <w:bCs/>
                  <w:sz w:val="18"/>
                  <w:szCs w:val="18"/>
                </w:rPr>
                <w:delText>15</w:delText>
              </w:r>
            </w:del>
            <w:r w:rsidRPr="00622BF2">
              <w:rPr>
                <w:rFonts w:cs="Times New Roman"/>
                <w:bCs/>
                <w:sz w:val="18"/>
                <w:szCs w:val="18"/>
              </w:rPr>
              <w:t xml:space="preserve">) </w:t>
            </w:r>
          </w:p>
        </w:tc>
        <w:tc>
          <w:tcPr>
            <w:tcW w:w="833" w:type="pct"/>
            <w:tcBorders>
              <w:top w:val="nil"/>
              <w:left w:val="nil"/>
              <w:bottom w:val="nil"/>
              <w:right w:val="nil"/>
            </w:tcBorders>
            <w:noWrap/>
            <w:vAlign w:val="center"/>
          </w:tcPr>
          <w:p w14:paraId="4A48A16C" w14:textId="5C8BA57C" w:rsidR="0087378A" w:rsidRPr="00622BF2" w:rsidRDefault="0087378A" w:rsidP="00D82A5B">
            <w:pPr>
              <w:pStyle w:val="3--zhu0"/>
              <w:rPr>
                <w:rFonts w:cs="Times New Roman"/>
                <w:bCs/>
                <w:sz w:val="18"/>
                <w:szCs w:val="18"/>
              </w:rPr>
            </w:pPr>
            <w:r w:rsidRPr="00622BF2">
              <w:rPr>
                <w:rFonts w:cs="Times New Roman"/>
                <w:bCs/>
                <w:sz w:val="18"/>
                <w:szCs w:val="18"/>
              </w:rPr>
              <w:t>9.0055</w:t>
            </w:r>
            <w:del w:id="558" w:author="Xianjun_P15" w:date="2025-09-06T11:29:00Z">
              <w:r w:rsidRPr="00622BF2" w:rsidDel="00B60D18">
                <w:rPr>
                  <w:rFonts w:cs="Times New Roman"/>
                  <w:bCs/>
                  <w:sz w:val="18"/>
                  <w:szCs w:val="18"/>
                </w:rPr>
                <w:delText>2</w:delText>
              </w:r>
            </w:del>
            <w:r w:rsidRPr="00622BF2">
              <w:rPr>
                <w:rFonts w:cs="Times New Roman"/>
                <w:bCs/>
                <w:sz w:val="18"/>
                <w:szCs w:val="18"/>
              </w:rPr>
              <w:t>(</w:t>
            </w:r>
            <w:ins w:id="559" w:author="Xianjun_P15" w:date="2025-09-06T11:29:00Z">
              <w:r w:rsidR="00B60D18">
                <w:rPr>
                  <w:rFonts w:cs="Times New Roman"/>
                  <w:bCs/>
                  <w:sz w:val="18"/>
                  <w:szCs w:val="18"/>
                </w:rPr>
                <w:t>2</w:t>
              </w:r>
            </w:ins>
            <w:del w:id="560" w:author="Xianjun_P15" w:date="2025-09-06T11:29:00Z">
              <w:r w:rsidRPr="00622BF2" w:rsidDel="00B60D18">
                <w:rPr>
                  <w:rFonts w:cs="Times New Roman"/>
                  <w:bCs/>
                  <w:sz w:val="18"/>
                  <w:szCs w:val="18"/>
                </w:rPr>
                <w:delText>17</w:delText>
              </w:r>
            </w:del>
            <w:r w:rsidRPr="00622BF2">
              <w:rPr>
                <w:rFonts w:cs="Times New Roman"/>
                <w:bCs/>
                <w:sz w:val="18"/>
                <w:szCs w:val="18"/>
              </w:rPr>
              <w:t xml:space="preserve">) </w:t>
            </w:r>
          </w:p>
        </w:tc>
        <w:tc>
          <w:tcPr>
            <w:tcW w:w="833" w:type="pct"/>
            <w:tcBorders>
              <w:top w:val="nil"/>
              <w:left w:val="nil"/>
              <w:bottom w:val="nil"/>
              <w:right w:val="nil"/>
            </w:tcBorders>
            <w:noWrap/>
            <w:vAlign w:val="center"/>
          </w:tcPr>
          <w:p w14:paraId="5F658061"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9.0026(2) </w:t>
            </w:r>
          </w:p>
        </w:tc>
        <w:tc>
          <w:tcPr>
            <w:tcW w:w="833" w:type="pct"/>
            <w:tcBorders>
              <w:top w:val="nil"/>
              <w:left w:val="nil"/>
              <w:bottom w:val="nil"/>
              <w:right w:val="nil"/>
            </w:tcBorders>
            <w:noWrap/>
            <w:vAlign w:val="center"/>
          </w:tcPr>
          <w:p w14:paraId="53FAE267" w14:textId="3B254C26" w:rsidR="0087378A" w:rsidRPr="00622BF2" w:rsidRDefault="0087378A" w:rsidP="00D82A5B">
            <w:pPr>
              <w:pStyle w:val="3--zhu0"/>
              <w:rPr>
                <w:rFonts w:cs="Times New Roman"/>
                <w:bCs/>
                <w:sz w:val="18"/>
                <w:szCs w:val="18"/>
              </w:rPr>
            </w:pPr>
            <w:r w:rsidRPr="00622BF2">
              <w:rPr>
                <w:rFonts w:cs="Times New Roman"/>
                <w:bCs/>
                <w:sz w:val="18"/>
                <w:szCs w:val="18"/>
              </w:rPr>
              <w:t>8.999</w:t>
            </w:r>
            <w:ins w:id="561" w:author="Xianjun_P15" w:date="2025-09-06T14:52:00Z">
              <w:r w:rsidR="001F66FF">
                <w:rPr>
                  <w:rFonts w:cs="Times New Roman"/>
                  <w:bCs/>
                  <w:sz w:val="18"/>
                  <w:szCs w:val="18"/>
                </w:rPr>
                <w:t>6</w:t>
              </w:r>
            </w:ins>
            <w:del w:id="562" w:author="Xianjun_P15" w:date="2025-09-06T14:52:00Z">
              <w:r w:rsidRPr="00622BF2" w:rsidDel="001F66FF">
                <w:rPr>
                  <w:rFonts w:cs="Times New Roman"/>
                  <w:bCs/>
                  <w:sz w:val="18"/>
                  <w:szCs w:val="18"/>
                </w:rPr>
                <w:delText>55</w:delText>
              </w:r>
            </w:del>
            <w:r w:rsidRPr="00622BF2">
              <w:rPr>
                <w:rFonts w:cs="Times New Roman"/>
                <w:bCs/>
                <w:sz w:val="18"/>
                <w:szCs w:val="18"/>
              </w:rPr>
              <w:t>(</w:t>
            </w:r>
            <w:ins w:id="563" w:author="Xianjun_P15" w:date="2025-09-06T14:52:00Z">
              <w:r w:rsidR="001F66FF">
                <w:rPr>
                  <w:rFonts w:cs="Times New Roman"/>
                  <w:bCs/>
                  <w:sz w:val="18"/>
                  <w:szCs w:val="18"/>
                </w:rPr>
                <w:t>2</w:t>
              </w:r>
            </w:ins>
            <w:del w:id="564" w:author="Xianjun_P15" w:date="2025-09-06T14:52:00Z">
              <w:r w:rsidRPr="00622BF2" w:rsidDel="001F66FF">
                <w:rPr>
                  <w:rFonts w:cs="Times New Roman"/>
                  <w:bCs/>
                  <w:sz w:val="18"/>
                  <w:szCs w:val="18"/>
                </w:rPr>
                <w:delText>17</w:delText>
              </w:r>
            </w:del>
            <w:r w:rsidRPr="00622BF2">
              <w:rPr>
                <w:rFonts w:cs="Times New Roman"/>
                <w:bCs/>
                <w:sz w:val="18"/>
                <w:szCs w:val="18"/>
              </w:rPr>
              <w:t xml:space="preserve">) </w:t>
            </w:r>
          </w:p>
        </w:tc>
        <w:tc>
          <w:tcPr>
            <w:tcW w:w="833" w:type="pct"/>
            <w:tcBorders>
              <w:top w:val="nil"/>
              <w:left w:val="nil"/>
              <w:bottom w:val="nil"/>
              <w:right w:val="nil"/>
            </w:tcBorders>
            <w:noWrap/>
            <w:vAlign w:val="center"/>
          </w:tcPr>
          <w:p w14:paraId="6EE8E28F" w14:textId="5C78F2AD" w:rsidR="0087378A" w:rsidRPr="00622BF2" w:rsidRDefault="0087378A" w:rsidP="00D82A5B">
            <w:pPr>
              <w:pStyle w:val="3--zhu0"/>
              <w:rPr>
                <w:rFonts w:cs="Times New Roman"/>
                <w:bCs/>
                <w:sz w:val="18"/>
                <w:szCs w:val="18"/>
              </w:rPr>
            </w:pPr>
            <w:r w:rsidRPr="00622BF2">
              <w:rPr>
                <w:rFonts w:cs="Times New Roman"/>
                <w:bCs/>
                <w:sz w:val="18"/>
                <w:szCs w:val="18"/>
              </w:rPr>
              <w:t>9.0507</w:t>
            </w:r>
            <w:del w:id="565" w:author="Xianjun_P15" w:date="2025-09-06T14:52:00Z">
              <w:r w:rsidRPr="00622BF2" w:rsidDel="001F66FF">
                <w:rPr>
                  <w:rFonts w:cs="Times New Roman"/>
                  <w:bCs/>
                  <w:sz w:val="18"/>
                  <w:szCs w:val="18"/>
                </w:rPr>
                <w:delText>1</w:delText>
              </w:r>
            </w:del>
            <w:r w:rsidRPr="00622BF2">
              <w:rPr>
                <w:rFonts w:cs="Times New Roman"/>
                <w:bCs/>
                <w:sz w:val="18"/>
                <w:szCs w:val="18"/>
              </w:rPr>
              <w:t>(</w:t>
            </w:r>
            <w:ins w:id="566" w:author="Xianjun_P15" w:date="2025-09-06T14:52:00Z">
              <w:r w:rsidR="001F66FF">
                <w:rPr>
                  <w:rFonts w:cs="Times New Roman"/>
                  <w:bCs/>
                  <w:sz w:val="18"/>
                  <w:szCs w:val="18"/>
                </w:rPr>
                <w:t>2</w:t>
              </w:r>
            </w:ins>
            <w:del w:id="567" w:author="Xianjun_P15" w:date="2025-09-06T14:52:00Z">
              <w:r w:rsidRPr="00622BF2" w:rsidDel="001F66FF">
                <w:rPr>
                  <w:rFonts w:cs="Times New Roman"/>
                  <w:bCs/>
                  <w:sz w:val="18"/>
                  <w:szCs w:val="18"/>
                </w:rPr>
                <w:delText>17</w:delText>
              </w:r>
            </w:del>
            <w:r w:rsidRPr="00622BF2">
              <w:rPr>
                <w:rFonts w:cs="Times New Roman"/>
                <w:bCs/>
                <w:sz w:val="18"/>
                <w:szCs w:val="18"/>
              </w:rPr>
              <w:t xml:space="preserve">) </w:t>
            </w:r>
          </w:p>
        </w:tc>
      </w:tr>
      <w:tr w:rsidR="0087378A" w:rsidRPr="00622BF2" w14:paraId="7A3560E5" w14:textId="77777777" w:rsidTr="00D82A5B">
        <w:tc>
          <w:tcPr>
            <w:tcW w:w="833" w:type="pct"/>
            <w:tcBorders>
              <w:top w:val="nil"/>
              <w:left w:val="nil"/>
              <w:bottom w:val="nil"/>
              <w:right w:val="nil"/>
            </w:tcBorders>
            <w:vAlign w:val="center"/>
          </w:tcPr>
          <w:p w14:paraId="3B65644F"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b</w:t>
            </w:r>
            <w:r w:rsidRPr="00622BF2">
              <w:rPr>
                <w:rFonts w:cs="Times New Roman"/>
                <w:bCs/>
                <w:sz w:val="18"/>
                <w:szCs w:val="18"/>
              </w:rPr>
              <w:t>, Å</w:t>
            </w:r>
          </w:p>
        </w:tc>
        <w:tc>
          <w:tcPr>
            <w:tcW w:w="833" w:type="pct"/>
            <w:tcBorders>
              <w:top w:val="nil"/>
              <w:left w:val="nil"/>
              <w:bottom w:val="nil"/>
              <w:right w:val="nil"/>
            </w:tcBorders>
            <w:noWrap/>
            <w:vAlign w:val="center"/>
          </w:tcPr>
          <w:p w14:paraId="3BC5FD92" w14:textId="056EF68C" w:rsidR="0087378A" w:rsidRPr="00622BF2" w:rsidRDefault="0087378A" w:rsidP="00D82A5B">
            <w:pPr>
              <w:pStyle w:val="3--zhu0"/>
              <w:rPr>
                <w:rFonts w:cs="Times New Roman"/>
                <w:bCs/>
                <w:sz w:val="18"/>
                <w:szCs w:val="18"/>
              </w:rPr>
            </w:pPr>
            <w:r w:rsidRPr="00622BF2">
              <w:rPr>
                <w:rFonts w:cs="Times New Roman"/>
                <w:bCs/>
                <w:sz w:val="18"/>
                <w:szCs w:val="18"/>
              </w:rPr>
              <w:t>8.181</w:t>
            </w:r>
            <w:ins w:id="568" w:author="Xianjun_P15" w:date="2025-09-06T11:28:00Z">
              <w:r w:rsidR="00B60D18">
                <w:rPr>
                  <w:rFonts w:cs="Times New Roman"/>
                  <w:bCs/>
                  <w:sz w:val="18"/>
                  <w:szCs w:val="18"/>
                </w:rPr>
                <w:t>7</w:t>
              </w:r>
            </w:ins>
            <w:del w:id="569" w:author="Xianjun_P15" w:date="2025-09-06T11:28:00Z">
              <w:r w:rsidRPr="00622BF2" w:rsidDel="00B60D18">
                <w:rPr>
                  <w:rFonts w:cs="Times New Roman"/>
                  <w:bCs/>
                  <w:sz w:val="18"/>
                  <w:szCs w:val="18"/>
                </w:rPr>
                <w:delText>69</w:delText>
              </w:r>
            </w:del>
            <w:r w:rsidRPr="00622BF2">
              <w:rPr>
                <w:rFonts w:cs="Times New Roman"/>
                <w:bCs/>
                <w:sz w:val="18"/>
                <w:szCs w:val="18"/>
              </w:rPr>
              <w:t>(1</w:t>
            </w:r>
            <w:del w:id="570" w:author="Xianjun_P15" w:date="2025-09-06T11:28:00Z">
              <w:r w:rsidRPr="00622BF2" w:rsidDel="00B60D18">
                <w:rPr>
                  <w:rFonts w:cs="Times New Roman"/>
                  <w:bCs/>
                  <w:sz w:val="18"/>
                  <w:szCs w:val="18"/>
                </w:rPr>
                <w:delText>3</w:delText>
              </w:r>
            </w:del>
            <w:r w:rsidRPr="00622BF2">
              <w:rPr>
                <w:rFonts w:cs="Times New Roman"/>
                <w:bCs/>
                <w:sz w:val="18"/>
                <w:szCs w:val="18"/>
              </w:rPr>
              <w:t xml:space="preserve">) </w:t>
            </w:r>
          </w:p>
        </w:tc>
        <w:tc>
          <w:tcPr>
            <w:tcW w:w="833" w:type="pct"/>
            <w:tcBorders>
              <w:top w:val="nil"/>
              <w:left w:val="nil"/>
              <w:bottom w:val="nil"/>
              <w:right w:val="nil"/>
            </w:tcBorders>
            <w:noWrap/>
            <w:vAlign w:val="center"/>
          </w:tcPr>
          <w:p w14:paraId="359D9FD5" w14:textId="74586D4C" w:rsidR="0087378A" w:rsidRPr="00622BF2" w:rsidRDefault="0087378A" w:rsidP="00D82A5B">
            <w:pPr>
              <w:pStyle w:val="3--zhu0"/>
              <w:rPr>
                <w:rFonts w:cs="Times New Roman"/>
                <w:bCs/>
                <w:sz w:val="18"/>
                <w:szCs w:val="18"/>
              </w:rPr>
            </w:pPr>
            <w:r w:rsidRPr="00622BF2">
              <w:rPr>
                <w:rFonts w:cs="Times New Roman"/>
                <w:bCs/>
                <w:sz w:val="18"/>
                <w:szCs w:val="18"/>
              </w:rPr>
              <w:t>8.1635</w:t>
            </w:r>
            <w:del w:id="571" w:author="Xianjun_P15" w:date="2025-09-06T11:29:00Z">
              <w:r w:rsidRPr="00622BF2" w:rsidDel="00B60D18">
                <w:rPr>
                  <w:rFonts w:cs="Times New Roman"/>
                  <w:bCs/>
                  <w:sz w:val="18"/>
                  <w:szCs w:val="18"/>
                </w:rPr>
                <w:delText>4</w:delText>
              </w:r>
            </w:del>
            <w:r w:rsidRPr="00622BF2">
              <w:rPr>
                <w:rFonts w:cs="Times New Roman"/>
                <w:bCs/>
                <w:sz w:val="18"/>
                <w:szCs w:val="18"/>
              </w:rPr>
              <w:t>(</w:t>
            </w:r>
            <w:ins w:id="572" w:author="Xianjun_P15" w:date="2025-09-06T11:29:00Z">
              <w:r w:rsidR="00B60D18">
                <w:rPr>
                  <w:rFonts w:cs="Times New Roman"/>
                  <w:bCs/>
                  <w:sz w:val="18"/>
                  <w:szCs w:val="18"/>
                </w:rPr>
                <w:t>2</w:t>
              </w:r>
            </w:ins>
            <w:del w:id="573" w:author="Xianjun_P15" w:date="2025-09-06T11:29:00Z">
              <w:r w:rsidRPr="00622BF2" w:rsidDel="00B60D18">
                <w:rPr>
                  <w:rFonts w:cs="Times New Roman"/>
                  <w:bCs/>
                  <w:sz w:val="18"/>
                  <w:szCs w:val="18"/>
                </w:rPr>
                <w:delText>15</w:delText>
              </w:r>
            </w:del>
            <w:r w:rsidRPr="00622BF2">
              <w:rPr>
                <w:rFonts w:cs="Times New Roman"/>
                <w:bCs/>
                <w:sz w:val="18"/>
                <w:szCs w:val="18"/>
              </w:rPr>
              <w:t xml:space="preserve">) </w:t>
            </w:r>
          </w:p>
        </w:tc>
        <w:tc>
          <w:tcPr>
            <w:tcW w:w="833" w:type="pct"/>
            <w:tcBorders>
              <w:top w:val="nil"/>
              <w:left w:val="nil"/>
              <w:bottom w:val="nil"/>
              <w:right w:val="nil"/>
            </w:tcBorders>
            <w:noWrap/>
            <w:vAlign w:val="center"/>
          </w:tcPr>
          <w:p w14:paraId="7B098764" w14:textId="427EAD73" w:rsidR="0087378A" w:rsidRPr="00622BF2" w:rsidRDefault="0087378A" w:rsidP="00D82A5B">
            <w:pPr>
              <w:pStyle w:val="3--zhu0"/>
              <w:rPr>
                <w:rFonts w:cs="Times New Roman"/>
                <w:bCs/>
                <w:sz w:val="18"/>
                <w:szCs w:val="18"/>
              </w:rPr>
            </w:pPr>
            <w:r w:rsidRPr="00622BF2">
              <w:rPr>
                <w:rFonts w:cs="Times New Roman"/>
                <w:bCs/>
                <w:sz w:val="18"/>
                <w:szCs w:val="18"/>
              </w:rPr>
              <w:t>8.160</w:t>
            </w:r>
            <w:ins w:id="574" w:author="Xianjun_P15" w:date="2025-09-06T14:51:00Z">
              <w:r w:rsidR="001F66FF">
                <w:rPr>
                  <w:rFonts w:cs="Times New Roman"/>
                  <w:bCs/>
                  <w:sz w:val="18"/>
                  <w:szCs w:val="18"/>
                </w:rPr>
                <w:t>1</w:t>
              </w:r>
            </w:ins>
            <w:del w:id="575" w:author="Xianjun_P15" w:date="2025-09-06T14:51:00Z">
              <w:r w:rsidRPr="00622BF2" w:rsidDel="001F66FF">
                <w:rPr>
                  <w:rFonts w:cs="Times New Roman"/>
                  <w:bCs/>
                  <w:sz w:val="18"/>
                  <w:szCs w:val="18"/>
                </w:rPr>
                <w:delText>05</w:delText>
              </w:r>
            </w:del>
            <w:r w:rsidRPr="00622BF2">
              <w:rPr>
                <w:rFonts w:cs="Times New Roman"/>
                <w:bCs/>
                <w:sz w:val="18"/>
                <w:szCs w:val="18"/>
              </w:rPr>
              <w:t>(</w:t>
            </w:r>
            <w:ins w:id="576" w:author="Xianjun_P15" w:date="2025-09-06T14:52:00Z">
              <w:r w:rsidR="001F66FF">
                <w:rPr>
                  <w:rFonts w:cs="Times New Roman"/>
                  <w:bCs/>
                  <w:sz w:val="18"/>
                  <w:szCs w:val="18"/>
                </w:rPr>
                <w:t>2</w:t>
              </w:r>
            </w:ins>
            <w:del w:id="577" w:author="Xianjun_P15" w:date="2025-09-06T14:52:00Z">
              <w:r w:rsidRPr="00622BF2" w:rsidDel="001F66FF">
                <w:rPr>
                  <w:rFonts w:cs="Times New Roman"/>
                  <w:bCs/>
                  <w:sz w:val="18"/>
                  <w:szCs w:val="18"/>
                </w:rPr>
                <w:delText>17</w:delText>
              </w:r>
            </w:del>
            <w:r w:rsidRPr="00622BF2">
              <w:rPr>
                <w:rFonts w:cs="Times New Roman"/>
                <w:bCs/>
                <w:sz w:val="18"/>
                <w:szCs w:val="18"/>
              </w:rPr>
              <w:t xml:space="preserve">) </w:t>
            </w:r>
          </w:p>
        </w:tc>
        <w:tc>
          <w:tcPr>
            <w:tcW w:w="833" w:type="pct"/>
            <w:tcBorders>
              <w:top w:val="nil"/>
              <w:left w:val="nil"/>
              <w:bottom w:val="nil"/>
              <w:right w:val="nil"/>
            </w:tcBorders>
            <w:noWrap/>
            <w:vAlign w:val="center"/>
          </w:tcPr>
          <w:p w14:paraId="379BFF70" w14:textId="20E71763" w:rsidR="0087378A" w:rsidRPr="00622BF2" w:rsidRDefault="0087378A" w:rsidP="00D82A5B">
            <w:pPr>
              <w:pStyle w:val="3--zhu0"/>
              <w:rPr>
                <w:rFonts w:cs="Times New Roman"/>
                <w:bCs/>
                <w:sz w:val="18"/>
                <w:szCs w:val="18"/>
              </w:rPr>
            </w:pPr>
            <w:r w:rsidRPr="00622BF2">
              <w:rPr>
                <w:rFonts w:cs="Times New Roman"/>
                <w:bCs/>
                <w:sz w:val="18"/>
                <w:szCs w:val="18"/>
              </w:rPr>
              <w:t>8.148</w:t>
            </w:r>
            <w:del w:id="578" w:author="Xianjun_P15" w:date="2025-09-06T14:52:00Z">
              <w:r w:rsidRPr="00622BF2" w:rsidDel="001F66FF">
                <w:rPr>
                  <w:rFonts w:cs="Times New Roman"/>
                  <w:bCs/>
                  <w:sz w:val="18"/>
                  <w:szCs w:val="18"/>
                </w:rPr>
                <w:delText>5</w:delText>
              </w:r>
            </w:del>
            <w:r w:rsidRPr="00622BF2">
              <w:rPr>
                <w:rFonts w:cs="Times New Roman"/>
                <w:bCs/>
                <w:sz w:val="18"/>
                <w:szCs w:val="18"/>
              </w:rPr>
              <w:t>6(</w:t>
            </w:r>
            <w:ins w:id="579" w:author="Xianjun_P15" w:date="2025-09-06T14:52:00Z">
              <w:r w:rsidR="001F66FF">
                <w:rPr>
                  <w:rFonts w:cs="Times New Roman"/>
                  <w:bCs/>
                  <w:sz w:val="18"/>
                  <w:szCs w:val="18"/>
                </w:rPr>
                <w:t>2</w:t>
              </w:r>
            </w:ins>
            <w:del w:id="580" w:author="Xianjun_P15" w:date="2025-09-06T14:52:00Z">
              <w:r w:rsidRPr="00622BF2" w:rsidDel="001F66FF">
                <w:rPr>
                  <w:rFonts w:cs="Times New Roman"/>
                  <w:bCs/>
                  <w:sz w:val="18"/>
                  <w:szCs w:val="18"/>
                </w:rPr>
                <w:delText>15</w:delText>
              </w:r>
            </w:del>
            <w:r w:rsidRPr="00622BF2">
              <w:rPr>
                <w:rFonts w:cs="Times New Roman"/>
                <w:bCs/>
                <w:sz w:val="18"/>
                <w:szCs w:val="18"/>
              </w:rPr>
              <w:t xml:space="preserve">) </w:t>
            </w:r>
          </w:p>
        </w:tc>
        <w:tc>
          <w:tcPr>
            <w:tcW w:w="833" w:type="pct"/>
            <w:tcBorders>
              <w:top w:val="nil"/>
              <w:left w:val="nil"/>
              <w:bottom w:val="nil"/>
              <w:right w:val="nil"/>
            </w:tcBorders>
            <w:noWrap/>
            <w:vAlign w:val="center"/>
          </w:tcPr>
          <w:p w14:paraId="71AC1255" w14:textId="2702BC27" w:rsidR="0087378A" w:rsidRPr="00622BF2" w:rsidRDefault="0087378A" w:rsidP="00D82A5B">
            <w:pPr>
              <w:pStyle w:val="3--zhu0"/>
              <w:rPr>
                <w:rFonts w:cs="Times New Roman"/>
                <w:bCs/>
                <w:sz w:val="18"/>
                <w:szCs w:val="18"/>
              </w:rPr>
            </w:pPr>
            <w:r w:rsidRPr="00622BF2">
              <w:rPr>
                <w:rFonts w:cs="Times New Roman"/>
                <w:bCs/>
                <w:sz w:val="18"/>
                <w:szCs w:val="18"/>
              </w:rPr>
              <w:t>8.118</w:t>
            </w:r>
            <w:del w:id="581" w:author="Xianjun_P15" w:date="2025-09-06T14:52:00Z">
              <w:r w:rsidRPr="00622BF2" w:rsidDel="001F66FF">
                <w:rPr>
                  <w:rFonts w:cs="Times New Roman"/>
                  <w:bCs/>
                  <w:sz w:val="18"/>
                  <w:szCs w:val="18"/>
                </w:rPr>
                <w:delText>7</w:delText>
              </w:r>
            </w:del>
            <w:r w:rsidRPr="00622BF2">
              <w:rPr>
                <w:rFonts w:cs="Times New Roman"/>
                <w:bCs/>
                <w:sz w:val="18"/>
                <w:szCs w:val="18"/>
              </w:rPr>
              <w:t>8(</w:t>
            </w:r>
            <w:ins w:id="582" w:author="Xianjun_P15" w:date="2025-09-06T14:53:00Z">
              <w:r w:rsidR="001F66FF">
                <w:rPr>
                  <w:rFonts w:cs="Times New Roman"/>
                  <w:bCs/>
                  <w:sz w:val="18"/>
                  <w:szCs w:val="18"/>
                </w:rPr>
                <w:t>2</w:t>
              </w:r>
            </w:ins>
            <w:del w:id="583" w:author="Xianjun_P15" w:date="2025-09-06T14:53:00Z">
              <w:r w:rsidRPr="00622BF2" w:rsidDel="001F66FF">
                <w:rPr>
                  <w:rFonts w:cs="Times New Roman"/>
                  <w:bCs/>
                  <w:sz w:val="18"/>
                  <w:szCs w:val="18"/>
                </w:rPr>
                <w:delText>15</w:delText>
              </w:r>
            </w:del>
            <w:r w:rsidRPr="00622BF2">
              <w:rPr>
                <w:rFonts w:cs="Times New Roman"/>
                <w:bCs/>
                <w:sz w:val="18"/>
                <w:szCs w:val="18"/>
              </w:rPr>
              <w:t xml:space="preserve">) </w:t>
            </w:r>
          </w:p>
        </w:tc>
      </w:tr>
      <w:tr w:rsidR="0087378A" w:rsidRPr="00622BF2" w14:paraId="54478DA0" w14:textId="77777777" w:rsidTr="00D82A5B">
        <w:tc>
          <w:tcPr>
            <w:tcW w:w="833" w:type="pct"/>
            <w:tcBorders>
              <w:top w:val="nil"/>
              <w:left w:val="nil"/>
              <w:bottom w:val="nil"/>
              <w:right w:val="nil"/>
            </w:tcBorders>
            <w:vAlign w:val="center"/>
          </w:tcPr>
          <w:p w14:paraId="6CD31F1C"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c</w:t>
            </w:r>
            <w:r w:rsidRPr="00622BF2">
              <w:rPr>
                <w:rFonts w:cs="Times New Roman"/>
                <w:bCs/>
                <w:sz w:val="18"/>
                <w:szCs w:val="18"/>
              </w:rPr>
              <w:t>, Å</w:t>
            </w:r>
          </w:p>
        </w:tc>
        <w:tc>
          <w:tcPr>
            <w:tcW w:w="833" w:type="pct"/>
            <w:tcBorders>
              <w:top w:val="nil"/>
              <w:left w:val="nil"/>
              <w:bottom w:val="nil"/>
              <w:right w:val="nil"/>
            </w:tcBorders>
            <w:noWrap/>
            <w:vAlign w:val="center"/>
          </w:tcPr>
          <w:p w14:paraId="7A5D60FE" w14:textId="2E5A62C3" w:rsidR="0087378A" w:rsidRPr="00622BF2" w:rsidRDefault="0087378A" w:rsidP="00D82A5B">
            <w:pPr>
              <w:pStyle w:val="3--zhu0"/>
              <w:rPr>
                <w:rFonts w:cs="Times New Roman"/>
                <w:bCs/>
                <w:sz w:val="18"/>
                <w:szCs w:val="18"/>
              </w:rPr>
            </w:pPr>
            <w:r w:rsidRPr="00622BF2">
              <w:rPr>
                <w:rFonts w:cs="Times New Roman"/>
                <w:bCs/>
                <w:sz w:val="18"/>
                <w:szCs w:val="18"/>
              </w:rPr>
              <w:t>11.876</w:t>
            </w:r>
            <w:ins w:id="584" w:author="Xianjun_P15" w:date="2025-09-06T11:28:00Z">
              <w:r w:rsidR="00B60D18">
                <w:rPr>
                  <w:rFonts w:cs="Times New Roman"/>
                  <w:bCs/>
                  <w:sz w:val="18"/>
                  <w:szCs w:val="18"/>
                </w:rPr>
                <w:t>4</w:t>
              </w:r>
            </w:ins>
            <w:del w:id="585" w:author="Xianjun_P15" w:date="2025-09-06T11:28:00Z">
              <w:r w:rsidRPr="00622BF2" w:rsidDel="00B60D18">
                <w:rPr>
                  <w:rFonts w:cs="Times New Roman"/>
                  <w:bCs/>
                  <w:sz w:val="18"/>
                  <w:szCs w:val="18"/>
                </w:rPr>
                <w:delText>35</w:delText>
              </w:r>
            </w:del>
            <w:r w:rsidRPr="00622BF2">
              <w:rPr>
                <w:rFonts w:cs="Times New Roman"/>
                <w:bCs/>
                <w:sz w:val="18"/>
                <w:szCs w:val="18"/>
              </w:rPr>
              <w:t>(</w:t>
            </w:r>
            <w:ins w:id="586" w:author="Xianjun_P15" w:date="2025-09-06T11:28:00Z">
              <w:r w:rsidR="00B60D18">
                <w:rPr>
                  <w:rFonts w:cs="Times New Roman"/>
                  <w:bCs/>
                  <w:sz w:val="18"/>
                  <w:szCs w:val="18"/>
                </w:rPr>
                <w:t>2</w:t>
              </w:r>
            </w:ins>
            <w:del w:id="587" w:author="Xianjun_P15" w:date="2025-09-06T11:28:00Z">
              <w:r w:rsidRPr="00622BF2" w:rsidDel="00B60D18">
                <w:rPr>
                  <w:rFonts w:cs="Times New Roman"/>
                  <w:bCs/>
                  <w:sz w:val="18"/>
                  <w:szCs w:val="18"/>
                </w:rPr>
                <w:delText>19</w:delText>
              </w:r>
            </w:del>
            <w:r w:rsidRPr="00622BF2">
              <w:rPr>
                <w:rFonts w:cs="Times New Roman"/>
                <w:bCs/>
                <w:sz w:val="18"/>
                <w:szCs w:val="18"/>
              </w:rPr>
              <w:t xml:space="preserve">) </w:t>
            </w:r>
          </w:p>
        </w:tc>
        <w:tc>
          <w:tcPr>
            <w:tcW w:w="833" w:type="pct"/>
            <w:tcBorders>
              <w:top w:val="nil"/>
              <w:left w:val="nil"/>
              <w:bottom w:val="nil"/>
              <w:right w:val="nil"/>
            </w:tcBorders>
            <w:noWrap/>
            <w:vAlign w:val="center"/>
          </w:tcPr>
          <w:p w14:paraId="6B5ED8CC"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11.8640(2) </w:t>
            </w:r>
          </w:p>
        </w:tc>
        <w:tc>
          <w:tcPr>
            <w:tcW w:w="833" w:type="pct"/>
            <w:tcBorders>
              <w:top w:val="nil"/>
              <w:left w:val="nil"/>
              <w:bottom w:val="nil"/>
              <w:right w:val="nil"/>
            </w:tcBorders>
            <w:noWrap/>
            <w:vAlign w:val="center"/>
          </w:tcPr>
          <w:p w14:paraId="30AFF2EF"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11.8355(3) </w:t>
            </w:r>
          </w:p>
        </w:tc>
        <w:tc>
          <w:tcPr>
            <w:tcW w:w="833" w:type="pct"/>
            <w:tcBorders>
              <w:top w:val="nil"/>
              <w:left w:val="nil"/>
              <w:bottom w:val="nil"/>
              <w:right w:val="nil"/>
            </w:tcBorders>
            <w:noWrap/>
            <w:vAlign w:val="center"/>
          </w:tcPr>
          <w:p w14:paraId="69079928"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11.8250(2) </w:t>
            </w:r>
          </w:p>
        </w:tc>
        <w:tc>
          <w:tcPr>
            <w:tcW w:w="833" w:type="pct"/>
            <w:tcBorders>
              <w:top w:val="nil"/>
              <w:left w:val="nil"/>
              <w:bottom w:val="nil"/>
              <w:right w:val="nil"/>
            </w:tcBorders>
            <w:noWrap/>
            <w:vAlign w:val="center"/>
          </w:tcPr>
          <w:p w14:paraId="7AE099C9"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11.6482(2) </w:t>
            </w:r>
          </w:p>
        </w:tc>
      </w:tr>
      <w:tr w:rsidR="0087378A" w:rsidRPr="00622BF2" w14:paraId="39C5927A" w14:textId="77777777" w:rsidTr="00D82A5B">
        <w:tc>
          <w:tcPr>
            <w:tcW w:w="833" w:type="pct"/>
            <w:tcBorders>
              <w:top w:val="nil"/>
              <w:left w:val="nil"/>
              <w:bottom w:val="nil"/>
              <w:right w:val="nil"/>
            </w:tcBorders>
            <w:vAlign w:val="center"/>
          </w:tcPr>
          <w:p w14:paraId="58111CC6" w14:textId="756C4B2E" w:rsidR="0087378A" w:rsidRPr="00622BF2" w:rsidRDefault="0087378A" w:rsidP="00D82A5B">
            <w:pPr>
              <w:pStyle w:val="3--zhu0"/>
              <w:rPr>
                <w:rFonts w:cs="Times New Roman"/>
                <w:bCs/>
                <w:i/>
                <w:iCs/>
                <w:sz w:val="18"/>
                <w:szCs w:val="18"/>
              </w:rPr>
            </w:pPr>
            <w:r w:rsidRPr="00622BF2">
              <w:rPr>
                <w:rFonts w:cs="Times New Roman"/>
                <w:bCs/>
                <w:i/>
                <w:iCs/>
                <w:sz w:val="18"/>
                <w:szCs w:val="18"/>
              </w:rPr>
              <w:t>α, β, γ</w:t>
            </w:r>
            <w:r w:rsidRPr="00622BF2">
              <w:rPr>
                <w:rFonts w:cs="Times New Roman"/>
                <w:bCs/>
                <w:sz w:val="18"/>
                <w:szCs w:val="18"/>
              </w:rPr>
              <w:t xml:space="preserve"> °</w:t>
            </w:r>
          </w:p>
        </w:tc>
        <w:tc>
          <w:tcPr>
            <w:tcW w:w="833" w:type="pct"/>
            <w:tcBorders>
              <w:top w:val="nil"/>
              <w:left w:val="nil"/>
              <w:bottom w:val="nil"/>
              <w:right w:val="nil"/>
            </w:tcBorders>
            <w:noWrap/>
            <w:vAlign w:val="center"/>
          </w:tcPr>
          <w:p w14:paraId="2389B61E" w14:textId="77777777" w:rsidR="0087378A" w:rsidRPr="00622BF2" w:rsidRDefault="0087378A" w:rsidP="00D82A5B">
            <w:pPr>
              <w:pStyle w:val="3--zhu0"/>
              <w:rPr>
                <w:rFonts w:cs="Times New Roman"/>
                <w:bCs/>
                <w:sz w:val="18"/>
                <w:szCs w:val="18"/>
              </w:rPr>
            </w:pPr>
            <w:r w:rsidRPr="00622BF2">
              <w:rPr>
                <w:rFonts w:cs="Times New Roman"/>
                <w:bCs/>
                <w:sz w:val="18"/>
                <w:szCs w:val="18"/>
              </w:rPr>
              <w:t>90, 90, 90</w:t>
            </w:r>
          </w:p>
        </w:tc>
        <w:tc>
          <w:tcPr>
            <w:tcW w:w="833" w:type="pct"/>
            <w:tcBorders>
              <w:top w:val="nil"/>
              <w:left w:val="nil"/>
              <w:bottom w:val="nil"/>
              <w:right w:val="nil"/>
            </w:tcBorders>
            <w:noWrap/>
            <w:vAlign w:val="center"/>
          </w:tcPr>
          <w:p w14:paraId="751C5CBC" w14:textId="77777777" w:rsidR="0087378A" w:rsidRPr="00622BF2" w:rsidRDefault="0087378A" w:rsidP="00D82A5B">
            <w:pPr>
              <w:pStyle w:val="3--zhu0"/>
              <w:rPr>
                <w:rFonts w:cs="Times New Roman"/>
                <w:bCs/>
                <w:sz w:val="18"/>
                <w:szCs w:val="18"/>
              </w:rPr>
            </w:pPr>
            <w:r w:rsidRPr="00622BF2">
              <w:rPr>
                <w:rFonts w:cs="Times New Roman"/>
                <w:bCs/>
                <w:sz w:val="18"/>
                <w:szCs w:val="18"/>
              </w:rPr>
              <w:t>90, 90, 90</w:t>
            </w:r>
          </w:p>
        </w:tc>
        <w:tc>
          <w:tcPr>
            <w:tcW w:w="833" w:type="pct"/>
            <w:tcBorders>
              <w:top w:val="nil"/>
              <w:left w:val="nil"/>
              <w:bottom w:val="nil"/>
              <w:right w:val="nil"/>
            </w:tcBorders>
            <w:noWrap/>
            <w:vAlign w:val="center"/>
          </w:tcPr>
          <w:p w14:paraId="5C1E8F35" w14:textId="77777777" w:rsidR="0087378A" w:rsidRPr="00622BF2" w:rsidRDefault="0087378A" w:rsidP="00D82A5B">
            <w:pPr>
              <w:pStyle w:val="3--zhu0"/>
              <w:rPr>
                <w:rFonts w:cs="Times New Roman"/>
                <w:bCs/>
                <w:sz w:val="18"/>
                <w:szCs w:val="18"/>
              </w:rPr>
            </w:pPr>
            <w:r w:rsidRPr="00622BF2">
              <w:rPr>
                <w:rFonts w:cs="Times New Roman"/>
                <w:bCs/>
                <w:sz w:val="18"/>
                <w:szCs w:val="18"/>
              </w:rPr>
              <w:t>90, 90, 90</w:t>
            </w:r>
          </w:p>
        </w:tc>
        <w:tc>
          <w:tcPr>
            <w:tcW w:w="833" w:type="pct"/>
            <w:tcBorders>
              <w:top w:val="nil"/>
              <w:left w:val="nil"/>
              <w:bottom w:val="nil"/>
              <w:right w:val="nil"/>
            </w:tcBorders>
            <w:noWrap/>
            <w:vAlign w:val="center"/>
          </w:tcPr>
          <w:p w14:paraId="1B68C849" w14:textId="77777777" w:rsidR="0087378A" w:rsidRPr="00622BF2" w:rsidRDefault="0087378A" w:rsidP="00D82A5B">
            <w:pPr>
              <w:pStyle w:val="3--zhu0"/>
              <w:rPr>
                <w:rFonts w:cs="Times New Roman"/>
                <w:bCs/>
                <w:sz w:val="18"/>
                <w:szCs w:val="18"/>
              </w:rPr>
            </w:pPr>
            <w:r w:rsidRPr="00622BF2">
              <w:rPr>
                <w:rFonts w:cs="Times New Roman"/>
                <w:bCs/>
                <w:sz w:val="18"/>
                <w:szCs w:val="18"/>
              </w:rPr>
              <w:t>90, 90, 90</w:t>
            </w:r>
          </w:p>
        </w:tc>
        <w:tc>
          <w:tcPr>
            <w:tcW w:w="833" w:type="pct"/>
            <w:tcBorders>
              <w:top w:val="nil"/>
              <w:left w:val="nil"/>
              <w:bottom w:val="nil"/>
              <w:right w:val="nil"/>
            </w:tcBorders>
            <w:noWrap/>
            <w:vAlign w:val="center"/>
          </w:tcPr>
          <w:p w14:paraId="10B9C6DA" w14:textId="77777777" w:rsidR="0087378A" w:rsidRPr="00622BF2" w:rsidRDefault="0087378A" w:rsidP="00D82A5B">
            <w:pPr>
              <w:pStyle w:val="3--zhu0"/>
              <w:rPr>
                <w:rFonts w:cs="Times New Roman"/>
                <w:bCs/>
                <w:sz w:val="18"/>
                <w:szCs w:val="18"/>
              </w:rPr>
            </w:pPr>
            <w:r w:rsidRPr="00622BF2">
              <w:rPr>
                <w:rFonts w:cs="Times New Roman"/>
                <w:bCs/>
                <w:sz w:val="18"/>
                <w:szCs w:val="18"/>
              </w:rPr>
              <w:t>90, 90, 90</w:t>
            </w:r>
          </w:p>
        </w:tc>
      </w:tr>
      <w:tr w:rsidR="0087378A" w:rsidRPr="00622BF2" w14:paraId="7D6496D1" w14:textId="77777777" w:rsidTr="00D82A5B">
        <w:tc>
          <w:tcPr>
            <w:tcW w:w="833" w:type="pct"/>
            <w:tcBorders>
              <w:top w:val="nil"/>
              <w:left w:val="nil"/>
              <w:right w:val="nil"/>
            </w:tcBorders>
            <w:vAlign w:val="center"/>
          </w:tcPr>
          <w:p w14:paraId="6B911C7F"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V</w:t>
            </w:r>
            <w:r w:rsidRPr="00622BF2">
              <w:rPr>
                <w:rFonts w:cs="Times New Roman"/>
                <w:bCs/>
                <w:sz w:val="18"/>
                <w:szCs w:val="18"/>
              </w:rPr>
              <w:t>, Å</w:t>
            </w:r>
            <w:r w:rsidRPr="00622BF2">
              <w:rPr>
                <w:rFonts w:cs="Times New Roman"/>
                <w:bCs/>
                <w:sz w:val="18"/>
                <w:szCs w:val="18"/>
                <w:vertAlign w:val="superscript"/>
              </w:rPr>
              <w:t>3</w:t>
            </w:r>
          </w:p>
        </w:tc>
        <w:tc>
          <w:tcPr>
            <w:tcW w:w="833" w:type="pct"/>
            <w:tcBorders>
              <w:top w:val="nil"/>
              <w:left w:val="nil"/>
              <w:right w:val="nil"/>
            </w:tcBorders>
            <w:noWrap/>
            <w:vAlign w:val="center"/>
          </w:tcPr>
          <w:p w14:paraId="38FF2D99"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875.87(3) </w:t>
            </w:r>
          </w:p>
        </w:tc>
        <w:tc>
          <w:tcPr>
            <w:tcW w:w="833" w:type="pct"/>
            <w:tcBorders>
              <w:top w:val="nil"/>
              <w:left w:val="nil"/>
              <w:right w:val="nil"/>
            </w:tcBorders>
            <w:noWrap/>
            <w:vAlign w:val="center"/>
          </w:tcPr>
          <w:p w14:paraId="30850AFE"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872.20(3) </w:t>
            </w:r>
          </w:p>
        </w:tc>
        <w:tc>
          <w:tcPr>
            <w:tcW w:w="833" w:type="pct"/>
            <w:tcBorders>
              <w:top w:val="nil"/>
              <w:left w:val="nil"/>
              <w:right w:val="nil"/>
            </w:tcBorders>
            <w:noWrap/>
            <w:vAlign w:val="center"/>
          </w:tcPr>
          <w:p w14:paraId="7B0385E4"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869.46(3) </w:t>
            </w:r>
          </w:p>
        </w:tc>
        <w:tc>
          <w:tcPr>
            <w:tcW w:w="833" w:type="pct"/>
            <w:tcBorders>
              <w:top w:val="nil"/>
              <w:left w:val="nil"/>
              <w:right w:val="nil"/>
            </w:tcBorders>
            <w:noWrap/>
            <w:vAlign w:val="center"/>
          </w:tcPr>
          <w:p w14:paraId="513470F1"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867.17(3) </w:t>
            </w:r>
          </w:p>
        </w:tc>
        <w:tc>
          <w:tcPr>
            <w:tcW w:w="833" w:type="pct"/>
            <w:tcBorders>
              <w:top w:val="nil"/>
              <w:left w:val="nil"/>
              <w:right w:val="nil"/>
            </w:tcBorders>
            <w:noWrap/>
            <w:vAlign w:val="center"/>
          </w:tcPr>
          <w:p w14:paraId="48E17F35"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855.92(3) </w:t>
            </w:r>
          </w:p>
        </w:tc>
      </w:tr>
      <w:tr w:rsidR="0087378A" w:rsidRPr="00622BF2" w14:paraId="440261AF" w14:textId="77777777" w:rsidTr="00D82A5B">
        <w:tc>
          <w:tcPr>
            <w:tcW w:w="833" w:type="pct"/>
            <w:tcBorders>
              <w:top w:val="nil"/>
              <w:left w:val="nil"/>
              <w:bottom w:val="nil"/>
              <w:right w:val="nil"/>
            </w:tcBorders>
            <w:noWrap/>
            <w:vAlign w:val="center"/>
          </w:tcPr>
          <w:p w14:paraId="16FAD1A1" w14:textId="77777777" w:rsidR="0087378A" w:rsidRPr="00622BF2" w:rsidRDefault="0087378A" w:rsidP="00D82A5B">
            <w:pPr>
              <w:pStyle w:val="3--zhu0"/>
              <w:rPr>
                <w:rFonts w:cs="Times New Roman"/>
                <w:bCs/>
                <w:sz w:val="18"/>
                <w:szCs w:val="18"/>
              </w:rPr>
            </w:pPr>
            <w:r w:rsidRPr="008C3A9A">
              <w:rPr>
                <w:rFonts w:cs="Times New Roman"/>
                <w:bCs/>
                <w:i/>
                <w:iCs/>
                <w:sz w:val="18"/>
                <w:szCs w:val="18"/>
              </w:rPr>
              <w:t>R</w:t>
            </w:r>
            <w:r w:rsidRPr="00622BF2">
              <w:rPr>
                <w:rFonts w:cs="Times New Roman"/>
                <w:bCs/>
                <w:sz w:val="18"/>
                <w:szCs w:val="18"/>
                <w:vertAlign w:val="subscript"/>
              </w:rPr>
              <w:t>1</w:t>
            </w:r>
          </w:p>
        </w:tc>
        <w:tc>
          <w:tcPr>
            <w:tcW w:w="833" w:type="pct"/>
            <w:tcBorders>
              <w:top w:val="nil"/>
              <w:left w:val="nil"/>
              <w:bottom w:val="nil"/>
              <w:right w:val="nil"/>
            </w:tcBorders>
            <w:noWrap/>
            <w:vAlign w:val="center"/>
          </w:tcPr>
          <w:p w14:paraId="2F48D126" w14:textId="77777777" w:rsidR="0087378A" w:rsidRPr="00622BF2" w:rsidRDefault="0087378A" w:rsidP="00D82A5B">
            <w:pPr>
              <w:pStyle w:val="3--zhu0"/>
              <w:rPr>
                <w:rFonts w:cs="Times New Roman"/>
                <w:bCs/>
                <w:sz w:val="18"/>
                <w:szCs w:val="18"/>
              </w:rPr>
            </w:pPr>
            <w:r w:rsidRPr="00622BF2">
              <w:rPr>
                <w:rFonts w:cs="Times New Roman"/>
                <w:bCs/>
                <w:sz w:val="18"/>
                <w:szCs w:val="18"/>
              </w:rPr>
              <w:t>0.017</w:t>
            </w:r>
          </w:p>
        </w:tc>
        <w:tc>
          <w:tcPr>
            <w:tcW w:w="833" w:type="pct"/>
            <w:tcBorders>
              <w:top w:val="nil"/>
              <w:left w:val="nil"/>
              <w:bottom w:val="nil"/>
              <w:right w:val="nil"/>
            </w:tcBorders>
            <w:noWrap/>
            <w:vAlign w:val="center"/>
          </w:tcPr>
          <w:p w14:paraId="178C7979" w14:textId="77777777" w:rsidR="0087378A" w:rsidRPr="00622BF2" w:rsidRDefault="0087378A" w:rsidP="00D82A5B">
            <w:pPr>
              <w:pStyle w:val="3--zhu0"/>
              <w:rPr>
                <w:rFonts w:cs="Times New Roman"/>
                <w:bCs/>
                <w:sz w:val="18"/>
                <w:szCs w:val="18"/>
              </w:rPr>
            </w:pPr>
            <w:r w:rsidRPr="00622BF2">
              <w:rPr>
                <w:rFonts w:cs="Times New Roman"/>
                <w:bCs/>
                <w:sz w:val="18"/>
                <w:szCs w:val="18"/>
              </w:rPr>
              <w:t>0.0168</w:t>
            </w:r>
          </w:p>
        </w:tc>
        <w:tc>
          <w:tcPr>
            <w:tcW w:w="833" w:type="pct"/>
            <w:tcBorders>
              <w:top w:val="nil"/>
              <w:left w:val="nil"/>
              <w:bottom w:val="nil"/>
              <w:right w:val="nil"/>
            </w:tcBorders>
            <w:noWrap/>
            <w:vAlign w:val="center"/>
          </w:tcPr>
          <w:p w14:paraId="031CC232" w14:textId="77777777" w:rsidR="0087378A" w:rsidRPr="00622BF2" w:rsidRDefault="0087378A" w:rsidP="00D82A5B">
            <w:pPr>
              <w:pStyle w:val="3--zhu0"/>
              <w:rPr>
                <w:rFonts w:cs="Times New Roman"/>
                <w:bCs/>
                <w:sz w:val="18"/>
                <w:szCs w:val="18"/>
              </w:rPr>
            </w:pPr>
            <w:r w:rsidRPr="00622BF2">
              <w:rPr>
                <w:rFonts w:cs="Times New Roman"/>
                <w:bCs/>
                <w:sz w:val="18"/>
                <w:szCs w:val="18"/>
              </w:rPr>
              <w:t>0.0181</w:t>
            </w:r>
          </w:p>
        </w:tc>
        <w:tc>
          <w:tcPr>
            <w:tcW w:w="833" w:type="pct"/>
            <w:tcBorders>
              <w:top w:val="nil"/>
              <w:left w:val="nil"/>
              <w:bottom w:val="nil"/>
              <w:right w:val="nil"/>
            </w:tcBorders>
            <w:noWrap/>
            <w:vAlign w:val="center"/>
          </w:tcPr>
          <w:p w14:paraId="0152A43A" w14:textId="77777777" w:rsidR="0087378A" w:rsidRPr="00622BF2" w:rsidRDefault="0087378A" w:rsidP="00D82A5B">
            <w:pPr>
              <w:pStyle w:val="3--zhu0"/>
              <w:rPr>
                <w:rFonts w:cs="Times New Roman"/>
                <w:bCs/>
                <w:sz w:val="18"/>
                <w:szCs w:val="18"/>
              </w:rPr>
            </w:pPr>
            <w:r w:rsidRPr="00622BF2">
              <w:rPr>
                <w:rFonts w:cs="Times New Roman"/>
                <w:bCs/>
                <w:sz w:val="18"/>
                <w:szCs w:val="18"/>
              </w:rPr>
              <w:t>0.0169</w:t>
            </w:r>
          </w:p>
        </w:tc>
        <w:tc>
          <w:tcPr>
            <w:tcW w:w="833" w:type="pct"/>
            <w:tcBorders>
              <w:top w:val="nil"/>
              <w:left w:val="nil"/>
              <w:bottom w:val="nil"/>
              <w:right w:val="nil"/>
            </w:tcBorders>
            <w:noWrap/>
            <w:vAlign w:val="center"/>
          </w:tcPr>
          <w:p w14:paraId="06968877" w14:textId="77777777" w:rsidR="0087378A" w:rsidRPr="00622BF2" w:rsidRDefault="0087378A" w:rsidP="00D82A5B">
            <w:pPr>
              <w:pStyle w:val="3--zhu0"/>
              <w:rPr>
                <w:rFonts w:cs="Times New Roman"/>
                <w:bCs/>
                <w:sz w:val="18"/>
                <w:szCs w:val="18"/>
              </w:rPr>
            </w:pPr>
            <w:r w:rsidRPr="00622BF2">
              <w:rPr>
                <w:rFonts w:cs="Times New Roman"/>
                <w:bCs/>
                <w:sz w:val="18"/>
                <w:szCs w:val="18"/>
              </w:rPr>
              <w:t>0.0164</w:t>
            </w:r>
          </w:p>
        </w:tc>
      </w:tr>
      <w:tr w:rsidR="0087378A" w:rsidRPr="00622BF2" w14:paraId="5BE4F5FE" w14:textId="77777777" w:rsidTr="00D82A5B">
        <w:tc>
          <w:tcPr>
            <w:tcW w:w="833" w:type="pct"/>
            <w:tcBorders>
              <w:top w:val="nil"/>
              <w:left w:val="nil"/>
              <w:bottom w:val="single" w:sz="4" w:space="0" w:color="auto"/>
              <w:right w:val="nil"/>
            </w:tcBorders>
            <w:noWrap/>
            <w:vAlign w:val="center"/>
          </w:tcPr>
          <w:p w14:paraId="2A6A5835" w14:textId="77777777" w:rsidR="0087378A" w:rsidRPr="00622BF2" w:rsidRDefault="0087378A" w:rsidP="00D82A5B">
            <w:pPr>
              <w:pStyle w:val="3--zhu0"/>
              <w:rPr>
                <w:rFonts w:cs="Times New Roman"/>
                <w:bCs/>
                <w:sz w:val="18"/>
                <w:szCs w:val="18"/>
              </w:rPr>
            </w:pPr>
            <w:r w:rsidRPr="008C3A9A">
              <w:rPr>
                <w:rFonts w:cs="Times New Roman"/>
                <w:bCs/>
                <w:i/>
                <w:iCs/>
                <w:sz w:val="18"/>
                <w:szCs w:val="18"/>
              </w:rPr>
              <w:t>wR</w:t>
            </w:r>
            <w:r w:rsidRPr="00622BF2">
              <w:rPr>
                <w:rFonts w:cs="Times New Roman"/>
                <w:bCs/>
                <w:sz w:val="18"/>
                <w:szCs w:val="18"/>
                <w:vertAlign w:val="subscript"/>
              </w:rPr>
              <w:t>2</w:t>
            </w:r>
          </w:p>
        </w:tc>
        <w:tc>
          <w:tcPr>
            <w:tcW w:w="833" w:type="pct"/>
            <w:tcBorders>
              <w:top w:val="nil"/>
              <w:left w:val="nil"/>
              <w:bottom w:val="single" w:sz="4" w:space="0" w:color="auto"/>
              <w:right w:val="nil"/>
            </w:tcBorders>
            <w:noWrap/>
            <w:vAlign w:val="center"/>
          </w:tcPr>
          <w:p w14:paraId="4CC6B6BB" w14:textId="77777777" w:rsidR="0087378A" w:rsidRPr="00622BF2" w:rsidRDefault="0087378A" w:rsidP="00D82A5B">
            <w:pPr>
              <w:pStyle w:val="3--zhu0"/>
              <w:rPr>
                <w:rFonts w:cs="Times New Roman"/>
                <w:bCs/>
                <w:sz w:val="18"/>
                <w:szCs w:val="18"/>
              </w:rPr>
            </w:pPr>
            <w:r w:rsidRPr="00622BF2">
              <w:rPr>
                <w:rFonts w:cs="Times New Roman"/>
                <w:bCs/>
                <w:sz w:val="18"/>
                <w:szCs w:val="18"/>
              </w:rPr>
              <w:t>0.0426</w:t>
            </w:r>
          </w:p>
        </w:tc>
        <w:tc>
          <w:tcPr>
            <w:tcW w:w="833" w:type="pct"/>
            <w:tcBorders>
              <w:top w:val="nil"/>
              <w:left w:val="nil"/>
              <w:bottom w:val="single" w:sz="4" w:space="0" w:color="auto"/>
              <w:right w:val="nil"/>
            </w:tcBorders>
            <w:noWrap/>
            <w:vAlign w:val="center"/>
          </w:tcPr>
          <w:p w14:paraId="7E5CF6BA" w14:textId="77777777" w:rsidR="0087378A" w:rsidRPr="00622BF2" w:rsidRDefault="0087378A" w:rsidP="00D82A5B">
            <w:pPr>
              <w:pStyle w:val="3--zhu0"/>
              <w:rPr>
                <w:rFonts w:cs="Times New Roman"/>
                <w:bCs/>
                <w:sz w:val="18"/>
                <w:szCs w:val="18"/>
              </w:rPr>
            </w:pPr>
            <w:r w:rsidRPr="00622BF2">
              <w:rPr>
                <w:rFonts w:cs="Times New Roman"/>
                <w:bCs/>
                <w:sz w:val="18"/>
                <w:szCs w:val="18"/>
              </w:rPr>
              <w:t>0.0427</w:t>
            </w:r>
          </w:p>
        </w:tc>
        <w:tc>
          <w:tcPr>
            <w:tcW w:w="833" w:type="pct"/>
            <w:tcBorders>
              <w:top w:val="nil"/>
              <w:left w:val="nil"/>
              <w:bottom w:val="single" w:sz="4" w:space="0" w:color="auto"/>
              <w:right w:val="nil"/>
            </w:tcBorders>
            <w:noWrap/>
            <w:vAlign w:val="center"/>
          </w:tcPr>
          <w:p w14:paraId="4F7232C2" w14:textId="77777777" w:rsidR="0087378A" w:rsidRPr="00622BF2" w:rsidRDefault="0087378A" w:rsidP="00D82A5B">
            <w:pPr>
              <w:pStyle w:val="3--zhu0"/>
              <w:rPr>
                <w:rFonts w:cs="Times New Roman"/>
                <w:bCs/>
                <w:sz w:val="18"/>
                <w:szCs w:val="18"/>
              </w:rPr>
            </w:pPr>
            <w:r w:rsidRPr="00622BF2">
              <w:rPr>
                <w:rFonts w:cs="Times New Roman"/>
                <w:bCs/>
                <w:sz w:val="18"/>
                <w:szCs w:val="18"/>
              </w:rPr>
              <w:t>0.0447</w:t>
            </w:r>
          </w:p>
        </w:tc>
        <w:tc>
          <w:tcPr>
            <w:tcW w:w="833" w:type="pct"/>
            <w:tcBorders>
              <w:top w:val="nil"/>
              <w:left w:val="nil"/>
              <w:bottom w:val="single" w:sz="4" w:space="0" w:color="auto"/>
              <w:right w:val="nil"/>
            </w:tcBorders>
            <w:noWrap/>
            <w:vAlign w:val="center"/>
          </w:tcPr>
          <w:p w14:paraId="6B12199C" w14:textId="77777777" w:rsidR="0087378A" w:rsidRPr="00622BF2" w:rsidRDefault="0087378A" w:rsidP="00D82A5B">
            <w:pPr>
              <w:pStyle w:val="3--zhu0"/>
              <w:rPr>
                <w:rFonts w:cs="Times New Roman"/>
                <w:bCs/>
                <w:sz w:val="18"/>
                <w:szCs w:val="18"/>
              </w:rPr>
            </w:pPr>
            <w:r w:rsidRPr="00622BF2">
              <w:rPr>
                <w:rFonts w:cs="Times New Roman"/>
                <w:bCs/>
                <w:sz w:val="18"/>
                <w:szCs w:val="18"/>
              </w:rPr>
              <w:t>0.0455</w:t>
            </w:r>
          </w:p>
        </w:tc>
        <w:tc>
          <w:tcPr>
            <w:tcW w:w="833" w:type="pct"/>
            <w:tcBorders>
              <w:top w:val="nil"/>
              <w:left w:val="nil"/>
              <w:bottom w:val="single" w:sz="4" w:space="0" w:color="auto"/>
              <w:right w:val="nil"/>
            </w:tcBorders>
            <w:noWrap/>
            <w:vAlign w:val="center"/>
          </w:tcPr>
          <w:p w14:paraId="710B12CF" w14:textId="77777777" w:rsidR="0087378A" w:rsidRPr="00622BF2" w:rsidRDefault="0087378A" w:rsidP="00D82A5B">
            <w:pPr>
              <w:pStyle w:val="3--zhu0"/>
              <w:rPr>
                <w:rFonts w:cs="Times New Roman"/>
                <w:bCs/>
                <w:sz w:val="18"/>
                <w:szCs w:val="18"/>
              </w:rPr>
            </w:pPr>
            <w:r w:rsidRPr="00622BF2">
              <w:rPr>
                <w:rFonts w:cs="Times New Roman"/>
                <w:bCs/>
                <w:sz w:val="18"/>
                <w:szCs w:val="18"/>
              </w:rPr>
              <w:t>0.0425</w:t>
            </w:r>
          </w:p>
        </w:tc>
      </w:tr>
      <w:tr w:rsidR="0087378A" w:rsidRPr="00622BF2" w14:paraId="56BF20FC" w14:textId="77777777" w:rsidTr="00AC494E">
        <w:tc>
          <w:tcPr>
            <w:tcW w:w="833" w:type="pct"/>
            <w:tcBorders>
              <w:top w:val="single" w:sz="4" w:space="0" w:color="auto"/>
              <w:left w:val="nil"/>
              <w:bottom w:val="single" w:sz="4" w:space="0" w:color="auto"/>
              <w:right w:val="nil"/>
            </w:tcBorders>
            <w:vAlign w:val="center"/>
          </w:tcPr>
          <w:p w14:paraId="56E5DFF6" w14:textId="77777777" w:rsidR="0087378A" w:rsidRPr="008B5A89" w:rsidRDefault="0087378A" w:rsidP="00D82A5B">
            <w:pPr>
              <w:pStyle w:val="3--zhu0"/>
              <w:rPr>
                <w:rFonts w:cs="Times New Roman"/>
                <w:bCs/>
                <w:sz w:val="18"/>
                <w:szCs w:val="18"/>
              </w:rPr>
            </w:pPr>
            <w:r w:rsidRPr="008B5A89">
              <w:rPr>
                <w:rFonts w:cs="Times New Roman"/>
                <w:bCs/>
                <w:sz w:val="18"/>
                <w:szCs w:val="18"/>
              </w:rPr>
              <w:t>180K</w:t>
            </w:r>
          </w:p>
        </w:tc>
        <w:tc>
          <w:tcPr>
            <w:tcW w:w="833" w:type="pct"/>
            <w:tcBorders>
              <w:top w:val="single" w:sz="4" w:space="0" w:color="auto"/>
              <w:left w:val="nil"/>
              <w:bottom w:val="single" w:sz="4" w:space="0" w:color="auto"/>
              <w:right w:val="nil"/>
            </w:tcBorders>
            <w:vAlign w:val="center"/>
          </w:tcPr>
          <w:p w14:paraId="5439C42F" w14:textId="4D0D2BC8" w:rsidR="0087378A" w:rsidRPr="008B5A89" w:rsidRDefault="00FE4D9A" w:rsidP="00D82A5B">
            <w:pPr>
              <w:pStyle w:val="3--zhu0"/>
              <w:rPr>
                <w:rFonts w:cs="Times New Roman"/>
                <w:bCs/>
                <w:color w:val="000000" w:themeColor="text1"/>
                <w:sz w:val="18"/>
                <w:szCs w:val="18"/>
              </w:rPr>
            </w:pPr>
            <w:r w:rsidRPr="008B5A89">
              <w:rPr>
                <w:rFonts w:cs="Times New Roman"/>
                <w:bCs/>
                <w:szCs w:val="16"/>
              </w:rPr>
              <w:t>etaCu</w:t>
            </w:r>
            <w:r w:rsidRPr="008B5A89">
              <w:rPr>
                <w:rFonts w:cs="Times New Roman"/>
                <w:bCs/>
                <w:szCs w:val="16"/>
                <w:vertAlign w:val="subscript"/>
              </w:rPr>
              <w:t>0.79</w:t>
            </w:r>
            <w:r w:rsidRPr="008B5A89">
              <w:rPr>
                <w:rFonts w:cs="Times New Roman"/>
                <w:bCs/>
                <w:szCs w:val="16"/>
              </w:rPr>
              <w:t>Mn</w:t>
            </w:r>
            <w:r w:rsidRPr="008B5A89">
              <w:rPr>
                <w:rFonts w:cs="Times New Roman"/>
                <w:bCs/>
                <w:szCs w:val="16"/>
                <w:vertAlign w:val="subscript"/>
              </w:rPr>
              <w:t>0.11</w:t>
            </w:r>
          </w:p>
        </w:tc>
        <w:tc>
          <w:tcPr>
            <w:tcW w:w="833" w:type="pct"/>
            <w:tcBorders>
              <w:top w:val="single" w:sz="4" w:space="0" w:color="auto"/>
              <w:left w:val="nil"/>
              <w:bottom w:val="single" w:sz="4" w:space="0" w:color="auto"/>
              <w:right w:val="nil"/>
            </w:tcBorders>
            <w:vAlign w:val="center"/>
          </w:tcPr>
          <w:p w14:paraId="2C03C1C3" w14:textId="4F268B82" w:rsidR="0087378A" w:rsidRPr="008B5A89" w:rsidRDefault="0087378A" w:rsidP="00D82A5B">
            <w:pPr>
              <w:pStyle w:val="3--zhu0"/>
              <w:rPr>
                <w:rFonts w:cs="Times New Roman"/>
                <w:bCs/>
                <w:sz w:val="18"/>
                <w:szCs w:val="18"/>
              </w:rPr>
            </w:pPr>
            <w:r w:rsidRPr="008B5A89">
              <w:rPr>
                <w:rFonts w:cs="Times New Roman"/>
                <w:bCs/>
                <w:sz w:val="18"/>
                <w:szCs w:val="18"/>
              </w:rPr>
              <w:t>etaCu</w:t>
            </w:r>
            <w:r w:rsidRPr="008B5A89">
              <w:rPr>
                <w:rFonts w:cs="Times New Roman"/>
                <w:bCs/>
                <w:sz w:val="18"/>
                <w:szCs w:val="18"/>
                <w:vertAlign w:val="subscript"/>
              </w:rPr>
              <w:t>0.</w:t>
            </w:r>
            <w:r w:rsidR="00FE4D9A" w:rsidRPr="008B5A89">
              <w:rPr>
                <w:rFonts w:cs="Times New Roman"/>
                <w:bCs/>
                <w:sz w:val="18"/>
                <w:szCs w:val="18"/>
                <w:vertAlign w:val="subscript"/>
              </w:rPr>
              <w:t>9</w:t>
            </w:r>
            <w:r w:rsidR="00FE4D9A" w:rsidRPr="00D82A5B">
              <w:rPr>
                <w:rFonts w:cs="Times New Roman"/>
                <w:bCs/>
                <w:sz w:val="18"/>
                <w:szCs w:val="18"/>
                <w:vertAlign w:val="subscript"/>
              </w:rPr>
              <w:t>4</w:t>
            </w:r>
            <w:r w:rsidR="00FE4D9A" w:rsidRPr="008B5A89">
              <w:rPr>
                <w:rFonts w:cs="Times New Roman"/>
                <w:bCs/>
                <w:sz w:val="18"/>
                <w:szCs w:val="18"/>
              </w:rPr>
              <w:t>Mn</w:t>
            </w:r>
            <w:r w:rsidR="00FE4D9A" w:rsidRPr="008B5A89">
              <w:rPr>
                <w:rFonts w:cs="Times New Roman"/>
                <w:bCs/>
                <w:sz w:val="18"/>
                <w:szCs w:val="18"/>
                <w:vertAlign w:val="subscript"/>
              </w:rPr>
              <w:t>0</w:t>
            </w:r>
            <w:r w:rsidRPr="008B5A89">
              <w:rPr>
                <w:rFonts w:cs="Times New Roman"/>
                <w:bCs/>
                <w:sz w:val="18"/>
                <w:szCs w:val="18"/>
                <w:vertAlign w:val="subscript"/>
              </w:rPr>
              <w:t>.06</w:t>
            </w:r>
          </w:p>
        </w:tc>
        <w:tc>
          <w:tcPr>
            <w:tcW w:w="833" w:type="pct"/>
            <w:tcBorders>
              <w:top w:val="single" w:sz="4" w:space="0" w:color="auto"/>
              <w:left w:val="nil"/>
              <w:bottom w:val="single" w:sz="4" w:space="0" w:color="auto"/>
              <w:right w:val="nil"/>
            </w:tcBorders>
            <w:vAlign w:val="center"/>
          </w:tcPr>
          <w:p w14:paraId="06AB7004" w14:textId="66D05C03" w:rsidR="0087378A" w:rsidRPr="008B5A89" w:rsidRDefault="0087378A" w:rsidP="00D82A5B">
            <w:pPr>
              <w:pStyle w:val="3--zhu0"/>
              <w:rPr>
                <w:rFonts w:cs="Times New Roman"/>
                <w:bCs/>
                <w:sz w:val="18"/>
                <w:szCs w:val="18"/>
                <w:vertAlign w:val="subscript"/>
              </w:rPr>
            </w:pPr>
            <w:r w:rsidRPr="008B5A89">
              <w:rPr>
                <w:rFonts w:cs="Times New Roman"/>
                <w:bCs/>
                <w:sz w:val="18"/>
                <w:szCs w:val="18"/>
              </w:rPr>
              <w:t>etaCu</w:t>
            </w:r>
            <w:r w:rsidRPr="008B5A89">
              <w:rPr>
                <w:rFonts w:cs="Times New Roman"/>
                <w:bCs/>
                <w:sz w:val="18"/>
                <w:szCs w:val="18"/>
                <w:vertAlign w:val="subscript"/>
              </w:rPr>
              <w:t>0.</w:t>
            </w:r>
            <w:r w:rsidR="00FE4D9A" w:rsidRPr="008B5A89">
              <w:rPr>
                <w:rFonts w:cs="Times New Roman"/>
                <w:bCs/>
                <w:sz w:val="18"/>
                <w:szCs w:val="18"/>
                <w:vertAlign w:val="subscript"/>
              </w:rPr>
              <w:t>9</w:t>
            </w:r>
            <w:r w:rsidR="00FE4D9A" w:rsidRPr="00D82A5B">
              <w:rPr>
                <w:rFonts w:cs="Times New Roman"/>
                <w:bCs/>
                <w:sz w:val="18"/>
                <w:szCs w:val="18"/>
                <w:vertAlign w:val="subscript"/>
              </w:rPr>
              <w:t>5</w:t>
            </w:r>
            <w:r w:rsidR="00FE4D9A" w:rsidRPr="008B5A89">
              <w:rPr>
                <w:rFonts w:cs="Times New Roman"/>
                <w:bCs/>
                <w:sz w:val="18"/>
                <w:szCs w:val="18"/>
              </w:rPr>
              <w:t>Mn</w:t>
            </w:r>
            <w:r w:rsidR="00FE4D9A" w:rsidRPr="008B5A89">
              <w:rPr>
                <w:rFonts w:cs="Times New Roman"/>
                <w:bCs/>
                <w:sz w:val="18"/>
                <w:szCs w:val="18"/>
                <w:vertAlign w:val="subscript"/>
              </w:rPr>
              <w:t>0</w:t>
            </w:r>
            <w:r w:rsidRPr="008B5A89">
              <w:rPr>
                <w:rFonts w:cs="Times New Roman"/>
                <w:bCs/>
                <w:sz w:val="18"/>
                <w:szCs w:val="18"/>
                <w:vertAlign w:val="subscript"/>
              </w:rPr>
              <w:t>.05</w:t>
            </w:r>
          </w:p>
        </w:tc>
        <w:tc>
          <w:tcPr>
            <w:tcW w:w="833" w:type="pct"/>
            <w:tcBorders>
              <w:top w:val="single" w:sz="4" w:space="0" w:color="auto"/>
              <w:left w:val="nil"/>
              <w:bottom w:val="single" w:sz="4" w:space="0" w:color="auto"/>
              <w:right w:val="nil"/>
            </w:tcBorders>
            <w:vAlign w:val="center"/>
          </w:tcPr>
          <w:p w14:paraId="445921FF" w14:textId="624F9632" w:rsidR="0087378A" w:rsidRPr="008B5A89" w:rsidRDefault="0087378A" w:rsidP="00D82A5B">
            <w:pPr>
              <w:pStyle w:val="3--zhu0"/>
              <w:rPr>
                <w:rFonts w:cs="Times New Roman"/>
                <w:bCs/>
                <w:sz w:val="18"/>
                <w:szCs w:val="18"/>
              </w:rPr>
            </w:pPr>
            <w:r w:rsidRPr="008B5A89">
              <w:rPr>
                <w:rFonts w:cs="Times New Roman"/>
                <w:bCs/>
                <w:sz w:val="18"/>
                <w:szCs w:val="18"/>
              </w:rPr>
              <w:t>etaCu</w:t>
            </w:r>
            <w:r w:rsidRPr="008B5A89">
              <w:rPr>
                <w:rFonts w:cs="Times New Roman"/>
                <w:bCs/>
                <w:sz w:val="18"/>
                <w:szCs w:val="18"/>
                <w:vertAlign w:val="subscript"/>
              </w:rPr>
              <w:t>0.96</w:t>
            </w:r>
            <w:r w:rsidRPr="008B5A89">
              <w:rPr>
                <w:rFonts w:cs="Times New Roman"/>
                <w:bCs/>
                <w:sz w:val="18"/>
                <w:szCs w:val="18"/>
              </w:rPr>
              <w:t>Mn</w:t>
            </w:r>
            <w:r w:rsidRPr="008B5A89">
              <w:rPr>
                <w:rFonts w:cs="Times New Roman"/>
                <w:bCs/>
                <w:sz w:val="18"/>
                <w:szCs w:val="18"/>
                <w:vertAlign w:val="subscript"/>
              </w:rPr>
              <w:t>0.</w:t>
            </w:r>
            <w:r w:rsidR="00FE4D9A" w:rsidRPr="008B5A89">
              <w:rPr>
                <w:rFonts w:cs="Times New Roman"/>
                <w:bCs/>
                <w:sz w:val="18"/>
                <w:szCs w:val="18"/>
                <w:vertAlign w:val="subscript"/>
              </w:rPr>
              <w:t>0</w:t>
            </w:r>
            <w:r w:rsidR="00FE4D9A" w:rsidRPr="00D82A5B">
              <w:rPr>
                <w:rFonts w:cs="Times New Roman"/>
                <w:bCs/>
                <w:sz w:val="18"/>
                <w:szCs w:val="18"/>
                <w:vertAlign w:val="subscript"/>
              </w:rPr>
              <w:t>4</w:t>
            </w:r>
          </w:p>
        </w:tc>
        <w:tc>
          <w:tcPr>
            <w:tcW w:w="833" w:type="pct"/>
            <w:tcBorders>
              <w:top w:val="single" w:sz="4" w:space="0" w:color="auto"/>
              <w:left w:val="nil"/>
              <w:bottom w:val="single" w:sz="4" w:space="0" w:color="auto"/>
              <w:right w:val="nil"/>
            </w:tcBorders>
            <w:vAlign w:val="center"/>
          </w:tcPr>
          <w:p w14:paraId="2A213370" w14:textId="30F4B5D0" w:rsidR="0087378A" w:rsidRPr="00622BF2" w:rsidRDefault="0087378A" w:rsidP="00D82A5B">
            <w:pPr>
              <w:pStyle w:val="3--zhu0"/>
              <w:rPr>
                <w:rFonts w:cs="Times New Roman"/>
                <w:bCs/>
                <w:sz w:val="18"/>
                <w:szCs w:val="18"/>
              </w:rPr>
            </w:pPr>
            <w:r w:rsidRPr="008B5A89">
              <w:rPr>
                <w:rFonts w:cs="Times New Roman"/>
                <w:bCs/>
                <w:sz w:val="18"/>
                <w:szCs w:val="18"/>
              </w:rPr>
              <w:t>etaCu</w:t>
            </w:r>
            <w:r w:rsidRPr="008B5A89">
              <w:rPr>
                <w:rFonts w:cs="Times New Roman"/>
                <w:bCs/>
                <w:sz w:val="18"/>
                <w:szCs w:val="18"/>
                <w:vertAlign w:val="subscript"/>
              </w:rPr>
              <w:t>0.98</w:t>
            </w:r>
            <w:r w:rsidRPr="008B5A89">
              <w:rPr>
                <w:rFonts w:cs="Times New Roman"/>
                <w:bCs/>
                <w:sz w:val="18"/>
                <w:szCs w:val="18"/>
              </w:rPr>
              <w:t>Mn</w:t>
            </w:r>
            <w:r w:rsidRPr="008B5A89">
              <w:rPr>
                <w:rFonts w:cs="Times New Roman"/>
                <w:bCs/>
                <w:sz w:val="18"/>
                <w:szCs w:val="18"/>
                <w:vertAlign w:val="subscript"/>
              </w:rPr>
              <w:t>0.0</w:t>
            </w:r>
            <w:r w:rsidR="00FE4D9A" w:rsidRPr="00D82A5B">
              <w:rPr>
                <w:rFonts w:cs="Times New Roman"/>
                <w:bCs/>
                <w:sz w:val="18"/>
                <w:szCs w:val="18"/>
                <w:vertAlign w:val="subscript"/>
              </w:rPr>
              <w:t>2</w:t>
            </w:r>
          </w:p>
        </w:tc>
      </w:tr>
      <w:tr w:rsidR="0087378A" w:rsidRPr="00622BF2" w14:paraId="17A0244B" w14:textId="77777777" w:rsidTr="00AC494E">
        <w:tc>
          <w:tcPr>
            <w:tcW w:w="833" w:type="pct"/>
            <w:tcBorders>
              <w:top w:val="single" w:sz="4" w:space="0" w:color="auto"/>
              <w:left w:val="nil"/>
              <w:bottom w:val="nil"/>
              <w:right w:val="nil"/>
            </w:tcBorders>
            <w:vAlign w:val="center"/>
          </w:tcPr>
          <w:p w14:paraId="7D614074" w14:textId="77777777" w:rsidR="0087378A" w:rsidRPr="00622BF2" w:rsidRDefault="0087378A" w:rsidP="00D82A5B">
            <w:pPr>
              <w:pStyle w:val="3--zhu0"/>
              <w:rPr>
                <w:rFonts w:cs="Times New Roman"/>
                <w:bCs/>
                <w:sz w:val="18"/>
                <w:szCs w:val="18"/>
              </w:rPr>
            </w:pPr>
            <w:r w:rsidRPr="00622BF2">
              <w:rPr>
                <w:rFonts w:cs="Times New Roman"/>
                <w:bCs/>
                <w:sz w:val="18"/>
                <w:szCs w:val="18"/>
              </w:rPr>
              <w:t>crystal system</w:t>
            </w:r>
          </w:p>
        </w:tc>
        <w:tc>
          <w:tcPr>
            <w:tcW w:w="833" w:type="pct"/>
            <w:tcBorders>
              <w:top w:val="single" w:sz="4" w:space="0" w:color="auto"/>
              <w:left w:val="nil"/>
              <w:bottom w:val="nil"/>
              <w:right w:val="nil"/>
            </w:tcBorders>
            <w:vAlign w:val="center"/>
          </w:tcPr>
          <w:p w14:paraId="76A3CC32" w14:textId="77777777" w:rsidR="0087378A" w:rsidRPr="00622BF2" w:rsidRDefault="0087378A" w:rsidP="00D82A5B">
            <w:pPr>
              <w:pStyle w:val="3--zhu0"/>
              <w:rPr>
                <w:rFonts w:cs="Times New Roman"/>
                <w:bCs/>
                <w:i/>
                <w:iCs/>
                <w:color w:val="000000" w:themeColor="text1"/>
                <w:sz w:val="18"/>
                <w:szCs w:val="18"/>
              </w:rPr>
            </w:pPr>
            <w:r w:rsidRPr="00622BF2">
              <w:rPr>
                <w:rFonts w:cs="Times New Roman"/>
                <w:bCs/>
                <w:i/>
                <w:iCs/>
                <w:color w:val="000000" w:themeColor="text1"/>
                <w:sz w:val="18"/>
                <w:szCs w:val="18"/>
              </w:rPr>
              <w:t>orthorhombic</w:t>
            </w:r>
          </w:p>
        </w:tc>
        <w:tc>
          <w:tcPr>
            <w:tcW w:w="833" w:type="pct"/>
            <w:tcBorders>
              <w:top w:val="single" w:sz="4" w:space="0" w:color="auto"/>
              <w:left w:val="nil"/>
              <w:bottom w:val="nil"/>
              <w:right w:val="nil"/>
            </w:tcBorders>
            <w:vAlign w:val="center"/>
          </w:tcPr>
          <w:p w14:paraId="405329B1"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orthorhombic</w:t>
            </w:r>
          </w:p>
        </w:tc>
        <w:tc>
          <w:tcPr>
            <w:tcW w:w="833" w:type="pct"/>
            <w:tcBorders>
              <w:top w:val="single" w:sz="4" w:space="0" w:color="auto"/>
              <w:left w:val="nil"/>
              <w:bottom w:val="nil"/>
              <w:right w:val="nil"/>
            </w:tcBorders>
            <w:vAlign w:val="center"/>
          </w:tcPr>
          <w:p w14:paraId="517344C4"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orthorhombic</w:t>
            </w:r>
          </w:p>
        </w:tc>
        <w:tc>
          <w:tcPr>
            <w:tcW w:w="833" w:type="pct"/>
            <w:tcBorders>
              <w:top w:val="single" w:sz="4" w:space="0" w:color="auto"/>
              <w:left w:val="nil"/>
              <w:bottom w:val="nil"/>
              <w:right w:val="nil"/>
            </w:tcBorders>
            <w:vAlign w:val="center"/>
          </w:tcPr>
          <w:p w14:paraId="4E21E865"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orthorhombic</w:t>
            </w:r>
          </w:p>
        </w:tc>
        <w:tc>
          <w:tcPr>
            <w:tcW w:w="833" w:type="pct"/>
            <w:tcBorders>
              <w:top w:val="single" w:sz="4" w:space="0" w:color="auto"/>
              <w:left w:val="nil"/>
              <w:bottom w:val="nil"/>
              <w:right w:val="nil"/>
            </w:tcBorders>
            <w:vAlign w:val="center"/>
          </w:tcPr>
          <w:p w14:paraId="05DD58B1"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orthorhombic</w:t>
            </w:r>
          </w:p>
        </w:tc>
      </w:tr>
      <w:tr w:rsidR="0087378A" w:rsidRPr="00622BF2" w14:paraId="648715A0" w14:textId="77777777" w:rsidTr="00AC494E">
        <w:tc>
          <w:tcPr>
            <w:tcW w:w="833" w:type="pct"/>
            <w:tcBorders>
              <w:top w:val="nil"/>
              <w:left w:val="nil"/>
              <w:bottom w:val="nil"/>
              <w:right w:val="nil"/>
            </w:tcBorders>
            <w:vAlign w:val="center"/>
          </w:tcPr>
          <w:p w14:paraId="759D083E" w14:textId="77777777" w:rsidR="0087378A" w:rsidRPr="00622BF2" w:rsidRDefault="0087378A" w:rsidP="00D82A5B">
            <w:pPr>
              <w:pStyle w:val="3--zhu0"/>
              <w:rPr>
                <w:rFonts w:cs="Times New Roman"/>
                <w:bCs/>
                <w:sz w:val="18"/>
                <w:szCs w:val="18"/>
              </w:rPr>
            </w:pPr>
            <w:r w:rsidRPr="00622BF2">
              <w:rPr>
                <w:rFonts w:cs="Times New Roman"/>
                <w:bCs/>
                <w:sz w:val="18"/>
                <w:szCs w:val="18"/>
              </w:rPr>
              <w:t>space group</w:t>
            </w:r>
          </w:p>
        </w:tc>
        <w:tc>
          <w:tcPr>
            <w:tcW w:w="833" w:type="pct"/>
            <w:tcBorders>
              <w:top w:val="nil"/>
              <w:left w:val="nil"/>
              <w:bottom w:val="nil"/>
              <w:right w:val="nil"/>
            </w:tcBorders>
            <w:vAlign w:val="center"/>
          </w:tcPr>
          <w:p w14:paraId="7C8E480F" w14:textId="77777777" w:rsidR="0087378A" w:rsidRPr="00622BF2" w:rsidRDefault="0087378A" w:rsidP="00D82A5B">
            <w:pPr>
              <w:pStyle w:val="3--zhu0"/>
              <w:rPr>
                <w:rFonts w:cs="Times New Roman"/>
                <w:bCs/>
                <w:i/>
                <w:iCs/>
                <w:color w:val="000000" w:themeColor="text1"/>
                <w:sz w:val="18"/>
                <w:szCs w:val="18"/>
              </w:rPr>
            </w:pPr>
            <w:r w:rsidRPr="00622BF2">
              <w:rPr>
                <w:rFonts w:cs="Times New Roman"/>
                <w:bCs/>
                <w:i/>
                <w:iCs/>
                <w:color w:val="000000" w:themeColor="text1"/>
                <w:sz w:val="18"/>
                <w:szCs w:val="18"/>
              </w:rPr>
              <w:t>Pna2</w:t>
            </w:r>
            <w:r w:rsidRPr="00622BF2">
              <w:rPr>
                <w:rFonts w:cs="Times New Roman"/>
                <w:bCs/>
                <w:i/>
                <w:iCs/>
                <w:color w:val="000000" w:themeColor="text1"/>
                <w:sz w:val="18"/>
                <w:szCs w:val="18"/>
                <w:vertAlign w:val="subscript"/>
              </w:rPr>
              <w:t>1</w:t>
            </w:r>
          </w:p>
        </w:tc>
        <w:tc>
          <w:tcPr>
            <w:tcW w:w="833" w:type="pct"/>
            <w:tcBorders>
              <w:top w:val="nil"/>
              <w:left w:val="nil"/>
              <w:bottom w:val="nil"/>
              <w:right w:val="nil"/>
            </w:tcBorders>
            <w:vAlign w:val="center"/>
          </w:tcPr>
          <w:p w14:paraId="43D98CF7"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Pna2</w:t>
            </w:r>
            <w:r w:rsidRPr="00622BF2">
              <w:rPr>
                <w:rFonts w:cs="Times New Roman"/>
                <w:bCs/>
                <w:i/>
                <w:iCs/>
                <w:sz w:val="18"/>
                <w:szCs w:val="18"/>
                <w:vertAlign w:val="subscript"/>
              </w:rPr>
              <w:t>1</w:t>
            </w:r>
          </w:p>
        </w:tc>
        <w:tc>
          <w:tcPr>
            <w:tcW w:w="833" w:type="pct"/>
            <w:tcBorders>
              <w:top w:val="nil"/>
              <w:left w:val="nil"/>
              <w:bottom w:val="nil"/>
              <w:right w:val="nil"/>
            </w:tcBorders>
            <w:vAlign w:val="center"/>
          </w:tcPr>
          <w:p w14:paraId="0C01C928"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Pna2</w:t>
            </w:r>
            <w:r w:rsidRPr="00622BF2">
              <w:rPr>
                <w:rFonts w:cs="Times New Roman"/>
                <w:bCs/>
                <w:i/>
                <w:iCs/>
                <w:sz w:val="18"/>
                <w:szCs w:val="18"/>
                <w:vertAlign w:val="subscript"/>
              </w:rPr>
              <w:t>1</w:t>
            </w:r>
          </w:p>
        </w:tc>
        <w:tc>
          <w:tcPr>
            <w:tcW w:w="833" w:type="pct"/>
            <w:tcBorders>
              <w:top w:val="nil"/>
              <w:left w:val="nil"/>
              <w:bottom w:val="nil"/>
              <w:right w:val="nil"/>
            </w:tcBorders>
            <w:vAlign w:val="center"/>
          </w:tcPr>
          <w:p w14:paraId="3B8ECCD0"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Pna2</w:t>
            </w:r>
            <w:r w:rsidRPr="00622BF2">
              <w:rPr>
                <w:rFonts w:cs="Times New Roman"/>
                <w:bCs/>
                <w:i/>
                <w:iCs/>
                <w:sz w:val="18"/>
                <w:szCs w:val="18"/>
                <w:vertAlign w:val="subscript"/>
              </w:rPr>
              <w:t>1</w:t>
            </w:r>
          </w:p>
        </w:tc>
        <w:tc>
          <w:tcPr>
            <w:tcW w:w="833" w:type="pct"/>
            <w:tcBorders>
              <w:top w:val="nil"/>
              <w:left w:val="nil"/>
              <w:bottom w:val="nil"/>
              <w:right w:val="nil"/>
            </w:tcBorders>
            <w:vAlign w:val="center"/>
          </w:tcPr>
          <w:p w14:paraId="705413C3"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Pna2</w:t>
            </w:r>
            <w:r w:rsidRPr="00622BF2">
              <w:rPr>
                <w:rFonts w:cs="Times New Roman"/>
                <w:bCs/>
                <w:i/>
                <w:iCs/>
                <w:sz w:val="18"/>
                <w:szCs w:val="18"/>
                <w:vertAlign w:val="subscript"/>
              </w:rPr>
              <w:t>1</w:t>
            </w:r>
          </w:p>
        </w:tc>
      </w:tr>
      <w:tr w:rsidR="0087378A" w:rsidRPr="00622BF2" w14:paraId="5703CF2B" w14:textId="77777777" w:rsidTr="00AC494E">
        <w:tc>
          <w:tcPr>
            <w:tcW w:w="833" w:type="pct"/>
            <w:tcBorders>
              <w:top w:val="nil"/>
              <w:left w:val="nil"/>
              <w:bottom w:val="nil"/>
              <w:right w:val="nil"/>
            </w:tcBorders>
            <w:vAlign w:val="center"/>
          </w:tcPr>
          <w:p w14:paraId="2D5589A5"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a</w:t>
            </w:r>
            <w:r w:rsidRPr="00622BF2">
              <w:rPr>
                <w:rFonts w:cs="Times New Roman"/>
                <w:bCs/>
                <w:sz w:val="18"/>
                <w:szCs w:val="18"/>
              </w:rPr>
              <w:t>, Å</w:t>
            </w:r>
          </w:p>
        </w:tc>
        <w:tc>
          <w:tcPr>
            <w:tcW w:w="833" w:type="pct"/>
            <w:tcBorders>
              <w:top w:val="nil"/>
              <w:left w:val="nil"/>
              <w:bottom w:val="nil"/>
              <w:right w:val="nil"/>
            </w:tcBorders>
            <w:noWrap/>
            <w:vAlign w:val="center"/>
          </w:tcPr>
          <w:p w14:paraId="007AE7A2" w14:textId="77777777" w:rsidR="0087378A" w:rsidRPr="00622BF2" w:rsidRDefault="0087378A" w:rsidP="00D82A5B">
            <w:pPr>
              <w:pStyle w:val="3--zhu0"/>
              <w:rPr>
                <w:rFonts w:cs="Times New Roman"/>
                <w:bCs/>
                <w:color w:val="000000" w:themeColor="text1"/>
                <w:sz w:val="18"/>
                <w:szCs w:val="18"/>
              </w:rPr>
            </w:pPr>
            <w:r w:rsidRPr="00622BF2">
              <w:rPr>
                <w:rFonts w:cs="Times New Roman"/>
                <w:bCs/>
                <w:color w:val="000000" w:themeColor="text1"/>
                <w:sz w:val="18"/>
                <w:szCs w:val="18"/>
              </w:rPr>
              <w:t xml:space="preserve">9.0787(2) </w:t>
            </w:r>
          </w:p>
        </w:tc>
        <w:tc>
          <w:tcPr>
            <w:tcW w:w="833" w:type="pct"/>
            <w:tcBorders>
              <w:top w:val="nil"/>
              <w:left w:val="nil"/>
              <w:bottom w:val="nil"/>
              <w:right w:val="nil"/>
            </w:tcBorders>
            <w:noWrap/>
            <w:vAlign w:val="center"/>
          </w:tcPr>
          <w:p w14:paraId="6CF05F31" w14:textId="1EC88056" w:rsidR="0087378A" w:rsidRPr="00622BF2" w:rsidRDefault="0087378A" w:rsidP="00D82A5B">
            <w:pPr>
              <w:pStyle w:val="3--zhu0"/>
              <w:rPr>
                <w:rFonts w:cs="Times New Roman"/>
                <w:bCs/>
                <w:sz w:val="18"/>
                <w:szCs w:val="18"/>
              </w:rPr>
            </w:pPr>
            <w:r w:rsidRPr="00622BF2">
              <w:rPr>
                <w:rFonts w:cs="Times New Roman"/>
                <w:bCs/>
                <w:sz w:val="18"/>
                <w:szCs w:val="18"/>
              </w:rPr>
              <w:t>9.1256</w:t>
            </w:r>
            <w:del w:id="588" w:author="Xianjun_P15" w:date="2025-09-06T14:53:00Z">
              <w:r w:rsidRPr="00622BF2" w:rsidDel="001F66FF">
                <w:rPr>
                  <w:rFonts w:cs="Times New Roman"/>
                  <w:bCs/>
                  <w:sz w:val="18"/>
                  <w:szCs w:val="18"/>
                </w:rPr>
                <w:delText>2</w:delText>
              </w:r>
            </w:del>
            <w:r w:rsidRPr="00622BF2">
              <w:rPr>
                <w:rFonts w:cs="Times New Roman"/>
                <w:bCs/>
                <w:sz w:val="18"/>
                <w:szCs w:val="18"/>
              </w:rPr>
              <w:t>(</w:t>
            </w:r>
            <w:ins w:id="589" w:author="Xianjun_P15" w:date="2025-09-06T14:53:00Z">
              <w:r w:rsidR="001F66FF">
                <w:rPr>
                  <w:rFonts w:cs="Times New Roman"/>
                  <w:bCs/>
                  <w:sz w:val="18"/>
                  <w:szCs w:val="18"/>
                </w:rPr>
                <w:t>2</w:t>
              </w:r>
            </w:ins>
            <w:del w:id="590" w:author="Xianjun_P15" w:date="2025-09-06T14:53:00Z">
              <w:r w:rsidRPr="00622BF2" w:rsidDel="001F66FF">
                <w:rPr>
                  <w:rFonts w:cs="Times New Roman"/>
                  <w:bCs/>
                  <w:sz w:val="18"/>
                  <w:szCs w:val="18"/>
                </w:rPr>
                <w:delText>17</w:delText>
              </w:r>
            </w:del>
            <w:r w:rsidRPr="00622BF2">
              <w:rPr>
                <w:rFonts w:cs="Times New Roman"/>
                <w:bCs/>
                <w:sz w:val="18"/>
                <w:szCs w:val="18"/>
              </w:rPr>
              <w:t xml:space="preserve">) </w:t>
            </w:r>
          </w:p>
        </w:tc>
        <w:tc>
          <w:tcPr>
            <w:tcW w:w="833" w:type="pct"/>
            <w:tcBorders>
              <w:top w:val="nil"/>
              <w:left w:val="nil"/>
              <w:bottom w:val="nil"/>
              <w:right w:val="nil"/>
            </w:tcBorders>
            <w:noWrap/>
            <w:vAlign w:val="center"/>
          </w:tcPr>
          <w:p w14:paraId="5C80CF58" w14:textId="77777777" w:rsidR="0087378A" w:rsidRPr="00622BF2" w:rsidRDefault="0087378A" w:rsidP="00D82A5B">
            <w:pPr>
              <w:pStyle w:val="3--zhu0"/>
              <w:rPr>
                <w:rFonts w:cs="Times New Roman"/>
                <w:bCs/>
                <w:sz w:val="18"/>
                <w:szCs w:val="18"/>
              </w:rPr>
            </w:pPr>
            <w:r w:rsidRPr="00622BF2">
              <w:rPr>
                <w:rFonts w:cs="Times New Roman"/>
                <w:bCs/>
                <w:sz w:val="18"/>
                <w:szCs w:val="18"/>
              </w:rPr>
              <w:t>9.1290</w:t>
            </w:r>
            <w:del w:id="591" w:author="Xianjun_P15" w:date="2025-09-06T14:53:00Z">
              <w:r w:rsidRPr="00622BF2" w:rsidDel="001F66FF">
                <w:rPr>
                  <w:rFonts w:cs="Times New Roman"/>
                  <w:bCs/>
                  <w:sz w:val="18"/>
                  <w:szCs w:val="18"/>
                </w:rPr>
                <w:delText>1</w:delText>
              </w:r>
            </w:del>
            <w:r w:rsidRPr="00622BF2">
              <w:rPr>
                <w:rFonts w:cs="Times New Roman"/>
                <w:bCs/>
                <w:sz w:val="18"/>
                <w:szCs w:val="18"/>
              </w:rPr>
              <w:t>(1</w:t>
            </w:r>
            <w:del w:id="592" w:author="Xianjun_P15" w:date="2025-09-06T14:53:00Z">
              <w:r w:rsidRPr="00622BF2" w:rsidDel="001F66FF">
                <w:rPr>
                  <w:rFonts w:cs="Times New Roman"/>
                  <w:bCs/>
                  <w:sz w:val="18"/>
                  <w:szCs w:val="18"/>
                </w:rPr>
                <w:delText>3</w:delText>
              </w:r>
            </w:del>
            <w:r w:rsidRPr="00622BF2">
              <w:rPr>
                <w:rFonts w:cs="Times New Roman"/>
                <w:bCs/>
                <w:sz w:val="18"/>
                <w:szCs w:val="18"/>
              </w:rPr>
              <w:t xml:space="preserve">) </w:t>
            </w:r>
          </w:p>
        </w:tc>
        <w:tc>
          <w:tcPr>
            <w:tcW w:w="833" w:type="pct"/>
            <w:tcBorders>
              <w:top w:val="nil"/>
              <w:left w:val="nil"/>
              <w:bottom w:val="nil"/>
              <w:right w:val="nil"/>
            </w:tcBorders>
            <w:noWrap/>
            <w:vAlign w:val="center"/>
          </w:tcPr>
          <w:p w14:paraId="549F5D2D" w14:textId="457C2124" w:rsidR="0087378A" w:rsidRPr="00622BF2" w:rsidRDefault="0087378A" w:rsidP="00D82A5B">
            <w:pPr>
              <w:pStyle w:val="3--zhu0"/>
              <w:rPr>
                <w:rFonts w:cs="Times New Roman"/>
                <w:bCs/>
                <w:sz w:val="18"/>
                <w:szCs w:val="18"/>
              </w:rPr>
            </w:pPr>
            <w:r w:rsidRPr="00622BF2">
              <w:rPr>
                <w:rFonts w:cs="Times New Roman"/>
                <w:bCs/>
                <w:sz w:val="18"/>
                <w:szCs w:val="18"/>
              </w:rPr>
              <w:t>9.1313</w:t>
            </w:r>
            <w:del w:id="593" w:author="Xianjun_P15" w:date="2025-09-06T14:54:00Z">
              <w:r w:rsidRPr="00622BF2" w:rsidDel="001F66FF">
                <w:rPr>
                  <w:rFonts w:cs="Times New Roman"/>
                  <w:bCs/>
                  <w:sz w:val="18"/>
                  <w:szCs w:val="18"/>
                </w:rPr>
                <w:delText>2</w:delText>
              </w:r>
            </w:del>
            <w:r w:rsidRPr="00622BF2">
              <w:rPr>
                <w:rFonts w:cs="Times New Roman"/>
                <w:bCs/>
                <w:sz w:val="18"/>
                <w:szCs w:val="18"/>
              </w:rPr>
              <w:t>(</w:t>
            </w:r>
            <w:ins w:id="594" w:author="Xianjun_P15" w:date="2025-09-06T14:54:00Z">
              <w:r w:rsidR="001F66FF">
                <w:rPr>
                  <w:rFonts w:cs="Times New Roman"/>
                  <w:bCs/>
                  <w:sz w:val="18"/>
                  <w:szCs w:val="18"/>
                </w:rPr>
                <w:t>2</w:t>
              </w:r>
            </w:ins>
            <w:del w:id="595" w:author="Xianjun_P15" w:date="2025-09-06T14:54:00Z">
              <w:r w:rsidRPr="00622BF2" w:rsidDel="001F66FF">
                <w:rPr>
                  <w:rFonts w:cs="Times New Roman"/>
                  <w:bCs/>
                  <w:sz w:val="18"/>
                  <w:szCs w:val="18"/>
                </w:rPr>
                <w:delText>16</w:delText>
              </w:r>
            </w:del>
            <w:r w:rsidRPr="00622BF2">
              <w:rPr>
                <w:rFonts w:cs="Times New Roman"/>
                <w:bCs/>
                <w:sz w:val="18"/>
                <w:szCs w:val="18"/>
              </w:rPr>
              <w:t xml:space="preserve">) </w:t>
            </w:r>
          </w:p>
        </w:tc>
        <w:tc>
          <w:tcPr>
            <w:tcW w:w="833" w:type="pct"/>
            <w:tcBorders>
              <w:top w:val="nil"/>
              <w:left w:val="nil"/>
              <w:bottom w:val="nil"/>
              <w:right w:val="nil"/>
            </w:tcBorders>
            <w:noWrap/>
            <w:vAlign w:val="center"/>
          </w:tcPr>
          <w:p w14:paraId="00C66B02" w14:textId="12486BC5" w:rsidR="0087378A" w:rsidRPr="00622BF2" w:rsidRDefault="0087378A" w:rsidP="00D82A5B">
            <w:pPr>
              <w:pStyle w:val="3--zhu0"/>
              <w:rPr>
                <w:rFonts w:cs="Times New Roman"/>
                <w:bCs/>
                <w:sz w:val="18"/>
                <w:szCs w:val="18"/>
              </w:rPr>
            </w:pPr>
            <w:r w:rsidRPr="00622BF2">
              <w:rPr>
                <w:rFonts w:cs="Times New Roman"/>
                <w:bCs/>
                <w:sz w:val="18"/>
                <w:szCs w:val="18"/>
              </w:rPr>
              <w:t>9.140</w:t>
            </w:r>
            <w:ins w:id="596" w:author="Xianjun_P15" w:date="2025-09-06T14:54:00Z">
              <w:r w:rsidR="001F66FF">
                <w:rPr>
                  <w:rFonts w:cs="Times New Roman"/>
                  <w:bCs/>
                  <w:sz w:val="18"/>
                  <w:szCs w:val="18"/>
                </w:rPr>
                <w:t>2</w:t>
              </w:r>
            </w:ins>
            <w:del w:id="597" w:author="Xianjun_P15" w:date="2025-09-06T14:54:00Z">
              <w:r w:rsidRPr="00622BF2" w:rsidDel="001F66FF">
                <w:rPr>
                  <w:rFonts w:cs="Times New Roman"/>
                  <w:bCs/>
                  <w:sz w:val="18"/>
                  <w:szCs w:val="18"/>
                </w:rPr>
                <w:delText>18</w:delText>
              </w:r>
            </w:del>
            <w:r w:rsidRPr="00622BF2">
              <w:rPr>
                <w:rFonts w:cs="Times New Roman"/>
                <w:bCs/>
                <w:sz w:val="18"/>
                <w:szCs w:val="18"/>
              </w:rPr>
              <w:t>(</w:t>
            </w:r>
            <w:ins w:id="598" w:author="Xianjun_P15" w:date="2025-09-06T14:54:00Z">
              <w:r w:rsidR="001F66FF">
                <w:rPr>
                  <w:rFonts w:cs="Times New Roman"/>
                  <w:bCs/>
                  <w:sz w:val="18"/>
                  <w:szCs w:val="18"/>
                </w:rPr>
                <w:t>2</w:t>
              </w:r>
            </w:ins>
            <w:del w:id="599" w:author="Xianjun_P15" w:date="2025-09-06T14:54:00Z">
              <w:r w:rsidRPr="00622BF2" w:rsidDel="001F66FF">
                <w:rPr>
                  <w:rFonts w:cs="Times New Roman"/>
                  <w:bCs/>
                  <w:sz w:val="18"/>
                  <w:szCs w:val="18"/>
                </w:rPr>
                <w:delText>15</w:delText>
              </w:r>
            </w:del>
            <w:r w:rsidRPr="00622BF2">
              <w:rPr>
                <w:rFonts w:cs="Times New Roman"/>
                <w:bCs/>
                <w:sz w:val="18"/>
                <w:szCs w:val="18"/>
              </w:rPr>
              <w:t xml:space="preserve">) </w:t>
            </w:r>
          </w:p>
        </w:tc>
      </w:tr>
      <w:tr w:rsidR="0087378A" w:rsidRPr="00622BF2" w14:paraId="6FB2ECC3" w14:textId="77777777" w:rsidTr="00AC494E">
        <w:tc>
          <w:tcPr>
            <w:tcW w:w="833" w:type="pct"/>
            <w:tcBorders>
              <w:top w:val="nil"/>
              <w:left w:val="nil"/>
              <w:bottom w:val="nil"/>
              <w:right w:val="nil"/>
            </w:tcBorders>
            <w:vAlign w:val="center"/>
          </w:tcPr>
          <w:p w14:paraId="482F7B3D"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b</w:t>
            </w:r>
            <w:r w:rsidRPr="00622BF2">
              <w:rPr>
                <w:rFonts w:cs="Times New Roman"/>
                <w:bCs/>
                <w:sz w:val="18"/>
                <w:szCs w:val="18"/>
              </w:rPr>
              <w:t>, Å</w:t>
            </w:r>
          </w:p>
        </w:tc>
        <w:tc>
          <w:tcPr>
            <w:tcW w:w="833" w:type="pct"/>
            <w:tcBorders>
              <w:top w:val="nil"/>
              <w:left w:val="nil"/>
              <w:bottom w:val="nil"/>
              <w:right w:val="nil"/>
            </w:tcBorders>
            <w:noWrap/>
            <w:vAlign w:val="center"/>
          </w:tcPr>
          <w:p w14:paraId="3769F870" w14:textId="2EF8EDD3" w:rsidR="0087378A" w:rsidRPr="00622BF2" w:rsidRDefault="0087378A" w:rsidP="00D82A5B">
            <w:pPr>
              <w:pStyle w:val="3--zhu0"/>
              <w:rPr>
                <w:rFonts w:cs="Times New Roman"/>
                <w:bCs/>
                <w:color w:val="000000" w:themeColor="text1"/>
                <w:sz w:val="18"/>
                <w:szCs w:val="18"/>
              </w:rPr>
            </w:pPr>
            <w:r w:rsidRPr="00622BF2">
              <w:rPr>
                <w:rFonts w:cs="Times New Roman"/>
                <w:bCs/>
                <w:color w:val="000000" w:themeColor="text1"/>
                <w:sz w:val="18"/>
                <w:szCs w:val="18"/>
              </w:rPr>
              <w:t>8.1142</w:t>
            </w:r>
            <w:del w:id="600" w:author="Xianjun_P15" w:date="2025-09-06T14:53:00Z">
              <w:r w:rsidRPr="00622BF2" w:rsidDel="001F66FF">
                <w:rPr>
                  <w:rFonts w:cs="Times New Roman"/>
                  <w:bCs/>
                  <w:color w:val="000000" w:themeColor="text1"/>
                  <w:sz w:val="18"/>
                  <w:szCs w:val="18"/>
                </w:rPr>
                <w:delText>3</w:delText>
              </w:r>
            </w:del>
            <w:r w:rsidRPr="00622BF2">
              <w:rPr>
                <w:rFonts w:cs="Times New Roman"/>
                <w:bCs/>
                <w:color w:val="000000" w:themeColor="text1"/>
                <w:sz w:val="18"/>
                <w:szCs w:val="18"/>
              </w:rPr>
              <w:t>(</w:t>
            </w:r>
            <w:ins w:id="601" w:author="Xianjun_P15" w:date="2025-09-06T14:53:00Z">
              <w:r w:rsidR="001F66FF">
                <w:rPr>
                  <w:rFonts w:cs="Times New Roman"/>
                  <w:bCs/>
                  <w:color w:val="000000" w:themeColor="text1"/>
                  <w:sz w:val="18"/>
                  <w:szCs w:val="18"/>
                </w:rPr>
                <w:t>2</w:t>
              </w:r>
            </w:ins>
            <w:del w:id="602" w:author="Xianjun_P15" w:date="2025-09-06T14:53:00Z">
              <w:r w:rsidRPr="00622BF2" w:rsidDel="001F66FF">
                <w:rPr>
                  <w:rFonts w:cs="Times New Roman"/>
                  <w:bCs/>
                  <w:color w:val="000000" w:themeColor="text1"/>
                  <w:sz w:val="18"/>
                  <w:szCs w:val="18"/>
                </w:rPr>
                <w:delText>17</w:delText>
              </w:r>
            </w:del>
            <w:r w:rsidRPr="00622BF2">
              <w:rPr>
                <w:rFonts w:cs="Times New Roman"/>
                <w:bCs/>
                <w:color w:val="000000" w:themeColor="text1"/>
                <w:sz w:val="18"/>
                <w:szCs w:val="18"/>
              </w:rPr>
              <w:t xml:space="preserve">) </w:t>
            </w:r>
          </w:p>
        </w:tc>
        <w:tc>
          <w:tcPr>
            <w:tcW w:w="833" w:type="pct"/>
            <w:tcBorders>
              <w:top w:val="nil"/>
              <w:left w:val="nil"/>
              <w:bottom w:val="nil"/>
              <w:right w:val="nil"/>
            </w:tcBorders>
            <w:noWrap/>
            <w:vAlign w:val="center"/>
          </w:tcPr>
          <w:p w14:paraId="2053C931" w14:textId="72BE15D7" w:rsidR="0087378A" w:rsidRPr="00622BF2" w:rsidRDefault="0087378A" w:rsidP="00D82A5B">
            <w:pPr>
              <w:pStyle w:val="3--zhu0"/>
              <w:rPr>
                <w:rFonts w:cs="Times New Roman"/>
                <w:bCs/>
                <w:sz w:val="18"/>
                <w:szCs w:val="18"/>
              </w:rPr>
            </w:pPr>
            <w:r w:rsidRPr="00622BF2">
              <w:rPr>
                <w:rFonts w:cs="Times New Roman"/>
                <w:bCs/>
                <w:sz w:val="18"/>
                <w:szCs w:val="18"/>
              </w:rPr>
              <w:t>8.100</w:t>
            </w:r>
            <w:ins w:id="603" w:author="Xianjun_P15" w:date="2025-09-06T14:53:00Z">
              <w:r w:rsidR="001F66FF">
                <w:rPr>
                  <w:rFonts w:cs="Times New Roman"/>
                  <w:bCs/>
                  <w:sz w:val="18"/>
                  <w:szCs w:val="18"/>
                </w:rPr>
                <w:t>4</w:t>
              </w:r>
            </w:ins>
            <w:del w:id="604" w:author="Xianjun_P15" w:date="2025-09-06T14:53:00Z">
              <w:r w:rsidRPr="00622BF2" w:rsidDel="001F66FF">
                <w:rPr>
                  <w:rFonts w:cs="Times New Roman"/>
                  <w:bCs/>
                  <w:sz w:val="18"/>
                  <w:szCs w:val="18"/>
                </w:rPr>
                <w:delText>36</w:delText>
              </w:r>
            </w:del>
            <w:r w:rsidRPr="00622BF2">
              <w:rPr>
                <w:rFonts w:cs="Times New Roman"/>
                <w:bCs/>
                <w:sz w:val="18"/>
                <w:szCs w:val="18"/>
              </w:rPr>
              <w:t>(</w:t>
            </w:r>
            <w:ins w:id="605" w:author="Xianjun_P15" w:date="2025-09-06T14:53:00Z">
              <w:r w:rsidR="001F66FF">
                <w:rPr>
                  <w:rFonts w:cs="Times New Roman"/>
                  <w:bCs/>
                  <w:sz w:val="18"/>
                  <w:szCs w:val="18"/>
                </w:rPr>
                <w:t>2</w:t>
              </w:r>
            </w:ins>
            <w:del w:id="606" w:author="Xianjun_P15" w:date="2025-09-06T14:53:00Z">
              <w:r w:rsidRPr="00622BF2" w:rsidDel="001F66FF">
                <w:rPr>
                  <w:rFonts w:cs="Times New Roman"/>
                  <w:bCs/>
                  <w:sz w:val="18"/>
                  <w:szCs w:val="18"/>
                </w:rPr>
                <w:delText>15</w:delText>
              </w:r>
            </w:del>
            <w:r w:rsidRPr="00622BF2">
              <w:rPr>
                <w:rFonts w:cs="Times New Roman"/>
                <w:bCs/>
                <w:sz w:val="18"/>
                <w:szCs w:val="18"/>
              </w:rPr>
              <w:t xml:space="preserve">) </w:t>
            </w:r>
          </w:p>
        </w:tc>
        <w:tc>
          <w:tcPr>
            <w:tcW w:w="833" w:type="pct"/>
            <w:tcBorders>
              <w:top w:val="nil"/>
              <w:left w:val="nil"/>
              <w:bottom w:val="nil"/>
              <w:right w:val="nil"/>
            </w:tcBorders>
            <w:noWrap/>
            <w:vAlign w:val="center"/>
          </w:tcPr>
          <w:p w14:paraId="495A2ACD" w14:textId="77777777" w:rsidR="0087378A" w:rsidRPr="00622BF2" w:rsidRDefault="0087378A" w:rsidP="00D82A5B">
            <w:pPr>
              <w:pStyle w:val="3--zhu0"/>
              <w:rPr>
                <w:rFonts w:cs="Times New Roman"/>
                <w:bCs/>
                <w:sz w:val="18"/>
                <w:szCs w:val="18"/>
              </w:rPr>
            </w:pPr>
            <w:r w:rsidRPr="00622BF2">
              <w:rPr>
                <w:rFonts w:cs="Times New Roman"/>
                <w:bCs/>
                <w:sz w:val="18"/>
                <w:szCs w:val="18"/>
              </w:rPr>
              <w:t>8.1060</w:t>
            </w:r>
            <w:del w:id="607" w:author="Xianjun_P15" w:date="2025-09-06T14:54:00Z">
              <w:r w:rsidRPr="00622BF2" w:rsidDel="001F66FF">
                <w:rPr>
                  <w:rFonts w:cs="Times New Roman"/>
                  <w:bCs/>
                  <w:sz w:val="18"/>
                  <w:szCs w:val="18"/>
                </w:rPr>
                <w:delText>4</w:delText>
              </w:r>
            </w:del>
            <w:r w:rsidRPr="00622BF2">
              <w:rPr>
                <w:rFonts w:cs="Times New Roman"/>
                <w:bCs/>
                <w:sz w:val="18"/>
                <w:szCs w:val="18"/>
              </w:rPr>
              <w:t>(1</w:t>
            </w:r>
            <w:del w:id="608" w:author="Xianjun_P15" w:date="2025-09-06T14:54:00Z">
              <w:r w:rsidRPr="00622BF2" w:rsidDel="001F66FF">
                <w:rPr>
                  <w:rFonts w:cs="Times New Roman"/>
                  <w:bCs/>
                  <w:sz w:val="18"/>
                  <w:szCs w:val="18"/>
                </w:rPr>
                <w:delText>0</w:delText>
              </w:r>
            </w:del>
            <w:r w:rsidRPr="00622BF2">
              <w:rPr>
                <w:rFonts w:cs="Times New Roman"/>
                <w:bCs/>
                <w:sz w:val="18"/>
                <w:szCs w:val="18"/>
              </w:rPr>
              <w:t xml:space="preserve">) </w:t>
            </w:r>
          </w:p>
        </w:tc>
        <w:tc>
          <w:tcPr>
            <w:tcW w:w="833" w:type="pct"/>
            <w:tcBorders>
              <w:top w:val="nil"/>
              <w:left w:val="nil"/>
              <w:bottom w:val="nil"/>
              <w:right w:val="nil"/>
            </w:tcBorders>
            <w:noWrap/>
            <w:vAlign w:val="center"/>
          </w:tcPr>
          <w:p w14:paraId="2328D7AF" w14:textId="461034F3" w:rsidR="0087378A" w:rsidRPr="00622BF2" w:rsidRDefault="0087378A" w:rsidP="00D82A5B">
            <w:pPr>
              <w:pStyle w:val="3--zhu0"/>
              <w:rPr>
                <w:rFonts w:cs="Times New Roman"/>
                <w:bCs/>
                <w:sz w:val="18"/>
                <w:szCs w:val="18"/>
              </w:rPr>
            </w:pPr>
            <w:r w:rsidRPr="00622BF2">
              <w:rPr>
                <w:rFonts w:cs="Times New Roman"/>
                <w:bCs/>
                <w:sz w:val="18"/>
                <w:szCs w:val="18"/>
              </w:rPr>
              <w:t>8.105</w:t>
            </w:r>
            <w:ins w:id="609" w:author="Xianjun_P15" w:date="2025-09-06T14:54:00Z">
              <w:r w:rsidR="001F66FF">
                <w:rPr>
                  <w:rFonts w:cs="Times New Roman"/>
                  <w:bCs/>
                  <w:sz w:val="18"/>
                  <w:szCs w:val="18"/>
                </w:rPr>
                <w:t>2</w:t>
              </w:r>
            </w:ins>
            <w:del w:id="610" w:author="Xianjun_P15" w:date="2025-09-06T14:54:00Z">
              <w:r w:rsidRPr="00622BF2" w:rsidDel="001F66FF">
                <w:rPr>
                  <w:rFonts w:cs="Times New Roman"/>
                  <w:bCs/>
                  <w:sz w:val="18"/>
                  <w:szCs w:val="18"/>
                </w:rPr>
                <w:delText>15</w:delText>
              </w:r>
            </w:del>
            <w:r w:rsidRPr="00622BF2">
              <w:rPr>
                <w:rFonts w:cs="Times New Roman"/>
                <w:bCs/>
                <w:sz w:val="18"/>
                <w:szCs w:val="18"/>
              </w:rPr>
              <w:t>(1</w:t>
            </w:r>
            <w:del w:id="611" w:author="Xianjun_P15" w:date="2025-09-06T14:54:00Z">
              <w:r w:rsidRPr="00622BF2" w:rsidDel="001F66FF">
                <w:rPr>
                  <w:rFonts w:cs="Times New Roman"/>
                  <w:bCs/>
                  <w:sz w:val="18"/>
                  <w:szCs w:val="18"/>
                </w:rPr>
                <w:delText>3</w:delText>
              </w:r>
            </w:del>
            <w:r w:rsidRPr="00622BF2">
              <w:rPr>
                <w:rFonts w:cs="Times New Roman"/>
                <w:bCs/>
                <w:sz w:val="18"/>
                <w:szCs w:val="18"/>
              </w:rPr>
              <w:t xml:space="preserve">) </w:t>
            </w:r>
          </w:p>
        </w:tc>
        <w:tc>
          <w:tcPr>
            <w:tcW w:w="833" w:type="pct"/>
            <w:tcBorders>
              <w:top w:val="nil"/>
              <w:left w:val="nil"/>
              <w:bottom w:val="nil"/>
              <w:right w:val="nil"/>
            </w:tcBorders>
            <w:noWrap/>
            <w:vAlign w:val="center"/>
          </w:tcPr>
          <w:p w14:paraId="70E72CE9" w14:textId="7F5B25AD" w:rsidR="0087378A" w:rsidRPr="00622BF2" w:rsidRDefault="0087378A" w:rsidP="00D82A5B">
            <w:pPr>
              <w:pStyle w:val="3--zhu0"/>
              <w:rPr>
                <w:rFonts w:cs="Times New Roman"/>
                <w:bCs/>
                <w:sz w:val="18"/>
                <w:szCs w:val="18"/>
              </w:rPr>
            </w:pPr>
            <w:r w:rsidRPr="00622BF2">
              <w:rPr>
                <w:rFonts w:cs="Times New Roman"/>
                <w:bCs/>
                <w:sz w:val="18"/>
                <w:szCs w:val="18"/>
              </w:rPr>
              <w:t>8.107</w:t>
            </w:r>
            <w:ins w:id="612" w:author="Xianjun_P15" w:date="2025-09-06T14:54:00Z">
              <w:r w:rsidR="001F66FF">
                <w:rPr>
                  <w:rFonts w:cs="Times New Roman"/>
                  <w:bCs/>
                  <w:sz w:val="18"/>
                  <w:szCs w:val="18"/>
                </w:rPr>
                <w:t>3</w:t>
              </w:r>
            </w:ins>
            <w:del w:id="613" w:author="Xianjun_P15" w:date="2025-09-06T14:54:00Z">
              <w:r w:rsidRPr="00622BF2" w:rsidDel="001F66FF">
                <w:rPr>
                  <w:rFonts w:cs="Times New Roman"/>
                  <w:bCs/>
                  <w:sz w:val="18"/>
                  <w:szCs w:val="18"/>
                </w:rPr>
                <w:delText>27</w:delText>
              </w:r>
            </w:del>
            <w:r w:rsidRPr="00622BF2">
              <w:rPr>
                <w:rFonts w:cs="Times New Roman"/>
                <w:bCs/>
                <w:sz w:val="18"/>
                <w:szCs w:val="18"/>
              </w:rPr>
              <w:t>(1</w:t>
            </w:r>
            <w:del w:id="614" w:author="Xianjun_P15" w:date="2025-09-06T14:54:00Z">
              <w:r w:rsidRPr="00622BF2" w:rsidDel="001F66FF">
                <w:rPr>
                  <w:rFonts w:cs="Times New Roman"/>
                  <w:bCs/>
                  <w:sz w:val="18"/>
                  <w:szCs w:val="18"/>
                </w:rPr>
                <w:delText>2</w:delText>
              </w:r>
            </w:del>
            <w:r w:rsidRPr="00622BF2">
              <w:rPr>
                <w:rFonts w:cs="Times New Roman"/>
                <w:bCs/>
                <w:sz w:val="18"/>
                <w:szCs w:val="18"/>
              </w:rPr>
              <w:t xml:space="preserve">) </w:t>
            </w:r>
          </w:p>
        </w:tc>
      </w:tr>
      <w:tr w:rsidR="0087378A" w:rsidRPr="00622BF2" w14:paraId="5D3A76B5" w14:textId="77777777" w:rsidTr="00AC494E">
        <w:tc>
          <w:tcPr>
            <w:tcW w:w="833" w:type="pct"/>
            <w:tcBorders>
              <w:top w:val="nil"/>
              <w:left w:val="nil"/>
              <w:bottom w:val="nil"/>
              <w:right w:val="nil"/>
            </w:tcBorders>
            <w:vAlign w:val="center"/>
          </w:tcPr>
          <w:p w14:paraId="3E31FA70"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c</w:t>
            </w:r>
            <w:r w:rsidRPr="00622BF2">
              <w:rPr>
                <w:rFonts w:cs="Times New Roman"/>
                <w:bCs/>
                <w:sz w:val="18"/>
                <w:szCs w:val="18"/>
              </w:rPr>
              <w:t>, Å</w:t>
            </w:r>
          </w:p>
        </w:tc>
        <w:tc>
          <w:tcPr>
            <w:tcW w:w="833" w:type="pct"/>
            <w:tcBorders>
              <w:top w:val="nil"/>
              <w:left w:val="nil"/>
              <w:bottom w:val="nil"/>
              <w:right w:val="nil"/>
            </w:tcBorders>
            <w:noWrap/>
            <w:vAlign w:val="center"/>
          </w:tcPr>
          <w:p w14:paraId="1AFCB983" w14:textId="77777777" w:rsidR="0087378A" w:rsidRPr="00622BF2" w:rsidRDefault="0087378A" w:rsidP="00D82A5B">
            <w:pPr>
              <w:pStyle w:val="3--zhu0"/>
              <w:rPr>
                <w:rFonts w:cs="Times New Roman"/>
                <w:bCs/>
                <w:color w:val="000000" w:themeColor="text1"/>
                <w:sz w:val="18"/>
                <w:szCs w:val="18"/>
              </w:rPr>
            </w:pPr>
            <w:r w:rsidRPr="00622BF2">
              <w:rPr>
                <w:rFonts w:cs="Times New Roman"/>
                <w:bCs/>
                <w:color w:val="000000" w:themeColor="text1"/>
                <w:sz w:val="18"/>
                <w:szCs w:val="18"/>
              </w:rPr>
              <w:t xml:space="preserve">11.5472(3) </w:t>
            </w:r>
          </w:p>
        </w:tc>
        <w:tc>
          <w:tcPr>
            <w:tcW w:w="833" w:type="pct"/>
            <w:tcBorders>
              <w:top w:val="nil"/>
              <w:left w:val="nil"/>
              <w:bottom w:val="nil"/>
              <w:right w:val="nil"/>
            </w:tcBorders>
            <w:noWrap/>
            <w:vAlign w:val="center"/>
          </w:tcPr>
          <w:p w14:paraId="101DAC74"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11.4587(2) </w:t>
            </w:r>
          </w:p>
        </w:tc>
        <w:tc>
          <w:tcPr>
            <w:tcW w:w="833" w:type="pct"/>
            <w:tcBorders>
              <w:top w:val="nil"/>
              <w:left w:val="nil"/>
              <w:bottom w:val="nil"/>
              <w:right w:val="nil"/>
            </w:tcBorders>
            <w:noWrap/>
            <w:vAlign w:val="center"/>
          </w:tcPr>
          <w:p w14:paraId="5D6D8CD2" w14:textId="0158C4A2" w:rsidR="0087378A" w:rsidRPr="00622BF2" w:rsidRDefault="0087378A" w:rsidP="00D82A5B">
            <w:pPr>
              <w:pStyle w:val="3--zhu0"/>
              <w:rPr>
                <w:rFonts w:cs="Times New Roman"/>
                <w:bCs/>
                <w:sz w:val="18"/>
                <w:szCs w:val="18"/>
              </w:rPr>
            </w:pPr>
            <w:r w:rsidRPr="00622BF2">
              <w:rPr>
                <w:rFonts w:cs="Times New Roman"/>
                <w:bCs/>
                <w:sz w:val="18"/>
                <w:szCs w:val="18"/>
              </w:rPr>
              <w:t>11.4587</w:t>
            </w:r>
            <w:del w:id="615" w:author="Xianjun_P15" w:date="2025-09-06T14:54:00Z">
              <w:r w:rsidRPr="00622BF2" w:rsidDel="001F66FF">
                <w:rPr>
                  <w:rFonts w:cs="Times New Roman"/>
                  <w:bCs/>
                  <w:sz w:val="18"/>
                  <w:szCs w:val="18"/>
                </w:rPr>
                <w:delText>2</w:delText>
              </w:r>
            </w:del>
            <w:r w:rsidRPr="00622BF2">
              <w:rPr>
                <w:rFonts w:cs="Times New Roman"/>
                <w:bCs/>
                <w:sz w:val="18"/>
                <w:szCs w:val="18"/>
              </w:rPr>
              <w:t>(</w:t>
            </w:r>
            <w:ins w:id="616" w:author="Xianjun_P15" w:date="2025-09-06T14:54:00Z">
              <w:r w:rsidR="001F66FF">
                <w:rPr>
                  <w:rFonts w:cs="Times New Roman"/>
                  <w:bCs/>
                  <w:sz w:val="18"/>
                  <w:szCs w:val="18"/>
                </w:rPr>
                <w:t>2</w:t>
              </w:r>
            </w:ins>
            <w:del w:id="617" w:author="Xianjun_P15" w:date="2025-09-06T14:54:00Z">
              <w:r w:rsidRPr="00622BF2" w:rsidDel="001F66FF">
                <w:rPr>
                  <w:rFonts w:cs="Times New Roman"/>
                  <w:bCs/>
                  <w:sz w:val="18"/>
                  <w:szCs w:val="18"/>
                </w:rPr>
                <w:delText>16</w:delText>
              </w:r>
            </w:del>
            <w:r w:rsidRPr="00622BF2">
              <w:rPr>
                <w:rFonts w:cs="Times New Roman"/>
                <w:bCs/>
                <w:sz w:val="18"/>
                <w:szCs w:val="18"/>
              </w:rPr>
              <w:t xml:space="preserve">) </w:t>
            </w:r>
          </w:p>
        </w:tc>
        <w:tc>
          <w:tcPr>
            <w:tcW w:w="833" w:type="pct"/>
            <w:tcBorders>
              <w:top w:val="nil"/>
              <w:left w:val="nil"/>
              <w:bottom w:val="nil"/>
              <w:right w:val="nil"/>
            </w:tcBorders>
            <w:noWrap/>
            <w:vAlign w:val="center"/>
          </w:tcPr>
          <w:p w14:paraId="4EC03459"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11.4365(2) </w:t>
            </w:r>
          </w:p>
        </w:tc>
        <w:tc>
          <w:tcPr>
            <w:tcW w:w="833" w:type="pct"/>
            <w:tcBorders>
              <w:top w:val="nil"/>
              <w:left w:val="nil"/>
              <w:bottom w:val="nil"/>
              <w:right w:val="nil"/>
            </w:tcBorders>
            <w:noWrap/>
            <w:vAlign w:val="center"/>
          </w:tcPr>
          <w:p w14:paraId="3EA50EED"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11.4381(2) </w:t>
            </w:r>
          </w:p>
        </w:tc>
      </w:tr>
      <w:tr w:rsidR="0087378A" w:rsidRPr="00622BF2" w14:paraId="7693FE73" w14:textId="77777777" w:rsidTr="00AC494E">
        <w:tc>
          <w:tcPr>
            <w:tcW w:w="833" w:type="pct"/>
            <w:tcBorders>
              <w:top w:val="nil"/>
              <w:left w:val="nil"/>
              <w:bottom w:val="nil"/>
              <w:right w:val="nil"/>
            </w:tcBorders>
            <w:vAlign w:val="center"/>
          </w:tcPr>
          <w:p w14:paraId="26E8EB13" w14:textId="1943AE51" w:rsidR="0087378A" w:rsidRPr="00622BF2" w:rsidRDefault="0087378A" w:rsidP="00D82A5B">
            <w:pPr>
              <w:pStyle w:val="3--zhu0"/>
              <w:rPr>
                <w:rFonts w:cs="Times New Roman"/>
                <w:bCs/>
                <w:i/>
                <w:iCs/>
                <w:sz w:val="18"/>
                <w:szCs w:val="18"/>
              </w:rPr>
            </w:pPr>
            <w:r w:rsidRPr="00622BF2">
              <w:rPr>
                <w:rFonts w:cs="Times New Roman"/>
                <w:bCs/>
                <w:i/>
                <w:iCs/>
                <w:sz w:val="18"/>
                <w:szCs w:val="18"/>
              </w:rPr>
              <w:t>α, β, γ</w:t>
            </w:r>
            <w:r w:rsidRPr="00622BF2">
              <w:rPr>
                <w:rFonts w:cs="Times New Roman"/>
                <w:bCs/>
                <w:sz w:val="18"/>
                <w:szCs w:val="18"/>
              </w:rPr>
              <w:t xml:space="preserve"> °</w:t>
            </w:r>
          </w:p>
        </w:tc>
        <w:tc>
          <w:tcPr>
            <w:tcW w:w="833" w:type="pct"/>
            <w:tcBorders>
              <w:top w:val="nil"/>
              <w:left w:val="nil"/>
              <w:bottom w:val="nil"/>
              <w:right w:val="nil"/>
            </w:tcBorders>
            <w:noWrap/>
            <w:vAlign w:val="center"/>
          </w:tcPr>
          <w:p w14:paraId="1BBC96CB" w14:textId="77777777" w:rsidR="0087378A" w:rsidRPr="00622BF2" w:rsidRDefault="0087378A" w:rsidP="00D82A5B">
            <w:pPr>
              <w:pStyle w:val="3--zhu0"/>
              <w:rPr>
                <w:rFonts w:cs="Times New Roman"/>
                <w:bCs/>
                <w:color w:val="000000" w:themeColor="text1"/>
                <w:sz w:val="18"/>
                <w:szCs w:val="18"/>
              </w:rPr>
            </w:pPr>
            <w:r w:rsidRPr="00622BF2">
              <w:rPr>
                <w:rFonts w:cs="Times New Roman"/>
                <w:bCs/>
                <w:color w:val="000000" w:themeColor="text1"/>
                <w:sz w:val="18"/>
                <w:szCs w:val="18"/>
              </w:rPr>
              <w:t>90, 90, 90</w:t>
            </w:r>
          </w:p>
        </w:tc>
        <w:tc>
          <w:tcPr>
            <w:tcW w:w="833" w:type="pct"/>
            <w:tcBorders>
              <w:top w:val="nil"/>
              <w:left w:val="nil"/>
              <w:bottom w:val="nil"/>
              <w:right w:val="nil"/>
            </w:tcBorders>
            <w:noWrap/>
            <w:vAlign w:val="center"/>
          </w:tcPr>
          <w:p w14:paraId="4D8535BB" w14:textId="77777777" w:rsidR="0087378A" w:rsidRPr="00622BF2" w:rsidRDefault="0087378A" w:rsidP="00D82A5B">
            <w:pPr>
              <w:pStyle w:val="3--zhu0"/>
              <w:rPr>
                <w:rFonts w:cs="Times New Roman"/>
                <w:bCs/>
                <w:sz w:val="18"/>
                <w:szCs w:val="18"/>
              </w:rPr>
            </w:pPr>
            <w:r w:rsidRPr="00622BF2">
              <w:rPr>
                <w:rFonts w:cs="Times New Roman"/>
                <w:bCs/>
                <w:sz w:val="18"/>
                <w:szCs w:val="18"/>
              </w:rPr>
              <w:t>90, 90, 90</w:t>
            </w:r>
          </w:p>
        </w:tc>
        <w:tc>
          <w:tcPr>
            <w:tcW w:w="833" w:type="pct"/>
            <w:tcBorders>
              <w:top w:val="nil"/>
              <w:left w:val="nil"/>
              <w:bottom w:val="nil"/>
              <w:right w:val="nil"/>
            </w:tcBorders>
            <w:noWrap/>
            <w:vAlign w:val="center"/>
          </w:tcPr>
          <w:p w14:paraId="0A6B2067" w14:textId="77777777" w:rsidR="0087378A" w:rsidRPr="00622BF2" w:rsidRDefault="0087378A" w:rsidP="00D82A5B">
            <w:pPr>
              <w:pStyle w:val="3--zhu0"/>
              <w:rPr>
                <w:rFonts w:cs="Times New Roman"/>
                <w:bCs/>
                <w:sz w:val="18"/>
                <w:szCs w:val="18"/>
              </w:rPr>
            </w:pPr>
            <w:r w:rsidRPr="00622BF2">
              <w:rPr>
                <w:rFonts w:cs="Times New Roman"/>
                <w:bCs/>
                <w:sz w:val="18"/>
                <w:szCs w:val="18"/>
              </w:rPr>
              <w:t>90, 90, 90</w:t>
            </w:r>
          </w:p>
        </w:tc>
        <w:tc>
          <w:tcPr>
            <w:tcW w:w="833" w:type="pct"/>
            <w:tcBorders>
              <w:top w:val="nil"/>
              <w:left w:val="nil"/>
              <w:bottom w:val="nil"/>
              <w:right w:val="nil"/>
            </w:tcBorders>
            <w:noWrap/>
            <w:vAlign w:val="center"/>
          </w:tcPr>
          <w:p w14:paraId="4AC6BE3F" w14:textId="77777777" w:rsidR="0087378A" w:rsidRPr="00622BF2" w:rsidRDefault="0087378A" w:rsidP="00D82A5B">
            <w:pPr>
              <w:pStyle w:val="3--zhu0"/>
              <w:rPr>
                <w:rFonts w:cs="Times New Roman"/>
                <w:bCs/>
                <w:sz w:val="18"/>
                <w:szCs w:val="18"/>
              </w:rPr>
            </w:pPr>
            <w:r w:rsidRPr="00622BF2">
              <w:rPr>
                <w:rFonts w:cs="Times New Roman"/>
                <w:bCs/>
                <w:sz w:val="18"/>
                <w:szCs w:val="18"/>
              </w:rPr>
              <w:t>90, 90, 90</w:t>
            </w:r>
          </w:p>
        </w:tc>
        <w:tc>
          <w:tcPr>
            <w:tcW w:w="833" w:type="pct"/>
            <w:tcBorders>
              <w:top w:val="nil"/>
              <w:left w:val="nil"/>
              <w:bottom w:val="nil"/>
              <w:right w:val="nil"/>
            </w:tcBorders>
            <w:noWrap/>
            <w:vAlign w:val="center"/>
          </w:tcPr>
          <w:p w14:paraId="457D64E2" w14:textId="77777777" w:rsidR="0087378A" w:rsidRPr="00622BF2" w:rsidRDefault="0087378A" w:rsidP="00D82A5B">
            <w:pPr>
              <w:pStyle w:val="3--zhu0"/>
              <w:rPr>
                <w:rFonts w:cs="Times New Roman"/>
                <w:bCs/>
                <w:sz w:val="18"/>
                <w:szCs w:val="18"/>
              </w:rPr>
            </w:pPr>
            <w:r w:rsidRPr="00622BF2">
              <w:rPr>
                <w:rFonts w:cs="Times New Roman"/>
                <w:bCs/>
                <w:sz w:val="18"/>
                <w:szCs w:val="18"/>
              </w:rPr>
              <w:t>90, 90, 90</w:t>
            </w:r>
          </w:p>
        </w:tc>
      </w:tr>
      <w:tr w:rsidR="0087378A" w:rsidRPr="00622BF2" w14:paraId="7C2DD59F" w14:textId="77777777" w:rsidTr="00AC494E">
        <w:tc>
          <w:tcPr>
            <w:tcW w:w="833" w:type="pct"/>
            <w:tcBorders>
              <w:top w:val="nil"/>
              <w:left w:val="nil"/>
              <w:bottom w:val="nil"/>
              <w:right w:val="nil"/>
            </w:tcBorders>
            <w:vAlign w:val="center"/>
          </w:tcPr>
          <w:p w14:paraId="26958581"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V</w:t>
            </w:r>
            <w:r w:rsidRPr="00622BF2">
              <w:rPr>
                <w:rFonts w:cs="Times New Roman"/>
                <w:bCs/>
                <w:sz w:val="18"/>
                <w:szCs w:val="18"/>
              </w:rPr>
              <w:t>, Å</w:t>
            </w:r>
            <w:r w:rsidRPr="00622BF2">
              <w:rPr>
                <w:rFonts w:cs="Times New Roman"/>
                <w:bCs/>
                <w:sz w:val="18"/>
                <w:szCs w:val="18"/>
                <w:vertAlign w:val="superscript"/>
              </w:rPr>
              <w:t>3</w:t>
            </w:r>
          </w:p>
        </w:tc>
        <w:tc>
          <w:tcPr>
            <w:tcW w:w="833" w:type="pct"/>
            <w:tcBorders>
              <w:top w:val="nil"/>
              <w:left w:val="nil"/>
              <w:bottom w:val="nil"/>
              <w:right w:val="nil"/>
            </w:tcBorders>
            <w:noWrap/>
            <w:vAlign w:val="center"/>
          </w:tcPr>
          <w:p w14:paraId="22661A8D" w14:textId="77777777" w:rsidR="0087378A" w:rsidRPr="00622BF2" w:rsidRDefault="0087378A" w:rsidP="00D82A5B">
            <w:pPr>
              <w:pStyle w:val="3--zhu0"/>
              <w:rPr>
                <w:rFonts w:cs="Times New Roman"/>
                <w:bCs/>
                <w:color w:val="000000" w:themeColor="text1"/>
                <w:sz w:val="18"/>
                <w:szCs w:val="18"/>
              </w:rPr>
            </w:pPr>
            <w:r w:rsidRPr="00622BF2">
              <w:rPr>
                <w:rFonts w:cs="Times New Roman"/>
                <w:bCs/>
                <w:color w:val="000000" w:themeColor="text1"/>
                <w:sz w:val="18"/>
                <w:szCs w:val="18"/>
              </w:rPr>
              <w:t xml:space="preserve">850.64(3) </w:t>
            </w:r>
          </w:p>
        </w:tc>
        <w:tc>
          <w:tcPr>
            <w:tcW w:w="833" w:type="pct"/>
            <w:tcBorders>
              <w:top w:val="nil"/>
              <w:left w:val="nil"/>
              <w:bottom w:val="nil"/>
              <w:right w:val="nil"/>
            </w:tcBorders>
            <w:noWrap/>
            <w:vAlign w:val="center"/>
          </w:tcPr>
          <w:p w14:paraId="4AAF945D"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847.04(3) </w:t>
            </w:r>
          </w:p>
        </w:tc>
        <w:tc>
          <w:tcPr>
            <w:tcW w:w="833" w:type="pct"/>
            <w:tcBorders>
              <w:top w:val="nil"/>
              <w:left w:val="nil"/>
              <w:bottom w:val="nil"/>
              <w:right w:val="nil"/>
            </w:tcBorders>
            <w:noWrap/>
            <w:vAlign w:val="center"/>
          </w:tcPr>
          <w:p w14:paraId="4CDB95B7"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847.95(2) </w:t>
            </w:r>
          </w:p>
        </w:tc>
        <w:tc>
          <w:tcPr>
            <w:tcW w:w="833" w:type="pct"/>
            <w:tcBorders>
              <w:top w:val="nil"/>
              <w:left w:val="nil"/>
              <w:bottom w:val="nil"/>
              <w:right w:val="nil"/>
            </w:tcBorders>
            <w:noWrap/>
            <w:vAlign w:val="center"/>
          </w:tcPr>
          <w:p w14:paraId="1F0B76D5"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846.42(3) </w:t>
            </w:r>
          </w:p>
        </w:tc>
        <w:tc>
          <w:tcPr>
            <w:tcW w:w="833" w:type="pct"/>
            <w:tcBorders>
              <w:top w:val="nil"/>
              <w:left w:val="nil"/>
              <w:bottom w:val="nil"/>
              <w:right w:val="nil"/>
            </w:tcBorders>
            <w:noWrap/>
            <w:vAlign w:val="center"/>
          </w:tcPr>
          <w:p w14:paraId="15DA8BB1"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847.59(2) </w:t>
            </w:r>
          </w:p>
        </w:tc>
      </w:tr>
      <w:tr w:rsidR="0087378A" w:rsidRPr="00622BF2" w14:paraId="0392E5CE" w14:textId="77777777" w:rsidTr="00AC494E">
        <w:tc>
          <w:tcPr>
            <w:tcW w:w="833" w:type="pct"/>
            <w:tcBorders>
              <w:top w:val="nil"/>
              <w:left w:val="nil"/>
              <w:right w:val="nil"/>
            </w:tcBorders>
            <w:noWrap/>
            <w:vAlign w:val="center"/>
          </w:tcPr>
          <w:p w14:paraId="05692A2E" w14:textId="77777777" w:rsidR="0087378A" w:rsidRPr="00622BF2" w:rsidRDefault="0087378A" w:rsidP="00D82A5B">
            <w:pPr>
              <w:pStyle w:val="3--zhu0"/>
              <w:rPr>
                <w:rFonts w:cs="Times New Roman"/>
                <w:bCs/>
                <w:sz w:val="18"/>
                <w:szCs w:val="18"/>
              </w:rPr>
            </w:pPr>
            <w:r w:rsidRPr="008C3A9A">
              <w:rPr>
                <w:rFonts w:cs="Times New Roman"/>
                <w:bCs/>
                <w:i/>
                <w:iCs/>
                <w:sz w:val="18"/>
                <w:szCs w:val="18"/>
              </w:rPr>
              <w:t>R</w:t>
            </w:r>
            <w:r w:rsidRPr="00622BF2">
              <w:rPr>
                <w:rFonts w:cs="Times New Roman"/>
                <w:bCs/>
                <w:sz w:val="18"/>
                <w:szCs w:val="18"/>
                <w:vertAlign w:val="subscript"/>
              </w:rPr>
              <w:t>1</w:t>
            </w:r>
          </w:p>
        </w:tc>
        <w:tc>
          <w:tcPr>
            <w:tcW w:w="833" w:type="pct"/>
            <w:tcBorders>
              <w:top w:val="nil"/>
              <w:left w:val="nil"/>
              <w:right w:val="nil"/>
            </w:tcBorders>
            <w:noWrap/>
            <w:vAlign w:val="center"/>
          </w:tcPr>
          <w:p w14:paraId="1139CD6D" w14:textId="77777777" w:rsidR="0087378A" w:rsidRPr="00622BF2" w:rsidRDefault="0087378A" w:rsidP="00D82A5B">
            <w:pPr>
              <w:pStyle w:val="3--zhu0"/>
              <w:rPr>
                <w:rFonts w:cs="Times New Roman"/>
                <w:bCs/>
                <w:color w:val="000000" w:themeColor="text1"/>
                <w:sz w:val="18"/>
                <w:szCs w:val="18"/>
              </w:rPr>
            </w:pPr>
            <w:r w:rsidRPr="00622BF2">
              <w:rPr>
                <w:rFonts w:cs="Times New Roman"/>
                <w:bCs/>
                <w:color w:val="000000" w:themeColor="text1"/>
                <w:sz w:val="18"/>
                <w:szCs w:val="18"/>
              </w:rPr>
              <w:t>0.0205</w:t>
            </w:r>
          </w:p>
        </w:tc>
        <w:tc>
          <w:tcPr>
            <w:tcW w:w="833" w:type="pct"/>
            <w:tcBorders>
              <w:top w:val="nil"/>
              <w:left w:val="nil"/>
              <w:right w:val="nil"/>
            </w:tcBorders>
            <w:noWrap/>
            <w:vAlign w:val="center"/>
          </w:tcPr>
          <w:p w14:paraId="6ABB186A" w14:textId="77777777" w:rsidR="0087378A" w:rsidRPr="00622BF2" w:rsidRDefault="0087378A" w:rsidP="00D82A5B">
            <w:pPr>
              <w:pStyle w:val="3--zhu0"/>
              <w:rPr>
                <w:rFonts w:cs="Times New Roman"/>
                <w:bCs/>
                <w:sz w:val="18"/>
                <w:szCs w:val="18"/>
              </w:rPr>
            </w:pPr>
            <w:r w:rsidRPr="00622BF2">
              <w:rPr>
                <w:rFonts w:cs="Times New Roman"/>
                <w:bCs/>
                <w:sz w:val="18"/>
                <w:szCs w:val="18"/>
              </w:rPr>
              <w:t>0.0172</w:t>
            </w:r>
          </w:p>
        </w:tc>
        <w:tc>
          <w:tcPr>
            <w:tcW w:w="833" w:type="pct"/>
            <w:tcBorders>
              <w:top w:val="nil"/>
              <w:left w:val="nil"/>
              <w:right w:val="nil"/>
            </w:tcBorders>
            <w:noWrap/>
            <w:vAlign w:val="center"/>
          </w:tcPr>
          <w:p w14:paraId="26A49684" w14:textId="77777777" w:rsidR="0087378A" w:rsidRPr="00622BF2" w:rsidRDefault="0087378A" w:rsidP="00D82A5B">
            <w:pPr>
              <w:pStyle w:val="3--zhu0"/>
              <w:rPr>
                <w:rFonts w:cs="Times New Roman"/>
                <w:bCs/>
                <w:sz w:val="18"/>
                <w:szCs w:val="18"/>
              </w:rPr>
            </w:pPr>
            <w:r w:rsidRPr="00622BF2">
              <w:rPr>
                <w:rFonts w:cs="Times New Roman"/>
                <w:bCs/>
                <w:sz w:val="18"/>
                <w:szCs w:val="18"/>
              </w:rPr>
              <w:t>0.0135</w:t>
            </w:r>
          </w:p>
        </w:tc>
        <w:tc>
          <w:tcPr>
            <w:tcW w:w="833" w:type="pct"/>
            <w:tcBorders>
              <w:top w:val="nil"/>
              <w:left w:val="nil"/>
              <w:right w:val="nil"/>
            </w:tcBorders>
            <w:noWrap/>
            <w:vAlign w:val="center"/>
          </w:tcPr>
          <w:p w14:paraId="132F1109" w14:textId="77777777" w:rsidR="0087378A" w:rsidRPr="00622BF2" w:rsidRDefault="0087378A" w:rsidP="00D82A5B">
            <w:pPr>
              <w:pStyle w:val="3--zhu0"/>
              <w:rPr>
                <w:rFonts w:cs="Times New Roman"/>
                <w:bCs/>
                <w:sz w:val="18"/>
                <w:szCs w:val="18"/>
              </w:rPr>
            </w:pPr>
            <w:r w:rsidRPr="00622BF2">
              <w:rPr>
                <w:rFonts w:cs="Times New Roman"/>
                <w:bCs/>
                <w:sz w:val="18"/>
                <w:szCs w:val="18"/>
              </w:rPr>
              <w:t>0.0164</w:t>
            </w:r>
          </w:p>
        </w:tc>
        <w:tc>
          <w:tcPr>
            <w:tcW w:w="833" w:type="pct"/>
            <w:tcBorders>
              <w:top w:val="nil"/>
              <w:left w:val="nil"/>
              <w:right w:val="nil"/>
            </w:tcBorders>
            <w:noWrap/>
            <w:vAlign w:val="center"/>
          </w:tcPr>
          <w:p w14:paraId="0FAD39E6" w14:textId="77777777" w:rsidR="0087378A" w:rsidRPr="00622BF2" w:rsidRDefault="0087378A" w:rsidP="00D82A5B">
            <w:pPr>
              <w:pStyle w:val="3--zhu0"/>
              <w:rPr>
                <w:rFonts w:cs="Times New Roman"/>
                <w:bCs/>
                <w:sz w:val="18"/>
                <w:szCs w:val="18"/>
              </w:rPr>
            </w:pPr>
            <w:r w:rsidRPr="00622BF2">
              <w:rPr>
                <w:rFonts w:cs="Times New Roman"/>
                <w:bCs/>
                <w:sz w:val="18"/>
                <w:szCs w:val="18"/>
              </w:rPr>
              <w:t>0.0153</w:t>
            </w:r>
          </w:p>
        </w:tc>
      </w:tr>
      <w:tr w:rsidR="0087378A" w:rsidRPr="00622BF2" w14:paraId="594EF930" w14:textId="77777777" w:rsidTr="00AC494E">
        <w:tc>
          <w:tcPr>
            <w:tcW w:w="833" w:type="pct"/>
            <w:tcBorders>
              <w:top w:val="nil"/>
              <w:left w:val="nil"/>
              <w:bottom w:val="single" w:sz="4" w:space="0" w:color="auto"/>
              <w:right w:val="nil"/>
            </w:tcBorders>
            <w:noWrap/>
            <w:vAlign w:val="center"/>
          </w:tcPr>
          <w:p w14:paraId="3586BA9F" w14:textId="77777777" w:rsidR="0087378A" w:rsidRPr="00622BF2" w:rsidRDefault="0087378A" w:rsidP="00D82A5B">
            <w:pPr>
              <w:pStyle w:val="3--zhu0"/>
              <w:rPr>
                <w:rFonts w:cs="Times New Roman"/>
                <w:bCs/>
                <w:sz w:val="18"/>
                <w:szCs w:val="18"/>
              </w:rPr>
            </w:pPr>
            <w:r w:rsidRPr="008C3A9A">
              <w:rPr>
                <w:rFonts w:cs="Times New Roman"/>
                <w:bCs/>
                <w:i/>
                <w:iCs/>
                <w:sz w:val="18"/>
                <w:szCs w:val="18"/>
              </w:rPr>
              <w:t>wR</w:t>
            </w:r>
            <w:r w:rsidRPr="00622BF2">
              <w:rPr>
                <w:rFonts w:cs="Times New Roman"/>
                <w:bCs/>
                <w:sz w:val="18"/>
                <w:szCs w:val="18"/>
                <w:vertAlign w:val="subscript"/>
              </w:rPr>
              <w:t>2</w:t>
            </w:r>
          </w:p>
        </w:tc>
        <w:tc>
          <w:tcPr>
            <w:tcW w:w="833" w:type="pct"/>
            <w:tcBorders>
              <w:top w:val="nil"/>
              <w:left w:val="nil"/>
              <w:bottom w:val="single" w:sz="4" w:space="0" w:color="auto"/>
              <w:right w:val="nil"/>
            </w:tcBorders>
            <w:noWrap/>
            <w:vAlign w:val="center"/>
          </w:tcPr>
          <w:p w14:paraId="2B9DFB5F" w14:textId="77777777" w:rsidR="0087378A" w:rsidRPr="00622BF2" w:rsidRDefault="0087378A" w:rsidP="00D82A5B">
            <w:pPr>
              <w:pStyle w:val="3--zhu0"/>
              <w:rPr>
                <w:rFonts w:cs="Times New Roman"/>
                <w:bCs/>
                <w:color w:val="000000" w:themeColor="text1"/>
                <w:sz w:val="18"/>
                <w:szCs w:val="18"/>
              </w:rPr>
            </w:pPr>
            <w:r w:rsidRPr="00622BF2">
              <w:rPr>
                <w:rFonts w:cs="Times New Roman"/>
                <w:bCs/>
                <w:color w:val="000000" w:themeColor="text1"/>
                <w:sz w:val="18"/>
                <w:szCs w:val="18"/>
              </w:rPr>
              <w:t>0.0555</w:t>
            </w:r>
          </w:p>
        </w:tc>
        <w:tc>
          <w:tcPr>
            <w:tcW w:w="833" w:type="pct"/>
            <w:tcBorders>
              <w:top w:val="nil"/>
              <w:left w:val="nil"/>
              <w:bottom w:val="single" w:sz="4" w:space="0" w:color="auto"/>
              <w:right w:val="nil"/>
            </w:tcBorders>
            <w:noWrap/>
            <w:vAlign w:val="center"/>
          </w:tcPr>
          <w:p w14:paraId="1D0D5C36" w14:textId="77777777" w:rsidR="0087378A" w:rsidRPr="00622BF2" w:rsidRDefault="0087378A" w:rsidP="00D82A5B">
            <w:pPr>
              <w:pStyle w:val="3--zhu0"/>
              <w:rPr>
                <w:rFonts w:cs="Times New Roman"/>
                <w:bCs/>
                <w:sz w:val="18"/>
                <w:szCs w:val="18"/>
              </w:rPr>
            </w:pPr>
            <w:r w:rsidRPr="00622BF2">
              <w:rPr>
                <w:rFonts w:cs="Times New Roman"/>
                <w:bCs/>
                <w:sz w:val="18"/>
                <w:szCs w:val="18"/>
              </w:rPr>
              <w:t>0.0425</w:t>
            </w:r>
          </w:p>
        </w:tc>
        <w:tc>
          <w:tcPr>
            <w:tcW w:w="833" w:type="pct"/>
            <w:tcBorders>
              <w:top w:val="nil"/>
              <w:left w:val="nil"/>
              <w:bottom w:val="single" w:sz="4" w:space="0" w:color="auto"/>
              <w:right w:val="nil"/>
            </w:tcBorders>
            <w:noWrap/>
            <w:vAlign w:val="center"/>
          </w:tcPr>
          <w:p w14:paraId="249734EC" w14:textId="77777777" w:rsidR="0087378A" w:rsidRPr="00622BF2" w:rsidRDefault="0087378A" w:rsidP="00D82A5B">
            <w:pPr>
              <w:pStyle w:val="3--zhu0"/>
              <w:rPr>
                <w:rFonts w:cs="Times New Roman"/>
                <w:bCs/>
                <w:sz w:val="18"/>
                <w:szCs w:val="18"/>
              </w:rPr>
            </w:pPr>
            <w:r w:rsidRPr="00622BF2">
              <w:rPr>
                <w:rFonts w:cs="Times New Roman"/>
                <w:bCs/>
                <w:sz w:val="18"/>
                <w:szCs w:val="18"/>
              </w:rPr>
              <w:t>0.0365</w:t>
            </w:r>
          </w:p>
        </w:tc>
        <w:tc>
          <w:tcPr>
            <w:tcW w:w="833" w:type="pct"/>
            <w:tcBorders>
              <w:top w:val="nil"/>
              <w:left w:val="nil"/>
              <w:bottom w:val="single" w:sz="4" w:space="0" w:color="auto"/>
              <w:right w:val="nil"/>
            </w:tcBorders>
            <w:noWrap/>
            <w:vAlign w:val="center"/>
          </w:tcPr>
          <w:p w14:paraId="57D60924" w14:textId="77777777" w:rsidR="0087378A" w:rsidRPr="00622BF2" w:rsidRDefault="0087378A" w:rsidP="00D82A5B">
            <w:pPr>
              <w:pStyle w:val="3--zhu0"/>
              <w:rPr>
                <w:rFonts w:cs="Times New Roman"/>
                <w:bCs/>
                <w:sz w:val="18"/>
                <w:szCs w:val="18"/>
              </w:rPr>
            </w:pPr>
            <w:r w:rsidRPr="00622BF2">
              <w:rPr>
                <w:rFonts w:cs="Times New Roman"/>
                <w:bCs/>
                <w:sz w:val="18"/>
                <w:szCs w:val="18"/>
              </w:rPr>
              <w:t>0.0408</w:t>
            </w:r>
          </w:p>
        </w:tc>
        <w:tc>
          <w:tcPr>
            <w:tcW w:w="833" w:type="pct"/>
            <w:tcBorders>
              <w:top w:val="nil"/>
              <w:left w:val="nil"/>
              <w:bottom w:val="single" w:sz="4" w:space="0" w:color="auto"/>
              <w:right w:val="nil"/>
            </w:tcBorders>
            <w:noWrap/>
            <w:vAlign w:val="center"/>
          </w:tcPr>
          <w:p w14:paraId="492987E3" w14:textId="77777777" w:rsidR="0087378A" w:rsidRPr="00622BF2" w:rsidRDefault="0087378A" w:rsidP="00D82A5B">
            <w:pPr>
              <w:pStyle w:val="3--zhu0"/>
              <w:rPr>
                <w:rFonts w:cs="Times New Roman"/>
                <w:bCs/>
                <w:sz w:val="18"/>
                <w:szCs w:val="18"/>
              </w:rPr>
            </w:pPr>
            <w:r w:rsidRPr="00622BF2">
              <w:rPr>
                <w:rFonts w:cs="Times New Roman"/>
                <w:bCs/>
                <w:sz w:val="18"/>
                <w:szCs w:val="18"/>
              </w:rPr>
              <w:t>0.0399</w:t>
            </w:r>
          </w:p>
        </w:tc>
      </w:tr>
    </w:tbl>
    <w:p w14:paraId="208A01F0" w14:textId="419F47B1" w:rsidR="0040067B" w:rsidRPr="00D82A5B" w:rsidRDefault="00520942" w:rsidP="00D82A5B">
      <w:pPr>
        <w:pStyle w:val="3--zhu"/>
        <w:spacing w:before="163"/>
      </w:pPr>
      <w:r w:rsidRPr="00D82A5B">
        <w:rPr>
          <w:rFonts w:hint="eastAsia"/>
        </w:rPr>
        <w:t>表</w:t>
      </w:r>
      <w:r w:rsidR="00B6241C" w:rsidRPr="00D82A5B">
        <w:t>3.3</w:t>
      </w:r>
      <w:r w:rsidRPr="00D82A5B">
        <w:t xml:space="preserve"> etaCu</w:t>
      </w:r>
      <w:r w:rsidRPr="00D82A5B">
        <w:rPr>
          <w:rFonts w:eastAsia="SymbolMT"/>
        </w:rPr>
        <w:t>Mn</w:t>
      </w:r>
      <w:r w:rsidRPr="00D82A5B">
        <w:rPr>
          <w:rFonts w:hint="eastAsia"/>
        </w:rPr>
        <w:t>固溶体化合物的部分键长</w:t>
      </w:r>
      <w:r w:rsidRPr="00D82A5B">
        <w:t>(Å)</w:t>
      </w:r>
      <w:r w:rsidRPr="00D82A5B">
        <w:rPr>
          <w:rFonts w:hint="eastAsia"/>
        </w:rPr>
        <w:t>、键角</w:t>
      </w:r>
      <w:r w:rsidRPr="00D82A5B">
        <w:t>(</w:t>
      </w:r>
      <w:r w:rsidRPr="00D82A5B">
        <w:sym w:font="Symbol" w:char="F0B0"/>
      </w:r>
      <w:r w:rsidRPr="00D82A5B">
        <w:t>)</w:t>
      </w:r>
      <w:r w:rsidRPr="00D82A5B">
        <w:rPr>
          <w:rFonts w:hint="eastAsia"/>
        </w:rPr>
        <w:t>、氢键和</w:t>
      </w:r>
      <w:r w:rsidRPr="00D82A5B">
        <w:t>M···M</w:t>
      </w:r>
      <w:r w:rsidRPr="00D82A5B">
        <w:rPr>
          <w:rFonts w:hint="eastAsia"/>
        </w:rPr>
        <w:t>距离</w:t>
      </w:r>
      <w:r w:rsidRPr="00D82A5B">
        <w:t>(Å)</w:t>
      </w:r>
    </w:p>
    <w:tbl>
      <w:tblPr>
        <w:tblW w:w="9012" w:type="dxa"/>
        <w:jc w:val="center"/>
        <w:tblLook w:val="04A0" w:firstRow="1" w:lastRow="0" w:firstColumn="1" w:lastColumn="0" w:noHBand="0" w:noVBand="1"/>
      </w:tblPr>
      <w:tblGrid>
        <w:gridCol w:w="1145"/>
        <w:gridCol w:w="1626"/>
        <w:gridCol w:w="1626"/>
        <w:gridCol w:w="1626"/>
        <w:gridCol w:w="1626"/>
        <w:gridCol w:w="1626"/>
      </w:tblGrid>
      <w:tr w:rsidR="0087378A" w:rsidRPr="00622BF2" w14:paraId="5476B743" w14:textId="77777777" w:rsidTr="00D82A5B">
        <w:trPr>
          <w:jc w:val="center"/>
        </w:trPr>
        <w:tc>
          <w:tcPr>
            <w:tcW w:w="1077" w:type="dxa"/>
            <w:tcBorders>
              <w:top w:val="single" w:sz="4" w:space="0" w:color="auto"/>
              <w:left w:val="nil"/>
              <w:bottom w:val="single" w:sz="4" w:space="0" w:color="auto"/>
              <w:right w:val="nil"/>
            </w:tcBorders>
            <w:vAlign w:val="center"/>
          </w:tcPr>
          <w:p w14:paraId="6979251C" w14:textId="77777777" w:rsidR="0087378A" w:rsidRPr="00D82A5B" w:rsidRDefault="0087378A" w:rsidP="00D82A5B">
            <w:pPr>
              <w:pStyle w:val="3--zhu0"/>
              <w:rPr>
                <w:rFonts w:cs="Times New Roman"/>
                <w:bCs/>
                <w:sz w:val="18"/>
                <w:szCs w:val="18"/>
              </w:rPr>
            </w:pPr>
            <w:r w:rsidRPr="00D82A5B">
              <w:rPr>
                <w:rFonts w:cs="Times New Roman"/>
                <w:bCs/>
                <w:sz w:val="18"/>
                <w:szCs w:val="18"/>
              </w:rPr>
              <w:t>180K</w:t>
            </w:r>
          </w:p>
        </w:tc>
        <w:tc>
          <w:tcPr>
            <w:tcW w:w="1587" w:type="dxa"/>
            <w:tcBorders>
              <w:top w:val="single" w:sz="4" w:space="0" w:color="auto"/>
              <w:left w:val="nil"/>
              <w:bottom w:val="single" w:sz="4" w:space="0" w:color="auto"/>
              <w:right w:val="nil"/>
            </w:tcBorders>
            <w:vAlign w:val="center"/>
          </w:tcPr>
          <w:p w14:paraId="5472A261" w14:textId="7383ADB9" w:rsidR="0087378A" w:rsidRPr="00D82A5B" w:rsidRDefault="0087378A" w:rsidP="00D82A5B">
            <w:pPr>
              <w:pStyle w:val="3--zhu0"/>
              <w:rPr>
                <w:rFonts w:cs="Times New Roman"/>
                <w:bCs/>
                <w:sz w:val="18"/>
                <w:szCs w:val="18"/>
              </w:rPr>
            </w:pPr>
            <w:r w:rsidRPr="00D82A5B">
              <w:rPr>
                <w:rFonts w:cs="Times New Roman"/>
                <w:bCs/>
                <w:sz w:val="18"/>
                <w:szCs w:val="18"/>
              </w:rPr>
              <w:t>etaCu</w:t>
            </w:r>
            <w:r w:rsidRPr="00D82A5B">
              <w:rPr>
                <w:rFonts w:cs="Times New Roman"/>
                <w:bCs/>
                <w:sz w:val="18"/>
                <w:szCs w:val="18"/>
                <w:vertAlign w:val="subscript"/>
              </w:rPr>
              <w:t>0.</w:t>
            </w:r>
            <w:r w:rsidR="00FE4D9A" w:rsidRPr="00D82A5B">
              <w:rPr>
                <w:rFonts w:cs="Times New Roman"/>
                <w:bCs/>
                <w:sz w:val="18"/>
                <w:szCs w:val="18"/>
                <w:vertAlign w:val="subscript"/>
              </w:rPr>
              <w:t>26</w:t>
            </w:r>
            <w:r w:rsidR="00FE4D9A" w:rsidRPr="00D82A5B">
              <w:rPr>
                <w:rFonts w:cs="Times New Roman"/>
                <w:bCs/>
                <w:sz w:val="18"/>
                <w:szCs w:val="18"/>
              </w:rPr>
              <w:t>Mn</w:t>
            </w:r>
            <w:r w:rsidR="00FE4D9A" w:rsidRPr="00D82A5B">
              <w:rPr>
                <w:rFonts w:cs="Times New Roman"/>
                <w:bCs/>
                <w:sz w:val="18"/>
                <w:szCs w:val="18"/>
                <w:vertAlign w:val="subscript"/>
              </w:rPr>
              <w:t>0</w:t>
            </w:r>
            <w:r w:rsidRPr="00D82A5B">
              <w:rPr>
                <w:rFonts w:cs="Times New Roman"/>
                <w:bCs/>
                <w:sz w:val="18"/>
                <w:szCs w:val="18"/>
                <w:vertAlign w:val="subscript"/>
              </w:rPr>
              <w:t>.74</w:t>
            </w:r>
          </w:p>
        </w:tc>
        <w:tc>
          <w:tcPr>
            <w:tcW w:w="1587" w:type="dxa"/>
            <w:tcBorders>
              <w:top w:val="single" w:sz="4" w:space="0" w:color="auto"/>
              <w:left w:val="nil"/>
              <w:bottom w:val="single" w:sz="4" w:space="0" w:color="auto"/>
              <w:right w:val="nil"/>
            </w:tcBorders>
            <w:vAlign w:val="center"/>
          </w:tcPr>
          <w:p w14:paraId="55639680" w14:textId="53229661" w:rsidR="0087378A" w:rsidRPr="00D82A5B" w:rsidRDefault="0087378A" w:rsidP="00D82A5B">
            <w:pPr>
              <w:pStyle w:val="3--zhu0"/>
              <w:rPr>
                <w:rFonts w:cs="Times New Roman"/>
                <w:bCs/>
                <w:sz w:val="18"/>
                <w:szCs w:val="18"/>
              </w:rPr>
            </w:pPr>
            <w:r w:rsidRPr="00D82A5B">
              <w:rPr>
                <w:rFonts w:cs="Times New Roman"/>
                <w:bCs/>
                <w:sz w:val="18"/>
                <w:szCs w:val="18"/>
              </w:rPr>
              <w:t>etaCu</w:t>
            </w:r>
            <w:r w:rsidRPr="00D82A5B">
              <w:rPr>
                <w:rFonts w:cs="Times New Roman"/>
                <w:bCs/>
                <w:sz w:val="18"/>
                <w:szCs w:val="18"/>
                <w:vertAlign w:val="subscript"/>
              </w:rPr>
              <w:t>0.</w:t>
            </w:r>
            <w:r w:rsidR="00FE4D9A" w:rsidRPr="00D82A5B">
              <w:rPr>
                <w:rFonts w:cs="Times New Roman"/>
                <w:bCs/>
                <w:sz w:val="18"/>
                <w:szCs w:val="18"/>
                <w:vertAlign w:val="subscript"/>
              </w:rPr>
              <w:t>33</w:t>
            </w:r>
            <w:r w:rsidR="00FE4D9A" w:rsidRPr="00D82A5B">
              <w:rPr>
                <w:rFonts w:cs="Times New Roman"/>
                <w:bCs/>
                <w:sz w:val="18"/>
                <w:szCs w:val="18"/>
              </w:rPr>
              <w:t>Mn</w:t>
            </w:r>
            <w:r w:rsidR="00FE4D9A" w:rsidRPr="00D82A5B">
              <w:rPr>
                <w:rFonts w:cs="Times New Roman"/>
                <w:bCs/>
                <w:sz w:val="18"/>
                <w:szCs w:val="18"/>
                <w:vertAlign w:val="subscript"/>
              </w:rPr>
              <w:t>0</w:t>
            </w:r>
            <w:r w:rsidRPr="00D82A5B">
              <w:rPr>
                <w:rFonts w:cs="Times New Roman"/>
                <w:bCs/>
                <w:sz w:val="18"/>
                <w:szCs w:val="18"/>
                <w:vertAlign w:val="subscript"/>
              </w:rPr>
              <w:t>.</w:t>
            </w:r>
            <w:r w:rsidR="00FE4D9A" w:rsidRPr="00D82A5B">
              <w:rPr>
                <w:rFonts w:cs="Times New Roman"/>
                <w:bCs/>
                <w:sz w:val="18"/>
                <w:szCs w:val="18"/>
                <w:vertAlign w:val="subscript"/>
              </w:rPr>
              <w:t>68</w:t>
            </w:r>
          </w:p>
        </w:tc>
        <w:tc>
          <w:tcPr>
            <w:tcW w:w="1587" w:type="dxa"/>
            <w:tcBorders>
              <w:top w:val="single" w:sz="4" w:space="0" w:color="auto"/>
              <w:left w:val="nil"/>
              <w:bottom w:val="single" w:sz="4" w:space="0" w:color="auto"/>
              <w:right w:val="nil"/>
            </w:tcBorders>
            <w:vAlign w:val="center"/>
          </w:tcPr>
          <w:p w14:paraId="350BE48D" w14:textId="507B8AF0" w:rsidR="0087378A" w:rsidRPr="00D82A5B" w:rsidRDefault="0087378A" w:rsidP="00D82A5B">
            <w:pPr>
              <w:pStyle w:val="3--zhu0"/>
              <w:rPr>
                <w:rFonts w:cs="Times New Roman"/>
                <w:bCs/>
                <w:sz w:val="18"/>
                <w:szCs w:val="18"/>
              </w:rPr>
            </w:pPr>
            <w:r w:rsidRPr="00D82A5B">
              <w:rPr>
                <w:rFonts w:cs="Times New Roman"/>
                <w:bCs/>
                <w:sz w:val="18"/>
                <w:szCs w:val="18"/>
              </w:rPr>
              <w:t>etaCu</w:t>
            </w:r>
            <w:r w:rsidRPr="00D82A5B">
              <w:rPr>
                <w:rFonts w:cs="Times New Roman"/>
                <w:bCs/>
                <w:sz w:val="18"/>
                <w:szCs w:val="18"/>
                <w:vertAlign w:val="subscript"/>
              </w:rPr>
              <w:t>0.</w:t>
            </w:r>
            <w:r w:rsidR="00FE4D9A" w:rsidRPr="00D82A5B">
              <w:rPr>
                <w:rFonts w:cs="Times New Roman"/>
                <w:bCs/>
                <w:sz w:val="18"/>
                <w:szCs w:val="18"/>
                <w:vertAlign w:val="subscript"/>
              </w:rPr>
              <w:t>39</w:t>
            </w:r>
            <w:r w:rsidR="00FE4D9A" w:rsidRPr="00D82A5B">
              <w:rPr>
                <w:rFonts w:cs="Times New Roman"/>
                <w:bCs/>
                <w:sz w:val="18"/>
                <w:szCs w:val="18"/>
              </w:rPr>
              <w:t>Mn</w:t>
            </w:r>
            <w:r w:rsidR="00FE4D9A" w:rsidRPr="00D82A5B">
              <w:rPr>
                <w:rFonts w:cs="Times New Roman"/>
                <w:bCs/>
                <w:sz w:val="18"/>
                <w:szCs w:val="18"/>
                <w:vertAlign w:val="subscript"/>
              </w:rPr>
              <w:t>0</w:t>
            </w:r>
            <w:r w:rsidRPr="00D82A5B">
              <w:rPr>
                <w:rFonts w:cs="Times New Roman"/>
                <w:bCs/>
                <w:sz w:val="18"/>
                <w:szCs w:val="18"/>
                <w:vertAlign w:val="subscript"/>
              </w:rPr>
              <w:t>.61</w:t>
            </w:r>
          </w:p>
        </w:tc>
        <w:tc>
          <w:tcPr>
            <w:tcW w:w="1587" w:type="dxa"/>
            <w:tcBorders>
              <w:top w:val="single" w:sz="4" w:space="0" w:color="auto"/>
              <w:left w:val="nil"/>
              <w:bottom w:val="single" w:sz="4" w:space="0" w:color="auto"/>
              <w:right w:val="nil"/>
            </w:tcBorders>
            <w:vAlign w:val="center"/>
          </w:tcPr>
          <w:p w14:paraId="0856CCE4" w14:textId="1ACF8285" w:rsidR="0087378A" w:rsidRPr="00D82A5B" w:rsidRDefault="0087378A" w:rsidP="00D82A5B">
            <w:pPr>
              <w:pStyle w:val="3--zhu0"/>
              <w:rPr>
                <w:rFonts w:cs="Times New Roman"/>
                <w:bCs/>
                <w:sz w:val="18"/>
                <w:szCs w:val="18"/>
              </w:rPr>
            </w:pPr>
            <w:r w:rsidRPr="00D82A5B">
              <w:rPr>
                <w:rFonts w:cs="Times New Roman"/>
                <w:bCs/>
                <w:sz w:val="18"/>
                <w:szCs w:val="18"/>
              </w:rPr>
              <w:t>etaCu</w:t>
            </w:r>
            <w:r w:rsidRPr="00D82A5B">
              <w:rPr>
                <w:rFonts w:cs="Times New Roman"/>
                <w:bCs/>
                <w:sz w:val="18"/>
                <w:szCs w:val="18"/>
                <w:vertAlign w:val="subscript"/>
              </w:rPr>
              <w:t>0.45</w:t>
            </w:r>
            <w:r w:rsidRPr="00D82A5B">
              <w:rPr>
                <w:rFonts w:cs="Times New Roman"/>
                <w:bCs/>
                <w:sz w:val="18"/>
                <w:szCs w:val="18"/>
              </w:rPr>
              <w:t>Mn</w:t>
            </w:r>
            <w:r w:rsidRPr="00D82A5B">
              <w:rPr>
                <w:rFonts w:cs="Times New Roman"/>
                <w:bCs/>
                <w:sz w:val="18"/>
                <w:szCs w:val="18"/>
                <w:vertAlign w:val="subscript"/>
              </w:rPr>
              <w:t>0.5</w:t>
            </w:r>
            <w:r w:rsidR="00FE4D9A" w:rsidRPr="00D82A5B">
              <w:rPr>
                <w:rFonts w:cs="Times New Roman"/>
                <w:bCs/>
                <w:sz w:val="18"/>
                <w:szCs w:val="18"/>
                <w:vertAlign w:val="subscript"/>
              </w:rPr>
              <w:t>5</w:t>
            </w:r>
          </w:p>
        </w:tc>
        <w:tc>
          <w:tcPr>
            <w:tcW w:w="1587" w:type="dxa"/>
            <w:tcBorders>
              <w:top w:val="single" w:sz="4" w:space="0" w:color="auto"/>
              <w:left w:val="nil"/>
              <w:bottom w:val="single" w:sz="4" w:space="0" w:color="auto"/>
              <w:right w:val="nil"/>
            </w:tcBorders>
            <w:vAlign w:val="center"/>
          </w:tcPr>
          <w:p w14:paraId="3638E1B4" w14:textId="2CECFBEC" w:rsidR="0087378A" w:rsidRPr="00622BF2" w:rsidRDefault="0087378A" w:rsidP="00D82A5B">
            <w:pPr>
              <w:pStyle w:val="3--zhu0"/>
              <w:rPr>
                <w:rFonts w:cs="Times New Roman"/>
                <w:bCs/>
                <w:sz w:val="18"/>
                <w:szCs w:val="18"/>
              </w:rPr>
            </w:pPr>
            <w:r w:rsidRPr="00D82A5B">
              <w:rPr>
                <w:rFonts w:cs="Times New Roman"/>
                <w:bCs/>
                <w:sz w:val="18"/>
                <w:szCs w:val="18"/>
              </w:rPr>
              <w:t>etaCu</w:t>
            </w:r>
            <w:r w:rsidRPr="00D82A5B">
              <w:rPr>
                <w:rFonts w:cs="Times New Roman"/>
                <w:bCs/>
                <w:sz w:val="18"/>
                <w:szCs w:val="18"/>
                <w:vertAlign w:val="subscript"/>
              </w:rPr>
              <w:t>0.68</w:t>
            </w:r>
            <w:r w:rsidRPr="00D82A5B">
              <w:rPr>
                <w:rFonts w:cs="Times New Roman"/>
                <w:bCs/>
                <w:sz w:val="18"/>
                <w:szCs w:val="18"/>
              </w:rPr>
              <w:t>Mn</w:t>
            </w:r>
            <w:r w:rsidRPr="00D82A5B">
              <w:rPr>
                <w:rFonts w:cs="Times New Roman"/>
                <w:bCs/>
                <w:sz w:val="18"/>
                <w:szCs w:val="18"/>
                <w:vertAlign w:val="subscript"/>
              </w:rPr>
              <w:t>0.3</w:t>
            </w:r>
            <w:r w:rsidR="00FE4D9A" w:rsidRPr="00D82A5B">
              <w:rPr>
                <w:rFonts w:cs="Times New Roman"/>
                <w:bCs/>
                <w:sz w:val="18"/>
                <w:szCs w:val="18"/>
                <w:vertAlign w:val="subscript"/>
              </w:rPr>
              <w:t>2</w:t>
            </w:r>
          </w:p>
        </w:tc>
      </w:tr>
      <w:tr w:rsidR="0087378A" w:rsidRPr="00622BF2" w14:paraId="6166F81F" w14:textId="77777777" w:rsidTr="00D82A5B">
        <w:trPr>
          <w:jc w:val="center"/>
        </w:trPr>
        <w:tc>
          <w:tcPr>
            <w:tcW w:w="1077" w:type="dxa"/>
            <w:tcBorders>
              <w:top w:val="single" w:sz="4" w:space="0" w:color="auto"/>
              <w:left w:val="nil"/>
              <w:bottom w:val="nil"/>
              <w:right w:val="nil"/>
            </w:tcBorders>
            <w:vAlign w:val="center"/>
          </w:tcPr>
          <w:p w14:paraId="69617907" w14:textId="77777777" w:rsidR="0087378A" w:rsidRPr="00622BF2" w:rsidRDefault="0087378A" w:rsidP="00D82A5B">
            <w:pPr>
              <w:pStyle w:val="3--zhu0"/>
              <w:rPr>
                <w:rFonts w:cs="Times New Roman"/>
                <w:bCs/>
                <w:sz w:val="15"/>
                <w:szCs w:val="15"/>
              </w:rPr>
            </w:pPr>
            <w:r w:rsidRPr="00622BF2">
              <w:rPr>
                <w:rFonts w:cs="Times New Roman"/>
                <w:bCs/>
                <w:sz w:val="15"/>
                <w:szCs w:val="15"/>
              </w:rPr>
              <w:t>M−O</w:t>
            </w:r>
          </w:p>
        </w:tc>
        <w:tc>
          <w:tcPr>
            <w:tcW w:w="1587" w:type="dxa"/>
            <w:tcBorders>
              <w:top w:val="single" w:sz="4" w:space="0" w:color="auto"/>
              <w:left w:val="nil"/>
              <w:bottom w:val="nil"/>
              <w:right w:val="nil"/>
            </w:tcBorders>
            <w:vAlign w:val="center"/>
          </w:tcPr>
          <w:p w14:paraId="5B6CECC4" w14:textId="77777777" w:rsidR="0087378A" w:rsidRPr="00622BF2" w:rsidRDefault="0087378A" w:rsidP="00D82A5B">
            <w:pPr>
              <w:pStyle w:val="3--zhu0"/>
              <w:rPr>
                <w:rFonts w:cs="Times New Roman"/>
                <w:bCs/>
                <w:sz w:val="15"/>
                <w:szCs w:val="15"/>
              </w:rPr>
            </w:pPr>
            <w:r w:rsidRPr="00622BF2">
              <w:rPr>
                <w:rFonts w:cs="Times New Roman"/>
                <w:bCs/>
                <w:sz w:val="15"/>
                <w:szCs w:val="15"/>
              </w:rPr>
              <w:t>2.1268(8)−2.2428(8)</w:t>
            </w:r>
          </w:p>
        </w:tc>
        <w:tc>
          <w:tcPr>
            <w:tcW w:w="1587" w:type="dxa"/>
            <w:tcBorders>
              <w:top w:val="single" w:sz="4" w:space="0" w:color="auto"/>
              <w:left w:val="nil"/>
              <w:bottom w:val="nil"/>
              <w:right w:val="nil"/>
            </w:tcBorders>
            <w:vAlign w:val="center"/>
          </w:tcPr>
          <w:p w14:paraId="7CC3F244" w14:textId="77777777" w:rsidR="0087378A" w:rsidRPr="00622BF2" w:rsidRDefault="0087378A" w:rsidP="00D82A5B">
            <w:pPr>
              <w:pStyle w:val="3--zhu0"/>
              <w:rPr>
                <w:rFonts w:cs="Times New Roman"/>
                <w:bCs/>
                <w:sz w:val="15"/>
                <w:szCs w:val="15"/>
              </w:rPr>
            </w:pPr>
            <w:r w:rsidRPr="00622BF2">
              <w:rPr>
                <w:rFonts w:cs="Times New Roman"/>
                <w:bCs/>
                <w:sz w:val="15"/>
                <w:szCs w:val="15"/>
              </w:rPr>
              <w:t>2.1109(8)−2.2513(9)</w:t>
            </w:r>
          </w:p>
        </w:tc>
        <w:tc>
          <w:tcPr>
            <w:tcW w:w="1587" w:type="dxa"/>
            <w:tcBorders>
              <w:top w:val="single" w:sz="4" w:space="0" w:color="auto"/>
              <w:left w:val="nil"/>
              <w:bottom w:val="nil"/>
              <w:right w:val="nil"/>
            </w:tcBorders>
            <w:vAlign w:val="center"/>
          </w:tcPr>
          <w:p w14:paraId="04321D75" w14:textId="77777777" w:rsidR="0087378A" w:rsidRPr="00622BF2" w:rsidRDefault="0087378A" w:rsidP="00D82A5B">
            <w:pPr>
              <w:pStyle w:val="3--zhu0"/>
              <w:rPr>
                <w:rFonts w:cs="Times New Roman"/>
                <w:bCs/>
                <w:sz w:val="15"/>
                <w:szCs w:val="15"/>
              </w:rPr>
            </w:pPr>
            <w:r w:rsidRPr="00622BF2">
              <w:rPr>
                <w:rFonts w:cs="Times New Roman"/>
                <w:bCs/>
                <w:sz w:val="15"/>
                <w:szCs w:val="15"/>
              </w:rPr>
              <w:t>2.0986(9)−2.2602(10)</w:t>
            </w:r>
          </w:p>
        </w:tc>
        <w:tc>
          <w:tcPr>
            <w:tcW w:w="1587" w:type="dxa"/>
            <w:tcBorders>
              <w:top w:val="single" w:sz="4" w:space="0" w:color="auto"/>
              <w:left w:val="nil"/>
              <w:bottom w:val="nil"/>
              <w:right w:val="nil"/>
            </w:tcBorders>
            <w:vAlign w:val="center"/>
          </w:tcPr>
          <w:p w14:paraId="11A0C3A2" w14:textId="77777777" w:rsidR="0087378A" w:rsidRPr="00622BF2" w:rsidRDefault="0087378A" w:rsidP="00D82A5B">
            <w:pPr>
              <w:pStyle w:val="3--zhu0"/>
              <w:rPr>
                <w:rFonts w:cs="Times New Roman"/>
                <w:bCs/>
                <w:sz w:val="15"/>
                <w:szCs w:val="15"/>
              </w:rPr>
            </w:pPr>
            <w:r w:rsidRPr="00622BF2">
              <w:rPr>
                <w:rFonts w:cs="Times New Roman"/>
                <w:bCs/>
                <w:sz w:val="15"/>
                <w:szCs w:val="15"/>
              </w:rPr>
              <w:t>2.0817(9)−2.2739(9)</w:t>
            </w:r>
          </w:p>
        </w:tc>
        <w:tc>
          <w:tcPr>
            <w:tcW w:w="1587" w:type="dxa"/>
            <w:tcBorders>
              <w:top w:val="single" w:sz="4" w:space="0" w:color="auto"/>
              <w:left w:val="nil"/>
              <w:bottom w:val="nil"/>
              <w:right w:val="nil"/>
            </w:tcBorders>
            <w:vAlign w:val="center"/>
          </w:tcPr>
          <w:p w14:paraId="7BCE12EA" w14:textId="77777777" w:rsidR="0087378A" w:rsidRPr="00622BF2" w:rsidRDefault="0087378A" w:rsidP="00D82A5B">
            <w:pPr>
              <w:pStyle w:val="3--zhu0"/>
              <w:rPr>
                <w:rFonts w:cs="Times New Roman"/>
                <w:bCs/>
                <w:sz w:val="15"/>
                <w:szCs w:val="15"/>
              </w:rPr>
            </w:pPr>
            <w:r w:rsidRPr="00622BF2">
              <w:rPr>
                <w:rFonts w:cs="Times New Roman"/>
                <w:bCs/>
                <w:sz w:val="15"/>
                <w:szCs w:val="15"/>
              </w:rPr>
              <w:t>2.0190(8)−2.3580(9)</w:t>
            </w:r>
          </w:p>
        </w:tc>
      </w:tr>
      <w:tr w:rsidR="0087378A" w:rsidRPr="00622BF2" w14:paraId="0C52A082" w14:textId="77777777" w:rsidTr="00D82A5B">
        <w:trPr>
          <w:jc w:val="center"/>
        </w:trPr>
        <w:tc>
          <w:tcPr>
            <w:tcW w:w="1077" w:type="dxa"/>
            <w:tcBorders>
              <w:top w:val="nil"/>
              <w:left w:val="nil"/>
              <w:bottom w:val="nil"/>
              <w:right w:val="nil"/>
            </w:tcBorders>
            <w:vAlign w:val="center"/>
          </w:tcPr>
          <w:p w14:paraId="4649B0CD" w14:textId="77777777" w:rsidR="0087378A" w:rsidRPr="00622BF2" w:rsidRDefault="0087378A" w:rsidP="00D82A5B">
            <w:pPr>
              <w:pStyle w:val="3--zhu0"/>
              <w:rPr>
                <w:rFonts w:cs="Times New Roman"/>
                <w:bCs/>
                <w:sz w:val="15"/>
                <w:szCs w:val="15"/>
              </w:rPr>
            </w:pPr>
            <w:r w:rsidRPr="00622BF2">
              <w:rPr>
                <w:rFonts w:cs="Times New Roman"/>
                <w:bCs/>
                <w:sz w:val="15"/>
                <w:szCs w:val="15"/>
              </w:rPr>
              <w:t>C−O</w:t>
            </w:r>
          </w:p>
        </w:tc>
        <w:tc>
          <w:tcPr>
            <w:tcW w:w="1587" w:type="dxa"/>
            <w:tcBorders>
              <w:top w:val="nil"/>
              <w:left w:val="nil"/>
              <w:bottom w:val="nil"/>
              <w:right w:val="nil"/>
            </w:tcBorders>
            <w:vAlign w:val="center"/>
          </w:tcPr>
          <w:p w14:paraId="141085C3" w14:textId="77777777" w:rsidR="0087378A" w:rsidRPr="00622BF2" w:rsidRDefault="0087378A" w:rsidP="00D82A5B">
            <w:pPr>
              <w:pStyle w:val="3--zhu0"/>
              <w:rPr>
                <w:rFonts w:cs="Times New Roman"/>
                <w:bCs/>
                <w:sz w:val="15"/>
                <w:szCs w:val="15"/>
              </w:rPr>
            </w:pPr>
            <w:r w:rsidRPr="00622BF2">
              <w:rPr>
                <w:rFonts w:cs="Times New Roman"/>
                <w:bCs/>
                <w:sz w:val="15"/>
                <w:szCs w:val="15"/>
              </w:rPr>
              <w:t>1.2431(14)−1.2608(14)</w:t>
            </w:r>
          </w:p>
        </w:tc>
        <w:tc>
          <w:tcPr>
            <w:tcW w:w="1587" w:type="dxa"/>
            <w:tcBorders>
              <w:top w:val="nil"/>
              <w:left w:val="nil"/>
              <w:bottom w:val="nil"/>
              <w:right w:val="nil"/>
            </w:tcBorders>
            <w:vAlign w:val="center"/>
          </w:tcPr>
          <w:p w14:paraId="58E842C9" w14:textId="77777777" w:rsidR="0087378A" w:rsidRPr="00622BF2" w:rsidRDefault="0087378A" w:rsidP="00D82A5B">
            <w:pPr>
              <w:pStyle w:val="3--zhu0"/>
              <w:rPr>
                <w:rFonts w:cs="Times New Roman"/>
                <w:bCs/>
                <w:sz w:val="15"/>
                <w:szCs w:val="15"/>
              </w:rPr>
            </w:pPr>
            <w:r w:rsidRPr="00622BF2">
              <w:rPr>
                <w:rFonts w:cs="Times New Roman"/>
                <w:bCs/>
                <w:sz w:val="15"/>
                <w:szCs w:val="15"/>
              </w:rPr>
              <w:t>1.2431(15)−1.2594(17)</w:t>
            </w:r>
          </w:p>
        </w:tc>
        <w:tc>
          <w:tcPr>
            <w:tcW w:w="1587" w:type="dxa"/>
            <w:tcBorders>
              <w:top w:val="nil"/>
              <w:left w:val="nil"/>
              <w:bottom w:val="nil"/>
              <w:right w:val="nil"/>
            </w:tcBorders>
            <w:vAlign w:val="center"/>
          </w:tcPr>
          <w:p w14:paraId="6156F4A8" w14:textId="77777777" w:rsidR="0087378A" w:rsidRPr="00622BF2" w:rsidRDefault="0087378A" w:rsidP="00D82A5B">
            <w:pPr>
              <w:pStyle w:val="3--zhu0"/>
              <w:rPr>
                <w:rFonts w:cs="Times New Roman"/>
                <w:bCs/>
                <w:sz w:val="15"/>
                <w:szCs w:val="15"/>
              </w:rPr>
            </w:pPr>
            <w:r w:rsidRPr="00622BF2">
              <w:rPr>
                <w:rFonts w:cs="Times New Roman"/>
                <w:bCs/>
                <w:sz w:val="15"/>
                <w:szCs w:val="15"/>
              </w:rPr>
              <w:t>1.2430(16)−1.2586(16)</w:t>
            </w:r>
          </w:p>
        </w:tc>
        <w:tc>
          <w:tcPr>
            <w:tcW w:w="1587" w:type="dxa"/>
            <w:tcBorders>
              <w:top w:val="nil"/>
              <w:left w:val="nil"/>
              <w:bottom w:val="nil"/>
              <w:right w:val="nil"/>
            </w:tcBorders>
            <w:vAlign w:val="center"/>
          </w:tcPr>
          <w:p w14:paraId="5FF4B07D" w14:textId="77777777" w:rsidR="0087378A" w:rsidRPr="00622BF2" w:rsidRDefault="0087378A" w:rsidP="00D82A5B">
            <w:pPr>
              <w:pStyle w:val="3--zhu0"/>
              <w:rPr>
                <w:rFonts w:cs="Times New Roman"/>
                <w:bCs/>
                <w:sz w:val="15"/>
                <w:szCs w:val="15"/>
              </w:rPr>
            </w:pPr>
            <w:r w:rsidRPr="00622BF2">
              <w:rPr>
                <w:rFonts w:cs="Times New Roman"/>
                <w:bCs/>
                <w:sz w:val="15"/>
                <w:szCs w:val="15"/>
              </w:rPr>
              <w:t>1.2448(18)−1.2589(18)</w:t>
            </w:r>
          </w:p>
        </w:tc>
        <w:tc>
          <w:tcPr>
            <w:tcW w:w="1587" w:type="dxa"/>
            <w:tcBorders>
              <w:top w:val="nil"/>
              <w:left w:val="nil"/>
              <w:bottom w:val="nil"/>
              <w:right w:val="nil"/>
            </w:tcBorders>
            <w:vAlign w:val="center"/>
          </w:tcPr>
          <w:p w14:paraId="75175EC3" w14:textId="77777777" w:rsidR="0087378A" w:rsidRPr="00622BF2" w:rsidRDefault="0087378A" w:rsidP="00D82A5B">
            <w:pPr>
              <w:pStyle w:val="3--zhu0"/>
              <w:rPr>
                <w:rFonts w:cs="Times New Roman"/>
                <w:bCs/>
                <w:sz w:val="15"/>
                <w:szCs w:val="15"/>
              </w:rPr>
            </w:pPr>
            <w:r w:rsidRPr="00622BF2">
              <w:rPr>
                <w:rFonts w:cs="Times New Roman"/>
                <w:bCs/>
                <w:sz w:val="15"/>
                <w:szCs w:val="15"/>
              </w:rPr>
              <w:t>1.2482(17)−1.2626(18)</w:t>
            </w:r>
          </w:p>
        </w:tc>
      </w:tr>
      <w:tr w:rsidR="0087378A" w:rsidRPr="00622BF2" w14:paraId="4C66FE08" w14:textId="77777777" w:rsidTr="00D82A5B">
        <w:trPr>
          <w:jc w:val="center"/>
        </w:trPr>
        <w:tc>
          <w:tcPr>
            <w:tcW w:w="1077" w:type="dxa"/>
            <w:tcBorders>
              <w:top w:val="nil"/>
              <w:left w:val="nil"/>
              <w:bottom w:val="nil"/>
              <w:right w:val="nil"/>
            </w:tcBorders>
            <w:vAlign w:val="center"/>
          </w:tcPr>
          <w:p w14:paraId="58E4634E" w14:textId="77777777" w:rsidR="0087378A" w:rsidRPr="00622BF2" w:rsidRDefault="0087378A" w:rsidP="00D82A5B">
            <w:pPr>
              <w:pStyle w:val="3--zhu0"/>
              <w:rPr>
                <w:rFonts w:cs="Times New Roman"/>
                <w:bCs/>
                <w:sz w:val="15"/>
                <w:szCs w:val="15"/>
              </w:rPr>
            </w:pPr>
            <w:r w:rsidRPr="00622BF2">
              <w:rPr>
                <w:rFonts w:cs="Times New Roman"/>
                <w:bCs/>
                <w:sz w:val="15"/>
                <w:szCs w:val="15"/>
              </w:rPr>
              <w:t>C−N</w:t>
            </w:r>
          </w:p>
        </w:tc>
        <w:tc>
          <w:tcPr>
            <w:tcW w:w="1587" w:type="dxa"/>
            <w:tcBorders>
              <w:top w:val="nil"/>
              <w:left w:val="nil"/>
              <w:bottom w:val="nil"/>
              <w:right w:val="nil"/>
            </w:tcBorders>
            <w:vAlign w:val="center"/>
          </w:tcPr>
          <w:p w14:paraId="4CC29D7F" w14:textId="77777777" w:rsidR="0087378A" w:rsidRPr="00622BF2" w:rsidRDefault="0087378A" w:rsidP="00D82A5B">
            <w:pPr>
              <w:pStyle w:val="3--zhu0"/>
              <w:rPr>
                <w:rFonts w:cs="Times New Roman"/>
                <w:bCs/>
                <w:sz w:val="15"/>
                <w:szCs w:val="15"/>
              </w:rPr>
            </w:pPr>
            <w:r w:rsidRPr="00622BF2">
              <w:rPr>
                <w:rFonts w:cs="Times New Roman"/>
                <w:bCs/>
                <w:sz w:val="15"/>
                <w:szCs w:val="15"/>
              </w:rPr>
              <w:t>1.4858(17)</w:t>
            </w:r>
          </w:p>
        </w:tc>
        <w:tc>
          <w:tcPr>
            <w:tcW w:w="1587" w:type="dxa"/>
            <w:tcBorders>
              <w:top w:val="nil"/>
              <w:left w:val="nil"/>
              <w:bottom w:val="nil"/>
              <w:right w:val="nil"/>
            </w:tcBorders>
            <w:vAlign w:val="center"/>
          </w:tcPr>
          <w:p w14:paraId="6120FC22" w14:textId="77777777" w:rsidR="0087378A" w:rsidRPr="00622BF2" w:rsidRDefault="0087378A" w:rsidP="00D82A5B">
            <w:pPr>
              <w:pStyle w:val="3--zhu0"/>
              <w:rPr>
                <w:rFonts w:cs="Times New Roman"/>
                <w:bCs/>
                <w:sz w:val="15"/>
                <w:szCs w:val="15"/>
              </w:rPr>
            </w:pPr>
            <w:r w:rsidRPr="00622BF2">
              <w:rPr>
                <w:rFonts w:cs="Times New Roman"/>
                <w:bCs/>
                <w:sz w:val="15"/>
                <w:szCs w:val="15"/>
              </w:rPr>
              <w:t>1.4857(17)</w:t>
            </w:r>
          </w:p>
        </w:tc>
        <w:tc>
          <w:tcPr>
            <w:tcW w:w="1587" w:type="dxa"/>
            <w:tcBorders>
              <w:top w:val="nil"/>
              <w:left w:val="nil"/>
              <w:bottom w:val="nil"/>
              <w:right w:val="nil"/>
            </w:tcBorders>
            <w:vAlign w:val="center"/>
          </w:tcPr>
          <w:p w14:paraId="49758CE0" w14:textId="7352DA9F" w:rsidR="0087378A" w:rsidRPr="00622BF2" w:rsidRDefault="0087378A" w:rsidP="00D82A5B">
            <w:pPr>
              <w:pStyle w:val="3--zhu0"/>
              <w:rPr>
                <w:rFonts w:cs="Times New Roman"/>
                <w:bCs/>
                <w:sz w:val="15"/>
                <w:szCs w:val="15"/>
              </w:rPr>
            </w:pPr>
            <w:r w:rsidRPr="00622BF2">
              <w:rPr>
                <w:rFonts w:cs="Times New Roman"/>
                <w:bCs/>
                <w:sz w:val="15"/>
                <w:szCs w:val="15"/>
              </w:rPr>
              <w:t>1.482</w:t>
            </w:r>
            <w:ins w:id="618" w:author="Xianjun_P15" w:date="2025-09-06T08:46:00Z">
              <w:r w:rsidR="006C1DBC">
                <w:rPr>
                  <w:rFonts w:cs="Times New Roman"/>
                  <w:bCs/>
                  <w:sz w:val="15"/>
                  <w:szCs w:val="15"/>
                </w:rPr>
                <w:t>0</w:t>
              </w:r>
            </w:ins>
            <w:r w:rsidRPr="00622BF2">
              <w:rPr>
                <w:rFonts w:cs="Times New Roman"/>
                <w:bCs/>
                <w:sz w:val="15"/>
                <w:szCs w:val="15"/>
              </w:rPr>
              <w:t>(2)</w:t>
            </w:r>
          </w:p>
        </w:tc>
        <w:tc>
          <w:tcPr>
            <w:tcW w:w="1587" w:type="dxa"/>
            <w:tcBorders>
              <w:top w:val="nil"/>
              <w:left w:val="nil"/>
              <w:bottom w:val="nil"/>
              <w:right w:val="nil"/>
            </w:tcBorders>
            <w:vAlign w:val="center"/>
          </w:tcPr>
          <w:p w14:paraId="3DAA5620" w14:textId="77777777" w:rsidR="0087378A" w:rsidRPr="00622BF2" w:rsidRDefault="0087378A" w:rsidP="00D82A5B">
            <w:pPr>
              <w:pStyle w:val="3--zhu0"/>
              <w:rPr>
                <w:rFonts w:cs="Times New Roman"/>
                <w:bCs/>
                <w:sz w:val="15"/>
                <w:szCs w:val="15"/>
              </w:rPr>
            </w:pPr>
            <w:r w:rsidRPr="00622BF2">
              <w:rPr>
                <w:rFonts w:cs="Times New Roman"/>
                <w:bCs/>
                <w:sz w:val="15"/>
                <w:szCs w:val="15"/>
              </w:rPr>
              <w:t>1.4856(19)</w:t>
            </w:r>
          </w:p>
        </w:tc>
        <w:tc>
          <w:tcPr>
            <w:tcW w:w="1587" w:type="dxa"/>
            <w:tcBorders>
              <w:top w:val="nil"/>
              <w:left w:val="nil"/>
              <w:bottom w:val="nil"/>
              <w:right w:val="nil"/>
            </w:tcBorders>
            <w:vAlign w:val="center"/>
          </w:tcPr>
          <w:p w14:paraId="64DF624C" w14:textId="77777777" w:rsidR="0087378A" w:rsidRPr="00622BF2" w:rsidRDefault="0087378A" w:rsidP="00D82A5B">
            <w:pPr>
              <w:pStyle w:val="3--zhu0"/>
              <w:rPr>
                <w:rFonts w:cs="Times New Roman"/>
                <w:bCs/>
                <w:sz w:val="15"/>
                <w:szCs w:val="15"/>
              </w:rPr>
            </w:pPr>
            <w:r w:rsidRPr="00622BF2">
              <w:rPr>
                <w:rFonts w:cs="Times New Roman"/>
                <w:bCs/>
                <w:sz w:val="15"/>
                <w:szCs w:val="15"/>
              </w:rPr>
              <w:t>1.4860(18)</w:t>
            </w:r>
          </w:p>
        </w:tc>
      </w:tr>
      <w:tr w:rsidR="0087378A" w:rsidRPr="00622BF2" w14:paraId="3D69DC05" w14:textId="77777777" w:rsidTr="00D82A5B">
        <w:trPr>
          <w:jc w:val="center"/>
        </w:trPr>
        <w:tc>
          <w:tcPr>
            <w:tcW w:w="1077" w:type="dxa"/>
            <w:tcBorders>
              <w:top w:val="nil"/>
              <w:left w:val="nil"/>
              <w:bottom w:val="nil"/>
              <w:right w:val="nil"/>
            </w:tcBorders>
            <w:vAlign w:val="center"/>
          </w:tcPr>
          <w:p w14:paraId="262C494E" w14:textId="77777777" w:rsidR="0087378A" w:rsidRPr="00622BF2" w:rsidRDefault="0087378A" w:rsidP="00D82A5B">
            <w:pPr>
              <w:pStyle w:val="3--zhu0"/>
              <w:rPr>
                <w:rFonts w:cs="Times New Roman"/>
                <w:bCs/>
                <w:i/>
                <w:iCs/>
                <w:sz w:val="15"/>
                <w:szCs w:val="15"/>
              </w:rPr>
            </w:pPr>
            <w:r w:rsidRPr="00622BF2">
              <w:rPr>
                <w:rFonts w:cs="Times New Roman"/>
                <w:bCs/>
                <w:i/>
                <w:iCs/>
                <w:sz w:val="15"/>
                <w:szCs w:val="15"/>
              </w:rPr>
              <w:t>cis−</w:t>
            </w:r>
            <w:r w:rsidRPr="00622BF2">
              <w:rPr>
                <w:rFonts w:cs="Times New Roman"/>
                <w:bCs/>
                <w:sz w:val="15"/>
                <w:szCs w:val="15"/>
              </w:rPr>
              <w:t>O−M−O</w:t>
            </w:r>
          </w:p>
        </w:tc>
        <w:tc>
          <w:tcPr>
            <w:tcW w:w="1587" w:type="dxa"/>
            <w:tcBorders>
              <w:top w:val="nil"/>
              <w:left w:val="nil"/>
              <w:bottom w:val="nil"/>
              <w:right w:val="nil"/>
            </w:tcBorders>
            <w:vAlign w:val="center"/>
          </w:tcPr>
          <w:p w14:paraId="0C050B5B" w14:textId="77777777" w:rsidR="0087378A" w:rsidRPr="00622BF2" w:rsidRDefault="0087378A" w:rsidP="00D82A5B">
            <w:pPr>
              <w:pStyle w:val="3--zhu0"/>
              <w:rPr>
                <w:rFonts w:cs="Times New Roman"/>
                <w:bCs/>
                <w:sz w:val="15"/>
                <w:szCs w:val="15"/>
              </w:rPr>
            </w:pPr>
            <w:r w:rsidRPr="00622BF2">
              <w:rPr>
                <w:rFonts w:cs="Times New Roman"/>
                <w:bCs/>
                <w:sz w:val="15"/>
                <w:szCs w:val="15"/>
              </w:rPr>
              <w:t>86.31(3)−95.47(3)</w:t>
            </w:r>
          </w:p>
        </w:tc>
        <w:tc>
          <w:tcPr>
            <w:tcW w:w="1587" w:type="dxa"/>
            <w:tcBorders>
              <w:top w:val="nil"/>
              <w:left w:val="nil"/>
              <w:bottom w:val="nil"/>
              <w:right w:val="nil"/>
            </w:tcBorders>
            <w:vAlign w:val="center"/>
          </w:tcPr>
          <w:p w14:paraId="3891699E" w14:textId="77777777" w:rsidR="0087378A" w:rsidRPr="00622BF2" w:rsidRDefault="0087378A" w:rsidP="00D82A5B">
            <w:pPr>
              <w:pStyle w:val="3--zhu0"/>
              <w:rPr>
                <w:rFonts w:cs="Times New Roman"/>
                <w:bCs/>
                <w:sz w:val="15"/>
                <w:szCs w:val="15"/>
              </w:rPr>
            </w:pPr>
            <w:r w:rsidRPr="00622BF2">
              <w:rPr>
                <w:rFonts w:cs="Times New Roman"/>
                <w:bCs/>
                <w:sz w:val="15"/>
                <w:szCs w:val="15"/>
              </w:rPr>
              <w:t>86.20(4)−95.63(3)</w:t>
            </w:r>
          </w:p>
        </w:tc>
        <w:tc>
          <w:tcPr>
            <w:tcW w:w="1587" w:type="dxa"/>
            <w:tcBorders>
              <w:top w:val="nil"/>
              <w:left w:val="nil"/>
              <w:bottom w:val="nil"/>
              <w:right w:val="nil"/>
            </w:tcBorders>
            <w:vAlign w:val="center"/>
          </w:tcPr>
          <w:p w14:paraId="3D8D97C8" w14:textId="77777777" w:rsidR="0087378A" w:rsidRPr="00622BF2" w:rsidRDefault="0087378A" w:rsidP="00D82A5B">
            <w:pPr>
              <w:pStyle w:val="3--zhu0"/>
              <w:rPr>
                <w:rFonts w:cs="Times New Roman"/>
                <w:bCs/>
                <w:sz w:val="15"/>
                <w:szCs w:val="15"/>
              </w:rPr>
            </w:pPr>
            <w:r w:rsidRPr="00622BF2">
              <w:rPr>
                <w:rFonts w:cs="Times New Roman"/>
                <w:bCs/>
                <w:sz w:val="15"/>
                <w:szCs w:val="15"/>
              </w:rPr>
              <w:t>86.22(4)−95.58(4)</w:t>
            </w:r>
          </w:p>
        </w:tc>
        <w:tc>
          <w:tcPr>
            <w:tcW w:w="1587" w:type="dxa"/>
            <w:tcBorders>
              <w:top w:val="nil"/>
              <w:left w:val="nil"/>
              <w:bottom w:val="nil"/>
              <w:right w:val="nil"/>
            </w:tcBorders>
            <w:vAlign w:val="center"/>
          </w:tcPr>
          <w:p w14:paraId="7C04B522" w14:textId="77777777" w:rsidR="0087378A" w:rsidRPr="00622BF2" w:rsidRDefault="0087378A" w:rsidP="00D82A5B">
            <w:pPr>
              <w:pStyle w:val="3--zhu0"/>
              <w:rPr>
                <w:rFonts w:cs="Times New Roman"/>
                <w:bCs/>
                <w:sz w:val="15"/>
                <w:szCs w:val="15"/>
              </w:rPr>
            </w:pPr>
            <w:r w:rsidRPr="00622BF2">
              <w:rPr>
                <w:rFonts w:cs="Times New Roman"/>
                <w:bCs/>
                <w:sz w:val="15"/>
                <w:szCs w:val="15"/>
              </w:rPr>
              <w:t>86.13(4)−95.69(4)</w:t>
            </w:r>
          </w:p>
        </w:tc>
        <w:tc>
          <w:tcPr>
            <w:tcW w:w="1587" w:type="dxa"/>
            <w:tcBorders>
              <w:top w:val="nil"/>
              <w:left w:val="nil"/>
              <w:bottom w:val="nil"/>
              <w:right w:val="nil"/>
            </w:tcBorders>
            <w:vAlign w:val="center"/>
          </w:tcPr>
          <w:p w14:paraId="0666B971" w14:textId="77777777" w:rsidR="0087378A" w:rsidRPr="00622BF2" w:rsidRDefault="0087378A" w:rsidP="00D82A5B">
            <w:pPr>
              <w:pStyle w:val="3--zhu0"/>
              <w:rPr>
                <w:rFonts w:cs="Times New Roman"/>
                <w:bCs/>
                <w:sz w:val="15"/>
                <w:szCs w:val="15"/>
              </w:rPr>
            </w:pPr>
            <w:r w:rsidRPr="00622BF2">
              <w:rPr>
                <w:rFonts w:cs="Times New Roman"/>
                <w:bCs/>
                <w:sz w:val="15"/>
                <w:szCs w:val="15"/>
              </w:rPr>
              <w:t>85.90(4)−96.12(3)</w:t>
            </w:r>
          </w:p>
        </w:tc>
      </w:tr>
      <w:tr w:rsidR="0087378A" w:rsidRPr="00622BF2" w14:paraId="6E2F7D4B" w14:textId="77777777" w:rsidTr="00D82A5B">
        <w:trPr>
          <w:jc w:val="center"/>
        </w:trPr>
        <w:tc>
          <w:tcPr>
            <w:tcW w:w="1077" w:type="dxa"/>
            <w:tcBorders>
              <w:top w:val="nil"/>
              <w:left w:val="nil"/>
              <w:bottom w:val="nil"/>
              <w:right w:val="nil"/>
            </w:tcBorders>
            <w:vAlign w:val="center"/>
          </w:tcPr>
          <w:p w14:paraId="212A800A" w14:textId="77777777" w:rsidR="0087378A" w:rsidRPr="00622BF2" w:rsidRDefault="0087378A" w:rsidP="00D82A5B">
            <w:pPr>
              <w:pStyle w:val="3--zhu0"/>
              <w:rPr>
                <w:rFonts w:cs="Times New Roman"/>
                <w:bCs/>
                <w:i/>
                <w:iCs/>
                <w:sz w:val="15"/>
                <w:szCs w:val="15"/>
              </w:rPr>
            </w:pPr>
            <w:r w:rsidRPr="00622BF2">
              <w:rPr>
                <w:rFonts w:cs="Times New Roman"/>
                <w:bCs/>
                <w:i/>
                <w:iCs/>
                <w:sz w:val="15"/>
                <w:szCs w:val="15"/>
              </w:rPr>
              <w:t>trans−</w:t>
            </w:r>
            <w:r w:rsidRPr="00622BF2">
              <w:rPr>
                <w:rFonts w:cs="Times New Roman"/>
                <w:bCs/>
                <w:sz w:val="15"/>
                <w:szCs w:val="15"/>
              </w:rPr>
              <w:t>O−M−O</w:t>
            </w:r>
          </w:p>
        </w:tc>
        <w:tc>
          <w:tcPr>
            <w:tcW w:w="1587" w:type="dxa"/>
            <w:tcBorders>
              <w:top w:val="nil"/>
              <w:left w:val="nil"/>
              <w:bottom w:val="nil"/>
              <w:right w:val="nil"/>
            </w:tcBorders>
            <w:vAlign w:val="center"/>
          </w:tcPr>
          <w:p w14:paraId="767EB966" w14:textId="77777777" w:rsidR="0087378A" w:rsidRPr="00622BF2" w:rsidRDefault="0087378A" w:rsidP="00D82A5B">
            <w:pPr>
              <w:pStyle w:val="3--zhu0"/>
              <w:rPr>
                <w:rFonts w:cs="Times New Roman"/>
                <w:bCs/>
                <w:sz w:val="15"/>
                <w:szCs w:val="15"/>
              </w:rPr>
            </w:pPr>
            <w:r w:rsidRPr="00622BF2">
              <w:rPr>
                <w:rFonts w:cs="Times New Roman"/>
                <w:bCs/>
                <w:sz w:val="15"/>
                <w:szCs w:val="15"/>
              </w:rPr>
              <w:t>174.72(4)−177.96(3)</w:t>
            </w:r>
          </w:p>
        </w:tc>
        <w:tc>
          <w:tcPr>
            <w:tcW w:w="1587" w:type="dxa"/>
            <w:tcBorders>
              <w:top w:val="nil"/>
              <w:left w:val="nil"/>
              <w:bottom w:val="nil"/>
              <w:right w:val="nil"/>
            </w:tcBorders>
            <w:vAlign w:val="center"/>
          </w:tcPr>
          <w:p w14:paraId="769B7FFA" w14:textId="77777777" w:rsidR="0087378A" w:rsidRPr="00622BF2" w:rsidRDefault="0087378A" w:rsidP="00D82A5B">
            <w:pPr>
              <w:pStyle w:val="3--zhu0"/>
              <w:rPr>
                <w:rFonts w:cs="Times New Roman"/>
                <w:bCs/>
                <w:sz w:val="15"/>
                <w:szCs w:val="15"/>
              </w:rPr>
            </w:pPr>
            <w:r w:rsidRPr="00622BF2">
              <w:rPr>
                <w:rFonts w:cs="Times New Roman"/>
                <w:bCs/>
                <w:sz w:val="15"/>
                <w:szCs w:val="15"/>
              </w:rPr>
              <w:t>174.62(4)−177.92(3)</w:t>
            </w:r>
          </w:p>
        </w:tc>
        <w:tc>
          <w:tcPr>
            <w:tcW w:w="1587" w:type="dxa"/>
            <w:tcBorders>
              <w:top w:val="nil"/>
              <w:left w:val="nil"/>
              <w:bottom w:val="nil"/>
              <w:right w:val="nil"/>
            </w:tcBorders>
            <w:vAlign w:val="center"/>
          </w:tcPr>
          <w:p w14:paraId="468998D3" w14:textId="77777777" w:rsidR="0087378A" w:rsidRPr="00622BF2" w:rsidRDefault="0087378A" w:rsidP="00D82A5B">
            <w:pPr>
              <w:pStyle w:val="3--zhu0"/>
              <w:rPr>
                <w:rFonts w:cs="Times New Roman"/>
                <w:bCs/>
                <w:sz w:val="15"/>
                <w:szCs w:val="15"/>
              </w:rPr>
            </w:pPr>
            <w:r w:rsidRPr="00622BF2">
              <w:rPr>
                <w:rFonts w:cs="Times New Roman"/>
                <w:bCs/>
                <w:sz w:val="15"/>
                <w:szCs w:val="15"/>
              </w:rPr>
              <w:t>174.57(4)−177.95(4)</w:t>
            </w:r>
          </w:p>
        </w:tc>
        <w:tc>
          <w:tcPr>
            <w:tcW w:w="1587" w:type="dxa"/>
            <w:tcBorders>
              <w:top w:val="nil"/>
              <w:left w:val="nil"/>
              <w:bottom w:val="nil"/>
              <w:right w:val="nil"/>
            </w:tcBorders>
            <w:vAlign w:val="center"/>
          </w:tcPr>
          <w:p w14:paraId="27B8ABFF" w14:textId="77777777" w:rsidR="0087378A" w:rsidRPr="00622BF2" w:rsidRDefault="0087378A" w:rsidP="00D82A5B">
            <w:pPr>
              <w:pStyle w:val="3--zhu0"/>
              <w:rPr>
                <w:rFonts w:cs="Times New Roman"/>
                <w:bCs/>
                <w:sz w:val="15"/>
                <w:szCs w:val="15"/>
              </w:rPr>
            </w:pPr>
            <w:r w:rsidRPr="00622BF2">
              <w:rPr>
                <w:rFonts w:cs="Times New Roman"/>
                <w:bCs/>
                <w:sz w:val="15"/>
                <w:szCs w:val="15"/>
              </w:rPr>
              <w:t>174.46(4)−177.90(4)</w:t>
            </w:r>
          </w:p>
        </w:tc>
        <w:tc>
          <w:tcPr>
            <w:tcW w:w="1587" w:type="dxa"/>
            <w:tcBorders>
              <w:top w:val="nil"/>
              <w:left w:val="nil"/>
              <w:bottom w:val="nil"/>
              <w:right w:val="nil"/>
            </w:tcBorders>
            <w:vAlign w:val="center"/>
          </w:tcPr>
          <w:p w14:paraId="2BA5545E" w14:textId="77777777" w:rsidR="0087378A" w:rsidRPr="00622BF2" w:rsidRDefault="0087378A" w:rsidP="00D82A5B">
            <w:pPr>
              <w:pStyle w:val="3--zhu0"/>
              <w:rPr>
                <w:rFonts w:cs="Times New Roman"/>
                <w:bCs/>
                <w:sz w:val="15"/>
                <w:szCs w:val="15"/>
              </w:rPr>
            </w:pPr>
            <w:r w:rsidRPr="00622BF2">
              <w:rPr>
                <w:rFonts w:cs="Times New Roman"/>
                <w:bCs/>
                <w:sz w:val="15"/>
                <w:szCs w:val="15"/>
              </w:rPr>
              <w:t>173.99(4)−177.57(3)</w:t>
            </w:r>
          </w:p>
        </w:tc>
      </w:tr>
      <w:tr w:rsidR="0087378A" w:rsidRPr="00622BF2" w14:paraId="00A79638" w14:textId="77777777" w:rsidTr="00D82A5B">
        <w:trPr>
          <w:jc w:val="center"/>
        </w:trPr>
        <w:tc>
          <w:tcPr>
            <w:tcW w:w="1077" w:type="dxa"/>
            <w:tcBorders>
              <w:top w:val="nil"/>
              <w:left w:val="nil"/>
              <w:bottom w:val="nil"/>
              <w:right w:val="nil"/>
            </w:tcBorders>
            <w:vAlign w:val="center"/>
          </w:tcPr>
          <w:p w14:paraId="2EE69D29" w14:textId="77777777" w:rsidR="0087378A" w:rsidRPr="00622BF2" w:rsidRDefault="0087378A" w:rsidP="00D82A5B">
            <w:pPr>
              <w:pStyle w:val="3--zhu0"/>
              <w:rPr>
                <w:rFonts w:cs="Times New Roman"/>
                <w:bCs/>
                <w:sz w:val="15"/>
                <w:szCs w:val="15"/>
              </w:rPr>
            </w:pPr>
            <w:r w:rsidRPr="00622BF2">
              <w:rPr>
                <w:rFonts w:cs="Times New Roman"/>
                <w:bCs/>
                <w:sz w:val="15"/>
                <w:szCs w:val="15"/>
              </w:rPr>
              <w:t>M−O−C</w:t>
            </w:r>
          </w:p>
        </w:tc>
        <w:tc>
          <w:tcPr>
            <w:tcW w:w="1587" w:type="dxa"/>
            <w:tcBorders>
              <w:top w:val="nil"/>
              <w:left w:val="nil"/>
              <w:bottom w:val="nil"/>
              <w:right w:val="nil"/>
            </w:tcBorders>
            <w:vAlign w:val="center"/>
          </w:tcPr>
          <w:p w14:paraId="6027F719" w14:textId="77777777" w:rsidR="0087378A" w:rsidRPr="00622BF2" w:rsidRDefault="0087378A" w:rsidP="00D82A5B">
            <w:pPr>
              <w:pStyle w:val="3--zhu0"/>
              <w:rPr>
                <w:rFonts w:cs="Times New Roman"/>
                <w:bCs/>
                <w:sz w:val="15"/>
                <w:szCs w:val="15"/>
              </w:rPr>
            </w:pPr>
            <w:r w:rsidRPr="00622BF2">
              <w:rPr>
                <w:rFonts w:cs="Times New Roman"/>
                <w:bCs/>
                <w:sz w:val="15"/>
                <w:szCs w:val="15"/>
              </w:rPr>
              <w:t>120.22(8)−128.13(7)</w:t>
            </w:r>
          </w:p>
        </w:tc>
        <w:tc>
          <w:tcPr>
            <w:tcW w:w="1587" w:type="dxa"/>
            <w:tcBorders>
              <w:top w:val="nil"/>
              <w:left w:val="nil"/>
              <w:bottom w:val="nil"/>
              <w:right w:val="nil"/>
            </w:tcBorders>
            <w:vAlign w:val="center"/>
          </w:tcPr>
          <w:p w14:paraId="783F65AD" w14:textId="77777777" w:rsidR="0087378A" w:rsidRPr="00622BF2" w:rsidRDefault="0087378A" w:rsidP="00D82A5B">
            <w:pPr>
              <w:pStyle w:val="3--zhu0"/>
              <w:rPr>
                <w:rFonts w:cs="Times New Roman"/>
                <w:bCs/>
                <w:sz w:val="15"/>
                <w:szCs w:val="15"/>
              </w:rPr>
            </w:pPr>
            <w:r w:rsidRPr="00622BF2">
              <w:rPr>
                <w:rFonts w:cs="Times New Roman"/>
                <w:bCs/>
                <w:sz w:val="15"/>
                <w:szCs w:val="15"/>
              </w:rPr>
              <w:t>120.52(8)−128.14(8)</w:t>
            </w:r>
          </w:p>
        </w:tc>
        <w:tc>
          <w:tcPr>
            <w:tcW w:w="1587" w:type="dxa"/>
            <w:tcBorders>
              <w:top w:val="nil"/>
              <w:left w:val="nil"/>
              <w:bottom w:val="nil"/>
              <w:right w:val="nil"/>
            </w:tcBorders>
            <w:vAlign w:val="center"/>
          </w:tcPr>
          <w:p w14:paraId="332C97C2" w14:textId="77777777" w:rsidR="0087378A" w:rsidRPr="00622BF2" w:rsidRDefault="0087378A" w:rsidP="00D82A5B">
            <w:pPr>
              <w:pStyle w:val="3--zhu0"/>
              <w:rPr>
                <w:rFonts w:cs="Times New Roman"/>
                <w:bCs/>
                <w:sz w:val="15"/>
                <w:szCs w:val="15"/>
              </w:rPr>
            </w:pPr>
            <w:r w:rsidRPr="00622BF2">
              <w:rPr>
                <w:rFonts w:cs="Times New Roman"/>
                <w:bCs/>
                <w:sz w:val="15"/>
                <w:szCs w:val="15"/>
              </w:rPr>
              <w:t>120.60(8)−128.13(8)</w:t>
            </w:r>
          </w:p>
        </w:tc>
        <w:tc>
          <w:tcPr>
            <w:tcW w:w="1587" w:type="dxa"/>
            <w:tcBorders>
              <w:top w:val="nil"/>
              <w:left w:val="nil"/>
              <w:bottom w:val="nil"/>
              <w:right w:val="nil"/>
            </w:tcBorders>
            <w:vAlign w:val="center"/>
          </w:tcPr>
          <w:p w14:paraId="50C6B555" w14:textId="77777777" w:rsidR="0087378A" w:rsidRPr="00622BF2" w:rsidRDefault="0087378A" w:rsidP="00D82A5B">
            <w:pPr>
              <w:pStyle w:val="3--zhu0"/>
              <w:rPr>
                <w:rFonts w:cs="Times New Roman"/>
                <w:bCs/>
                <w:sz w:val="15"/>
                <w:szCs w:val="15"/>
              </w:rPr>
            </w:pPr>
            <w:r w:rsidRPr="00622BF2">
              <w:rPr>
                <w:rFonts w:cs="Times New Roman"/>
                <w:bCs/>
                <w:sz w:val="15"/>
                <w:szCs w:val="15"/>
              </w:rPr>
              <w:t>120.87(8)−128.05(8)</w:t>
            </w:r>
          </w:p>
        </w:tc>
        <w:tc>
          <w:tcPr>
            <w:tcW w:w="1587" w:type="dxa"/>
            <w:tcBorders>
              <w:top w:val="nil"/>
              <w:left w:val="nil"/>
              <w:bottom w:val="nil"/>
              <w:right w:val="nil"/>
            </w:tcBorders>
            <w:vAlign w:val="center"/>
          </w:tcPr>
          <w:p w14:paraId="6B7992B6" w14:textId="77777777" w:rsidR="0087378A" w:rsidRPr="00622BF2" w:rsidRDefault="0087378A" w:rsidP="00D82A5B">
            <w:pPr>
              <w:pStyle w:val="3--zhu0"/>
              <w:rPr>
                <w:rFonts w:cs="Times New Roman"/>
                <w:bCs/>
                <w:sz w:val="15"/>
                <w:szCs w:val="15"/>
              </w:rPr>
            </w:pPr>
            <w:r w:rsidRPr="00622BF2">
              <w:rPr>
                <w:rFonts w:cs="Times New Roman"/>
                <w:bCs/>
                <w:sz w:val="15"/>
                <w:szCs w:val="15"/>
              </w:rPr>
              <w:t>121.34(8)−127.72(8)</w:t>
            </w:r>
          </w:p>
        </w:tc>
      </w:tr>
      <w:tr w:rsidR="0087378A" w:rsidRPr="00622BF2" w14:paraId="3DF4DA6C" w14:textId="77777777" w:rsidTr="00D82A5B">
        <w:trPr>
          <w:jc w:val="center"/>
        </w:trPr>
        <w:tc>
          <w:tcPr>
            <w:tcW w:w="1077" w:type="dxa"/>
            <w:tcBorders>
              <w:top w:val="nil"/>
              <w:left w:val="nil"/>
              <w:bottom w:val="nil"/>
              <w:right w:val="nil"/>
            </w:tcBorders>
            <w:vAlign w:val="center"/>
          </w:tcPr>
          <w:p w14:paraId="383A8736" w14:textId="77777777" w:rsidR="0087378A" w:rsidRPr="00622BF2" w:rsidRDefault="0087378A" w:rsidP="00D82A5B">
            <w:pPr>
              <w:pStyle w:val="3--zhu0"/>
              <w:rPr>
                <w:rFonts w:cs="Times New Roman"/>
                <w:bCs/>
                <w:sz w:val="15"/>
                <w:szCs w:val="15"/>
              </w:rPr>
            </w:pPr>
            <w:r w:rsidRPr="00622BF2">
              <w:rPr>
                <w:rFonts w:cs="Times New Roman"/>
                <w:bCs/>
                <w:sz w:val="15"/>
                <w:szCs w:val="15"/>
              </w:rPr>
              <w:t>O−C−O</w:t>
            </w:r>
          </w:p>
        </w:tc>
        <w:tc>
          <w:tcPr>
            <w:tcW w:w="1587" w:type="dxa"/>
            <w:tcBorders>
              <w:top w:val="nil"/>
              <w:left w:val="nil"/>
              <w:bottom w:val="nil"/>
              <w:right w:val="nil"/>
            </w:tcBorders>
            <w:vAlign w:val="center"/>
          </w:tcPr>
          <w:p w14:paraId="3861E42E" w14:textId="77777777" w:rsidR="0087378A" w:rsidRPr="00622BF2" w:rsidRDefault="0087378A" w:rsidP="00D82A5B">
            <w:pPr>
              <w:pStyle w:val="3--zhu0"/>
              <w:rPr>
                <w:rFonts w:cs="Times New Roman"/>
                <w:bCs/>
                <w:sz w:val="15"/>
                <w:szCs w:val="15"/>
              </w:rPr>
            </w:pPr>
            <w:r w:rsidRPr="00622BF2">
              <w:rPr>
                <w:rFonts w:cs="Times New Roman"/>
                <w:bCs/>
                <w:sz w:val="15"/>
                <w:szCs w:val="15"/>
              </w:rPr>
              <w:t>124.55(10)−125.86(10)</w:t>
            </w:r>
          </w:p>
        </w:tc>
        <w:tc>
          <w:tcPr>
            <w:tcW w:w="1587" w:type="dxa"/>
            <w:tcBorders>
              <w:top w:val="nil"/>
              <w:left w:val="nil"/>
              <w:bottom w:val="nil"/>
              <w:right w:val="nil"/>
            </w:tcBorders>
            <w:vAlign w:val="center"/>
          </w:tcPr>
          <w:p w14:paraId="1E7B9B8B" w14:textId="77777777" w:rsidR="0087378A" w:rsidRPr="00622BF2" w:rsidRDefault="0087378A" w:rsidP="00D82A5B">
            <w:pPr>
              <w:pStyle w:val="3--zhu0"/>
              <w:rPr>
                <w:rFonts w:cs="Times New Roman"/>
                <w:bCs/>
                <w:sz w:val="15"/>
                <w:szCs w:val="15"/>
              </w:rPr>
            </w:pPr>
            <w:r w:rsidRPr="00622BF2">
              <w:rPr>
                <w:rFonts w:cs="Times New Roman"/>
                <w:bCs/>
                <w:sz w:val="15"/>
                <w:szCs w:val="15"/>
              </w:rPr>
              <w:t>124.70(11)−125.91(11)</w:t>
            </w:r>
          </w:p>
        </w:tc>
        <w:tc>
          <w:tcPr>
            <w:tcW w:w="1587" w:type="dxa"/>
            <w:tcBorders>
              <w:top w:val="nil"/>
              <w:left w:val="nil"/>
              <w:bottom w:val="nil"/>
              <w:right w:val="nil"/>
            </w:tcBorders>
            <w:vAlign w:val="center"/>
          </w:tcPr>
          <w:p w14:paraId="070AED61" w14:textId="77777777" w:rsidR="0087378A" w:rsidRPr="00622BF2" w:rsidRDefault="0087378A" w:rsidP="00D82A5B">
            <w:pPr>
              <w:pStyle w:val="3--zhu0"/>
              <w:rPr>
                <w:rFonts w:cs="Times New Roman"/>
                <w:bCs/>
                <w:sz w:val="15"/>
                <w:szCs w:val="15"/>
              </w:rPr>
            </w:pPr>
            <w:r w:rsidRPr="00622BF2">
              <w:rPr>
                <w:rFonts w:cs="Times New Roman"/>
                <w:bCs/>
                <w:sz w:val="15"/>
                <w:szCs w:val="15"/>
              </w:rPr>
              <w:t>124.64(12)−125.84(12)</w:t>
            </w:r>
          </w:p>
        </w:tc>
        <w:tc>
          <w:tcPr>
            <w:tcW w:w="1587" w:type="dxa"/>
            <w:tcBorders>
              <w:top w:val="nil"/>
              <w:left w:val="nil"/>
              <w:bottom w:val="nil"/>
              <w:right w:val="nil"/>
            </w:tcBorders>
            <w:vAlign w:val="center"/>
          </w:tcPr>
          <w:p w14:paraId="49415976" w14:textId="77777777" w:rsidR="0087378A" w:rsidRPr="00622BF2" w:rsidRDefault="0087378A" w:rsidP="00D82A5B">
            <w:pPr>
              <w:pStyle w:val="3--zhu0"/>
              <w:rPr>
                <w:rFonts w:cs="Times New Roman"/>
                <w:bCs/>
                <w:sz w:val="15"/>
                <w:szCs w:val="15"/>
              </w:rPr>
            </w:pPr>
            <w:r w:rsidRPr="00622BF2">
              <w:rPr>
                <w:rFonts w:cs="Times New Roman"/>
                <w:bCs/>
                <w:sz w:val="15"/>
                <w:szCs w:val="15"/>
              </w:rPr>
              <w:t>124.72(11)−125.64(11)</w:t>
            </w:r>
          </w:p>
        </w:tc>
        <w:tc>
          <w:tcPr>
            <w:tcW w:w="1587" w:type="dxa"/>
            <w:tcBorders>
              <w:top w:val="nil"/>
              <w:left w:val="nil"/>
              <w:bottom w:val="nil"/>
              <w:right w:val="nil"/>
            </w:tcBorders>
            <w:vAlign w:val="center"/>
          </w:tcPr>
          <w:p w14:paraId="26B2A318" w14:textId="77777777" w:rsidR="0087378A" w:rsidRPr="00622BF2" w:rsidRDefault="0087378A" w:rsidP="00D82A5B">
            <w:pPr>
              <w:pStyle w:val="3--zhu0"/>
              <w:rPr>
                <w:rFonts w:cs="Times New Roman"/>
                <w:bCs/>
                <w:sz w:val="15"/>
                <w:szCs w:val="15"/>
              </w:rPr>
            </w:pPr>
            <w:r w:rsidRPr="00622BF2">
              <w:rPr>
                <w:rFonts w:cs="Times New Roman"/>
                <w:bCs/>
                <w:sz w:val="15"/>
                <w:szCs w:val="15"/>
              </w:rPr>
              <w:t>124.06(11)−125.32(11)</w:t>
            </w:r>
          </w:p>
        </w:tc>
      </w:tr>
      <w:tr w:rsidR="0087378A" w:rsidRPr="00622BF2" w14:paraId="2351F0F0" w14:textId="77777777" w:rsidTr="00D82A5B">
        <w:trPr>
          <w:jc w:val="center"/>
        </w:trPr>
        <w:tc>
          <w:tcPr>
            <w:tcW w:w="1077" w:type="dxa"/>
            <w:tcBorders>
              <w:top w:val="nil"/>
              <w:left w:val="nil"/>
              <w:bottom w:val="nil"/>
              <w:right w:val="nil"/>
            </w:tcBorders>
            <w:vAlign w:val="center"/>
          </w:tcPr>
          <w:p w14:paraId="756C2EA2" w14:textId="77777777" w:rsidR="0087378A" w:rsidRPr="00622BF2" w:rsidRDefault="0087378A" w:rsidP="00D82A5B">
            <w:pPr>
              <w:pStyle w:val="3--zhu0"/>
              <w:rPr>
                <w:rFonts w:cs="Times New Roman"/>
                <w:bCs/>
                <w:sz w:val="15"/>
                <w:szCs w:val="15"/>
              </w:rPr>
            </w:pPr>
            <w:r w:rsidRPr="00622BF2">
              <w:rPr>
                <w:rFonts w:cs="Times New Roman"/>
                <w:bCs/>
                <w:sz w:val="15"/>
                <w:szCs w:val="15"/>
              </w:rPr>
              <w:t>N···O</w:t>
            </w:r>
          </w:p>
        </w:tc>
        <w:tc>
          <w:tcPr>
            <w:tcW w:w="1587" w:type="dxa"/>
            <w:tcBorders>
              <w:top w:val="nil"/>
              <w:left w:val="nil"/>
              <w:bottom w:val="nil"/>
              <w:right w:val="nil"/>
            </w:tcBorders>
            <w:vAlign w:val="center"/>
          </w:tcPr>
          <w:p w14:paraId="5245EF0B" w14:textId="77777777" w:rsidR="0087378A" w:rsidRPr="00622BF2" w:rsidRDefault="0087378A" w:rsidP="00D82A5B">
            <w:pPr>
              <w:pStyle w:val="3--zhu0"/>
              <w:rPr>
                <w:rFonts w:cs="Times New Roman"/>
                <w:bCs/>
                <w:sz w:val="15"/>
                <w:szCs w:val="15"/>
              </w:rPr>
            </w:pPr>
            <w:r w:rsidRPr="00622BF2">
              <w:rPr>
                <w:rFonts w:cs="Times New Roman"/>
                <w:bCs/>
                <w:sz w:val="15"/>
                <w:szCs w:val="15"/>
              </w:rPr>
              <w:t>2.8556(14)−2.9997(14)</w:t>
            </w:r>
          </w:p>
        </w:tc>
        <w:tc>
          <w:tcPr>
            <w:tcW w:w="1587" w:type="dxa"/>
            <w:tcBorders>
              <w:top w:val="nil"/>
              <w:left w:val="nil"/>
              <w:bottom w:val="nil"/>
              <w:right w:val="nil"/>
            </w:tcBorders>
            <w:vAlign w:val="center"/>
          </w:tcPr>
          <w:p w14:paraId="5FF04BF1" w14:textId="77777777" w:rsidR="0087378A" w:rsidRPr="00622BF2" w:rsidRDefault="0087378A" w:rsidP="00D82A5B">
            <w:pPr>
              <w:pStyle w:val="3--zhu0"/>
              <w:rPr>
                <w:rFonts w:cs="Times New Roman"/>
                <w:bCs/>
                <w:sz w:val="15"/>
                <w:szCs w:val="15"/>
              </w:rPr>
            </w:pPr>
            <w:r w:rsidRPr="00622BF2">
              <w:rPr>
                <w:rFonts w:cs="Times New Roman"/>
                <w:bCs/>
                <w:sz w:val="15"/>
                <w:szCs w:val="15"/>
              </w:rPr>
              <w:t>2.8545(14)−2.9965(14)</w:t>
            </w:r>
          </w:p>
        </w:tc>
        <w:tc>
          <w:tcPr>
            <w:tcW w:w="1587" w:type="dxa"/>
            <w:tcBorders>
              <w:top w:val="nil"/>
              <w:left w:val="nil"/>
              <w:bottom w:val="nil"/>
              <w:right w:val="nil"/>
            </w:tcBorders>
            <w:vAlign w:val="center"/>
          </w:tcPr>
          <w:p w14:paraId="209E3950" w14:textId="77777777" w:rsidR="0087378A" w:rsidRPr="00622BF2" w:rsidRDefault="0087378A" w:rsidP="00D82A5B">
            <w:pPr>
              <w:pStyle w:val="3--zhu0"/>
              <w:rPr>
                <w:rFonts w:cs="Times New Roman"/>
                <w:bCs/>
                <w:sz w:val="15"/>
                <w:szCs w:val="15"/>
              </w:rPr>
            </w:pPr>
            <w:r w:rsidRPr="00622BF2">
              <w:rPr>
                <w:rFonts w:cs="Times New Roman"/>
                <w:bCs/>
                <w:sz w:val="15"/>
                <w:szCs w:val="15"/>
              </w:rPr>
              <w:t>2.8500(16)−3.0012(15)</w:t>
            </w:r>
          </w:p>
        </w:tc>
        <w:tc>
          <w:tcPr>
            <w:tcW w:w="1587" w:type="dxa"/>
            <w:tcBorders>
              <w:top w:val="nil"/>
              <w:left w:val="nil"/>
              <w:bottom w:val="nil"/>
              <w:right w:val="nil"/>
            </w:tcBorders>
            <w:vAlign w:val="center"/>
          </w:tcPr>
          <w:p w14:paraId="710986F4" w14:textId="77777777" w:rsidR="0087378A" w:rsidRPr="00622BF2" w:rsidRDefault="0087378A" w:rsidP="00D82A5B">
            <w:pPr>
              <w:pStyle w:val="3--zhu0"/>
              <w:rPr>
                <w:rFonts w:cs="Times New Roman"/>
                <w:bCs/>
                <w:sz w:val="15"/>
                <w:szCs w:val="15"/>
              </w:rPr>
            </w:pPr>
            <w:r w:rsidRPr="00622BF2">
              <w:rPr>
                <w:rFonts w:cs="Times New Roman"/>
                <w:bCs/>
                <w:sz w:val="15"/>
                <w:szCs w:val="15"/>
              </w:rPr>
              <w:t>2.8468(15)−2.9999(15)</w:t>
            </w:r>
          </w:p>
        </w:tc>
        <w:tc>
          <w:tcPr>
            <w:tcW w:w="1587" w:type="dxa"/>
            <w:tcBorders>
              <w:top w:val="nil"/>
              <w:left w:val="nil"/>
              <w:bottom w:val="nil"/>
              <w:right w:val="nil"/>
            </w:tcBorders>
            <w:vAlign w:val="center"/>
          </w:tcPr>
          <w:p w14:paraId="18CEA377" w14:textId="77777777" w:rsidR="0087378A" w:rsidRPr="00622BF2" w:rsidRDefault="0087378A" w:rsidP="00D82A5B">
            <w:pPr>
              <w:pStyle w:val="3--zhu0"/>
              <w:rPr>
                <w:rFonts w:cs="Times New Roman"/>
                <w:bCs/>
                <w:sz w:val="15"/>
                <w:szCs w:val="15"/>
              </w:rPr>
            </w:pPr>
            <w:r w:rsidRPr="00622BF2">
              <w:rPr>
                <w:rFonts w:cs="Times New Roman"/>
                <w:bCs/>
                <w:sz w:val="15"/>
                <w:szCs w:val="15"/>
              </w:rPr>
              <w:t>2.8137(15)−3.0122(15)</w:t>
            </w:r>
          </w:p>
        </w:tc>
      </w:tr>
      <w:tr w:rsidR="0087378A" w:rsidRPr="00622BF2" w14:paraId="1162A40F" w14:textId="77777777" w:rsidTr="00D82A5B">
        <w:trPr>
          <w:jc w:val="center"/>
        </w:trPr>
        <w:tc>
          <w:tcPr>
            <w:tcW w:w="1077" w:type="dxa"/>
            <w:tcBorders>
              <w:top w:val="nil"/>
              <w:left w:val="nil"/>
              <w:bottom w:val="nil"/>
              <w:right w:val="nil"/>
            </w:tcBorders>
            <w:vAlign w:val="center"/>
          </w:tcPr>
          <w:p w14:paraId="1994DE0A" w14:textId="77777777" w:rsidR="0087378A" w:rsidRPr="00622BF2" w:rsidRDefault="0087378A" w:rsidP="00D82A5B">
            <w:pPr>
              <w:pStyle w:val="3--zhu0"/>
              <w:rPr>
                <w:rFonts w:cs="Times New Roman"/>
                <w:bCs/>
                <w:sz w:val="15"/>
                <w:szCs w:val="15"/>
              </w:rPr>
            </w:pPr>
            <w:r w:rsidRPr="00622BF2">
              <w:rPr>
                <w:rFonts w:cs="Times New Roman"/>
                <w:bCs/>
                <w:sz w:val="15"/>
                <w:szCs w:val="15"/>
              </w:rPr>
              <w:t>N−H···O</w:t>
            </w:r>
          </w:p>
        </w:tc>
        <w:tc>
          <w:tcPr>
            <w:tcW w:w="1587" w:type="dxa"/>
            <w:tcBorders>
              <w:top w:val="nil"/>
              <w:left w:val="nil"/>
              <w:bottom w:val="nil"/>
              <w:right w:val="nil"/>
            </w:tcBorders>
            <w:vAlign w:val="center"/>
          </w:tcPr>
          <w:p w14:paraId="7F16D79B" w14:textId="77777777" w:rsidR="0087378A" w:rsidRPr="00622BF2" w:rsidRDefault="0087378A" w:rsidP="00D82A5B">
            <w:pPr>
              <w:pStyle w:val="3--zhu0"/>
              <w:rPr>
                <w:rFonts w:cs="Times New Roman"/>
                <w:bCs/>
                <w:sz w:val="15"/>
                <w:szCs w:val="15"/>
              </w:rPr>
            </w:pPr>
            <w:r w:rsidRPr="00622BF2">
              <w:rPr>
                <w:rFonts w:cs="Times New Roman"/>
                <w:bCs/>
                <w:sz w:val="15"/>
                <w:szCs w:val="15"/>
              </w:rPr>
              <w:t>156.2−174.6</w:t>
            </w:r>
          </w:p>
        </w:tc>
        <w:tc>
          <w:tcPr>
            <w:tcW w:w="1587" w:type="dxa"/>
            <w:tcBorders>
              <w:top w:val="nil"/>
              <w:left w:val="nil"/>
              <w:bottom w:val="nil"/>
              <w:right w:val="nil"/>
            </w:tcBorders>
            <w:vAlign w:val="center"/>
          </w:tcPr>
          <w:p w14:paraId="2A5A5B6F" w14:textId="77777777" w:rsidR="0087378A" w:rsidRPr="00622BF2" w:rsidRDefault="0087378A" w:rsidP="00D82A5B">
            <w:pPr>
              <w:pStyle w:val="3--zhu0"/>
              <w:rPr>
                <w:rFonts w:cs="Times New Roman"/>
                <w:bCs/>
                <w:sz w:val="15"/>
                <w:szCs w:val="15"/>
              </w:rPr>
            </w:pPr>
            <w:r w:rsidRPr="00622BF2">
              <w:rPr>
                <w:rFonts w:cs="Times New Roman"/>
                <w:bCs/>
                <w:sz w:val="15"/>
                <w:szCs w:val="15"/>
              </w:rPr>
              <w:t>155.8−174.2</w:t>
            </w:r>
          </w:p>
        </w:tc>
        <w:tc>
          <w:tcPr>
            <w:tcW w:w="1587" w:type="dxa"/>
            <w:tcBorders>
              <w:top w:val="nil"/>
              <w:left w:val="nil"/>
              <w:bottom w:val="nil"/>
              <w:right w:val="nil"/>
            </w:tcBorders>
            <w:vAlign w:val="center"/>
          </w:tcPr>
          <w:p w14:paraId="67726A31" w14:textId="77777777" w:rsidR="0087378A" w:rsidRPr="00622BF2" w:rsidRDefault="0087378A" w:rsidP="00D82A5B">
            <w:pPr>
              <w:pStyle w:val="3--zhu0"/>
              <w:rPr>
                <w:rFonts w:cs="Times New Roman"/>
                <w:bCs/>
                <w:sz w:val="15"/>
                <w:szCs w:val="15"/>
              </w:rPr>
            </w:pPr>
            <w:r w:rsidRPr="00622BF2">
              <w:rPr>
                <w:rFonts w:cs="Times New Roman"/>
                <w:bCs/>
                <w:sz w:val="15"/>
                <w:szCs w:val="15"/>
              </w:rPr>
              <w:t>156.1−174.4</w:t>
            </w:r>
          </w:p>
        </w:tc>
        <w:tc>
          <w:tcPr>
            <w:tcW w:w="1587" w:type="dxa"/>
            <w:tcBorders>
              <w:top w:val="nil"/>
              <w:left w:val="nil"/>
              <w:bottom w:val="nil"/>
              <w:right w:val="nil"/>
            </w:tcBorders>
            <w:vAlign w:val="center"/>
          </w:tcPr>
          <w:p w14:paraId="2B60D4D6" w14:textId="77777777" w:rsidR="0087378A" w:rsidRPr="00622BF2" w:rsidRDefault="0087378A" w:rsidP="00D82A5B">
            <w:pPr>
              <w:pStyle w:val="3--zhu0"/>
              <w:rPr>
                <w:rFonts w:cs="Times New Roman"/>
                <w:bCs/>
                <w:sz w:val="15"/>
                <w:szCs w:val="15"/>
              </w:rPr>
            </w:pPr>
            <w:r w:rsidRPr="00622BF2">
              <w:rPr>
                <w:rFonts w:cs="Times New Roman"/>
                <w:bCs/>
                <w:sz w:val="15"/>
                <w:szCs w:val="15"/>
              </w:rPr>
              <w:t>156.0−174.4</w:t>
            </w:r>
          </w:p>
        </w:tc>
        <w:tc>
          <w:tcPr>
            <w:tcW w:w="1587" w:type="dxa"/>
            <w:tcBorders>
              <w:top w:val="nil"/>
              <w:left w:val="nil"/>
              <w:bottom w:val="nil"/>
              <w:right w:val="nil"/>
            </w:tcBorders>
            <w:vAlign w:val="center"/>
          </w:tcPr>
          <w:p w14:paraId="5896EA34" w14:textId="77777777" w:rsidR="0087378A" w:rsidRPr="00622BF2" w:rsidRDefault="0087378A" w:rsidP="00D82A5B">
            <w:pPr>
              <w:pStyle w:val="3--zhu0"/>
              <w:rPr>
                <w:rFonts w:cs="Times New Roman"/>
                <w:bCs/>
                <w:sz w:val="15"/>
                <w:szCs w:val="15"/>
              </w:rPr>
            </w:pPr>
            <w:r w:rsidRPr="00622BF2">
              <w:rPr>
                <w:rFonts w:cs="Times New Roman"/>
                <w:bCs/>
                <w:sz w:val="15"/>
                <w:szCs w:val="15"/>
              </w:rPr>
              <w:t>155.4−172.2</w:t>
            </w:r>
          </w:p>
        </w:tc>
      </w:tr>
      <w:tr w:rsidR="0087378A" w:rsidRPr="00622BF2" w14:paraId="71DC9D83" w14:textId="77777777" w:rsidTr="00D82A5B">
        <w:trPr>
          <w:jc w:val="center"/>
        </w:trPr>
        <w:tc>
          <w:tcPr>
            <w:tcW w:w="1077" w:type="dxa"/>
            <w:tcBorders>
              <w:top w:val="nil"/>
              <w:left w:val="nil"/>
              <w:bottom w:val="single" w:sz="4" w:space="0" w:color="auto"/>
              <w:right w:val="nil"/>
            </w:tcBorders>
            <w:vAlign w:val="center"/>
          </w:tcPr>
          <w:p w14:paraId="103C7B64" w14:textId="77777777" w:rsidR="0087378A" w:rsidRPr="00622BF2" w:rsidRDefault="0087378A" w:rsidP="00D82A5B">
            <w:pPr>
              <w:pStyle w:val="3--zhu0"/>
              <w:rPr>
                <w:rFonts w:cs="Times New Roman"/>
                <w:bCs/>
                <w:sz w:val="15"/>
                <w:szCs w:val="15"/>
              </w:rPr>
            </w:pPr>
            <w:r w:rsidRPr="00622BF2">
              <w:rPr>
                <w:rFonts w:cs="Times New Roman"/>
                <w:bCs/>
                <w:sz w:val="15"/>
                <w:szCs w:val="15"/>
              </w:rPr>
              <w:t>M···M</w:t>
            </w:r>
          </w:p>
        </w:tc>
        <w:tc>
          <w:tcPr>
            <w:tcW w:w="1587" w:type="dxa"/>
            <w:tcBorders>
              <w:top w:val="nil"/>
              <w:left w:val="nil"/>
              <w:bottom w:val="single" w:sz="4" w:space="0" w:color="auto"/>
              <w:right w:val="nil"/>
            </w:tcBorders>
            <w:vAlign w:val="center"/>
          </w:tcPr>
          <w:p w14:paraId="7B5657AF" w14:textId="77777777" w:rsidR="0087378A" w:rsidRPr="00622BF2" w:rsidRDefault="0087378A" w:rsidP="00D82A5B">
            <w:pPr>
              <w:pStyle w:val="3--zhu0"/>
              <w:rPr>
                <w:rFonts w:cs="Times New Roman"/>
                <w:bCs/>
                <w:sz w:val="15"/>
                <w:szCs w:val="15"/>
              </w:rPr>
            </w:pPr>
            <w:r w:rsidRPr="00622BF2">
              <w:rPr>
                <w:rFonts w:cs="Times New Roman"/>
                <w:bCs/>
                <w:sz w:val="15"/>
                <w:szCs w:val="15"/>
              </w:rPr>
              <w:t>5.9647(5)−6.1233(2)</w:t>
            </w:r>
          </w:p>
        </w:tc>
        <w:tc>
          <w:tcPr>
            <w:tcW w:w="1587" w:type="dxa"/>
            <w:tcBorders>
              <w:top w:val="nil"/>
              <w:left w:val="nil"/>
              <w:bottom w:val="single" w:sz="4" w:space="0" w:color="auto"/>
              <w:right w:val="nil"/>
            </w:tcBorders>
            <w:vAlign w:val="center"/>
          </w:tcPr>
          <w:p w14:paraId="3A6EC2CB" w14:textId="77777777" w:rsidR="0087378A" w:rsidRPr="00622BF2" w:rsidRDefault="0087378A" w:rsidP="00D82A5B">
            <w:pPr>
              <w:pStyle w:val="3--zhu0"/>
              <w:rPr>
                <w:rFonts w:cs="Times New Roman"/>
                <w:bCs/>
                <w:sz w:val="15"/>
                <w:szCs w:val="15"/>
              </w:rPr>
            </w:pPr>
            <w:r w:rsidRPr="00622BF2">
              <w:rPr>
                <w:rFonts w:cs="Times New Roman"/>
                <w:bCs/>
                <w:sz w:val="15"/>
                <w:szCs w:val="15"/>
              </w:rPr>
              <w:t>5.9591(7)−6.1158(2)</w:t>
            </w:r>
          </w:p>
        </w:tc>
        <w:tc>
          <w:tcPr>
            <w:tcW w:w="1587" w:type="dxa"/>
            <w:tcBorders>
              <w:top w:val="nil"/>
              <w:left w:val="nil"/>
              <w:bottom w:val="single" w:sz="4" w:space="0" w:color="auto"/>
              <w:right w:val="nil"/>
            </w:tcBorders>
            <w:vAlign w:val="center"/>
          </w:tcPr>
          <w:p w14:paraId="4633C714" w14:textId="77777777" w:rsidR="0087378A" w:rsidRPr="00622BF2" w:rsidRDefault="0087378A" w:rsidP="00D82A5B">
            <w:pPr>
              <w:pStyle w:val="3--zhu0"/>
              <w:rPr>
                <w:rFonts w:cs="Times New Roman"/>
                <w:bCs/>
                <w:sz w:val="15"/>
                <w:szCs w:val="15"/>
              </w:rPr>
            </w:pPr>
            <w:r w:rsidRPr="00622BF2">
              <w:rPr>
                <w:rFonts w:cs="Times New Roman"/>
                <w:bCs/>
                <w:sz w:val="15"/>
                <w:szCs w:val="15"/>
              </w:rPr>
              <w:t>5.9451(7)−6.1142(2)</w:t>
            </w:r>
          </w:p>
        </w:tc>
        <w:tc>
          <w:tcPr>
            <w:tcW w:w="1587" w:type="dxa"/>
            <w:tcBorders>
              <w:top w:val="nil"/>
              <w:left w:val="nil"/>
              <w:bottom w:val="single" w:sz="4" w:space="0" w:color="auto"/>
              <w:right w:val="nil"/>
            </w:tcBorders>
            <w:vAlign w:val="center"/>
          </w:tcPr>
          <w:p w14:paraId="4B69223B" w14:textId="77777777" w:rsidR="0087378A" w:rsidRPr="00622BF2" w:rsidRDefault="0087378A" w:rsidP="00D82A5B">
            <w:pPr>
              <w:pStyle w:val="3--zhu0"/>
              <w:rPr>
                <w:rFonts w:cs="Times New Roman"/>
                <w:bCs/>
                <w:sz w:val="15"/>
                <w:szCs w:val="15"/>
              </w:rPr>
            </w:pPr>
            <w:r w:rsidRPr="00622BF2">
              <w:rPr>
                <w:rFonts w:cs="Times New Roman"/>
                <w:bCs/>
                <w:sz w:val="15"/>
                <w:szCs w:val="15"/>
              </w:rPr>
              <w:t>5.9403(7)−6.1113(2)</w:t>
            </w:r>
          </w:p>
        </w:tc>
        <w:tc>
          <w:tcPr>
            <w:tcW w:w="1587" w:type="dxa"/>
            <w:tcBorders>
              <w:top w:val="nil"/>
              <w:left w:val="nil"/>
              <w:bottom w:val="single" w:sz="4" w:space="0" w:color="auto"/>
              <w:right w:val="nil"/>
            </w:tcBorders>
            <w:vAlign w:val="center"/>
          </w:tcPr>
          <w:p w14:paraId="5D4E7DCE" w14:textId="77777777" w:rsidR="0087378A" w:rsidRPr="00622BF2" w:rsidRDefault="0087378A" w:rsidP="00D82A5B">
            <w:pPr>
              <w:pStyle w:val="3--zhu0"/>
              <w:rPr>
                <w:rFonts w:cs="Times New Roman"/>
                <w:bCs/>
                <w:sz w:val="15"/>
                <w:szCs w:val="15"/>
              </w:rPr>
            </w:pPr>
            <w:r w:rsidRPr="00622BF2">
              <w:rPr>
                <w:rFonts w:cs="Times New Roman"/>
                <w:bCs/>
                <w:sz w:val="15"/>
                <w:szCs w:val="15"/>
              </w:rPr>
              <w:t>5.8531(7)−6.1307(2)</w:t>
            </w:r>
          </w:p>
        </w:tc>
      </w:tr>
    </w:tbl>
    <w:p w14:paraId="47A0EDD5" w14:textId="77777777" w:rsidR="008B5A89" w:rsidRPr="00D82A5B" w:rsidRDefault="008B5A89" w:rsidP="00AC494E">
      <w:pPr>
        <w:ind w:firstLineChars="0" w:firstLine="0"/>
      </w:pPr>
    </w:p>
    <w:tbl>
      <w:tblPr>
        <w:tblW w:w="9275" w:type="dxa"/>
        <w:jc w:val="center"/>
        <w:tblLook w:val="04A0" w:firstRow="1" w:lastRow="0" w:firstColumn="1" w:lastColumn="0" w:noHBand="0" w:noVBand="1"/>
      </w:tblPr>
      <w:tblGrid>
        <w:gridCol w:w="1145"/>
        <w:gridCol w:w="1626"/>
        <w:gridCol w:w="1626"/>
        <w:gridCol w:w="1626"/>
        <w:gridCol w:w="1626"/>
        <w:gridCol w:w="1626"/>
      </w:tblGrid>
      <w:tr w:rsidR="001149E4" w:rsidRPr="00622BF2" w14:paraId="6D5EE734" w14:textId="77777777" w:rsidTr="00D82A5B">
        <w:trPr>
          <w:jc w:val="center"/>
        </w:trPr>
        <w:tc>
          <w:tcPr>
            <w:tcW w:w="1145" w:type="dxa"/>
            <w:tcBorders>
              <w:top w:val="single" w:sz="4" w:space="0" w:color="auto"/>
              <w:left w:val="nil"/>
              <w:bottom w:val="single" w:sz="4" w:space="0" w:color="auto"/>
              <w:right w:val="nil"/>
            </w:tcBorders>
            <w:vAlign w:val="center"/>
          </w:tcPr>
          <w:p w14:paraId="498C1497" w14:textId="77777777" w:rsidR="001149E4" w:rsidRPr="008B5A89" w:rsidRDefault="001149E4" w:rsidP="00D82A5B">
            <w:pPr>
              <w:pStyle w:val="3--zhu0"/>
              <w:rPr>
                <w:rFonts w:cs="Times New Roman"/>
                <w:bCs/>
                <w:sz w:val="18"/>
                <w:szCs w:val="18"/>
              </w:rPr>
            </w:pPr>
            <w:r w:rsidRPr="008B5A89">
              <w:rPr>
                <w:rFonts w:cs="Times New Roman"/>
                <w:bCs/>
                <w:sz w:val="18"/>
                <w:szCs w:val="18"/>
              </w:rPr>
              <w:t>180K</w:t>
            </w:r>
          </w:p>
        </w:tc>
        <w:tc>
          <w:tcPr>
            <w:tcW w:w="1626" w:type="dxa"/>
            <w:tcBorders>
              <w:top w:val="single" w:sz="4" w:space="0" w:color="auto"/>
              <w:left w:val="nil"/>
              <w:bottom w:val="single" w:sz="4" w:space="0" w:color="auto"/>
              <w:right w:val="nil"/>
            </w:tcBorders>
            <w:vAlign w:val="center"/>
          </w:tcPr>
          <w:p w14:paraId="4F5FACED" w14:textId="1D6BAC84" w:rsidR="001149E4" w:rsidRPr="008B5A89" w:rsidRDefault="001149E4" w:rsidP="00D82A5B">
            <w:pPr>
              <w:pStyle w:val="3--zhu0"/>
              <w:rPr>
                <w:rFonts w:cs="Times New Roman"/>
                <w:bCs/>
                <w:sz w:val="18"/>
                <w:szCs w:val="18"/>
              </w:rPr>
            </w:pPr>
            <w:r w:rsidRPr="008B5A89">
              <w:rPr>
                <w:rFonts w:cs="Times New Roman"/>
                <w:bCs/>
                <w:sz w:val="18"/>
                <w:szCs w:val="18"/>
              </w:rPr>
              <w:t>etaCu</w:t>
            </w:r>
            <w:r w:rsidRPr="008B5A89">
              <w:rPr>
                <w:rFonts w:cs="Times New Roman"/>
                <w:bCs/>
                <w:sz w:val="18"/>
                <w:szCs w:val="18"/>
                <w:vertAlign w:val="subscript"/>
              </w:rPr>
              <w:t>0.7</w:t>
            </w:r>
            <w:r w:rsidR="00FE4D9A" w:rsidRPr="00D82A5B">
              <w:rPr>
                <w:rFonts w:cs="Times New Roman"/>
                <w:bCs/>
                <w:sz w:val="18"/>
                <w:szCs w:val="18"/>
                <w:vertAlign w:val="subscript"/>
              </w:rPr>
              <w:t>9</w:t>
            </w:r>
            <w:r w:rsidRPr="008B5A89">
              <w:rPr>
                <w:rFonts w:cs="Times New Roman"/>
                <w:bCs/>
                <w:sz w:val="18"/>
                <w:szCs w:val="18"/>
              </w:rPr>
              <w:t>Mn</w:t>
            </w:r>
            <w:r w:rsidRPr="008B5A89">
              <w:rPr>
                <w:rFonts w:cs="Times New Roman"/>
                <w:bCs/>
                <w:sz w:val="18"/>
                <w:szCs w:val="18"/>
                <w:vertAlign w:val="subscript"/>
              </w:rPr>
              <w:t>0.21</w:t>
            </w:r>
          </w:p>
        </w:tc>
        <w:tc>
          <w:tcPr>
            <w:tcW w:w="1626" w:type="dxa"/>
            <w:tcBorders>
              <w:top w:val="single" w:sz="4" w:space="0" w:color="auto"/>
              <w:left w:val="nil"/>
              <w:bottom w:val="single" w:sz="4" w:space="0" w:color="auto"/>
              <w:right w:val="nil"/>
            </w:tcBorders>
            <w:vAlign w:val="center"/>
          </w:tcPr>
          <w:p w14:paraId="73BE65EE" w14:textId="4235575E" w:rsidR="001149E4" w:rsidRPr="008B5A89" w:rsidRDefault="001149E4" w:rsidP="00D82A5B">
            <w:pPr>
              <w:pStyle w:val="3--zhu0"/>
              <w:rPr>
                <w:rFonts w:cs="Times New Roman"/>
                <w:bCs/>
                <w:sz w:val="18"/>
                <w:szCs w:val="18"/>
              </w:rPr>
            </w:pPr>
            <w:r w:rsidRPr="008B5A89">
              <w:rPr>
                <w:rFonts w:cs="Times New Roman"/>
                <w:bCs/>
                <w:sz w:val="18"/>
                <w:szCs w:val="18"/>
              </w:rPr>
              <w:t>etaCu</w:t>
            </w:r>
            <w:r w:rsidRPr="008B5A89">
              <w:rPr>
                <w:rFonts w:cs="Times New Roman"/>
                <w:bCs/>
                <w:sz w:val="18"/>
                <w:szCs w:val="18"/>
                <w:vertAlign w:val="subscript"/>
              </w:rPr>
              <w:t>0.9</w:t>
            </w:r>
            <w:r w:rsidR="00FE4D9A" w:rsidRPr="00D82A5B">
              <w:rPr>
                <w:rFonts w:cs="Times New Roman"/>
                <w:bCs/>
                <w:sz w:val="18"/>
                <w:szCs w:val="18"/>
                <w:vertAlign w:val="subscript"/>
              </w:rPr>
              <w:t>4</w:t>
            </w:r>
            <w:r w:rsidRPr="008B5A89">
              <w:rPr>
                <w:rFonts w:cs="Times New Roman"/>
                <w:bCs/>
                <w:sz w:val="18"/>
                <w:szCs w:val="18"/>
              </w:rPr>
              <w:t>Mn</w:t>
            </w:r>
            <w:r w:rsidRPr="008B5A89">
              <w:rPr>
                <w:rFonts w:cs="Times New Roman"/>
                <w:bCs/>
                <w:sz w:val="18"/>
                <w:szCs w:val="18"/>
                <w:vertAlign w:val="subscript"/>
              </w:rPr>
              <w:t>0.06</w:t>
            </w:r>
          </w:p>
        </w:tc>
        <w:tc>
          <w:tcPr>
            <w:tcW w:w="1626" w:type="dxa"/>
            <w:tcBorders>
              <w:top w:val="single" w:sz="4" w:space="0" w:color="auto"/>
              <w:left w:val="nil"/>
              <w:bottom w:val="single" w:sz="4" w:space="0" w:color="auto"/>
              <w:right w:val="nil"/>
            </w:tcBorders>
            <w:vAlign w:val="center"/>
          </w:tcPr>
          <w:p w14:paraId="01C7F2F4" w14:textId="224CE518" w:rsidR="001149E4" w:rsidRPr="008B5A89" w:rsidRDefault="001149E4" w:rsidP="00D82A5B">
            <w:pPr>
              <w:pStyle w:val="3--zhu0"/>
              <w:rPr>
                <w:rFonts w:cs="Times New Roman"/>
                <w:bCs/>
                <w:sz w:val="18"/>
                <w:szCs w:val="18"/>
              </w:rPr>
            </w:pPr>
            <w:r w:rsidRPr="008B5A89">
              <w:rPr>
                <w:rFonts w:cs="Times New Roman"/>
                <w:bCs/>
                <w:sz w:val="18"/>
                <w:szCs w:val="18"/>
              </w:rPr>
              <w:t>etaCu</w:t>
            </w:r>
            <w:r w:rsidRPr="008B5A89">
              <w:rPr>
                <w:rFonts w:cs="Times New Roman"/>
                <w:bCs/>
                <w:sz w:val="18"/>
                <w:szCs w:val="18"/>
                <w:vertAlign w:val="subscript"/>
              </w:rPr>
              <w:t>0.9</w:t>
            </w:r>
            <w:r w:rsidR="00FE4D9A" w:rsidRPr="00D82A5B">
              <w:rPr>
                <w:rFonts w:cs="Times New Roman"/>
                <w:bCs/>
                <w:sz w:val="18"/>
                <w:szCs w:val="18"/>
                <w:vertAlign w:val="subscript"/>
              </w:rPr>
              <w:t>5</w:t>
            </w:r>
            <w:r w:rsidRPr="008B5A89">
              <w:rPr>
                <w:rFonts w:cs="Times New Roman"/>
                <w:bCs/>
                <w:sz w:val="18"/>
                <w:szCs w:val="18"/>
              </w:rPr>
              <w:t>Mn</w:t>
            </w:r>
            <w:r w:rsidRPr="008B5A89">
              <w:rPr>
                <w:rFonts w:cs="Times New Roman"/>
                <w:bCs/>
                <w:sz w:val="18"/>
                <w:szCs w:val="18"/>
                <w:vertAlign w:val="subscript"/>
              </w:rPr>
              <w:t>0.05</w:t>
            </w:r>
          </w:p>
        </w:tc>
        <w:tc>
          <w:tcPr>
            <w:tcW w:w="1626" w:type="dxa"/>
            <w:tcBorders>
              <w:top w:val="single" w:sz="4" w:space="0" w:color="auto"/>
              <w:left w:val="nil"/>
              <w:bottom w:val="single" w:sz="4" w:space="0" w:color="auto"/>
              <w:right w:val="nil"/>
            </w:tcBorders>
            <w:vAlign w:val="center"/>
          </w:tcPr>
          <w:p w14:paraId="5DCA25AA" w14:textId="13755EFD" w:rsidR="001149E4" w:rsidRPr="008B5A89" w:rsidRDefault="001149E4" w:rsidP="00D82A5B">
            <w:pPr>
              <w:pStyle w:val="3--zhu0"/>
              <w:rPr>
                <w:rFonts w:cs="Times New Roman"/>
                <w:bCs/>
                <w:sz w:val="18"/>
                <w:szCs w:val="18"/>
              </w:rPr>
            </w:pPr>
            <w:r w:rsidRPr="008B5A89">
              <w:rPr>
                <w:rFonts w:cs="Times New Roman"/>
                <w:bCs/>
                <w:sz w:val="18"/>
                <w:szCs w:val="18"/>
              </w:rPr>
              <w:t>etaCu</w:t>
            </w:r>
            <w:r w:rsidRPr="008B5A89">
              <w:rPr>
                <w:rFonts w:cs="Times New Roman"/>
                <w:bCs/>
                <w:sz w:val="18"/>
                <w:szCs w:val="18"/>
                <w:vertAlign w:val="subscript"/>
              </w:rPr>
              <w:t>0.96</w:t>
            </w:r>
            <w:r w:rsidRPr="008B5A89">
              <w:rPr>
                <w:rFonts w:cs="Times New Roman"/>
                <w:bCs/>
                <w:sz w:val="18"/>
                <w:szCs w:val="18"/>
              </w:rPr>
              <w:t>Mn</w:t>
            </w:r>
            <w:r w:rsidRPr="008B5A89">
              <w:rPr>
                <w:rFonts w:cs="Times New Roman"/>
                <w:bCs/>
                <w:sz w:val="18"/>
                <w:szCs w:val="18"/>
                <w:vertAlign w:val="subscript"/>
              </w:rPr>
              <w:t>0.0</w:t>
            </w:r>
            <w:r w:rsidR="00FE4D9A" w:rsidRPr="00D82A5B">
              <w:rPr>
                <w:rFonts w:cs="Times New Roman"/>
                <w:bCs/>
                <w:sz w:val="18"/>
                <w:szCs w:val="18"/>
                <w:vertAlign w:val="subscript"/>
              </w:rPr>
              <w:t>4</w:t>
            </w:r>
          </w:p>
        </w:tc>
        <w:tc>
          <w:tcPr>
            <w:tcW w:w="1626" w:type="dxa"/>
            <w:tcBorders>
              <w:top w:val="single" w:sz="4" w:space="0" w:color="auto"/>
              <w:left w:val="nil"/>
              <w:bottom w:val="single" w:sz="4" w:space="0" w:color="auto"/>
              <w:right w:val="nil"/>
            </w:tcBorders>
            <w:vAlign w:val="center"/>
          </w:tcPr>
          <w:p w14:paraId="29383BE7" w14:textId="3FACD4AE" w:rsidR="001149E4" w:rsidRPr="00622BF2" w:rsidRDefault="001149E4" w:rsidP="00D82A5B">
            <w:pPr>
              <w:pStyle w:val="3--zhu0"/>
              <w:rPr>
                <w:rFonts w:cs="Times New Roman"/>
                <w:bCs/>
                <w:sz w:val="18"/>
                <w:szCs w:val="18"/>
              </w:rPr>
            </w:pPr>
            <w:r w:rsidRPr="008B5A89">
              <w:rPr>
                <w:rFonts w:cs="Times New Roman"/>
                <w:bCs/>
                <w:sz w:val="18"/>
                <w:szCs w:val="18"/>
              </w:rPr>
              <w:t>etaCu</w:t>
            </w:r>
            <w:r w:rsidRPr="008B5A89">
              <w:rPr>
                <w:rFonts w:cs="Times New Roman"/>
                <w:bCs/>
                <w:sz w:val="18"/>
                <w:szCs w:val="18"/>
                <w:vertAlign w:val="subscript"/>
              </w:rPr>
              <w:t>0.98</w:t>
            </w:r>
            <w:r w:rsidRPr="008B5A89">
              <w:rPr>
                <w:rFonts w:cs="Times New Roman"/>
                <w:bCs/>
                <w:sz w:val="18"/>
                <w:szCs w:val="18"/>
              </w:rPr>
              <w:t>Mn</w:t>
            </w:r>
            <w:r w:rsidRPr="008B5A89">
              <w:rPr>
                <w:rFonts w:cs="Times New Roman"/>
                <w:bCs/>
                <w:sz w:val="18"/>
                <w:szCs w:val="18"/>
                <w:vertAlign w:val="subscript"/>
              </w:rPr>
              <w:t>0.0</w:t>
            </w:r>
            <w:r w:rsidR="00FE4D9A" w:rsidRPr="00D82A5B">
              <w:rPr>
                <w:rFonts w:cs="Times New Roman"/>
                <w:bCs/>
                <w:sz w:val="18"/>
                <w:szCs w:val="18"/>
                <w:vertAlign w:val="subscript"/>
              </w:rPr>
              <w:t>2</w:t>
            </w:r>
          </w:p>
        </w:tc>
      </w:tr>
      <w:tr w:rsidR="001149E4" w:rsidRPr="00622BF2" w14:paraId="347AB203" w14:textId="77777777" w:rsidTr="00D82A5B">
        <w:trPr>
          <w:jc w:val="center"/>
        </w:trPr>
        <w:tc>
          <w:tcPr>
            <w:tcW w:w="1145" w:type="dxa"/>
            <w:tcBorders>
              <w:top w:val="single" w:sz="4" w:space="0" w:color="auto"/>
              <w:left w:val="nil"/>
              <w:bottom w:val="nil"/>
              <w:right w:val="nil"/>
            </w:tcBorders>
            <w:vAlign w:val="center"/>
          </w:tcPr>
          <w:p w14:paraId="6CD8B15F" w14:textId="7C8A6619" w:rsidR="001149E4" w:rsidRPr="00622BF2" w:rsidRDefault="001149E4" w:rsidP="00D82A5B">
            <w:pPr>
              <w:pStyle w:val="3--zhu0"/>
              <w:rPr>
                <w:rFonts w:cs="Times New Roman"/>
                <w:bCs/>
                <w:sz w:val="15"/>
                <w:szCs w:val="15"/>
              </w:rPr>
            </w:pPr>
            <w:r w:rsidRPr="00622BF2">
              <w:rPr>
                <w:rFonts w:cs="Times New Roman"/>
                <w:bCs/>
                <w:sz w:val="15"/>
                <w:szCs w:val="15"/>
              </w:rPr>
              <w:t>M−O</w:t>
            </w:r>
          </w:p>
        </w:tc>
        <w:tc>
          <w:tcPr>
            <w:tcW w:w="1626" w:type="dxa"/>
            <w:tcBorders>
              <w:top w:val="single" w:sz="4" w:space="0" w:color="auto"/>
              <w:left w:val="nil"/>
              <w:bottom w:val="nil"/>
              <w:right w:val="nil"/>
            </w:tcBorders>
            <w:vAlign w:val="center"/>
          </w:tcPr>
          <w:p w14:paraId="5019708A" w14:textId="7AB34FF5" w:rsidR="001149E4" w:rsidRPr="00622BF2" w:rsidRDefault="001149E4" w:rsidP="00D82A5B">
            <w:pPr>
              <w:pStyle w:val="3--zhu0"/>
              <w:rPr>
                <w:rFonts w:cs="Times New Roman"/>
                <w:bCs/>
                <w:sz w:val="15"/>
                <w:szCs w:val="15"/>
              </w:rPr>
            </w:pPr>
            <w:r w:rsidRPr="00622BF2">
              <w:rPr>
                <w:rFonts w:cs="Times New Roman"/>
                <w:bCs/>
                <w:sz w:val="15"/>
                <w:szCs w:val="15"/>
              </w:rPr>
              <w:t>1.9916(10)−2.4014(11)</w:t>
            </w:r>
          </w:p>
        </w:tc>
        <w:tc>
          <w:tcPr>
            <w:tcW w:w="1626" w:type="dxa"/>
            <w:tcBorders>
              <w:top w:val="single" w:sz="4" w:space="0" w:color="auto"/>
              <w:left w:val="nil"/>
              <w:bottom w:val="nil"/>
              <w:right w:val="nil"/>
            </w:tcBorders>
            <w:vAlign w:val="center"/>
          </w:tcPr>
          <w:p w14:paraId="7AFF2EAD" w14:textId="02B88FA1" w:rsidR="001149E4" w:rsidRPr="00622BF2" w:rsidRDefault="001149E4" w:rsidP="00D82A5B">
            <w:pPr>
              <w:pStyle w:val="3--zhu0"/>
              <w:rPr>
                <w:rFonts w:cs="Times New Roman"/>
                <w:bCs/>
                <w:sz w:val="15"/>
                <w:szCs w:val="15"/>
              </w:rPr>
            </w:pPr>
            <w:r w:rsidRPr="00622BF2">
              <w:rPr>
                <w:rFonts w:cs="Times New Roman"/>
                <w:bCs/>
                <w:sz w:val="15"/>
                <w:szCs w:val="15"/>
              </w:rPr>
              <w:t>1.9679(9)−2.3716(9)</w:t>
            </w:r>
          </w:p>
        </w:tc>
        <w:tc>
          <w:tcPr>
            <w:tcW w:w="1626" w:type="dxa"/>
            <w:tcBorders>
              <w:top w:val="single" w:sz="4" w:space="0" w:color="auto"/>
              <w:left w:val="nil"/>
              <w:bottom w:val="nil"/>
              <w:right w:val="nil"/>
            </w:tcBorders>
            <w:vAlign w:val="center"/>
          </w:tcPr>
          <w:p w14:paraId="2AAEAD2B" w14:textId="029C77B6" w:rsidR="001149E4" w:rsidRPr="00622BF2" w:rsidRDefault="001149E4" w:rsidP="00D82A5B">
            <w:pPr>
              <w:pStyle w:val="3--zhu0"/>
              <w:rPr>
                <w:rFonts w:cs="Times New Roman"/>
                <w:bCs/>
                <w:sz w:val="15"/>
                <w:szCs w:val="15"/>
              </w:rPr>
            </w:pPr>
            <w:r w:rsidRPr="00622BF2">
              <w:rPr>
                <w:rFonts w:cs="Times New Roman"/>
                <w:bCs/>
                <w:sz w:val="15"/>
                <w:szCs w:val="15"/>
              </w:rPr>
              <w:t>1.9693(8)−2.3717(8)</w:t>
            </w:r>
          </w:p>
        </w:tc>
        <w:tc>
          <w:tcPr>
            <w:tcW w:w="1626" w:type="dxa"/>
            <w:tcBorders>
              <w:top w:val="single" w:sz="4" w:space="0" w:color="auto"/>
              <w:left w:val="nil"/>
              <w:bottom w:val="nil"/>
              <w:right w:val="nil"/>
            </w:tcBorders>
            <w:vAlign w:val="center"/>
          </w:tcPr>
          <w:p w14:paraId="0A360A17" w14:textId="43EE5EE4" w:rsidR="001149E4" w:rsidRPr="00622BF2" w:rsidRDefault="001149E4" w:rsidP="00D82A5B">
            <w:pPr>
              <w:pStyle w:val="3--zhu0"/>
              <w:rPr>
                <w:rFonts w:cs="Times New Roman"/>
                <w:bCs/>
                <w:sz w:val="15"/>
                <w:szCs w:val="15"/>
              </w:rPr>
            </w:pPr>
            <w:r w:rsidRPr="00622BF2">
              <w:rPr>
                <w:rFonts w:cs="Times New Roman"/>
                <w:bCs/>
                <w:sz w:val="15"/>
                <w:szCs w:val="15"/>
              </w:rPr>
              <w:t>1.9654(9)−2.3755(9)</w:t>
            </w:r>
          </w:p>
        </w:tc>
        <w:tc>
          <w:tcPr>
            <w:tcW w:w="1626" w:type="dxa"/>
            <w:tcBorders>
              <w:top w:val="single" w:sz="4" w:space="0" w:color="auto"/>
              <w:left w:val="nil"/>
              <w:bottom w:val="nil"/>
              <w:right w:val="nil"/>
            </w:tcBorders>
            <w:vAlign w:val="center"/>
          </w:tcPr>
          <w:p w14:paraId="562DC210" w14:textId="677529E8" w:rsidR="001149E4" w:rsidRPr="00622BF2" w:rsidRDefault="001149E4" w:rsidP="00D82A5B">
            <w:pPr>
              <w:pStyle w:val="3--zhu0"/>
              <w:rPr>
                <w:rFonts w:cs="Times New Roman"/>
                <w:bCs/>
                <w:sz w:val="15"/>
                <w:szCs w:val="15"/>
              </w:rPr>
            </w:pPr>
            <w:r w:rsidRPr="00622BF2">
              <w:rPr>
                <w:rFonts w:cs="Times New Roman"/>
                <w:bCs/>
                <w:sz w:val="15"/>
                <w:szCs w:val="15"/>
              </w:rPr>
              <w:t>1.9629(8)−2.3809(9)</w:t>
            </w:r>
          </w:p>
        </w:tc>
      </w:tr>
      <w:tr w:rsidR="001149E4" w:rsidRPr="00622BF2" w14:paraId="3825AB5B" w14:textId="77777777" w:rsidTr="00D82A5B">
        <w:trPr>
          <w:jc w:val="center"/>
        </w:trPr>
        <w:tc>
          <w:tcPr>
            <w:tcW w:w="1145" w:type="dxa"/>
            <w:tcBorders>
              <w:top w:val="nil"/>
              <w:left w:val="nil"/>
              <w:bottom w:val="nil"/>
              <w:right w:val="nil"/>
            </w:tcBorders>
            <w:vAlign w:val="center"/>
          </w:tcPr>
          <w:p w14:paraId="620BDA87" w14:textId="60221644" w:rsidR="001149E4" w:rsidRPr="00622BF2" w:rsidRDefault="001149E4" w:rsidP="00D82A5B">
            <w:pPr>
              <w:pStyle w:val="3--zhu0"/>
              <w:rPr>
                <w:rFonts w:cs="Times New Roman"/>
                <w:bCs/>
                <w:sz w:val="15"/>
                <w:szCs w:val="15"/>
              </w:rPr>
            </w:pPr>
            <w:r w:rsidRPr="00622BF2">
              <w:rPr>
                <w:rFonts w:cs="Times New Roman"/>
                <w:bCs/>
                <w:sz w:val="15"/>
                <w:szCs w:val="15"/>
              </w:rPr>
              <w:t>C−O</w:t>
            </w:r>
          </w:p>
        </w:tc>
        <w:tc>
          <w:tcPr>
            <w:tcW w:w="1626" w:type="dxa"/>
            <w:tcBorders>
              <w:top w:val="nil"/>
              <w:left w:val="nil"/>
              <w:bottom w:val="nil"/>
              <w:right w:val="nil"/>
            </w:tcBorders>
            <w:vAlign w:val="center"/>
          </w:tcPr>
          <w:p w14:paraId="7BCB6B25" w14:textId="225ED49D" w:rsidR="001149E4" w:rsidRPr="00622BF2" w:rsidRDefault="001149E4" w:rsidP="00D82A5B">
            <w:pPr>
              <w:pStyle w:val="3--zhu0"/>
              <w:rPr>
                <w:rFonts w:cs="Times New Roman"/>
                <w:bCs/>
                <w:sz w:val="15"/>
                <w:szCs w:val="15"/>
              </w:rPr>
            </w:pPr>
            <w:r w:rsidRPr="00622BF2">
              <w:rPr>
                <w:rFonts w:cs="Times New Roman"/>
                <w:bCs/>
                <w:sz w:val="15"/>
                <w:szCs w:val="15"/>
              </w:rPr>
              <w:t>1.2476(17)−1.264</w:t>
            </w:r>
            <w:ins w:id="619" w:author="Xianjun_P15" w:date="2025-09-06T14:56:00Z">
              <w:r w:rsidR="001F66FF">
                <w:rPr>
                  <w:rFonts w:cs="Times New Roman"/>
                  <w:bCs/>
                  <w:sz w:val="15"/>
                  <w:szCs w:val="15"/>
                </w:rPr>
                <w:t>0</w:t>
              </w:r>
            </w:ins>
            <w:r w:rsidRPr="00622BF2">
              <w:rPr>
                <w:rFonts w:cs="Times New Roman"/>
                <w:bCs/>
                <w:sz w:val="15"/>
                <w:szCs w:val="15"/>
              </w:rPr>
              <w:t>(2</w:t>
            </w:r>
            <w:ins w:id="620" w:author="Xianjun_P15" w:date="2025-09-06T14:56:00Z">
              <w:r w:rsidR="001F66FF">
                <w:rPr>
                  <w:rFonts w:cs="Times New Roman"/>
                  <w:bCs/>
                  <w:sz w:val="15"/>
                  <w:szCs w:val="15"/>
                </w:rPr>
                <w:t>0</w:t>
              </w:r>
            </w:ins>
            <w:r w:rsidRPr="00622BF2">
              <w:rPr>
                <w:rFonts w:cs="Times New Roman"/>
                <w:bCs/>
                <w:sz w:val="15"/>
                <w:szCs w:val="15"/>
              </w:rPr>
              <w:t>)</w:t>
            </w:r>
          </w:p>
        </w:tc>
        <w:tc>
          <w:tcPr>
            <w:tcW w:w="1626" w:type="dxa"/>
            <w:tcBorders>
              <w:top w:val="nil"/>
              <w:left w:val="nil"/>
              <w:bottom w:val="nil"/>
              <w:right w:val="nil"/>
            </w:tcBorders>
            <w:vAlign w:val="center"/>
          </w:tcPr>
          <w:p w14:paraId="45DA5F2E" w14:textId="327CF0BC" w:rsidR="001149E4" w:rsidRPr="00622BF2" w:rsidRDefault="001149E4" w:rsidP="00D82A5B">
            <w:pPr>
              <w:pStyle w:val="3--zhu0"/>
              <w:rPr>
                <w:rFonts w:cs="Times New Roman"/>
                <w:bCs/>
                <w:sz w:val="15"/>
                <w:szCs w:val="15"/>
              </w:rPr>
            </w:pPr>
            <w:r w:rsidRPr="00622BF2">
              <w:rPr>
                <w:rFonts w:cs="Times New Roman"/>
                <w:bCs/>
                <w:sz w:val="15"/>
                <w:szCs w:val="15"/>
              </w:rPr>
              <w:t>1.2468(15)−1.2659(18)</w:t>
            </w:r>
          </w:p>
        </w:tc>
        <w:tc>
          <w:tcPr>
            <w:tcW w:w="1626" w:type="dxa"/>
            <w:tcBorders>
              <w:top w:val="nil"/>
              <w:left w:val="nil"/>
              <w:bottom w:val="nil"/>
              <w:right w:val="nil"/>
            </w:tcBorders>
            <w:vAlign w:val="center"/>
          </w:tcPr>
          <w:p w14:paraId="6582418C" w14:textId="7E2BF0A8" w:rsidR="001149E4" w:rsidRPr="00622BF2" w:rsidRDefault="001149E4" w:rsidP="00D82A5B">
            <w:pPr>
              <w:pStyle w:val="3--zhu0"/>
              <w:rPr>
                <w:rFonts w:cs="Times New Roman"/>
                <w:bCs/>
                <w:sz w:val="15"/>
                <w:szCs w:val="15"/>
              </w:rPr>
            </w:pPr>
            <w:r w:rsidRPr="00622BF2">
              <w:rPr>
                <w:rFonts w:cs="Times New Roman"/>
                <w:bCs/>
                <w:sz w:val="15"/>
                <w:szCs w:val="15"/>
              </w:rPr>
              <w:t>1.2496(15)−1.2647(15)</w:t>
            </w:r>
          </w:p>
        </w:tc>
        <w:tc>
          <w:tcPr>
            <w:tcW w:w="1626" w:type="dxa"/>
            <w:tcBorders>
              <w:top w:val="nil"/>
              <w:left w:val="nil"/>
              <w:bottom w:val="nil"/>
              <w:right w:val="nil"/>
            </w:tcBorders>
            <w:vAlign w:val="center"/>
          </w:tcPr>
          <w:p w14:paraId="51198FE5" w14:textId="30327C7F" w:rsidR="001149E4" w:rsidRPr="00622BF2" w:rsidRDefault="001149E4" w:rsidP="00D82A5B">
            <w:pPr>
              <w:pStyle w:val="3--zhu0"/>
              <w:rPr>
                <w:rFonts w:cs="Times New Roman"/>
                <w:bCs/>
                <w:sz w:val="15"/>
                <w:szCs w:val="15"/>
              </w:rPr>
            </w:pPr>
            <w:r w:rsidRPr="00622BF2">
              <w:rPr>
                <w:rFonts w:cs="Times New Roman"/>
                <w:bCs/>
                <w:sz w:val="15"/>
                <w:szCs w:val="15"/>
              </w:rPr>
              <w:t>1.2478(14)−1.2653(17)</w:t>
            </w:r>
          </w:p>
        </w:tc>
        <w:tc>
          <w:tcPr>
            <w:tcW w:w="1626" w:type="dxa"/>
            <w:tcBorders>
              <w:top w:val="nil"/>
              <w:left w:val="nil"/>
              <w:bottom w:val="nil"/>
              <w:right w:val="nil"/>
            </w:tcBorders>
            <w:vAlign w:val="center"/>
          </w:tcPr>
          <w:p w14:paraId="5CB21D94" w14:textId="52901F2A" w:rsidR="001149E4" w:rsidRPr="00622BF2" w:rsidRDefault="001149E4" w:rsidP="00D82A5B">
            <w:pPr>
              <w:pStyle w:val="3--zhu0"/>
              <w:rPr>
                <w:rFonts w:cs="Times New Roman"/>
                <w:bCs/>
                <w:sz w:val="15"/>
                <w:szCs w:val="15"/>
              </w:rPr>
            </w:pPr>
            <w:r w:rsidRPr="00622BF2">
              <w:rPr>
                <w:rFonts w:cs="Times New Roman"/>
                <w:bCs/>
                <w:sz w:val="15"/>
                <w:szCs w:val="15"/>
              </w:rPr>
              <w:t>1.2512(17)−1.2655(17)</w:t>
            </w:r>
          </w:p>
        </w:tc>
      </w:tr>
      <w:tr w:rsidR="001149E4" w:rsidRPr="00622BF2" w14:paraId="5A0104AB" w14:textId="77777777" w:rsidTr="00D82A5B">
        <w:trPr>
          <w:jc w:val="center"/>
        </w:trPr>
        <w:tc>
          <w:tcPr>
            <w:tcW w:w="1145" w:type="dxa"/>
            <w:tcBorders>
              <w:top w:val="nil"/>
              <w:left w:val="nil"/>
              <w:bottom w:val="nil"/>
              <w:right w:val="nil"/>
            </w:tcBorders>
            <w:vAlign w:val="center"/>
          </w:tcPr>
          <w:p w14:paraId="182B8DD0" w14:textId="23DED523" w:rsidR="001149E4" w:rsidRPr="00622BF2" w:rsidRDefault="001149E4" w:rsidP="00D82A5B">
            <w:pPr>
              <w:pStyle w:val="3--zhu0"/>
              <w:rPr>
                <w:rFonts w:cs="Times New Roman"/>
                <w:bCs/>
                <w:sz w:val="15"/>
                <w:szCs w:val="15"/>
              </w:rPr>
            </w:pPr>
            <w:r w:rsidRPr="00622BF2">
              <w:rPr>
                <w:rFonts w:cs="Times New Roman"/>
                <w:bCs/>
                <w:sz w:val="15"/>
                <w:szCs w:val="15"/>
              </w:rPr>
              <w:t>C−N</w:t>
            </w:r>
          </w:p>
        </w:tc>
        <w:tc>
          <w:tcPr>
            <w:tcW w:w="1626" w:type="dxa"/>
            <w:tcBorders>
              <w:top w:val="nil"/>
              <w:left w:val="nil"/>
              <w:bottom w:val="nil"/>
              <w:right w:val="nil"/>
            </w:tcBorders>
            <w:vAlign w:val="center"/>
          </w:tcPr>
          <w:p w14:paraId="59EC308A" w14:textId="29F35C69" w:rsidR="001149E4" w:rsidRPr="00622BF2" w:rsidRDefault="001149E4" w:rsidP="00D82A5B">
            <w:pPr>
              <w:pStyle w:val="3--zhu0"/>
              <w:rPr>
                <w:rFonts w:cs="Times New Roman"/>
                <w:bCs/>
                <w:sz w:val="15"/>
                <w:szCs w:val="15"/>
              </w:rPr>
            </w:pPr>
            <w:r w:rsidRPr="00622BF2">
              <w:rPr>
                <w:rFonts w:cs="Times New Roman"/>
                <w:bCs/>
                <w:sz w:val="15"/>
                <w:szCs w:val="15"/>
              </w:rPr>
              <w:t>1.483</w:t>
            </w:r>
            <w:ins w:id="621" w:author="Xianjun_P15" w:date="2025-09-06T08:46:00Z">
              <w:r w:rsidR="003D7B72">
                <w:rPr>
                  <w:rFonts w:cs="Times New Roman"/>
                  <w:bCs/>
                  <w:sz w:val="15"/>
                  <w:szCs w:val="15"/>
                </w:rPr>
                <w:t>0</w:t>
              </w:r>
            </w:ins>
            <w:r w:rsidRPr="00622BF2">
              <w:rPr>
                <w:rFonts w:cs="Times New Roman"/>
                <w:bCs/>
                <w:sz w:val="15"/>
                <w:szCs w:val="15"/>
              </w:rPr>
              <w:t>(2)</w:t>
            </w:r>
          </w:p>
        </w:tc>
        <w:tc>
          <w:tcPr>
            <w:tcW w:w="1626" w:type="dxa"/>
            <w:tcBorders>
              <w:top w:val="nil"/>
              <w:left w:val="nil"/>
              <w:bottom w:val="nil"/>
              <w:right w:val="nil"/>
            </w:tcBorders>
            <w:vAlign w:val="center"/>
          </w:tcPr>
          <w:p w14:paraId="550EFF04" w14:textId="782CF624" w:rsidR="001149E4" w:rsidRPr="00622BF2" w:rsidRDefault="001149E4" w:rsidP="00D82A5B">
            <w:pPr>
              <w:pStyle w:val="3--zhu0"/>
              <w:rPr>
                <w:rFonts w:cs="Times New Roman"/>
                <w:bCs/>
                <w:sz w:val="15"/>
                <w:szCs w:val="15"/>
              </w:rPr>
            </w:pPr>
            <w:r w:rsidRPr="00622BF2">
              <w:rPr>
                <w:rFonts w:cs="Times New Roman"/>
                <w:bCs/>
                <w:sz w:val="15"/>
                <w:szCs w:val="15"/>
              </w:rPr>
              <w:t>1.485</w:t>
            </w:r>
            <w:ins w:id="622" w:author="Xianjun_P15" w:date="2025-09-06T08:47:00Z">
              <w:r w:rsidR="003D7B72">
                <w:rPr>
                  <w:rFonts w:cs="Times New Roman"/>
                  <w:bCs/>
                  <w:sz w:val="15"/>
                  <w:szCs w:val="15"/>
                </w:rPr>
                <w:t>0</w:t>
              </w:r>
            </w:ins>
            <w:r w:rsidRPr="00622BF2">
              <w:rPr>
                <w:rFonts w:cs="Times New Roman"/>
                <w:bCs/>
                <w:sz w:val="15"/>
                <w:szCs w:val="15"/>
              </w:rPr>
              <w:t>(2)</w:t>
            </w:r>
          </w:p>
        </w:tc>
        <w:tc>
          <w:tcPr>
            <w:tcW w:w="1626" w:type="dxa"/>
            <w:tcBorders>
              <w:top w:val="nil"/>
              <w:left w:val="nil"/>
              <w:bottom w:val="nil"/>
              <w:right w:val="nil"/>
            </w:tcBorders>
            <w:vAlign w:val="center"/>
          </w:tcPr>
          <w:p w14:paraId="3B5A10F9" w14:textId="1CC3DE1E" w:rsidR="001149E4" w:rsidRPr="00622BF2" w:rsidRDefault="001149E4" w:rsidP="00D82A5B">
            <w:pPr>
              <w:pStyle w:val="3--zhu0"/>
              <w:rPr>
                <w:rFonts w:cs="Times New Roman"/>
                <w:bCs/>
                <w:sz w:val="15"/>
                <w:szCs w:val="15"/>
              </w:rPr>
            </w:pPr>
            <w:r w:rsidRPr="00622BF2">
              <w:rPr>
                <w:rFonts w:cs="Times New Roman"/>
                <w:bCs/>
                <w:sz w:val="15"/>
                <w:szCs w:val="15"/>
              </w:rPr>
              <w:t>1.4864(18)</w:t>
            </w:r>
          </w:p>
        </w:tc>
        <w:tc>
          <w:tcPr>
            <w:tcW w:w="1626" w:type="dxa"/>
            <w:tcBorders>
              <w:top w:val="nil"/>
              <w:left w:val="nil"/>
              <w:bottom w:val="nil"/>
              <w:right w:val="nil"/>
            </w:tcBorders>
            <w:vAlign w:val="center"/>
          </w:tcPr>
          <w:p w14:paraId="0949F61B" w14:textId="5504B80A" w:rsidR="001149E4" w:rsidRPr="00622BF2" w:rsidRDefault="001149E4" w:rsidP="00D82A5B">
            <w:pPr>
              <w:pStyle w:val="3--zhu0"/>
              <w:rPr>
                <w:rFonts w:cs="Times New Roman"/>
                <w:bCs/>
                <w:sz w:val="15"/>
                <w:szCs w:val="15"/>
              </w:rPr>
            </w:pPr>
            <w:r w:rsidRPr="00622BF2">
              <w:rPr>
                <w:rFonts w:cs="Times New Roman"/>
                <w:bCs/>
                <w:sz w:val="15"/>
                <w:szCs w:val="15"/>
              </w:rPr>
              <w:t>1.4835(19)</w:t>
            </w:r>
          </w:p>
        </w:tc>
        <w:tc>
          <w:tcPr>
            <w:tcW w:w="1626" w:type="dxa"/>
            <w:tcBorders>
              <w:top w:val="nil"/>
              <w:left w:val="nil"/>
              <w:bottom w:val="nil"/>
              <w:right w:val="nil"/>
            </w:tcBorders>
            <w:vAlign w:val="center"/>
          </w:tcPr>
          <w:p w14:paraId="75730E85" w14:textId="059879D7" w:rsidR="001149E4" w:rsidRPr="00622BF2" w:rsidRDefault="001149E4" w:rsidP="00D82A5B">
            <w:pPr>
              <w:pStyle w:val="3--zhu0"/>
              <w:rPr>
                <w:rFonts w:cs="Times New Roman"/>
                <w:bCs/>
                <w:sz w:val="15"/>
                <w:szCs w:val="15"/>
              </w:rPr>
            </w:pPr>
            <w:r w:rsidRPr="00622BF2">
              <w:rPr>
                <w:rFonts w:cs="Times New Roman"/>
                <w:bCs/>
                <w:sz w:val="15"/>
                <w:szCs w:val="15"/>
              </w:rPr>
              <w:t>1.485</w:t>
            </w:r>
            <w:ins w:id="623" w:author="Xianjun_P15" w:date="2025-09-06T14:57:00Z">
              <w:r w:rsidR="001F66FF">
                <w:rPr>
                  <w:rFonts w:cs="Times New Roman"/>
                  <w:bCs/>
                  <w:sz w:val="15"/>
                  <w:szCs w:val="15"/>
                </w:rPr>
                <w:t>0</w:t>
              </w:r>
            </w:ins>
            <w:r w:rsidRPr="00622BF2">
              <w:rPr>
                <w:rFonts w:cs="Times New Roman"/>
                <w:bCs/>
                <w:sz w:val="15"/>
                <w:szCs w:val="15"/>
              </w:rPr>
              <w:t>(2</w:t>
            </w:r>
            <w:ins w:id="624" w:author="Xianjun_P15" w:date="2025-09-06T14:57:00Z">
              <w:r w:rsidR="001F66FF">
                <w:rPr>
                  <w:rFonts w:cs="Times New Roman"/>
                  <w:bCs/>
                  <w:sz w:val="15"/>
                  <w:szCs w:val="15"/>
                </w:rPr>
                <w:t>0</w:t>
              </w:r>
            </w:ins>
            <w:r w:rsidRPr="00622BF2">
              <w:rPr>
                <w:rFonts w:cs="Times New Roman"/>
                <w:bCs/>
                <w:sz w:val="15"/>
                <w:szCs w:val="15"/>
              </w:rPr>
              <w:t>)</w:t>
            </w:r>
          </w:p>
        </w:tc>
      </w:tr>
      <w:tr w:rsidR="001149E4" w:rsidRPr="00622BF2" w14:paraId="2D1EB151" w14:textId="77777777" w:rsidTr="00D82A5B">
        <w:trPr>
          <w:jc w:val="center"/>
        </w:trPr>
        <w:tc>
          <w:tcPr>
            <w:tcW w:w="1145" w:type="dxa"/>
            <w:tcBorders>
              <w:top w:val="nil"/>
              <w:left w:val="nil"/>
              <w:bottom w:val="nil"/>
              <w:right w:val="nil"/>
            </w:tcBorders>
            <w:vAlign w:val="center"/>
          </w:tcPr>
          <w:p w14:paraId="741CF3CD" w14:textId="4634E1E5" w:rsidR="001149E4" w:rsidRPr="00622BF2" w:rsidRDefault="001149E4" w:rsidP="00D82A5B">
            <w:pPr>
              <w:pStyle w:val="3--zhu0"/>
              <w:rPr>
                <w:rFonts w:cs="Times New Roman"/>
                <w:bCs/>
                <w:i/>
                <w:iCs/>
                <w:sz w:val="15"/>
                <w:szCs w:val="15"/>
              </w:rPr>
            </w:pPr>
            <w:r w:rsidRPr="00622BF2">
              <w:rPr>
                <w:rFonts w:cs="Times New Roman"/>
                <w:bCs/>
                <w:i/>
                <w:iCs/>
                <w:sz w:val="15"/>
                <w:szCs w:val="15"/>
              </w:rPr>
              <w:t>cis−</w:t>
            </w:r>
            <w:r w:rsidRPr="00622BF2">
              <w:rPr>
                <w:rFonts w:cs="Times New Roman"/>
                <w:bCs/>
                <w:sz w:val="15"/>
                <w:szCs w:val="15"/>
              </w:rPr>
              <w:t>O−M−O</w:t>
            </w:r>
          </w:p>
        </w:tc>
        <w:tc>
          <w:tcPr>
            <w:tcW w:w="1626" w:type="dxa"/>
            <w:tcBorders>
              <w:top w:val="nil"/>
              <w:left w:val="nil"/>
              <w:bottom w:val="nil"/>
              <w:right w:val="nil"/>
            </w:tcBorders>
            <w:vAlign w:val="center"/>
          </w:tcPr>
          <w:p w14:paraId="15C1FDF4" w14:textId="043FD9B4" w:rsidR="001149E4" w:rsidRPr="00622BF2" w:rsidRDefault="001149E4" w:rsidP="00D82A5B">
            <w:pPr>
              <w:pStyle w:val="3--zhu0"/>
              <w:rPr>
                <w:rFonts w:cs="Times New Roman"/>
                <w:bCs/>
                <w:sz w:val="15"/>
                <w:szCs w:val="15"/>
              </w:rPr>
            </w:pPr>
            <w:r w:rsidRPr="00622BF2">
              <w:rPr>
                <w:rFonts w:cs="Times New Roman"/>
                <w:bCs/>
                <w:sz w:val="15"/>
                <w:szCs w:val="15"/>
              </w:rPr>
              <w:t>85.86(4)−96.32(4)</w:t>
            </w:r>
          </w:p>
        </w:tc>
        <w:tc>
          <w:tcPr>
            <w:tcW w:w="1626" w:type="dxa"/>
            <w:tcBorders>
              <w:top w:val="nil"/>
              <w:left w:val="nil"/>
              <w:bottom w:val="nil"/>
              <w:right w:val="nil"/>
            </w:tcBorders>
            <w:vAlign w:val="center"/>
          </w:tcPr>
          <w:p w14:paraId="4E38447E" w14:textId="3A428CAB" w:rsidR="001149E4" w:rsidRPr="00622BF2" w:rsidRDefault="001149E4" w:rsidP="00D82A5B">
            <w:pPr>
              <w:pStyle w:val="3--zhu0"/>
              <w:rPr>
                <w:rFonts w:cs="Times New Roman"/>
                <w:bCs/>
                <w:sz w:val="15"/>
                <w:szCs w:val="15"/>
              </w:rPr>
            </w:pPr>
            <w:r w:rsidRPr="00622BF2">
              <w:rPr>
                <w:rFonts w:cs="Times New Roman"/>
                <w:bCs/>
                <w:sz w:val="15"/>
                <w:szCs w:val="15"/>
              </w:rPr>
              <w:t>88.50(4)−96.57(4)</w:t>
            </w:r>
          </w:p>
        </w:tc>
        <w:tc>
          <w:tcPr>
            <w:tcW w:w="1626" w:type="dxa"/>
            <w:tcBorders>
              <w:top w:val="nil"/>
              <w:left w:val="nil"/>
              <w:bottom w:val="nil"/>
              <w:right w:val="nil"/>
            </w:tcBorders>
            <w:vAlign w:val="center"/>
          </w:tcPr>
          <w:p w14:paraId="5FA88138" w14:textId="01FCCD33" w:rsidR="001149E4" w:rsidRPr="00622BF2" w:rsidRDefault="001149E4" w:rsidP="00D82A5B">
            <w:pPr>
              <w:pStyle w:val="3--zhu0"/>
              <w:rPr>
                <w:rFonts w:cs="Times New Roman"/>
                <w:bCs/>
                <w:sz w:val="15"/>
                <w:szCs w:val="15"/>
              </w:rPr>
            </w:pPr>
            <w:r w:rsidRPr="00622BF2">
              <w:rPr>
                <w:rFonts w:cs="Times New Roman"/>
                <w:bCs/>
                <w:sz w:val="15"/>
                <w:szCs w:val="15"/>
              </w:rPr>
              <w:t>88.47(3)−96.58(3)</w:t>
            </w:r>
          </w:p>
        </w:tc>
        <w:tc>
          <w:tcPr>
            <w:tcW w:w="1626" w:type="dxa"/>
            <w:tcBorders>
              <w:top w:val="nil"/>
              <w:left w:val="nil"/>
              <w:bottom w:val="nil"/>
              <w:right w:val="nil"/>
            </w:tcBorders>
            <w:vAlign w:val="center"/>
          </w:tcPr>
          <w:p w14:paraId="5E722D50" w14:textId="1A2EFDDF" w:rsidR="001149E4" w:rsidRPr="00622BF2" w:rsidRDefault="001149E4" w:rsidP="00D82A5B">
            <w:pPr>
              <w:pStyle w:val="3--zhu0"/>
              <w:rPr>
                <w:rFonts w:cs="Times New Roman"/>
                <w:bCs/>
                <w:sz w:val="15"/>
                <w:szCs w:val="15"/>
              </w:rPr>
            </w:pPr>
            <w:r w:rsidRPr="00622BF2">
              <w:rPr>
                <w:rFonts w:cs="Times New Roman"/>
                <w:bCs/>
                <w:sz w:val="15"/>
                <w:szCs w:val="15"/>
              </w:rPr>
              <w:t>88.45(4)−96.59(3)</w:t>
            </w:r>
          </w:p>
        </w:tc>
        <w:tc>
          <w:tcPr>
            <w:tcW w:w="1626" w:type="dxa"/>
            <w:tcBorders>
              <w:top w:val="nil"/>
              <w:left w:val="nil"/>
              <w:bottom w:val="nil"/>
              <w:right w:val="nil"/>
            </w:tcBorders>
            <w:vAlign w:val="center"/>
          </w:tcPr>
          <w:p w14:paraId="5D414C73" w14:textId="573B69FC" w:rsidR="001149E4" w:rsidRPr="00622BF2" w:rsidRDefault="001149E4" w:rsidP="00D82A5B">
            <w:pPr>
              <w:pStyle w:val="3--zhu0"/>
              <w:rPr>
                <w:rFonts w:cs="Times New Roman"/>
                <w:bCs/>
                <w:sz w:val="15"/>
                <w:szCs w:val="15"/>
              </w:rPr>
            </w:pPr>
            <w:r w:rsidRPr="00622BF2">
              <w:rPr>
                <w:rFonts w:cs="Times New Roman"/>
                <w:bCs/>
                <w:sz w:val="15"/>
                <w:szCs w:val="15"/>
              </w:rPr>
              <w:t>88.53(4)−96.63(3)</w:t>
            </w:r>
          </w:p>
        </w:tc>
      </w:tr>
      <w:tr w:rsidR="001149E4" w:rsidRPr="00622BF2" w14:paraId="654C3790" w14:textId="77777777" w:rsidTr="00D82A5B">
        <w:trPr>
          <w:jc w:val="center"/>
        </w:trPr>
        <w:tc>
          <w:tcPr>
            <w:tcW w:w="1145" w:type="dxa"/>
            <w:tcBorders>
              <w:top w:val="nil"/>
              <w:left w:val="nil"/>
              <w:bottom w:val="nil"/>
              <w:right w:val="nil"/>
            </w:tcBorders>
            <w:vAlign w:val="center"/>
          </w:tcPr>
          <w:p w14:paraId="0D854C97" w14:textId="32922F25" w:rsidR="001149E4" w:rsidRPr="00622BF2" w:rsidRDefault="001149E4" w:rsidP="00D82A5B">
            <w:pPr>
              <w:pStyle w:val="3--zhu0"/>
              <w:rPr>
                <w:rFonts w:cs="Times New Roman"/>
                <w:bCs/>
                <w:i/>
                <w:iCs/>
                <w:sz w:val="15"/>
                <w:szCs w:val="15"/>
              </w:rPr>
            </w:pPr>
            <w:r w:rsidRPr="00622BF2">
              <w:rPr>
                <w:rFonts w:cs="Times New Roman"/>
                <w:bCs/>
                <w:i/>
                <w:iCs/>
                <w:sz w:val="15"/>
                <w:szCs w:val="15"/>
              </w:rPr>
              <w:t>trans−</w:t>
            </w:r>
            <w:r w:rsidRPr="00622BF2">
              <w:rPr>
                <w:rFonts w:cs="Times New Roman"/>
                <w:bCs/>
                <w:sz w:val="15"/>
                <w:szCs w:val="15"/>
              </w:rPr>
              <w:t>O−M−O</w:t>
            </w:r>
          </w:p>
        </w:tc>
        <w:tc>
          <w:tcPr>
            <w:tcW w:w="1626" w:type="dxa"/>
            <w:tcBorders>
              <w:top w:val="nil"/>
              <w:left w:val="nil"/>
              <w:bottom w:val="nil"/>
              <w:right w:val="nil"/>
            </w:tcBorders>
            <w:vAlign w:val="center"/>
          </w:tcPr>
          <w:p w14:paraId="4DD8005E" w14:textId="5C192C87" w:rsidR="001149E4" w:rsidRPr="00622BF2" w:rsidRDefault="001149E4" w:rsidP="00D82A5B">
            <w:pPr>
              <w:pStyle w:val="3--zhu0"/>
              <w:rPr>
                <w:rFonts w:cs="Times New Roman"/>
                <w:bCs/>
                <w:sz w:val="15"/>
                <w:szCs w:val="15"/>
              </w:rPr>
            </w:pPr>
            <w:r w:rsidRPr="00622BF2">
              <w:rPr>
                <w:rFonts w:cs="Times New Roman"/>
                <w:bCs/>
                <w:sz w:val="15"/>
                <w:szCs w:val="15"/>
              </w:rPr>
              <w:t>173.75(5)−177.34(4)</w:t>
            </w:r>
          </w:p>
        </w:tc>
        <w:tc>
          <w:tcPr>
            <w:tcW w:w="1626" w:type="dxa"/>
            <w:tcBorders>
              <w:top w:val="nil"/>
              <w:left w:val="nil"/>
              <w:bottom w:val="nil"/>
              <w:right w:val="nil"/>
            </w:tcBorders>
            <w:vAlign w:val="center"/>
          </w:tcPr>
          <w:p w14:paraId="7292E2DF" w14:textId="1B52FE48" w:rsidR="001149E4" w:rsidRPr="00622BF2" w:rsidRDefault="001149E4" w:rsidP="00D82A5B">
            <w:pPr>
              <w:pStyle w:val="3--zhu0"/>
              <w:rPr>
                <w:rFonts w:cs="Times New Roman"/>
                <w:bCs/>
                <w:sz w:val="15"/>
                <w:szCs w:val="15"/>
              </w:rPr>
            </w:pPr>
            <w:r w:rsidRPr="00622BF2">
              <w:rPr>
                <w:rFonts w:cs="Times New Roman"/>
                <w:bCs/>
                <w:sz w:val="15"/>
                <w:szCs w:val="15"/>
              </w:rPr>
              <w:t>173.45(4)−178.30(4)</w:t>
            </w:r>
          </w:p>
        </w:tc>
        <w:tc>
          <w:tcPr>
            <w:tcW w:w="1626" w:type="dxa"/>
            <w:tcBorders>
              <w:top w:val="nil"/>
              <w:left w:val="nil"/>
              <w:bottom w:val="nil"/>
              <w:right w:val="nil"/>
            </w:tcBorders>
            <w:vAlign w:val="center"/>
          </w:tcPr>
          <w:p w14:paraId="08168538" w14:textId="2BDF4488" w:rsidR="001149E4" w:rsidRPr="00622BF2" w:rsidRDefault="001149E4" w:rsidP="00D82A5B">
            <w:pPr>
              <w:pStyle w:val="3--zhu0"/>
              <w:rPr>
                <w:rFonts w:cs="Times New Roman"/>
                <w:bCs/>
                <w:sz w:val="15"/>
                <w:szCs w:val="15"/>
              </w:rPr>
            </w:pPr>
            <w:r w:rsidRPr="00622BF2">
              <w:rPr>
                <w:rFonts w:cs="Times New Roman"/>
                <w:bCs/>
                <w:sz w:val="15"/>
                <w:szCs w:val="15"/>
              </w:rPr>
              <w:t>173.42(3)−178.32(3)</w:t>
            </w:r>
          </w:p>
        </w:tc>
        <w:tc>
          <w:tcPr>
            <w:tcW w:w="1626" w:type="dxa"/>
            <w:tcBorders>
              <w:top w:val="nil"/>
              <w:left w:val="nil"/>
              <w:bottom w:val="nil"/>
              <w:right w:val="nil"/>
            </w:tcBorders>
            <w:vAlign w:val="center"/>
          </w:tcPr>
          <w:p w14:paraId="630160BA" w14:textId="67993EFF" w:rsidR="001149E4" w:rsidRPr="00622BF2" w:rsidRDefault="001149E4" w:rsidP="00D82A5B">
            <w:pPr>
              <w:pStyle w:val="3--zhu0"/>
              <w:rPr>
                <w:rFonts w:cs="Times New Roman"/>
                <w:bCs/>
                <w:sz w:val="15"/>
                <w:szCs w:val="15"/>
              </w:rPr>
            </w:pPr>
            <w:r w:rsidRPr="00622BF2">
              <w:rPr>
                <w:rFonts w:cs="Times New Roman"/>
                <w:bCs/>
                <w:sz w:val="15"/>
                <w:szCs w:val="15"/>
              </w:rPr>
              <w:t>173.40(4)−178.33(4)</w:t>
            </w:r>
          </w:p>
        </w:tc>
        <w:tc>
          <w:tcPr>
            <w:tcW w:w="1626" w:type="dxa"/>
            <w:tcBorders>
              <w:top w:val="nil"/>
              <w:left w:val="nil"/>
              <w:bottom w:val="nil"/>
              <w:right w:val="nil"/>
            </w:tcBorders>
            <w:vAlign w:val="center"/>
          </w:tcPr>
          <w:p w14:paraId="46E89FEE" w14:textId="51E94107" w:rsidR="001149E4" w:rsidRPr="00622BF2" w:rsidRDefault="001149E4" w:rsidP="00D82A5B">
            <w:pPr>
              <w:pStyle w:val="3--zhu0"/>
              <w:rPr>
                <w:rFonts w:cs="Times New Roman"/>
                <w:bCs/>
                <w:sz w:val="15"/>
                <w:szCs w:val="15"/>
              </w:rPr>
            </w:pPr>
            <w:r w:rsidRPr="00622BF2">
              <w:rPr>
                <w:rFonts w:cs="Times New Roman"/>
                <w:bCs/>
                <w:sz w:val="15"/>
                <w:szCs w:val="15"/>
              </w:rPr>
              <w:t>173.34(4)−178.34(3)</w:t>
            </w:r>
          </w:p>
        </w:tc>
      </w:tr>
      <w:tr w:rsidR="001149E4" w:rsidRPr="00622BF2" w14:paraId="226F9047" w14:textId="77777777" w:rsidTr="00D82A5B">
        <w:trPr>
          <w:jc w:val="center"/>
        </w:trPr>
        <w:tc>
          <w:tcPr>
            <w:tcW w:w="1145" w:type="dxa"/>
            <w:tcBorders>
              <w:top w:val="nil"/>
              <w:left w:val="nil"/>
              <w:bottom w:val="nil"/>
              <w:right w:val="nil"/>
            </w:tcBorders>
            <w:vAlign w:val="center"/>
          </w:tcPr>
          <w:p w14:paraId="37FC81CE" w14:textId="055B8209" w:rsidR="001149E4" w:rsidRPr="00622BF2" w:rsidRDefault="001149E4" w:rsidP="00D82A5B">
            <w:pPr>
              <w:pStyle w:val="3--zhu0"/>
              <w:rPr>
                <w:rFonts w:cs="Times New Roman"/>
                <w:bCs/>
                <w:sz w:val="15"/>
                <w:szCs w:val="15"/>
              </w:rPr>
            </w:pPr>
            <w:r w:rsidRPr="00622BF2">
              <w:rPr>
                <w:rFonts w:cs="Times New Roman"/>
                <w:bCs/>
                <w:sz w:val="15"/>
                <w:szCs w:val="15"/>
              </w:rPr>
              <w:t>M−O−C</w:t>
            </w:r>
          </w:p>
        </w:tc>
        <w:tc>
          <w:tcPr>
            <w:tcW w:w="1626" w:type="dxa"/>
            <w:tcBorders>
              <w:top w:val="nil"/>
              <w:left w:val="nil"/>
              <w:bottom w:val="nil"/>
              <w:right w:val="nil"/>
            </w:tcBorders>
            <w:vAlign w:val="center"/>
          </w:tcPr>
          <w:p w14:paraId="6D0C844A" w14:textId="4415FF22" w:rsidR="001149E4" w:rsidRPr="00622BF2" w:rsidRDefault="001149E4" w:rsidP="00D82A5B">
            <w:pPr>
              <w:pStyle w:val="3--zhu0"/>
              <w:rPr>
                <w:rFonts w:cs="Times New Roman"/>
                <w:bCs/>
                <w:sz w:val="15"/>
                <w:szCs w:val="15"/>
              </w:rPr>
            </w:pPr>
            <w:r w:rsidRPr="00622BF2">
              <w:rPr>
                <w:rFonts w:cs="Times New Roman"/>
                <w:bCs/>
                <w:sz w:val="15"/>
                <w:szCs w:val="15"/>
              </w:rPr>
              <w:t>121.43(9)−127.54(10)</w:t>
            </w:r>
          </w:p>
        </w:tc>
        <w:tc>
          <w:tcPr>
            <w:tcW w:w="1626" w:type="dxa"/>
            <w:tcBorders>
              <w:top w:val="nil"/>
              <w:left w:val="nil"/>
              <w:bottom w:val="nil"/>
              <w:right w:val="nil"/>
            </w:tcBorders>
            <w:vAlign w:val="center"/>
          </w:tcPr>
          <w:p w14:paraId="143BFD87" w14:textId="0BEB230C" w:rsidR="001149E4" w:rsidRPr="00622BF2" w:rsidRDefault="001149E4" w:rsidP="00D82A5B">
            <w:pPr>
              <w:pStyle w:val="3--zhu0"/>
              <w:rPr>
                <w:rFonts w:cs="Times New Roman"/>
                <w:bCs/>
                <w:sz w:val="15"/>
                <w:szCs w:val="15"/>
              </w:rPr>
            </w:pPr>
            <w:r w:rsidRPr="00622BF2">
              <w:rPr>
                <w:rFonts w:cs="Times New Roman"/>
                <w:bCs/>
                <w:sz w:val="15"/>
                <w:szCs w:val="15"/>
              </w:rPr>
              <w:t>121.53(8)−127.07(8)</w:t>
            </w:r>
          </w:p>
        </w:tc>
        <w:tc>
          <w:tcPr>
            <w:tcW w:w="1626" w:type="dxa"/>
            <w:tcBorders>
              <w:top w:val="nil"/>
              <w:left w:val="nil"/>
              <w:bottom w:val="nil"/>
              <w:right w:val="nil"/>
            </w:tcBorders>
            <w:vAlign w:val="center"/>
          </w:tcPr>
          <w:p w14:paraId="5C79D438" w14:textId="2A0AE709" w:rsidR="001149E4" w:rsidRPr="00622BF2" w:rsidRDefault="001149E4" w:rsidP="00D82A5B">
            <w:pPr>
              <w:pStyle w:val="3--zhu0"/>
              <w:rPr>
                <w:rFonts w:cs="Times New Roman"/>
                <w:bCs/>
                <w:sz w:val="15"/>
                <w:szCs w:val="15"/>
              </w:rPr>
            </w:pPr>
            <w:r w:rsidRPr="00622BF2">
              <w:rPr>
                <w:rFonts w:cs="Times New Roman"/>
                <w:bCs/>
                <w:sz w:val="15"/>
                <w:szCs w:val="15"/>
              </w:rPr>
              <w:t>121.46(7)−127.15(7)</w:t>
            </w:r>
          </w:p>
        </w:tc>
        <w:tc>
          <w:tcPr>
            <w:tcW w:w="1626" w:type="dxa"/>
            <w:tcBorders>
              <w:top w:val="nil"/>
              <w:left w:val="nil"/>
              <w:bottom w:val="nil"/>
              <w:right w:val="nil"/>
            </w:tcBorders>
            <w:vAlign w:val="center"/>
          </w:tcPr>
          <w:p w14:paraId="48CF60AE" w14:textId="6D936724" w:rsidR="001149E4" w:rsidRPr="00622BF2" w:rsidRDefault="001149E4" w:rsidP="00D82A5B">
            <w:pPr>
              <w:pStyle w:val="3--zhu0"/>
              <w:rPr>
                <w:rFonts w:cs="Times New Roman"/>
                <w:bCs/>
                <w:sz w:val="15"/>
                <w:szCs w:val="15"/>
              </w:rPr>
            </w:pPr>
            <w:r w:rsidRPr="00622BF2">
              <w:rPr>
                <w:rFonts w:cs="Times New Roman"/>
                <w:bCs/>
                <w:sz w:val="15"/>
                <w:szCs w:val="15"/>
              </w:rPr>
              <w:t>121.43(8)−127.14(8)</w:t>
            </w:r>
          </w:p>
        </w:tc>
        <w:tc>
          <w:tcPr>
            <w:tcW w:w="1626" w:type="dxa"/>
            <w:tcBorders>
              <w:top w:val="nil"/>
              <w:left w:val="nil"/>
              <w:bottom w:val="nil"/>
              <w:right w:val="nil"/>
            </w:tcBorders>
            <w:vAlign w:val="center"/>
          </w:tcPr>
          <w:p w14:paraId="56BCC21C" w14:textId="6001321C" w:rsidR="001149E4" w:rsidRPr="00622BF2" w:rsidRDefault="001149E4" w:rsidP="00D82A5B">
            <w:pPr>
              <w:pStyle w:val="3--zhu0"/>
              <w:rPr>
                <w:rFonts w:cs="Times New Roman"/>
                <w:bCs/>
                <w:sz w:val="15"/>
                <w:szCs w:val="15"/>
              </w:rPr>
            </w:pPr>
            <w:r w:rsidRPr="00622BF2">
              <w:rPr>
                <w:rFonts w:cs="Times New Roman"/>
                <w:bCs/>
                <w:sz w:val="15"/>
                <w:szCs w:val="15"/>
              </w:rPr>
              <w:t>121.49(8)−127.04(8)</w:t>
            </w:r>
          </w:p>
        </w:tc>
      </w:tr>
      <w:tr w:rsidR="001149E4" w:rsidRPr="00622BF2" w14:paraId="3F54A31E" w14:textId="77777777" w:rsidTr="00D82A5B">
        <w:trPr>
          <w:jc w:val="center"/>
        </w:trPr>
        <w:tc>
          <w:tcPr>
            <w:tcW w:w="1145" w:type="dxa"/>
            <w:tcBorders>
              <w:top w:val="nil"/>
              <w:left w:val="nil"/>
              <w:bottom w:val="nil"/>
              <w:right w:val="nil"/>
            </w:tcBorders>
            <w:vAlign w:val="center"/>
          </w:tcPr>
          <w:p w14:paraId="2CFEC10C" w14:textId="0AC0ED2B" w:rsidR="001149E4" w:rsidRPr="00622BF2" w:rsidRDefault="001149E4" w:rsidP="00D82A5B">
            <w:pPr>
              <w:pStyle w:val="3--zhu0"/>
              <w:rPr>
                <w:rFonts w:cs="Times New Roman"/>
                <w:bCs/>
                <w:sz w:val="15"/>
                <w:szCs w:val="15"/>
              </w:rPr>
            </w:pPr>
            <w:r w:rsidRPr="00622BF2">
              <w:rPr>
                <w:rFonts w:cs="Times New Roman"/>
                <w:bCs/>
                <w:sz w:val="15"/>
                <w:szCs w:val="15"/>
              </w:rPr>
              <w:t>O−C−O</w:t>
            </w:r>
          </w:p>
        </w:tc>
        <w:tc>
          <w:tcPr>
            <w:tcW w:w="1626" w:type="dxa"/>
            <w:tcBorders>
              <w:top w:val="nil"/>
              <w:left w:val="nil"/>
              <w:bottom w:val="nil"/>
              <w:right w:val="nil"/>
            </w:tcBorders>
            <w:vAlign w:val="center"/>
          </w:tcPr>
          <w:p w14:paraId="4440A740" w14:textId="7C3DF384" w:rsidR="001149E4" w:rsidRPr="00622BF2" w:rsidRDefault="001149E4" w:rsidP="00D82A5B">
            <w:pPr>
              <w:pStyle w:val="3--zhu0"/>
              <w:rPr>
                <w:rFonts w:cs="Times New Roman"/>
                <w:bCs/>
                <w:sz w:val="15"/>
                <w:szCs w:val="15"/>
              </w:rPr>
            </w:pPr>
            <w:r w:rsidRPr="00622BF2">
              <w:rPr>
                <w:rFonts w:cs="Times New Roman"/>
                <w:bCs/>
                <w:sz w:val="15"/>
                <w:szCs w:val="15"/>
              </w:rPr>
              <w:t>123.61(14)−125.47(13)</w:t>
            </w:r>
          </w:p>
        </w:tc>
        <w:tc>
          <w:tcPr>
            <w:tcW w:w="1626" w:type="dxa"/>
            <w:tcBorders>
              <w:top w:val="nil"/>
              <w:left w:val="nil"/>
              <w:bottom w:val="nil"/>
              <w:right w:val="nil"/>
            </w:tcBorders>
            <w:vAlign w:val="center"/>
          </w:tcPr>
          <w:p w14:paraId="7F5D1D6F" w14:textId="6B73CF4E" w:rsidR="001149E4" w:rsidRPr="00622BF2" w:rsidRDefault="001149E4" w:rsidP="00D82A5B">
            <w:pPr>
              <w:pStyle w:val="3--zhu0"/>
              <w:rPr>
                <w:rFonts w:cs="Times New Roman"/>
                <w:bCs/>
                <w:sz w:val="15"/>
                <w:szCs w:val="15"/>
              </w:rPr>
            </w:pPr>
            <w:r w:rsidRPr="00622BF2">
              <w:rPr>
                <w:rFonts w:cs="Times New Roman"/>
                <w:bCs/>
                <w:sz w:val="15"/>
                <w:szCs w:val="15"/>
              </w:rPr>
              <w:t>123.14(12)−125.13(11)</w:t>
            </w:r>
          </w:p>
        </w:tc>
        <w:tc>
          <w:tcPr>
            <w:tcW w:w="1626" w:type="dxa"/>
            <w:tcBorders>
              <w:top w:val="nil"/>
              <w:left w:val="nil"/>
              <w:bottom w:val="nil"/>
              <w:right w:val="nil"/>
            </w:tcBorders>
            <w:vAlign w:val="center"/>
          </w:tcPr>
          <w:p w14:paraId="323F2DB3" w14:textId="6A450A89" w:rsidR="001149E4" w:rsidRPr="00622BF2" w:rsidRDefault="001149E4" w:rsidP="00D82A5B">
            <w:pPr>
              <w:pStyle w:val="3--zhu0"/>
              <w:rPr>
                <w:rFonts w:cs="Times New Roman"/>
                <w:bCs/>
                <w:sz w:val="15"/>
                <w:szCs w:val="15"/>
              </w:rPr>
            </w:pPr>
            <w:r w:rsidRPr="00622BF2">
              <w:rPr>
                <w:rFonts w:cs="Times New Roman"/>
                <w:bCs/>
                <w:sz w:val="15"/>
                <w:szCs w:val="15"/>
              </w:rPr>
              <w:t>123.16(10)−125.13(10)</w:t>
            </w:r>
          </w:p>
        </w:tc>
        <w:tc>
          <w:tcPr>
            <w:tcW w:w="1626" w:type="dxa"/>
            <w:tcBorders>
              <w:top w:val="nil"/>
              <w:left w:val="nil"/>
              <w:bottom w:val="nil"/>
              <w:right w:val="nil"/>
            </w:tcBorders>
            <w:vAlign w:val="center"/>
          </w:tcPr>
          <w:p w14:paraId="3CC907F7" w14:textId="4C1E485D" w:rsidR="001149E4" w:rsidRPr="00622BF2" w:rsidRDefault="001149E4" w:rsidP="00D82A5B">
            <w:pPr>
              <w:pStyle w:val="3--zhu0"/>
              <w:rPr>
                <w:rFonts w:cs="Times New Roman"/>
                <w:bCs/>
                <w:sz w:val="15"/>
                <w:szCs w:val="15"/>
              </w:rPr>
            </w:pPr>
            <w:r w:rsidRPr="00622BF2">
              <w:rPr>
                <w:rFonts w:cs="Times New Roman"/>
                <w:bCs/>
                <w:sz w:val="15"/>
                <w:szCs w:val="15"/>
              </w:rPr>
              <w:t>123.06(11)−125.11(11)</w:t>
            </w:r>
          </w:p>
        </w:tc>
        <w:tc>
          <w:tcPr>
            <w:tcW w:w="1626" w:type="dxa"/>
            <w:tcBorders>
              <w:top w:val="nil"/>
              <w:left w:val="nil"/>
              <w:bottom w:val="nil"/>
              <w:right w:val="nil"/>
            </w:tcBorders>
            <w:vAlign w:val="center"/>
          </w:tcPr>
          <w:p w14:paraId="074363B4" w14:textId="4813F139" w:rsidR="001149E4" w:rsidRPr="00622BF2" w:rsidRDefault="001149E4" w:rsidP="00D82A5B">
            <w:pPr>
              <w:pStyle w:val="3--zhu0"/>
              <w:rPr>
                <w:rFonts w:cs="Times New Roman"/>
                <w:bCs/>
                <w:sz w:val="15"/>
                <w:szCs w:val="15"/>
              </w:rPr>
            </w:pPr>
            <w:r w:rsidRPr="00622BF2">
              <w:rPr>
                <w:rFonts w:cs="Times New Roman"/>
                <w:bCs/>
                <w:sz w:val="15"/>
                <w:szCs w:val="15"/>
              </w:rPr>
              <w:t>123.06(11)−125.18(11)</w:t>
            </w:r>
          </w:p>
        </w:tc>
      </w:tr>
      <w:tr w:rsidR="001149E4" w:rsidRPr="00622BF2" w14:paraId="38D65F63" w14:textId="77777777" w:rsidTr="00D82A5B">
        <w:trPr>
          <w:jc w:val="center"/>
        </w:trPr>
        <w:tc>
          <w:tcPr>
            <w:tcW w:w="1145" w:type="dxa"/>
            <w:tcBorders>
              <w:top w:val="nil"/>
              <w:left w:val="nil"/>
              <w:bottom w:val="nil"/>
              <w:right w:val="nil"/>
            </w:tcBorders>
            <w:vAlign w:val="center"/>
          </w:tcPr>
          <w:p w14:paraId="2D028E9D" w14:textId="3F00D1C6" w:rsidR="001149E4" w:rsidRPr="00622BF2" w:rsidRDefault="001149E4" w:rsidP="00D82A5B">
            <w:pPr>
              <w:pStyle w:val="3--zhu0"/>
              <w:rPr>
                <w:rFonts w:cs="Times New Roman"/>
                <w:bCs/>
                <w:sz w:val="15"/>
                <w:szCs w:val="15"/>
              </w:rPr>
            </w:pPr>
            <w:r w:rsidRPr="00622BF2">
              <w:rPr>
                <w:rFonts w:cs="Times New Roman"/>
                <w:bCs/>
                <w:sz w:val="15"/>
                <w:szCs w:val="15"/>
              </w:rPr>
              <w:t>N···O</w:t>
            </w:r>
          </w:p>
        </w:tc>
        <w:tc>
          <w:tcPr>
            <w:tcW w:w="1626" w:type="dxa"/>
            <w:tcBorders>
              <w:top w:val="nil"/>
              <w:left w:val="nil"/>
              <w:bottom w:val="nil"/>
              <w:right w:val="nil"/>
            </w:tcBorders>
            <w:vAlign w:val="center"/>
          </w:tcPr>
          <w:p w14:paraId="5625F945" w14:textId="47AB1F80" w:rsidR="001149E4" w:rsidRPr="00622BF2" w:rsidRDefault="001149E4" w:rsidP="00D82A5B">
            <w:pPr>
              <w:pStyle w:val="3--zhu0"/>
              <w:rPr>
                <w:rFonts w:cs="Times New Roman"/>
                <w:bCs/>
                <w:sz w:val="15"/>
                <w:szCs w:val="15"/>
              </w:rPr>
            </w:pPr>
            <w:r w:rsidRPr="00622BF2">
              <w:rPr>
                <w:rFonts w:cs="Times New Roman"/>
                <w:bCs/>
                <w:sz w:val="15"/>
                <w:szCs w:val="15"/>
              </w:rPr>
              <w:t>2.7981(18)−3.0192(18)</w:t>
            </w:r>
          </w:p>
        </w:tc>
        <w:tc>
          <w:tcPr>
            <w:tcW w:w="1626" w:type="dxa"/>
            <w:tcBorders>
              <w:top w:val="nil"/>
              <w:left w:val="nil"/>
              <w:bottom w:val="nil"/>
              <w:right w:val="nil"/>
            </w:tcBorders>
            <w:vAlign w:val="center"/>
          </w:tcPr>
          <w:p w14:paraId="09D8BCE9" w14:textId="73E311FF" w:rsidR="001149E4" w:rsidRPr="00622BF2" w:rsidRDefault="001149E4" w:rsidP="00D82A5B">
            <w:pPr>
              <w:pStyle w:val="3--zhu0"/>
              <w:rPr>
                <w:rFonts w:cs="Times New Roman"/>
                <w:bCs/>
                <w:sz w:val="15"/>
                <w:szCs w:val="15"/>
              </w:rPr>
            </w:pPr>
            <w:r w:rsidRPr="00622BF2">
              <w:rPr>
                <w:rFonts w:cs="Times New Roman"/>
                <w:bCs/>
                <w:sz w:val="15"/>
                <w:szCs w:val="15"/>
              </w:rPr>
              <w:t>2.7862(16)</w:t>
            </w:r>
            <w:bookmarkStart w:id="625" w:name="OLE_LINK54"/>
            <w:r w:rsidRPr="00622BF2">
              <w:rPr>
                <w:rFonts w:cs="Times New Roman"/>
                <w:bCs/>
                <w:sz w:val="15"/>
                <w:szCs w:val="15"/>
              </w:rPr>
              <w:t>−</w:t>
            </w:r>
            <w:bookmarkEnd w:id="625"/>
            <w:r w:rsidRPr="00622BF2">
              <w:rPr>
                <w:rFonts w:cs="Times New Roman"/>
                <w:bCs/>
                <w:sz w:val="15"/>
                <w:szCs w:val="15"/>
              </w:rPr>
              <w:t>3.0196(16)</w:t>
            </w:r>
          </w:p>
        </w:tc>
        <w:tc>
          <w:tcPr>
            <w:tcW w:w="1626" w:type="dxa"/>
            <w:tcBorders>
              <w:top w:val="nil"/>
              <w:left w:val="nil"/>
              <w:bottom w:val="nil"/>
              <w:right w:val="nil"/>
            </w:tcBorders>
            <w:vAlign w:val="center"/>
          </w:tcPr>
          <w:p w14:paraId="5AD3FF40" w14:textId="6747B959" w:rsidR="001149E4" w:rsidRPr="00622BF2" w:rsidRDefault="001149E4" w:rsidP="00D82A5B">
            <w:pPr>
              <w:pStyle w:val="3--zhu0"/>
              <w:rPr>
                <w:rFonts w:cs="Times New Roman"/>
                <w:bCs/>
                <w:sz w:val="15"/>
                <w:szCs w:val="15"/>
              </w:rPr>
            </w:pPr>
            <w:r w:rsidRPr="00622BF2">
              <w:rPr>
                <w:rFonts w:cs="Times New Roman"/>
                <w:bCs/>
                <w:sz w:val="15"/>
                <w:szCs w:val="15"/>
              </w:rPr>
              <w:t>2.7858(14)−3.0213(14)</w:t>
            </w:r>
          </w:p>
        </w:tc>
        <w:tc>
          <w:tcPr>
            <w:tcW w:w="1626" w:type="dxa"/>
            <w:tcBorders>
              <w:top w:val="nil"/>
              <w:left w:val="nil"/>
              <w:bottom w:val="nil"/>
              <w:right w:val="nil"/>
            </w:tcBorders>
            <w:vAlign w:val="center"/>
          </w:tcPr>
          <w:p w14:paraId="11F41478" w14:textId="6E02BC73" w:rsidR="001149E4" w:rsidRPr="00622BF2" w:rsidRDefault="001149E4" w:rsidP="00D82A5B">
            <w:pPr>
              <w:pStyle w:val="3--zhu0"/>
              <w:rPr>
                <w:rFonts w:cs="Times New Roman"/>
                <w:bCs/>
                <w:sz w:val="15"/>
                <w:szCs w:val="15"/>
              </w:rPr>
            </w:pPr>
            <w:r w:rsidRPr="00622BF2">
              <w:rPr>
                <w:rFonts w:cs="Times New Roman"/>
                <w:bCs/>
                <w:sz w:val="15"/>
                <w:szCs w:val="15"/>
              </w:rPr>
              <w:t>2.7846(15)−3.0203(16)</w:t>
            </w:r>
          </w:p>
        </w:tc>
        <w:tc>
          <w:tcPr>
            <w:tcW w:w="1626" w:type="dxa"/>
            <w:tcBorders>
              <w:top w:val="nil"/>
              <w:left w:val="nil"/>
              <w:bottom w:val="nil"/>
              <w:right w:val="nil"/>
            </w:tcBorders>
            <w:vAlign w:val="center"/>
          </w:tcPr>
          <w:p w14:paraId="5BC1E761" w14:textId="16F64725" w:rsidR="001149E4" w:rsidRPr="00622BF2" w:rsidRDefault="001149E4" w:rsidP="00D82A5B">
            <w:pPr>
              <w:pStyle w:val="3--zhu0"/>
              <w:rPr>
                <w:rFonts w:cs="Times New Roman"/>
                <w:bCs/>
                <w:sz w:val="15"/>
                <w:szCs w:val="15"/>
              </w:rPr>
            </w:pPr>
            <w:r w:rsidRPr="00622BF2">
              <w:rPr>
                <w:rFonts w:cs="Times New Roman"/>
                <w:bCs/>
                <w:sz w:val="15"/>
                <w:szCs w:val="15"/>
              </w:rPr>
              <w:t>2.7864(15)−3.0233(15)</w:t>
            </w:r>
          </w:p>
        </w:tc>
      </w:tr>
      <w:tr w:rsidR="001149E4" w:rsidRPr="00622BF2" w14:paraId="1EC1CA49" w14:textId="77777777" w:rsidTr="00D82A5B">
        <w:trPr>
          <w:jc w:val="center"/>
        </w:trPr>
        <w:tc>
          <w:tcPr>
            <w:tcW w:w="1145" w:type="dxa"/>
            <w:tcBorders>
              <w:top w:val="nil"/>
              <w:left w:val="nil"/>
              <w:bottom w:val="nil"/>
              <w:right w:val="nil"/>
            </w:tcBorders>
            <w:vAlign w:val="center"/>
          </w:tcPr>
          <w:p w14:paraId="13162911" w14:textId="77E75863" w:rsidR="001149E4" w:rsidRPr="00622BF2" w:rsidRDefault="001149E4" w:rsidP="00D82A5B">
            <w:pPr>
              <w:pStyle w:val="3--zhu0"/>
              <w:rPr>
                <w:rFonts w:cs="Times New Roman"/>
                <w:bCs/>
                <w:sz w:val="15"/>
                <w:szCs w:val="15"/>
              </w:rPr>
            </w:pPr>
            <w:r w:rsidRPr="00622BF2">
              <w:rPr>
                <w:rFonts w:cs="Times New Roman"/>
                <w:bCs/>
                <w:sz w:val="15"/>
                <w:szCs w:val="15"/>
              </w:rPr>
              <w:t>N−H···O</w:t>
            </w:r>
          </w:p>
        </w:tc>
        <w:tc>
          <w:tcPr>
            <w:tcW w:w="1626" w:type="dxa"/>
            <w:tcBorders>
              <w:top w:val="nil"/>
              <w:left w:val="nil"/>
              <w:bottom w:val="nil"/>
              <w:right w:val="nil"/>
            </w:tcBorders>
            <w:vAlign w:val="center"/>
          </w:tcPr>
          <w:p w14:paraId="54322B52" w14:textId="2C290096" w:rsidR="001149E4" w:rsidRPr="00622BF2" w:rsidRDefault="001149E4" w:rsidP="00D82A5B">
            <w:pPr>
              <w:pStyle w:val="3--zhu0"/>
              <w:rPr>
                <w:rFonts w:cs="Times New Roman"/>
                <w:bCs/>
                <w:sz w:val="15"/>
                <w:szCs w:val="15"/>
              </w:rPr>
            </w:pPr>
            <w:r w:rsidRPr="00622BF2">
              <w:rPr>
                <w:rFonts w:cs="Times New Roman"/>
                <w:bCs/>
                <w:sz w:val="15"/>
                <w:szCs w:val="15"/>
              </w:rPr>
              <w:t>155.1−170.8</w:t>
            </w:r>
          </w:p>
        </w:tc>
        <w:tc>
          <w:tcPr>
            <w:tcW w:w="1626" w:type="dxa"/>
            <w:tcBorders>
              <w:top w:val="nil"/>
              <w:left w:val="nil"/>
              <w:bottom w:val="nil"/>
              <w:right w:val="nil"/>
            </w:tcBorders>
            <w:vAlign w:val="center"/>
          </w:tcPr>
          <w:p w14:paraId="23B4C0D5" w14:textId="2198F79B" w:rsidR="001149E4" w:rsidRPr="00622BF2" w:rsidRDefault="001149E4" w:rsidP="00D82A5B">
            <w:pPr>
              <w:pStyle w:val="3--zhu0"/>
              <w:rPr>
                <w:rFonts w:cs="Times New Roman"/>
                <w:bCs/>
                <w:sz w:val="15"/>
                <w:szCs w:val="15"/>
              </w:rPr>
            </w:pPr>
            <w:r w:rsidRPr="00622BF2">
              <w:rPr>
                <w:rFonts w:cs="Times New Roman"/>
                <w:bCs/>
                <w:sz w:val="15"/>
                <w:szCs w:val="15"/>
              </w:rPr>
              <w:t>156.4−171.9</w:t>
            </w:r>
          </w:p>
        </w:tc>
        <w:tc>
          <w:tcPr>
            <w:tcW w:w="1626" w:type="dxa"/>
            <w:tcBorders>
              <w:top w:val="nil"/>
              <w:left w:val="nil"/>
              <w:bottom w:val="nil"/>
              <w:right w:val="nil"/>
            </w:tcBorders>
            <w:vAlign w:val="center"/>
          </w:tcPr>
          <w:p w14:paraId="68566F43" w14:textId="65DACD2E" w:rsidR="001149E4" w:rsidRPr="00622BF2" w:rsidRDefault="001149E4" w:rsidP="00D82A5B">
            <w:pPr>
              <w:pStyle w:val="3--zhu0"/>
              <w:rPr>
                <w:rFonts w:cs="Times New Roman"/>
                <w:bCs/>
                <w:sz w:val="15"/>
                <w:szCs w:val="15"/>
              </w:rPr>
            </w:pPr>
            <w:r w:rsidRPr="00622BF2">
              <w:rPr>
                <w:rFonts w:cs="Times New Roman"/>
                <w:bCs/>
                <w:sz w:val="15"/>
                <w:szCs w:val="15"/>
              </w:rPr>
              <w:t>155.4−170.6</w:t>
            </w:r>
          </w:p>
        </w:tc>
        <w:tc>
          <w:tcPr>
            <w:tcW w:w="1626" w:type="dxa"/>
            <w:tcBorders>
              <w:top w:val="nil"/>
              <w:left w:val="nil"/>
              <w:bottom w:val="nil"/>
              <w:right w:val="nil"/>
            </w:tcBorders>
            <w:vAlign w:val="center"/>
          </w:tcPr>
          <w:p w14:paraId="56F74CE8" w14:textId="571B7192" w:rsidR="001149E4" w:rsidRPr="00622BF2" w:rsidRDefault="001149E4" w:rsidP="00D82A5B">
            <w:pPr>
              <w:pStyle w:val="3--zhu0"/>
              <w:rPr>
                <w:rFonts w:cs="Times New Roman"/>
                <w:bCs/>
                <w:sz w:val="15"/>
                <w:szCs w:val="15"/>
              </w:rPr>
            </w:pPr>
            <w:r w:rsidRPr="00622BF2">
              <w:rPr>
                <w:rFonts w:cs="Times New Roman"/>
                <w:bCs/>
                <w:sz w:val="15"/>
                <w:szCs w:val="15"/>
              </w:rPr>
              <w:t>155.8−170.7</w:t>
            </w:r>
          </w:p>
        </w:tc>
        <w:tc>
          <w:tcPr>
            <w:tcW w:w="1626" w:type="dxa"/>
            <w:tcBorders>
              <w:top w:val="nil"/>
              <w:left w:val="nil"/>
              <w:bottom w:val="nil"/>
              <w:right w:val="nil"/>
            </w:tcBorders>
            <w:vAlign w:val="center"/>
          </w:tcPr>
          <w:p w14:paraId="684E4BE0" w14:textId="170A15C3" w:rsidR="001149E4" w:rsidRPr="00622BF2" w:rsidRDefault="001149E4" w:rsidP="00D82A5B">
            <w:pPr>
              <w:pStyle w:val="3--zhu0"/>
              <w:rPr>
                <w:rFonts w:cs="Times New Roman"/>
                <w:bCs/>
                <w:sz w:val="15"/>
                <w:szCs w:val="15"/>
              </w:rPr>
            </w:pPr>
            <w:r w:rsidRPr="00622BF2">
              <w:rPr>
                <w:rFonts w:cs="Times New Roman"/>
                <w:bCs/>
                <w:sz w:val="15"/>
                <w:szCs w:val="15"/>
              </w:rPr>
              <w:t>155.1−169.9</w:t>
            </w:r>
          </w:p>
        </w:tc>
      </w:tr>
      <w:tr w:rsidR="001149E4" w:rsidRPr="00622BF2" w14:paraId="0C0F3802" w14:textId="77777777" w:rsidTr="00D82A5B">
        <w:trPr>
          <w:jc w:val="center"/>
        </w:trPr>
        <w:tc>
          <w:tcPr>
            <w:tcW w:w="1145" w:type="dxa"/>
            <w:tcBorders>
              <w:top w:val="nil"/>
              <w:left w:val="nil"/>
              <w:bottom w:val="single" w:sz="4" w:space="0" w:color="auto"/>
              <w:right w:val="nil"/>
            </w:tcBorders>
            <w:vAlign w:val="center"/>
          </w:tcPr>
          <w:p w14:paraId="0B7A1A4E" w14:textId="68D22B0C" w:rsidR="001149E4" w:rsidRPr="00622BF2" w:rsidRDefault="001149E4" w:rsidP="00D82A5B">
            <w:pPr>
              <w:pStyle w:val="3--zhu0"/>
              <w:rPr>
                <w:rFonts w:cs="Times New Roman"/>
                <w:bCs/>
                <w:sz w:val="15"/>
                <w:szCs w:val="15"/>
              </w:rPr>
            </w:pPr>
            <w:r w:rsidRPr="00622BF2">
              <w:rPr>
                <w:rFonts w:cs="Times New Roman"/>
                <w:bCs/>
                <w:sz w:val="15"/>
                <w:szCs w:val="15"/>
              </w:rPr>
              <w:t>M···M</w:t>
            </w:r>
          </w:p>
        </w:tc>
        <w:tc>
          <w:tcPr>
            <w:tcW w:w="1626" w:type="dxa"/>
            <w:tcBorders>
              <w:top w:val="nil"/>
              <w:left w:val="nil"/>
              <w:bottom w:val="single" w:sz="4" w:space="0" w:color="auto"/>
              <w:right w:val="nil"/>
            </w:tcBorders>
            <w:vAlign w:val="center"/>
          </w:tcPr>
          <w:p w14:paraId="664FD642" w14:textId="2CDB0D01" w:rsidR="001149E4" w:rsidRPr="00622BF2" w:rsidRDefault="001149E4" w:rsidP="00D82A5B">
            <w:pPr>
              <w:pStyle w:val="3--zhu0"/>
              <w:rPr>
                <w:rFonts w:cs="Times New Roman"/>
                <w:bCs/>
                <w:sz w:val="15"/>
                <w:szCs w:val="15"/>
              </w:rPr>
            </w:pPr>
            <w:r w:rsidRPr="00622BF2">
              <w:rPr>
                <w:rFonts w:cs="Times New Roman"/>
                <w:bCs/>
                <w:sz w:val="15"/>
                <w:szCs w:val="15"/>
              </w:rPr>
              <w:t>5.8033(8)−6.1460(2)</w:t>
            </w:r>
          </w:p>
        </w:tc>
        <w:tc>
          <w:tcPr>
            <w:tcW w:w="1626" w:type="dxa"/>
            <w:tcBorders>
              <w:top w:val="nil"/>
              <w:left w:val="nil"/>
              <w:bottom w:val="single" w:sz="4" w:space="0" w:color="auto"/>
              <w:right w:val="nil"/>
            </w:tcBorders>
            <w:vAlign w:val="center"/>
          </w:tcPr>
          <w:p w14:paraId="1FDB9D76" w14:textId="7E5E68D6" w:rsidR="001149E4" w:rsidRPr="00622BF2" w:rsidRDefault="001149E4" w:rsidP="00D82A5B">
            <w:pPr>
              <w:pStyle w:val="3--zhu0"/>
              <w:rPr>
                <w:rFonts w:cs="Times New Roman"/>
                <w:bCs/>
                <w:sz w:val="15"/>
                <w:szCs w:val="15"/>
              </w:rPr>
            </w:pPr>
            <w:r w:rsidRPr="00622BF2">
              <w:rPr>
                <w:rFonts w:cs="Times New Roman"/>
                <w:bCs/>
                <w:sz w:val="15"/>
                <w:szCs w:val="15"/>
              </w:rPr>
              <w:t>5.7600(7)−6.1678(2)</w:t>
            </w:r>
          </w:p>
        </w:tc>
        <w:tc>
          <w:tcPr>
            <w:tcW w:w="1626" w:type="dxa"/>
            <w:tcBorders>
              <w:top w:val="nil"/>
              <w:left w:val="nil"/>
              <w:bottom w:val="single" w:sz="4" w:space="0" w:color="auto"/>
              <w:right w:val="nil"/>
            </w:tcBorders>
            <w:vAlign w:val="center"/>
          </w:tcPr>
          <w:p w14:paraId="47347888" w14:textId="2FDB1532" w:rsidR="001149E4" w:rsidRPr="00622BF2" w:rsidRDefault="001149E4" w:rsidP="00D82A5B">
            <w:pPr>
              <w:pStyle w:val="3--zhu0"/>
              <w:rPr>
                <w:rFonts w:cs="Times New Roman"/>
                <w:bCs/>
                <w:sz w:val="15"/>
                <w:szCs w:val="15"/>
              </w:rPr>
            </w:pPr>
            <w:r w:rsidRPr="00622BF2">
              <w:rPr>
                <w:rFonts w:cs="Times New Roman"/>
                <w:bCs/>
                <w:sz w:val="15"/>
                <w:szCs w:val="15"/>
              </w:rPr>
              <w:t>5.7600(5)−6.1710(2)</w:t>
            </w:r>
          </w:p>
        </w:tc>
        <w:tc>
          <w:tcPr>
            <w:tcW w:w="1626" w:type="dxa"/>
            <w:tcBorders>
              <w:top w:val="nil"/>
              <w:left w:val="nil"/>
              <w:bottom w:val="single" w:sz="4" w:space="0" w:color="auto"/>
              <w:right w:val="nil"/>
            </w:tcBorders>
            <w:vAlign w:val="center"/>
          </w:tcPr>
          <w:p w14:paraId="4300C9E1" w14:textId="6F36F8E0" w:rsidR="001149E4" w:rsidRPr="00622BF2" w:rsidRDefault="001149E4" w:rsidP="00D82A5B">
            <w:pPr>
              <w:pStyle w:val="3--zhu0"/>
              <w:rPr>
                <w:rFonts w:cs="Times New Roman"/>
                <w:bCs/>
                <w:sz w:val="15"/>
                <w:szCs w:val="15"/>
              </w:rPr>
            </w:pPr>
            <w:r w:rsidRPr="00622BF2">
              <w:rPr>
                <w:rFonts w:cs="Times New Roman"/>
                <w:bCs/>
                <w:sz w:val="15"/>
                <w:szCs w:val="15"/>
              </w:rPr>
              <w:t>5.7490(7)−6.1724(2)</w:t>
            </w:r>
          </w:p>
        </w:tc>
        <w:tc>
          <w:tcPr>
            <w:tcW w:w="1626" w:type="dxa"/>
            <w:tcBorders>
              <w:top w:val="nil"/>
              <w:left w:val="nil"/>
              <w:bottom w:val="single" w:sz="4" w:space="0" w:color="auto"/>
              <w:right w:val="nil"/>
            </w:tcBorders>
            <w:vAlign w:val="center"/>
          </w:tcPr>
          <w:p w14:paraId="104D99BA" w14:textId="5067C2F6" w:rsidR="001149E4" w:rsidRPr="00622BF2" w:rsidRDefault="001149E4" w:rsidP="00D82A5B">
            <w:pPr>
              <w:pStyle w:val="3--zhu0"/>
              <w:rPr>
                <w:rFonts w:cs="Times New Roman"/>
                <w:bCs/>
                <w:sz w:val="15"/>
                <w:szCs w:val="15"/>
              </w:rPr>
            </w:pPr>
            <w:r w:rsidRPr="00622BF2">
              <w:rPr>
                <w:rFonts w:cs="Times New Roman"/>
                <w:bCs/>
                <w:sz w:val="15"/>
                <w:szCs w:val="15"/>
              </w:rPr>
              <w:t>5.7499(7)−6.1785(2)</w:t>
            </w:r>
          </w:p>
        </w:tc>
      </w:tr>
    </w:tbl>
    <w:p w14:paraId="310B4DBB" w14:textId="77777777" w:rsidR="00934A48" w:rsidRDefault="00934A48" w:rsidP="008C3A9A">
      <w:pPr>
        <w:ind w:firstLineChars="0" w:firstLine="0"/>
      </w:pPr>
    </w:p>
    <w:p w14:paraId="35965107" w14:textId="62AF4DD6" w:rsidR="004557DE" w:rsidRDefault="00520942" w:rsidP="00D82A5B">
      <w:pPr>
        <w:ind w:firstLine="480"/>
        <w:rPr>
          <w:ins w:id="626" w:author="Xianjun_P15" w:date="2025-09-06T20:45:00Z"/>
        </w:rPr>
      </w:pPr>
      <w:r w:rsidRPr="00D82A5B">
        <w:lastRenderedPageBreak/>
        <w:t>etaCuMn</w:t>
      </w:r>
      <w:r w:rsidRPr="00D82A5B">
        <w:rPr>
          <w:rFonts w:hint="eastAsia"/>
        </w:rPr>
        <w:t>固溶体部分单晶衍射文件无法直接解出结构，存在两相共存的情况。</w:t>
      </w:r>
    </w:p>
    <w:p w14:paraId="7A49F1D7" w14:textId="5DE35E6F" w:rsidR="004557DE" w:rsidRDefault="004557DE" w:rsidP="00D82A5B">
      <w:pPr>
        <w:ind w:firstLine="480"/>
        <w:rPr>
          <w:ins w:id="627" w:author="Xianjun_P15" w:date="2025-09-06T20:45:00Z"/>
        </w:rPr>
      </w:pPr>
      <w:ins w:id="628" w:author="Xianjun_P15" w:date="2025-09-06T20:45:00Z">
        <w:r w:rsidRPr="00C925AE">
          <w:rPr>
            <w:rFonts w:hint="eastAsia"/>
            <w:highlight w:val="yellow"/>
            <w:rPrChange w:id="629" w:author="Xianjun_P15" w:date="2025-09-06T21:17:00Z">
              <w:rPr>
                <w:rFonts w:hint="eastAsia"/>
              </w:rPr>
            </w:rPrChange>
          </w:rPr>
          <w:t>图</w:t>
        </w:r>
        <w:r w:rsidRPr="00C925AE">
          <w:rPr>
            <w:highlight w:val="yellow"/>
            <w:rPrChange w:id="630" w:author="Xianjun_P15" w:date="2025-09-06T21:17:00Z">
              <w:rPr/>
            </w:rPrChange>
          </w:rPr>
          <w:t>3.5(a)</w:t>
        </w:r>
      </w:ins>
      <w:ins w:id="631" w:author="Xianjun_P15" w:date="2025-09-06T20:46:00Z">
        <w:r w:rsidRPr="00C925AE">
          <w:rPr>
            <w:rFonts w:hint="eastAsia"/>
            <w:highlight w:val="yellow"/>
            <w:rPrChange w:id="632" w:author="Xianjun_P15" w:date="2025-09-06T21:17:00Z">
              <w:rPr>
                <w:rFonts w:hint="eastAsia"/>
              </w:rPr>
            </w:rPrChange>
          </w:rPr>
          <w:t>给出</w:t>
        </w:r>
        <w:r w:rsidRPr="00C925AE">
          <w:rPr>
            <w:highlight w:val="yellow"/>
            <w:rPrChange w:id="633" w:author="Xianjun_P15" w:date="2025-09-06T21:17:00Z">
              <w:rPr/>
            </w:rPrChange>
          </w:rPr>
          <w:t>etaCu</w:t>
        </w:r>
        <w:r w:rsidRPr="00C925AE">
          <w:rPr>
            <w:highlight w:val="yellow"/>
            <w:vertAlign w:val="subscript"/>
            <w:rPrChange w:id="634" w:author="Xianjun_P15" w:date="2025-09-06T21:17:00Z">
              <w:rPr>
                <w:vertAlign w:val="subscript"/>
              </w:rPr>
            </w:rPrChange>
          </w:rPr>
          <w:t>0.85</w:t>
        </w:r>
        <w:r w:rsidRPr="00C925AE">
          <w:rPr>
            <w:highlight w:val="yellow"/>
            <w:rPrChange w:id="635" w:author="Xianjun_P15" w:date="2025-09-06T21:17:00Z">
              <w:rPr/>
            </w:rPrChange>
          </w:rPr>
          <w:t>Mn</w:t>
        </w:r>
        <w:r w:rsidRPr="00C925AE">
          <w:rPr>
            <w:highlight w:val="yellow"/>
            <w:vertAlign w:val="subscript"/>
            <w:rPrChange w:id="636" w:author="Xianjun_P15" w:date="2025-09-06T21:17:00Z">
              <w:rPr>
                <w:vertAlign w:val="subscript"/>
              </w:rPr>
            </w:rPrChange>
          </w:rPr>
          <w:t>0.15</w:t>
        </w:r>
        <w:r w:rsidRPr="00C925AE">
          <w:rPr>
            <w:rFonts w:hint="eastAsia"/>
            <w:highlight w:val="yellow"/>
            <w:rPrChange w:id="637" w:author="Xianjun_P15" w:date="2025-09-06T21:17:00Z">
              <w:rPr>
                <w:rFonts w:hint="eastAsia"/>
              </w:rPr>
            </w:rPrChange>
          </w:rPr>
          <w:t>单晶的</w:t>
        </w:r>
      </w:ins>
      <w:ins w:id="638" w:author="Xianjun_P15" w:date="2025-09-06T20:47:00Z">
        <w:r w:rsidRPr="00C925AE">
          <w:rPr>
            <w:rFonts w:hint="eastAsia"/>
            <w:highlight w:val="yellow"/>
            <w:rPrChange w:id="639" w:author="Xianjun_P15" w:date="2025-09-06T21:17:00Z">
              <w:rPr>
                <w:rFonts w:hint="eastAsia"/>
              </w:rPr>
            </w:rPrChange>
          </w:rPr>
          <w:t>在升温过程中相变情况，</w:t>
        </w:r>
        <w:r w:rsidRPr="00C925AE">
          <w:rPr>
            <w:highlight w:val="yellow"/>
            <w:rPrChange w:id="640" w:author="Xianjun_P15" w:date="2025-09-06T21:17:00Z">
              <w:rPr/>
            </w:rPrChange>
          </w:rPr>
          <w:t>………..</w:t>
        </w:r>
      </w:ins>
    </w:p>
    <w:p w14:paraId="7A8AF374" w14:textId="2E86E6EA" w:rsidR="0040067B" w:rsidRDefault="00520942" w:rsidP="00D82A5B">
      <w:pPr>
        <w:ind w:firstLine="480"/>
      </w:pPr>
      <w:r w:rsidRPr="009B5B2D">
        <w:rPr>
          <w:rFonts w:hint="eastAsia"/>
        </w:rPr>
        <w:t>图</w:t>
      </w:r>
      <w:r w:rsidR="009A577B" w:rsidRPr="009B5B2D">
        <w:t>3.5</w:t>
      </w:r>
      <w:ins w:id="641" w:author="Xianjun_P15" w:date="2025-09-06T20:46:00Z">
        <w:r w:rsidR="004557DE">
          <w:t>(b)</w:t>
        </w:r>
      </w:ins>
      <w:r w:rsidRPr="009B5B2D">
        <w:rPr>
          <w:rFonts w:hint="eastAsia"/>
        </w:rPr>
        <w:t>给出</w:t>
      </w:r>
      <w:r w:rsidR="00226FDD" w:rsidRPr="009B5B2D">
        <w:t>etaCu</w:t>
      </w:r>
      <w:r w:rsidR="00226FDD" w:rsidRPr="00546481">
        <w:rPr>
          <w:vertAlign w:val="subscript"/>
        </w:rPr>
        <w:t>0.9</w:t>
      </w:r>
      <w:ins w:id="642" w:author="Xianjun_P15" w:date="2025-09-06T20:22:00Z">
        <w:r w:rsidR="00F25986" w:rsidRPr="00546481">
          <w:rPr>
            <w:vertAlign w:val="subscript"/>
          </w:rPr>
          <w:t>4</w:t>
        </w:r>
      </w:ins>
      <w:del w:id="643" w:author="Xianjun_P15" w:date="2025-09-06T20:22:00Z">
        <w:r w:rsidR="00226FDD" w:rsidRPr="00546481" w:rsidDel="00F25986">
          <w:rPr>
            <w:vertAlign w:val="subscript"/>
          </w:rPr>
          <w:delText>5</w:delText>
        </w:r>
      </w:del>
      <w:r w:rsidR="00226FDD" w:rsidRPr="00546481">
        <w:t>Mn</w:t>
      </w:r>
      <w:r w:rsidR="00226FDD" w:rsidRPr="00546481">
        <w:rPr>
          <w:vertAlign w:val="subscript"/>
        </w:rPr>
        <w:t>0.0</w:t>
      </w:r>
      <w:ins w:id="644" w:author="Xianjun_P15" w:date="2025-09-06T20:22:00Z">
        <w:r w:rsidR="00F25986" w:rsidRPr="00546481">
          <w:rPr>
            <w:vertAlign w:val="subscript"/>
          </w:rPr>
          <w:t>6</w:t>
        </w:r>
      </w:ins>
      <w:del w:id="645" w:author="Xianjun_P15" w:date="2025-09-06T20:22:00Z">
        <w:r w:rsidR="00226FDD" w:rsidRPr="00546481" w:rsidDel="00F25986">
          <w:rPr>
            <w:vertAlign w:val="subscript"/>
          </w:rPr>
          <w:delText>5</w:delText>
        </w:r>
      </w:del>
      <w:r w:rsidRPr="00546481">
        <w:rPr>
          <w:rFonts w:hint="eastAsia"/>
        </w:rPr>
        <w:t>单晶在某些温度点的倒易点阵和对应的指标化情况，可以看到，在</w:t>
      </w:r>
      <w:r w:rsidRPr="00546481">
        <w:t>368 K</w:t>
      </w:r>
      <w:r w:rsidRPr="00546481">
        <w:rPr>
          <w:rFonts w:hint="eastAsia"/>
        </w:rPr>
        <w:t>以下，</w:t>
      </w:r>
      <w:r w:rsidRPr="00546481">
        <w:t>9</w:t>
      </w:r>
      <w:ins w:id="646" w:author="Xianjun_P15" w:date="2025-09-06T20:22:00Z">
        <w:r w:rsidR="00F25986" w:rsidRPr="00546481">
          <w:t>4</w:t>
        </w:r>
      </w:ins>
      <w:del w:id="647" w:author="Xianjun_P15" w:date="2025-09-06T20:22:00Z">
        <w:r w:rsidRPr="00546481" w:rsidDel="00F25986">
          <w:delText>5</w:delText>
        </w:r>
      </w:del>
      <w:r w:rsidRPr="00546481">
        <w:t>.0%Cu</w:t>
      </w:r>
      <w:r w:rsidRPr="00546481">
        <w:rPr>
          <w:rFonts w:hint="eastAsia"/>
        </w:rPr>
        <w:t>为单相，晶胞参数基本和</w:t>
      </w:r>
      <w:r w:rsidRPr="00546481">
        <w:t>etaCu</w:t>
      </w:r>
      <w:r w:rsidRPr="00546481">
        <w:rPr>
          <w:rFonts w:hint="eastAsia"/>
        </w:rPr>
        <w:t>的低温相（</w:t>
      </w:r>
      <w:r w:rsidRPr="00546481">
        <w:t>LTHD</w:t>
      </w:r>
      <w:r w:rsidRPr="00546481">
        <w:rPr>
          <w:rFonts w:hint="eastAsia"/>
        </w:rPr>
        <w:t>）一致；在</w:t>
      </w:r>
      <w:r w:rsidRPr="00D82A5B">
        <w:t>368 K</w:t>
      </w:r>
      <w:r w:rsidRPr="00D82A5B">
        <w:rPr>
          <w:rFonts w:hint="eastAsia"/>
        </w:rPr>
        <w:t>以上到样品分解前，指标化结果表明，出现了与低温相共存的另一个相，其晶胞参数与</w:t>
      </w:r>
      <w:r w:rsidRPr="00D82A5B">
        <w:t>etaCu</w:t>
      </w:r>
      <w:r w:rsidRPr="00D82A5B">
        <w:rPr>
          <w:rFonts w:hint="eastAsia"/>
        </w:rPr>
        <w:t>高温相（</w:t>
      </w:r>
      <w:r w:rsidRPr="00D82A5B">
        <w:t>HTLD</w:t>
      </w:r>
      <w:r w:rsidRPr="00D82A5B">
        <w:rPr>
          <w:rFonts w:hint="eastAsia"/>
        </w:rPr>
        <w:t>）一致。这表明</w:t>
      </w:r>
      <w:bookmarkStart w:id="648" w:name="OLE_LINK102"/>
      <w:r w:rsidR="00BD60FC" w:rsidRPr="00D82A5B">
        <w:rPr>
          <w:i/>
          <w:iCs/>
        </w:rPr>
        <w:t>x</w:t>
      </w:r>
      <w:r w:rsidR="00BD60FC" w:rsidRPr="00D82A5B">
        <w:t xml:space="preserve"> = 0.9</w:t>
      </w:r>
      <w:ins w:id="649" w:author="Xianjun_P15" w:date="2025-09-06T20:22:00Z">
        <w:r w:rsidR="00F25986">
          <w:t>4</w:t>
        </w:r>
      </w:ins>
      <w:del w:id="650" w:author="Xianjun_P15" w:date="2025-09-06T20:22:00Z">
        <w:r w:rsidR="00BD60FC" w:rsidRPr="00D82A5B" w:rsidDel="00F25986">
          <w:delText>5</w:delText>
        </w:r>
      </w:del>
      <w:bookmarkEnd w:id="648"/>
      <w:r w:rsidRPr="00D82A5B">
        <w:rPr>
          <w:rFonts w:hint="eastAsia"/>
        </w:rPr>
        <w:t>发生相变，但存在两相共存的情况，这与纯金属化合物</w:t>
      </w:r>
      <w:r w:rsidRPr="00D82A5B">
        <w:t>etaCu</w:t>
      </w:r>
      <w:r w:rsidRPr="00D82A5B">
        <w:rPr>
          <w:rFonts w:hint="eastAsia"/>
        </w:rPr>
        <w:t>相变后单一相态的情况有所不同。当使</w:t>
      </w:r>
      <w:r w:rsidR="00BD60FC" w:rsidRPr="00D82A5B">
        <w:rPr>
          <w:i/>
          <w:iCs/>
        </w:rPr>
        <w:t>x</w:t>
      </w:r>
      <w:r w:rsidR="00BD60FC" w:rsidRPr="00D82A5B">
        <w:t xml:space="preserve"> = 0.9</w:t>
      </w:r>
      <w:ins w:id="651" w:author="Xianjun_P15" w:date="2025-09-06T20:22:00Z">
        <w:r w:rsidR="00F25986">
          <w:t>4</w:t>
        </w:r>
      </w:ins>
      <w:del w:id="652" w:author="Xianjun_P15" w:date="2025-09-06T20:22:00Z">
        <w:r w:rsidR="00BD60FC" w:rsidRPr="00D82A5B" w:rsidDel="00F25986">
          <w:delText>5</w:delText>
        </w:r>
      </w:del>
      <w:r w:rsidRPr="00D82A5B">
        <w:rPr>
          <w:rFonts w:hint="eastAsia"/>
        </w:rPr>
        <w:t>在高温（</w:t>
      </w:r>
      <w:r w:rsidRPr="00D82A5B">
        <w:t>~390 K</w:t>
      </w:r>
      <w:r w:rsidRPr="00D82A5B">
        <w:rPr>
          <w:rFonts w:hint="eastAsia"/>
        </w:rPr>
        <w:t>）基本上变为高温相后，对样品降温，发现低温相可以（部分地）再出现。</w:t>
      </w:r>
    </w:p>
    <w:p w14:paraId="7DE9A5D0" w14:textId="7B5C10B9" w:rsidR="00F25986" w:rsidRDefault="00C21BB3" w:rsidP="00F25986">
      <w:pPr>
        <w:spacing w:line="360" w:lineRule="auto"/>
        <w:ind w:firstLine="480"/>
        <w:rPr>
          <w:ins w:id="653" w:author="Xianjun_P15" w:date="2025-09-06T20:36:00Z"/>
          <w:rFonts w:eastAsia="Arial Unicode MS" w:cs="Times New Roman"/>
        </w:rPr>
      </w:pPr>
      <w:del w:id="654" w:author="Xianjun_P15" w:date="2025-09-06T20:41:00Z">
        <w:r w:rsidRPr="00DF2A2B" w:rsidDel="00DB132A">
          <w:rPr>
            <w:rStyle w:val="mjx-charbox"/>
            <w:noProof/>
          </w:rPr>
          <w:drawing>
            <wp:inline distT="0" distB="0" distL="0" distR="0" wp14:anchorId="183CD507" wp14:editId="1755940B">
              <wp:extent cx="5040000" cy="2549796"/>
              <wp:effectExtent l="0" t="0" r="8255"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94220" name="图片 8454942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040000" cy="2549796"/>
                      </a:xfrm>
                      <a:prstGeom prst="rect">
                        <a:avLst/>
                      </a:prstGeom>
                      <a:noFill/>
                    </pic:spPr>
                  </pic:pic>
                </a:graphicData>
              </a:graphic>
            </wp:inline>
          </w:drawing>
        </w:r>
      </w:del>
      <w:ins w:id="655" w:author="Xianjun_P15" w:date="2025-09-06T20:36:00Z">
        <w:r w:rsidR="00DB132A" w:rsidRPr="00DB132A">
          <w:rPr>
            <w:rFonts w:eastAsia="Arial Unicode MS" w:cs="Times New Roman"/>
            <w:noProof/>
          </w:rPr>
          <w:drawing>
            <wp:inline distT="0" distB="0" distL="0" distR="0" wp14:anchorId="2F3857A0" wp14:editId="3F710213">
              <wp:extent cx="5688330" cy="1864360"/>
              <wp:effectExtent l="0" t="0" r="762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88330" cy="1864360"/>
                      </a:xfrm>
                      <a:prstGeom prst="rect">
                        <a:avLst/>
                      </a:prstGeom>
                    </pic:spPr>
                  </pic:pic>
                </a:graphicData>
              </a:graphic>
            </wp:inline>
          </w:drawing>
        </w:r>
      </w:ins>
    </w:p>
    <w:p w14:paraId="0060C7FE" w14:textId="45451B73" w:rsidR="00DB132A" w:rsidRPr="002A168E" w:rsidRDefault="00DB132A" w:rsidP="00F25986">
      <w:pPr>
        <w:spacing w:line="360" w:lineRule="auto"/>
        <w:ind w:firstLine="480"/>
        <w:rPr>
          <w:ins w:id="656" w:author="Xianjun_P15" w:date="2025-09-06T20:23:00Z"/>
          <w:rFonts w:eastAsia="Arial Unicode MS" w:cs="Times New Roman"/>
        </w:rPr>
      </w:pPr>
      <w:ins w:id="657" w:author="Xianjun_P15" w:date="2025-09-06T20:40:00Z">
        <w:r w:rsidRPr="00DB132A">
          <w:rPr>
            <w:rFonts w:eastAsia="Arial Unicode MS" w:cs="Times New Roman"/>
            <w:noProof/>
          </w:rPr>
          <w:drawing>
            <wp:inline distT="0" distB="0" distL="0" distR="0" wp14:anchorId="073ADC87" wp14:editId="334BD346">
              <wp:extent cx="4399200" cy="2160000"/>
              <wp:effectExtent l="0" t="0" r="190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99200" cy="2160000"/>
                      </a:xfrm>
                      <a:prstGeom prst="rect">
                        <a:avLst/>
                      </a:prstGeom>
                    </pic:spPr>
                  </pic:pic>
                </a:graphicData>
              </a:graphic>
            </wp:inline>
          </w:drawing>
        </w:r>
      </w:ins>
    </w:p>
    <w:p w14:paraId="471BD2E8" w14:textId="018EA138" w:rsidR="00F25986" w:rsidRPr="009B5B2D" w:rsidDel="00F25986" w:rsidRDefault="00F25986">
      <w:pPr>
        <w:pStyle w:val="2--zhu"/>
        <w:spacing w:after="163"/>
        <w:rPr>
          <w:del w:id="658" w:author="Xianjun_P15" w:date="2025-09-06T20:25:00Z"/>
        </w:rPr>
        <w:pPrChange w:id="659" w:author="Xianjun_P15" w:date="2025-09-06T20:23:00Z">
          <w:pPr>
            <w:pStyle w:val="2--zhu0"/>
            <w:spacing w:before="163"/>
          </w:pPr>
        </w:pPrChange>
      </w:pPr>
    </w:p>
    <w:p w14:paraId="72E457C4" w14:textId="2F492EFB" w:rsidR="00C21BB3" w:rsidRPr="00D82A5B" w:rsidRDefault="00C21BB3">
      <w:pPr>
        <w:pStyle w:val="2--zhu"/>
        <w:spacing w:after="163"/>
        <w:pPrChange w:id="660" w:author="Xianjun_P15" w:date="2025-09-06T20:24:00Z">
          <w:pPr>
            <w:pStyle w:val="2--zhu"/>
            <w:spacing w:after="163"/>
            <w:jc w:val="center"/>
          </w:pPr>
        </w:pPrChange>
      </w:pPr>
      <w:r w:rsidRPr="00D82A5B">
        <w:rPr>
          <w:rFonts w:hint="eastAsia"/>
        </w:rPr>
        <w:t>图</w:t>
      </w:r>
      <w:r w:rsidRPr="00D82A5B">
        <w:t xml:space="preserve">3.5 </w:t>
      </w:r>
      <w:del w:id="661" w:author="Xianjun_P15" w:date="2025-09-06T20:27:00Z">
        <w:r w:rsidRPr="00D82A5B" w:rsidDel="00F25986">
          <w:delText>etaCu</w:delText>
        </w:r>
        <w:r w:rsidRPr="00D82A5B" w:rsidDel="00F25986">
          <w:rPr>
            <w:vertAlign w:val="subscript"/>
          </w:rPr>
          <w:delText>0.9</w:delText>
        </w:r>
      </w:del>
      <w:del w:id="662" w:author="Xianjun_P15" w:date="2025-09-06T20:21:00Z">
        <w:r w:rsidRPr="00D82A5B" w:rsidDel="00F25986">
          <w:rPr>
            <w:vertAlign w:val="subscript"/>
          </w:rPr>
          <w:delText>5</w:delText>
        </w:r>
      </w:del>
      <w:del w:id="663" w:author="Xianjun_P15" w:date="2025-09-06T20:27:00Z">
        <w:r w:rsidRPr="00D82A5B" w:rsidDel="00F25986">
          <w:delText>Mn</w:delText>
        </w:r>
        <w:r w:rsidRPr="00D82A5B" w:rsidDel="00F25986">
          <w:rPr>
            <w:vertAlign w:val="subscript"/>
          </w:rPr>
          <w:delText>0.0</w:delText>
        </w:r>
      </w:del>
      <w:del w:id="664" w:author="Xianjun_P15" w:date="2025-09-06T20:21:00Z">
        <w:r w:rsidRPr="00D82A5B" w:rsidDel="00F25986">
          <w:rPr>
            <w:vertAlign w:val="subscript"/>
          </w:rPr>
          <w:delText>5</w:delText>
        </w:r>
      </w:del>
      <w:del w:id="665" w:author="Xianjun_P15" w:date="2025-09-06T20:27:00Z">
        <w:r w:rsidRPr="00D82A5B" w:rsidDel="00F25986">
          <w:rPr>
            <w:rFonts w:hint="eastAsia"/>
          </w:rPr>
          <w:delText>的倒易点阵、指标化情况</w:delText>
        </w:r>
      </w:del>
      <w:ins w:id="666" w:author="Xianjun_P15" w:date="2025-09-06T20:24:00Z">
        <w:r w:rsidR="00F25986">
          <w:t>(</w:t>
        </w:r>
      </w:ins>
      <w:ins w:id="667" w:author="Xianjun_P15" w:date="2025-09-06T20:27:00Z">
        <w:r w:rsidR="00F25986">
          <w:t>a</w:t>
        </w:r>
      </w:ins>
      <w:ins w:id="668" w:author="Xianjun_P15" w:date="2025-09-06T20:24:00Z">
        <w:r w:rsidR="00F25986">
          <w:t>)</w:t>
        </w:r>
      </w:ins>
      <w:ins w:id="669" w:author="Xianjun_P15" w:date="2025-09-06T20:25:00Z">
        <w:r w:rsidR="00F25986">
          <w:t xml:space="preserve"> </w:t>
        </w:r>
        <w:r w:rsidR="00F25986" w:rsidRPr="00D82A5B">
          <w:t>etaCu</w:t>
        </w:r>
        <w:r w:rsidR="00F25986" w:rsidRPr="00D82A5B">
          <w:rPr>
            <w:vertAlign w:val="subscript"/>
          </w:rPr>
          <w:t>0.</w:t>
        </w:r>
        <w:r w:rsidR="00F25986">
          <w:rPr>
            <w:vertAlign w:val="subscript"/>
          </w:rPr>
          <w:t>85</w:t>
        </w:r>
        <w:r w:rsidR="00F25986" w:rsidRPr="00D82A5B">
          <w:t>Mn</w:t>
        </w:r>
        <w:r w:rsidR="00F25986" w:rsidRPr="00D82A5B">
          <w:rPr>
            <w:vertAlign w:val="subscript"/>
          </w:rPr>
          <w:t>0.</w:t>
        </w:r>
        <w:r w:rsidR="00F25986">
          <w:rPr>
            <w:vertAlign w:val="subscript"/>
          </w:rPr>
          <w:t>15</w:t>
        </w:r>
        <w:r w:rsidR="00F25986" w:rsidRPr="00D82A5B">
          <w:rPr>
            <w:rFonts w:hint="eastAsia"/>
          </w:rPr>
          <w:t>的倒易点阵、指标化情况</w:t>
        </w:r>
      </w:ins>
      <w:ins w:id="670" w:author="Xianjun_P15" w:date="2025-09-06T20:27:00Z">
        <w:r w:rsidR="00F25986">
          <w:rPr>
            <w:rFonts w:hint="eastAsia"/>
          </w:rPr>
          <w:t>,</w:t>
        </w:r>
        <w:r w:rsidR="00F25986">
          <w:t xml:space="preserve"> </w:t>
        </w:r>
        <w:r w:rsidR="00F25986">
          <w:rPr>
            <w:rFonts w:hint="eastAsia"/>
          </w:rPr>
          <w:t>(</w:t>
        </w:r>
        <w:r w:rsidR="00F25986">
          <w:t xml:space="preserve">b) </w:t>
        </w:r>
        <w:r w:rsidR="00F25986" w:rsidRPr="00D82A5B">
          <w:t>etaCu</w:t>
        </w:r>
        <w:r w:rsidR="00F25986" w:rsidRPr="00D82A5B">
          <w:rPr>
            <w:vertAlign w:val="subscript"/>
          </w:rPr>
          <w:t>0.9</w:t>
        </w:r>
        <w:r w:rsidR="00F25986">
          <w:rPr>
            <w:vertAlign w:val="subscript"/>
          </w:rPr>
          <w:t>4</w:t>
        </w:r>
        <w:r w:rsidR="00F25986" w:rsidRPr="00D82A5B">
          <w:t>Mn</w:t>
        </w:r>
        <w:r w:rsidR="00F25986" w:rsidRPr="00D82A5B">
          <w:rPr>
            <w:vertAlign w:val="subscript"/>
          </w:rPr>
          <w:t>0.0</w:t>
        </w:r>
        <w:r w:rsidR="00F25986">
          <w:rPr>
            <w:vertAlign w:val="subscript"/>
          </w:rPr>
          <w:t>6</w:t>
        </w:r>
        <w:r w:rsidR="00F25986" w:rsidRPr="00D82A5B">
          <w:rPr>
            <w:rFonts w:hint="eastAsia"/>
          </w:rPr>
          <w:t>的倒易点阵、指标化情况</w:t>
        </w:r>
      </w:ins>
    </w:p>
    <w:p w14:paraId="3FAA9C02" w14:textId="1E52BF74" w:rsidR="0040067B" w:rsidRDefault="00797096" w:rsidP="00797096">
      <w:pPr>
        <w:pStyle w:val="1-PHD"/>
        <w:ind w:firstLine="480"/>
      </w:pPr>
      <w:bookmarkStart w:id="671" w:name="OLE_LINK1"/>
      <w:r w:rsidRPr="008B5A89">
        <w:rPr>
          <w:rFonts w:hint="eastAsia"/>
        </w:rPr>
        <w:t>对于系列中其它固溶体也进行了变温粉末衍射实验。从这些变温结构分析数据的结果，可以获得</w:t>
      </w:r>
      <w:r w:rsidRPr="008B5A89">
        <w:t>etaCuMn</w:t>
      </w:r>
      <w:r w:rsidRPr="008B5A89">
        <w:rPr>
          <w:rFonts w:hint="eastAsia"/>
        </w:rPr>
        <w:t>固溶体相变和不同相含量（定性）随</w:t>
      </w:r>
      <w:r w:rsidRPr="008B5A89">
        <w:t>Cu%</w:t>
      </w:r>
      <w:r w:rsidRPr="008B5A89">
        <w:rPr>
          <w:rFonts w:hint="eastAsia"/>
        </w:rPr>
        <w:t>和温度的变化，见图</w:t>
      </w:r>
      <w:r w:rsidRPr="008B5A89">
        <w:t>3.6</w:t>
      </w:r>
      <w:r w:rsidRPr="008B5A89">
        <w:rPr>
          <w:rFonts w:hint="eastAsia"/>
        </w:rPr>
        <w:t>。可以看到，在纯</w:t>
      </w:r>
      <w:r w:rsidRPr="008B5A89">
        <w:t>Cu</w:t>
      </w:r>
      <w:r w:rsidRPr="008B5A89">
        <w:rPr>
          <w:rFonts w:hint="eastAsia"/>
        </w:rPr>
        <w:t>化合物中引入</w:t>
      </w:r>
      <w:r w:rsidRPr="008B5A89">
        <w:t>Mn</w:t>
      </w:r>
      <w:r w:rsidRPr="008B5A89">
        <w:rPr>
          <w:rFonts w:hint="eastAsia"/>
        </w:rPr>
        <w:t>，相变温度从</w:t>
      </w:r>
      <w:r w:rsidRPr="008B5A89">
        <w:t>etaCu</w:t>
      </w:r>
      <w:r w:rsidRPr="008B5A89">
        <w:rPr>
          <w:rFonts w:hint="eastAsia"/>
        </w:rPr>
        <w:t>的</w:t>
      </w:r>
      <w:r w:rsidRPr="008B5A89">
        <w:t>357 K</w:t>
      </w:r>
      <w:r w:rsidRPr="008B5A89">
        <w:rPr>
          <w:vertAlign w:val="superscript"/>
        </w:rPr>
        <w:t>[190]</w:t>
      </w:r>
      <w:r w:rsidRPr="008B5A89">
        <w:rPr>
          <w:rFonts w:hint="eastAsia"/>
        </w:rPr>
        <w:t>提高到</w:t>
      </w:r>
      <w:r w:rsidRPr="008B5A89">
        <w:t>etaCu</w:t>
      </w:r>
      <w:r w:rsidRPr="00D82A5B">
        <w:rPr>
          <w:vertAlign w:val="subscript"/>
        </w:rPr>
        <w:t>0.94</w:t>
      </w:r>
      <w:r w:rsidRPr="008B5A89">
        <w:t>Mn</w:t>
      </w:r>
      <w:r w:rsidRPr="00D82A5B">
        <w:rPr>
          <w:vertAlign w:val="subscript"/>
        </w:rPr>
        <w:t>0.06</w:t>
      </w:r>
      <w:r w:rsidRPr="008B5A89">
        <w:rPr>
          <w:rFonts w:hint="eastAsia"/>
        </w:rPr>
        <w:t>的</w:t>
      </w:r>
      <w:r w:rsidRPr="008B5A89">
        <w:t>38</w:t>
      </w:r>
      <w:r w:rsidR="004F1FB7">
        <w:t>0</w:t>
      </w:r>
      <w:r w:rsidRPr="008B5A89">
        <w:t xml:space="preserve"> K</w:t>
      </w:r>
      <w:r w:rsidRPr="008B5A89">
        <w:rPr>
          <w:rFonts w:hint="eastAsia"/>
        </w:rPr>
        <w:t>；同时，</w:t>
      </w:r>
      <w:r w:rsidRPr="008B5A89">
        <w:t>etaCu</w:t>
      </w:r>
      <w:r w:rsidRPr="008B5A89">
        <w:rPr>
          <w:rFonts w:hint="eastAsia"/>
        </w:rPr>
        <w:t>到</w:t>
      </w:r>
      <w:r w:rsidRPr="008B5A89">
        <w:t xml:space="preserve"> etaCu</w:t>
      </w:r>
      <w:r w:rsidRPr="008B5A89">
        <w:rPr>
          <w:vertAlign w:val="subscript"/>
        </w:rPr>
        <w:t>0.98</w:t>
      </w:r>
      <w:r w:rsidRPr="008B5A89">
        <w:t>Mn</w:t>
      </w:r>
      <w:r w:rsidRPr="008B5A89">
        <w:rPr>
          <w:vertAlign w:val="subscript"/>
        </w:rPr>
        <w:t>0.02</w:t>
      </w:r>
      <w:r w:rsidRPr="008B5A89">
        <w:rPr>
          <w:rFonts w:hint="eastAsia"/>
        </w:rPr>
        <w:t>的热致不可逆相变逐渐变为</w:t>
      </w:r>
      <w:r w:rsidRPr="008B5A89">
        <w:t xml:space="preserve"> etaCu</w:t>
      </w:r>
      <w:r w:rsidRPr="008B5A89">
        <w:rPr>
          <w:vertAlign w:val="subscript"/>
        </w:rPr>
        <w:t>0.9</w:t>
      </w:r>
      <w:r w:rsidR="00F16C94">
        <w:rPr>
          <w:vertAlign w:val="subscript"/>
        </w:rPr>
        <w:t>8</w:t>
      </w:r>
      <w:r w:rsidRPr="008B5A89">
        <w:t>Mn</w:t>
      </w:r>
      <w:r w:rsidRPr="008B5A89">
        <w:rPr>
          <w:vertAlign w:val="subscript"/>
        </w:rPr>
        <w:t>0.0</w:t>
      </w:r>
      <w:r w:rsidR="00F16C94">
        <w:rPr>
          <w:vertAlign w:val="subscript"/>
        </w:rPr>
        <w:t>2</w:t>
      </w:r>
      <w:r w:rsidRPr="008B5A89">
        <w:rPr>
          <w:rFonts w:hint="eastAsia"/>
        </w:rPr>
        <w:t>到</w:t>
      </w:r>
      <w:r w:rsidRPr="008B5A89">
        <w:t xml:space="preserve"> etaCu</w:t>
      </w:r>
      <w:r w:rsidRPr="008B5A89">
        <w:rPr>
          <w:vertAlign w:val="subscript"/>
        </w:rPr>
        <w:t>0.94</w:t>
      </w:r>
      <w:r w:rsidRPr="008B5A89">
        <w:t>Mn</w:t>
      </w:r>
      <w:r w:rsidRPr="008B5A89">
        <w:rPr>
          <w:vertAlign w:val="subscript"/>
        </w:rPr>
        <w:t>0.06</w:t>
      </w:r>
      <w:r w:rsidRPr="008B5A89">
        <w:rPr>
          <w:rFonts w:hint="eastAsia"/>
        </w:rPr>
        <w:t>的部分可逆</w:t>
      </w:r>
      <w:r w:rsidR="001676ED">
        <w:rPr>
          <w:rFonts w:hint="eastAsia"/>
        </w:rPr>
        <w:t>；</w:t>
      </w:r>
      <w:r w:rsidRPr="00D82A5B">
        <w:rPr>
          <w:i/>
          <w:iCs/>
        </w:rPr>
        <w:t>x</w:t>
      </w:r>
      <w:r w:rsidRPr="008B5A89">
        <w:t xml:space="preserve"> &lt; 0.</w:t>
      </w:r>
      <w:r w:rsidR="001D077C" w:rsidRPr="008B5A89">
        <w:t>9</w:t>
      </w:r>
      <w:r w:rsidR="001D077C">
        <w:t>4</w:t>
      </w:r>
      <w:r w:rsidRPr="008B5A89">
        <w:rPr>
          <w:rFonts w:hint="eastAsia"/>
        </w:rPr>
        <w:t>的固溶体与纯</w:t>
      </w:r>
      <w:r w:rsidRPr="008B5A89">
        <w:t>Mn</w:t>
      </w:r>
      <w:r w:rsidRPr="008B5A89">
        <w:rPr>
          <w:rFonts w:hint="eastAsia"/>
        </w:rPr>
        <w:t>化合物一样，</w:t>
      </w:r>
      <w:r w:rsidRPr="008B5A89">
        <w:rPr>
          <w:rFonts w:hint="eastAsia"/>
        </w:rPr>
        <w:lastRenderedPageBreak/>
        <w:t>一直到样品热分解前不表现结构相变。</w:t>
      </w:r>
      <w:r w:rsidRPr="008B5A89">
        <w:rPr>
          <w:i/>
          <w:iCs/>
        </w:rPr>
        <w:t xml:space="preserve">x </w:t>
      </w:r>
      <w:r w:rsidRPr="00D82A5B">
        <w:t>= 0.9</w:t>
      </w:r>
      <w:r>
        <w:t>4</w:t>
      </w:r>
      <w:r w:rsidRPr="00D82A5B">
        <w:t>−</w:t>
      </w:r>
      <w:r w:rsidRPr="008B5A89">
        <w:t>0.9</w:t>
      </w:r>
      <w:r>
        <w:t>8</w:t>
      </w:r>
      <w:r w:rsidRPr="008B5A89">
        <w:rPr>
          <w:rFonts w:hint="eastAsia"/>
        </w:rPr>
        <w:t>，相变发生后降温时，高温相逐渐部分转变为低温相，且低温相所占比例随着</w:t>
      </w:r>
      <w:r w:rsidRPr="008B5A89">
        <w:t>Mn</w:t>
      </w:r>
      <w:r w:rsidRPr="008B5A89">
        <w:rPr>
          <w:rFonts w:hint="eastAsia"/>
        </w:rPr>
        <w:t>含量增多和温度降低而增大。变温粉末实验也印证了单晶变温实验确认的相变温度（图</w:t>
      </w:r>
      <w:r w:rsidRPr="008B5A89">
        <w:t>3.6</w:t>
      </w:r>
      <w:r w:rsidRPr="008B5A89">
        <w:rPr>
          <w:rFonts w:hint="eastAsia"/>
        </w:rPr>
        <w:t>）</w:t>
      </w:r>
      <w:r>
        <w:rPr>
          <w:rFonts w:hint="eastAsia"/>
        </w:rPr>
        <w:t>。</w:t>
      </w:r>
    </w:p>
    <w:p w14:paraId="11250854" w14:textId="15949EC7" w:rsidR="00797096" w:rsidRPr="00622BF2" w:rsidRDefault="00797096" w:rsidP="008C3A9A">
      <w:pPr>
        <w:pStyle w:val="1-PHD"/>
        <w:ind w:firstLine="480"/>
      </w:pPr>
      <w:r w:rsidRPr="00622BF2">
        <w:rPr>
          <w:rFonts w:hint="eastAsia"/>
        </w:rPr>
        <w:t>以上实验事实可以解释为：在固溶体中，从</w:t>
      </w:r>
      <w:r w:rsidRPr="00622BF2">
        <w:t>etaCu</w:t>
      </w:r>
      <w:r w:rsidRPr="00622BF2">
        <w:rPr>
          <w:rFonts w:hint="eastAsia"/>
        </w:rPr>
        <w:t>这一端开始，由于</w:t>
      </w:r>
      <w:r w:rsidRPr="00622BF2">
        <w:t>Mn</w:t>
      </w:r>
      <w:r w:rsidRPr="00622BF2">
        <w:rPr>
          <w:rFonts w:hint="eastAsia"/>
        </w:rPr>
        <w:t>的加入和</w:t>
      </w:r>
      <w:r w:rsidRPr="00622BF2">
        <w:t>Mn</w:t>
      </w:r>
      <w:r w:rsidRPr="00622BF2">
        <w:rPr>
          <w:rFonts w:eastAsia="微软雅黑"/>
        </w:rPr>
        <w:t>−</w:t>
      </w:r>
      <w:r w:rsidRPr="00622BF2">
        <w:rPr>
          <w:rFonts w:hint="eastAsia"/>
        </w:rPr>
        <w:t>甲酸根配位键不易断键，相变所需弱轴向</w:t>
      </w:r>
      <w:r w:rsidRPr="00622BF2">
        <w:t>Cu</w:t>
      </w:r>
      <w:r w:rsidRPr="00622BF2">
        <w:rPr>
          <w:rFonts w:eastAsia="微软雅黑"/>
        </w:rPr>
        <w:t>−</w:t>
      </w:r>
      <w:r w:rsidRPr="00622BF2">
        <w:rPr>
          <w:rFonts w:hint="eastAsia"/>
        </w:rPr>
        <w:t>甲酸根配位键的断键和重组在</w:t>
      </w:r>
      <w:r w:rsidRPr="00622BF2">
        <w:t>Mn</w:t>
      </w:r>
      <w:r w:rsidRPr="00622BF2">
        <w:rPr>
          <w:rFonts w:hint="eastAsia"/>
        </w:rPr>
        <w:t>含量增加时逐渐变得困难，其逆变化变得易于发生，导致相变逐渐变为可逆；而在在固溶体中</w:t>
      </w:r>
      <w:r w:rsidRPr="00622BF2">
        <w:t>Mn</w:t>
      </w:r>
      <w:r w:rsidRPr="00622BF2">
        <w:rPr>
          <w:rFonts w:hint="eastAsia"/>
        </w:rPr>
        <w:t>的摩尔百分比</w:t>
      </w:r>
      <w:r w:rsidRPr="00622BF2">
        <w:t>Mn%</w:t>
      </w:r>
      <w:r w:rsidRPr="00622BF2">
        <w:rPr>
          <w:rFonts w:hint="eastAsia"/>
        </w:rPr>
        <w:t>大于约</w:t>
      </w:r>
      <w:r w:rsidR="001D077C">
        <w:t>6</w:t>
      </w:r>
      <w:r w:rsidRPr="00622BF2">
        <w:t>%</w:t>
      </w:r>
      <w:r w:rsidRPr="00622BF2">
        <w:rPr>
          <w:rFonts w:hint="eastAsia"/>
        </w:rPr>
        <w:t>时，不易断键的</w:t>
      </w:r>
      <w:r w:rsidRPr="00622BF2">
        <w:t>Mn</w:t>
      </w:r>
      <w:r w:rsidRPr="00622BF2">
        <w:rPr>
          <w:rFonts w:eastAsia="微软雅黑"/>
        </w:rPr>
        <w:t>−</w:t>
      </w:r>
      <w:r w:rsidRPr="00622BF2">
        <w:rPr>
          <w:rFonts w:hint="eastAsia"/>
        </w:rPr>
        <w:t>甲酸根配位键实际上禁阻了轴向</w:t>
      </w:r>
      <w:r w:rsidRPr="00622BF2">
        <w:t>Cu</w:t>
      </w:r>
      <w:r w:rsidRPr="00622BF2">
        <w:rPr>
          <w:rFonts w:eastAsia="微软雅黑"/>
        </w:rPr>
        <w:t>−</w:t>
      </w:r>
      <w:r w:rsidRPr="00622BF2">
        <w:rPr>
          <w:rFonts w:hint="eastAsia"/>
        </w:rPr>
        <w:t>甲酸根配位键断键和重组，而使相变不再发生。我们注意到这个</w:t>
      </w:r>
      <w:r w:rsidRPr="00622BF2">
        <w:t>Mn%~</w:t>
      </w:r>
      <w:r w:rsidR="001D077C">
        <w:t>6</w:t>
      </w:r>
      <w:r w:rsidRPr="00622BF2">
        <w:t>%</w:t>
      </w:r>
      <w:r w:rsidRPr="00622BF2">
        <w:rPr>
          <w:rFonts w:hint="eastAsia"/>
        </w:rPr>
        <w:t>的数值远小于简单立方格子的逾渗浓度（</w:t>
      </w:r>
      <w:r w:rsidRPr="00622BF2">
        <w:t>~31%</w:t>
      </w:r>
      <w:r w:rsidRPr="00622BF2">
        <w:rPr>
          <w:rFonts w:hint="eastAsia"/>
        </w:rPr>
        <w:t>）。对每个</w:t>
      </w:r>
      <w:r w:rsidRPr="00622BF2">
        <w:t>Cu</w:t>
      </w:r>
      <w:r w:rsidRPr="00622BF2">
        <w:rPr>
          <w:rFonts w:hint="eastAsia"/>
        </w:rPr>
        <w:t>而言，被</w:t>
      </w:r>
      <w:r w:rsidRPr="00622BF2">
        <w:t>Mn</w:t>
      </w:r>
      <w:r w:rsidRPr="00622BF2">
        <w:rPr>
          <w:rFonts w:hint="eastAsia"/>
        </w:rPr>
        <w:t>禁阻断键的轴向</w:t>
      </w:r>
      <w:r w:rsidRPr="00622BF2">
        <w:t>Cu</w:t>
      </w:r>
      <w:r w:rsidRPr="00622BF2">
        <w:rPr>
          <w:rFonts w:eastAsia="微软雅黑"/>
        </w:rPr>
        <w:t>−</w:t>
      </w:r>
      <w:r w:rsidRPr="00622BF2">
        <w:rPr>
          <w:rFonts w:hint="eastAsia"/>
        </w:rPr>
        <w:t>甲酸根键是</w:t>
      </w:r>
      <w:r w:rsidRPr="00622BF2">
        <w:t>1</w:t>
      </w:r>
      <w:r w:rsidRPr="00622BF2">
        <w:rPr>
          <w:rFonts w:hint="eastAsia"/>
        </w:rPr>
        <w:t>，只占</w:t>
      </w:r>
      <w:r w:rsidRPr="00622BF2">
        <w:t>Cu</w:t>
      </w:r>
      <w:r w:rsidRPr="00622BF2">
        <w:rPr>
          <w:rFonts w:eastAsia="微软雅黑"/>
        </w:rPr>
        <w:t>−</w:t>
      </w:r>
      <w:r w:rsidRPr="00622BF2">
        <w:rPr>
          <w:rFonts w:hint="eastAsia"/>
        </w:rPr>
        <w:t>甲酸根键总数</w:t>
      </w:r>
      <w:r w:rsidRPr="00622BF2">
        <w:t>1/6 = 16.7%</w:t>
      </w:r>
      <w:r w:rsidRPr="00622BF2">
        <w:rPr>
          <w:rFonts w:hint="eastAsia"/>
        </w:rPr>
        <w:t>，再考虑到每个</w:t>
      </w:r>
      <w:r w:rsidRPr="00622BF2">
        <w:t>Mn</w:t>
      </w:r>
      <w:r w:rsidRPr="00622BF2">
        <w:rPr>
          <w:rFonts w:hint="eastAsia"/>
        </w:rPr>
        <w:t>可能禁阻周围数个轴向</w:t>
      </w:r>
      <w:r w:rsidRPr="00622BF2">
        <w:t>Cu</w:t>
      </w:r>
      <w:r w:rsidRPr="00622BF2">
        <w:rPr>
          <w:rFonts w:eastAsia="微软雅黑"/>
        </w:rPr>
        <w:t>−</w:t>
      </w:r>
      <w:r w:rsidRPr="00622BF2">
        <w:rPr>
          <w:rFonts w:hint="eastAsia"/>
        </w:rPr>
        <w:t>甲酸根的断键和重组，</w:t>
      </w:r>
      <w:r w:rsidRPr="00622BF2">
        <w:t>Mn%</w:t>
      </w:r>
      <w:r w:rsidRPr="00622BF2">
        <w:rPr>
          <w:rFonts w:hint="eastAsia"/>
        </w:rPr>
        <w:t>大于</w:t>
      </w:r>
      <w:r w:rsidRPr="00622BF2">
        <w:t>~</w:t>
      </w:r>
      <w:r w:rsidR="001D077C">
        <w:t>6</w:t>
      </w:r>
      <w:r w:rsidRPr="00622BF2">
        <w:t>%</w:t>
      </w:r>
      <w:r w:rsidRPr="00622BF2">
        <w:rPr>
          <w:rFonts w:hint="eastAsia"/>
        </w:rPr>
        <w:t>时使相变不再发生，是可以理解的。</w:t>
      </w:r>
    </w:p>
    <w:bookmarkEnd w:id="671"/>
    <w:p w14:paraId="1A04C674" w14:textId="6ED05561" w:rsidR="00E531AF" w:rsidRPr="004974A4" w:rsidRDefault="00E531AF">
      <w:pPr>
        <w:pStyle w:val="2--zhu0"/>
        <w:spacing w:before="163"/>
        <w:rPr>
          <w:rFonts w:cs="宋体"/>
        </w:rPr>
      </w:pPr>
      <w:r w:rsidRPr="00E531AF">
        <w:rPr>
          <w:noProof/>
        </w:rPr>
        <w:drawing>
          <wp:inline distT="0" distB="0" distL="0" distR="0" wp14:anchorId="669D20CE" wp14:editId="70B5002E">
            <wp:extent cx="5040000" cy="3740400"/>
            <wp:effectExtent l="0" t="0" r="8255" b="0"/>
            <wp:docPr id="34" name="图片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40000" cy="3740400"/>
                    </a:xfrm>
                    <a:prstGeom prst="rect">
                      <a:avLst/>
                    </a:prstGeom>
                  </pic:spPr>
                </pic:pic>
              </a:graphicData>
            </a:graphic>
          </wp:inline>
        </w:drawing>
      </w:r>
    </w:p>
    <w:p w14:paraId="358EBA4D" w14:textId="7EB7801B" w:rsidR="0040067B" w:rsidRDefault="00520942" w:rsidP="00AC494E">
      <w:pPr>
        <w:pStyle w:val="2--zhu"/>
        <w:spacing w:after="163"/>
      </w:pPr>
      <w:r w:rsidRPr="00D82A5B">
        <w:rPr>
          <w:rFonts w:hint="eastAsia"/>
        </w:rPr>
        <w:t>图</w:t>
      </w:r>
      <w:r w:rsidR="00D520D1" w:rsidRPr="00D82A5B">
        <w:t>3.6</w:t>
      </w:r>
      <w:r w:rsidRPr="00D82A5B">
        <w:t xml:space="preserve"> </w:t>
      </w:r>
      <w:bookmarkStart w:id="672" w:name="OLE_LINK56"/>
      <w:bookmarkStart w:id="673" w:name="OLE_LINK58"/>
      <w:r w:rsidR="00226FDD" w:rsidRPr="00D82A5B">
        <w:t>(a)</w:t>
      </w:r>
      <w:r w:rsidR="00226FDD" w:rsidRPr="00D82A5B">
        <w:rPr>
          <w:szCs w:val="24"/>
        </w:rPr>
        <w:t xml:space="preserve"> </w:t>
      </w:r>
      <w:r w:rsidR="00226FDD" w:rsidRPr="00D82A5B">
        <w:t>etaCu</w:t>
      </w:r>
      <w:r w:rsidR="00226FDD" w:rsidRPr="00D82A5B">
        <w:rPr>
          <w:i/>
          <w:iCs/>
          <w:vertAlign w:val="subscript"/>
        </w:rPr>
        <w:t>x</w:t>
      </w:r>
      <w:r w:rsidR="00226FDD" w:rsidRPr="00D82A5B">
        <w:t>Mn</w:t>
      </w:r>
      <w:r w:rsidR="00226FDD" w:rsidRPr="00D82A5B">
        <w:rPr>
          <w:vertAlign w:val="subscript"/>
        </w:rPr>
        <w:t>1</w:t>
      </w:r>
      <w:bookmarkStart w:id="674" w:name="OLE_LINK60"/>
      <w:r w:rsidR="00226FDD" w:rsidRPr="00D82A5B">
        <w:rPr>
          <w:szCs w:val="24"/>
          <w:vertAlign w:val="subscript"/>
        </w:rPr>
        <w:t>−</w:t>
      </w:r>
      <w:bookmarkEnd w:id="674"/>
      <w:r w:rsidR="00226FDD" w:rsidRPr="00D82A5B">
        <w:rPr>
          <w:i/>
          <w:iCs/>
          <w:szCs w:val="24"/>
          <w:vertAlign w:val="subscript"/>
        </w:rPr>
        <w:t>x</w:t>
      </w:r>
      <w:r w:rsidR="00B94AB0" w:rsidRPr="00D82A5B">
        <w:rPr>
          <w:rFonts w:hint="eastAsia"/>
          <w:szCs w:val="24"/>
        </w:rPr>
        <w:t>（</w:t>
      </w:r>
      <w:r w:rsidR="00B94AB0" w:rsidRPr="00D82A5B">
        <w:rPr>
          <w:i/>
          <w:iCs/>
          <w:szCs w:val="24"/>
        </w:rPr>
        <w:t>x</w:t>
      </w:r>
      <w:r w:rsidR="00B94AB0" w:rsidRPr="00D82A5B">
        <w:rPr>
          <w:szCs w:val="24"/>
        </w:rPr>
        <w:t xml:space="preserve"> = 0−1</w:t>
      </w:r>
      <w:r w:rsidR="00B94AB0" w:rsidRPr="00D82A5B">
        <w:rPr>
          <w:rFonts w:hint="eastAsia"/>
          <w:szCs w:val="24"/>
        </w:rPr>
        <w:t>）在</w:t>
      </w:r>
      <w:r w:rsidR="0080154D" w:rsidRPr="00D82A5B">
        <w:rPr>
          <w:szCs w:val="24"/>
        </w:rPr>
        <w:t>18</w:t>
      </w:r>
      <w:r w:rsidR="00B94AB0" w:rsidRPr="00D82A5B">
        <w:rPr>
          <w:szCs w:val="24"/>
        </w:rPr>
        <w:t>0 K</w:t>
      </w:r>
      <w:r w:rsidR="00B94AB0" w:rsidRPr="00D82A5B">
        <w:rPr>
          <w:rFonts w:hint="eastAsia"/>
          <w:szCs w:val="24"/>
        </w:rPr>
        <w:t>下的</w:t>
      </w:r>
      <w:r w:rsidR="00B94AB0" w:rsidRPr="00D82A5B">
        <w:rPr>
          <w:szCs w:val="24"/>
        </w:rPr>
        <w:t>PXRD</w:t>
      </w:r>
      <w:r w:rsidR="00B94AB0" w:rsidRPr="00D82A5B">
        <w:rPr>
          <w:rFonts w:hint="eastAsia"/>
          <w:szCs w:val="24"/>
        </w:rPr>
        <w:t>图谱</w:t>
      </w:r>
      <w:r w:rsidR="00B94AB0" w:rsidRPr="00D82A5B">
        <w:rPr>
          <w:rFonts w:hint="eastAsia"/>
        </w:rPr>
        <w:t>；</w:t>
      </w:r>
      <w:r w:rsidR="00226FDD" w:rsidRPr="00D82A5B">
        <w:t>(</w:t>
      </w:r>
      <w:r w:rsidR="00B94AB0" w:rsidRPr="00D82A5B">
        <w:t>b</w:t>
      </w:r>
      <w:r w:rsidR="00226FDD" w:rsidRPr="00D82A5B">
        <w:t>)</w:t>
      </w:r>
      <w:bookmarkStart w:id="675" w:name="OLE_LINK57"/>
      <w:bookmarkEnd w:id="672"/>
      <w:r w:rsidR="00226FDD" w:rsidRPr="00D82A5B">
        <w:rPr>
          <w:szCs w:val="24"/>
        </w:rPr>
        <w:t>−</w:t>
      </w:r>
      <w:bookmarkEnd w:id="675"/>
      <w:r w:rsidR="00226FDD" w:rsidRPr="00D82A5B">
        <w:t>(</w:t>
      </w:r>
      <w:bookmarkEnd w:id="673"/>
      <w:r w:rsidR="00226FDD" w:rsidRPr="00D82A5B">
        <w:t xml:space="preserve">d) </w:t>
      </w:r>
      <w:bookmarkStart w:id="676" w:name="OLE_LINK59"/>
      <w:r w:rsidRPr="00D82A5B">
        <w:t>etaCu</w:t>
      </w:r>
      <w:r w:rsidR="00226FDD" w:rsidRPr="00D82A5B">
        <w:rPr>
          <w:i/>
          <w:iCs/>
          <w:vertAlign w:val="subscript"/>
        </w:rPr>
        <w:t>x</w:t>
      </w:r>
      <w:r w:rsidRPr="00D82A5B">
        <w:t>Mn</w:t>
      </w:r>
      <w:r w:rsidR="00226FDD" w:rsidRPr="00D82A5B">
        <w:rPr>
          <w:vertAlign w:val="subscript"/>
        </w:rPr>
        <w:t>1</w:t>
      </w:r>
      <w:r w:rsidR="00226FDD" w:rsidRPr="00D82A5B">
        <w:rPr>
          <w:szCs w:val="24"/>
          <w:vertAlign w:val="subscript"/>
        </w:rPr>
        <w:t>−</w:t>
      </w:r>
      <w:r w:rsidR="00226FDD" w:rsidRPr="00D82A5B">
        <w:rPr>
          <w:i/>
          <w:iCs/>
          <w:szCs w:val="24"/>
          <w:vertAlign w:val="subscript"/>
        </w:rPr>
        <w:t>x</w:t>
      </w:r>
      <w:bookmarkEnd w:id="676"/>
      <w:r w:rsidRPr="00D82A5B">
        <w:rPr>
          <w:rFonts w:hint="eastAsia"/>
        </w:rPr>
        <w:t>的变温</w:t>
      </w:r>
      <w:r w:rsidR="00226FDD" w:rsidRPr="00D82A5B">
        <w:t>P</w:t>
      </w:r>
      <w:r w:rsidRPr="00D82A5B">
        <w:t>XRD</w:t>
      </w:r>
      <w:r w:rsidRPr="00D82A5B">
        <w:rPr>
          <w:rFonts w:hint="eastAsia"/>
        </w:rPr>
        <w:t>曲线（</w:t>
      </w:r>
      <w:r w:rsidRPr="00D82A5B">
        <w:rPr>
          <w:i/>
          <w:iCs/>
        </w:rPr>
        <w:t>x</w:t>
      </w:r>
      <w:r w:rsidR="00226FDD" w:rsidRPr="00D82A5B">
        <w:rPr>
          <w:i/>
          <w:iCs/>
        </w:rPr>
        <w:t xml:space="preserve"> </w:t>
      </w:r>
      <w:r w:rsidRPr="00D82A5B">
        <w:t>=</w:t>
      </w:r>
      <w:r w:rsidR="00226FDD" w:rsidRPr="00D82A5B">
        <w:t xml:space="preserve"> </w:t>
      </w:r>
      <w:r w:rsidR="00271C15" w:rsidRPr="00D82A5B">
        <w:t>0.</w:t>
      </w:r>
      <w:r w:rsidR="00226FDD" w:rsidRPr="00D82A5B">
        <w:t>90</w:t>
      </w:r>
      <w:r w:rsidRPr="00D82A5B">
        <w:t xml:space="preserve">, </w:t>
      </w:r>
      <w:r w:rsidR="00271C15" w:rsidRPr="00D82A5B">
        <w:t>0.</w:t>
      </w:r>
      <w:r w:rsidRPr="00D82A5B">
        <w:t>9</w:t>
      </w:r>
      <w:r w:rsidR="00271C15" w:rsidRPr="00D82A5B">
        <w:t>4</w:t>
      </w:r>
      <w:r w:rsidRPr="00D82A5B">
        <w:rPr>
          <w:rFonts w:hint="eastAsia"/>
        </w:rPr>
        <w:t>和</w:t>
      </w:r>
      <w:r w:rsidR="00271C15" w:rsidRPr="00D82A5B">
        <w:t>0.98</w:t>
      </w:r>
      <w:r w:rsidRPr="00D82A5B">
        <w:rPr>
          <w:rFonts w:hint="eastAsia"/>
        </w:rPr>
        <w:t>）</w:t>
      </w:r>
    </w:p>
    <w:p w14:paraId="2D996206" w14:textId="531AF9A1" w:rsidR="00AA3B82" w:rsidRPr="00622BF2" w:rsidRDefault="00AA3B82" w:rsidP="00D82A5B">
      <w:pPr>
        <w:pStyle w:val="2--zhu0"/>
        <w:spacing w:before="163"/>
        <w:rPr>
          <w:bCs/>
        </w:rPr>
      </w:pPr>
      <w:r w:rsidRPr="00D82A5B">
        <w:rPr>
          <w:noProof/>
        </w:rPr>
        <w:lastRenderedPageBreak/>
        <w:drawing>
          <wp:inline distT="0" distB="0" distL="0" distR="0" wp14:anchorId="4CE77AF1" wp14:editId="32FDCBE0">
            <wp:extent cx="5040000" cy="1883669"/>
            <wp:effectExtent l="0" t="0" r="8255" b="2540"/>
            <wp:docPr id="1061391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91197" name=""/>
                    <pic:cNvPicPr/>
                  </pic:nvPicPr>
                  <pic:blipFill>
                    <a:blip r:embed="rId62"/>
                    <a:stretch>
                      <a:fillRect/>
                    </a:stretch>
                  </pic:blipFill>
                  <pic:spPr>
                    <a:xfrm>
                      <a:off x="0" y="0"/>
                      <a:ext cx="5040000" cy="1883669"/>
                    </a:xfrm>
                    <a:prstGeom prst="rect">
                      <a:avLst/>
                    </a:prstGeom>
                  </pic:spPr>
                </pic:pic>
              </a:graphicData>
            </a:graphic>
          </wp:inline>
        </w:drawing>
      </w:r>
    </w:p>
    <w:p w14:paraId="3A1C2A04" w14:textId="67E25110" w:rsidR="00AA3B82" w:rsidRPr="00D82A5B" w:rsidRDefault="00520942" w:rsidP="00AC494E">
      <w:pPr>
        <w:pStyle w:val="2--zhu"/>
        <w:spacing w:after="163"/>
      </w:pPr>
      <w:r w:rsidRPr="00D82A5B">
        <w:rPr>
          <w:rFonts w:hint="eastAsia"/>
        </w:rPr>
        <w:t>图</w:t>
      </w:r>
      <w:r w:rsidR="009A577B" w:rsidRPr="00D82A5B">
        <w:t>3.7</w:t>
      </w:r>
      <w:r w:rsidRPr="00D82A5B">
        <w:t xml:space="preserve"> (a) </w:t>
      </w:r>
      <w:r w:rsidR="001A0882">
        <w:rPr>
          <w:rFonts w:hint="eastAsia"/>
        </w:rPr>
        <w:t>eta</w:t>
      </w:r>
      <w:r w:rsidRPr="00D82A5B">
        <w:t>Cu</w:t>
      </w:r>
      <w:r w:rsidRPr="00D82A5B">
        <w:rPr>
          <w:rFonts w:hint="eastAsia"/>
        </w:rPr>
        <w:t>在低温下的结构</w:t>
      </w:r>
      <w:r w:rsidRPr="00D82A5B">
        <w:t>(LTHD)</w:t>
      </w:r>
      <w:r w:rsidRPr="00D82A5B">
        <w:rPr>
          <w:rFonts w:hint="eastAsia"/>
        </w:rPr>
        <w:t>与高温下的结构</w:t>
      </w:r>
      <w:r w:rsidRPr="00D82A5B">
        <w:t>(HTLD)</w:t>
      </w:r>
      <w:r w:rsidRPr="00D82A5B">
        <w:rPr>
          <w:rFonts w:hint="eastAsia"/>
        </w:rPr>
        <w:t>和高低温结构相变；</w:t>
      </w:r>
      <w:r w:rsidRPr="00D82A5B">
        <w:t xml:space="preserve">(b) </w:t>
      </w:r>
      <w:r w:rsidRPr="00D82A5B">
        <w:rPr>
          <w:rFonts w:hint="eastAsia"/>
        </w:rPr>
        <w:t>升温过程中，</w:t>
      </w:r>
      <w:r w:rsidRPr="00D82A5B">
        <w:t>etaCuMn</w:t>
      </w:r>
      <w:r w:rsidRPr="00D82A5B">
        <w:rPr>
          <w:rFonts w:hint="eastAsia"/>
        </w:rPr>
        <w:t>结构相变温度随</w:t>
      </w:r>
      <w:r w:rsidRPr="00D82A5B">
        <w:t>Cu%</w:t>
      </w:r>
      <w:r w:rsidRPr="00D82A5B">
        <w:rPr>
          <w:rFonts w:hint="eastAsia"/>
        </w:rPr>
        <w:t>的相图</w:t>
      </w:r>
    </w:p>
    <w:p w14:paraId="234FFDD2" w14:textId="5AAEC76F" w:rsidR="0040067B" w:rsidRDefault="0040067B">
      <w:pPr>
        <w:pStyle w:val="3--zhu0"/>
        <w:ind w:firstLine="320"/>
        <w:rPr>
          <w:rFonts w:cs="Times New Roman"/>
          <w:bCs/>
        </w:rPr>
      </w:pPr>
      <w:bookmarkStart w:id="677" w:name="_Toc176529781"/>
    </w:p>
    <w:p w14:paraId="4EC93150" w14:textId="29C84530" w:rsidR="0040067B" w:rsidRPr="00622BF2" w:rsidRDefault="00156B36" w:rsidP="00AC494E">
      <w:pPr>
        <w:pStyle w:val="3"/>
        <w:ind w:firstLine="122"/>
      </w:pPr>
      <w:bookmarkStart w:id="678" w:name="_Toc178683509"/>
      <w:bookmarkStart w:id="679" w:name="_Toc190854840"/>
      <w:bookmarkStart w:id="680" w:name="_Toc207874172"/>
      <w:r w:rsidRPr="00622BF2">
        <w:t>3</w:t>
      </w:r>
      <w:r w:rsidR="00520942" w:rsidRPr="00622BF2">
        <w:t>.3</w:t>
      </w:r>
      <w:r w:rsidR="00A51A75">
        <w:t>.3</w:t>
      </w:r>
      <w:r w:rsidR="00520942" w:rsidRPr="00622BF2">
        <w:t xml:space="preserve"> </w:t>
      </w:r>
      <w:r w:rsidR="00D81B65" w:rsidRPr="00622BF2">
        <w:t>[CH</w:t>
      </w:r>
      <w:r w:rsidR="00D81B65" w:rsidRPr="00622BF2">
        <w:rPr>
          <w:vertAlign w:val="subscript"/>
        </w:rPr>
        <w:t>3</w:t>
      </w:r>
      <w:r w:rsidR="00D81B65" w:rsidRPr="00622BF2">
        <w:t>CH</w:t>
      </w:r>
      <w:r w:rsidR="00D81B65" w:rsidRPr="00622BF2">
        <w:rPr>
          <w:vertAlign w:val="subscript"/>
        </w:rPr>
        <w:t>2</w:t>
      </w:r>
      <w:r w:rsidR="00D81B65" w:rsidRPr="00622BF2">
        <w:t>NH</w:t>
      </w:r>
      <w:r w:rsidR="00D81B65" w:rsidRPr="00622BF2">
        <w:rPr>
          <w:vertAlign w:val="subscript"/>
        </w:rPr>
        <w:t>3</w:t>
      </w:r>
      <w:r w:rsidR="00D81B65" w:rsidRPr="00622BF2">
        <w:t>][Cu</w:t>
      </w:r>
      <w:r w:rsidR="00D81B65" w:rsidRPr="00622BF2">
        <w:rPr>
          <w:i/>
          <w:vertAlign w:val="subscript"/>
        </w:rPr>
        <w:t>x</w:t>
      </w:r>
      <w:r w:rsidR="00D81B65" w:rsidRPr="00622BF2">
        <w:t>Mn</w:t>
      </w:r>
      <w:r w:rsidR="00D81B65" w:rsidRPr="00622BF2">
        <w:rPr>
          <w:vertAlign w:val="subscript"/>
        </w:rPr>
        <w:t>1−</w:t>
      </w:r>
      <w:r w:rsidR="00D81B65" w:rsidRPr="00622BF2">
        <w:rPr>
          <w:i/>
          <w:vertAlign w:val="subscript"/>
        </w:rPr>
        <w:t>x</w:t>
      </w:r>
      <w:r w:rsidR="00D81B65" w:rsidRPr="00622BF2">
        <w:t>(HCOO)</w:t>
      </w:r>
      <w:r w:rsidR="00D81B65" w:rsidRPr="00622BF2">
        <w:rPr>
          <w:vertAlign w:val="subscript"/>
        </w:rPr>
        <w:t>3</w:t>
      </w:r>
      <w:r w:rsidR="00D81B65" w:rsidRPr="00622BF2">
        <w:t>]</w:t>
      </w:r>
      <w:r w:rsidR="00520942" w:rsidRPr="00622BF2">
        <w:rPr>
          <w:rFonts w:hint="eastAsia"/>
        </w:rPr>
        <w:t>的磁性</w:t>
      </w:r>
      <w:bookmarkEnd w:id="677"/>
      <w:bookmarkEnd w:id="678"/>
      <w:bookmarkEnd w:id="679"/>
      <w:bookmarkEnd w:id="680"/>
    </w:p>
    <w:p w14:paraId="75478003" w14:textId="71A89007" w:rsidR="00925C06" w:rsidRDefault="00520942">
      <w:pPr>
        <w:pStyle w:val="a5"/>
        <w:ind w:firstLine="480"/>
        <w:rPr>
          <w:rFonts w:cs="Times New Roman"/>
          <w:bCs/>
        </w:rPr>
      </w:pPr>
      <w:r w:rsidRPr="00622BF2">
        <w:rPr>
          <w:rFonts w:cs="Times New Roman"/>
          <w:bCs/>
        </w:rPr>
        <w:t>etaCuMn</w:t>
      </w:r>
      <w:r w:rsidRPr="00622BF2">
        <w:rPr>
          <w:rFonts w:cs="Times New Roman" w:hint="eastAsia"/>
          <w:bCs/>
        </w:rPr>
        <w:t>系列固溶体粉末样品的磁学基本数据见表</w:t>
      </w:r>
      <w:r w:rsidR="000F19BB" w:rsidRPr="00622BF2">
        <w:rPr>
          <w:rFonts w:cs="Times New Roman"/>
          <w:bCs/>
        </w:rPr>
        <w:t>3.4</w:t>
      </w:r>
      <w:r w:rsidRPr="00622BF2">
        <w:rPr>
          <w:rFonts w:cs="Times New Roman" w:hint="eastAsia"/>
          <w:bCs/>
        </w:rPr>
        <w:t>。该系列固溶体从室温到低温的相结构相同，但在相同结构骨架下两种磁性离子的固溶体磁性体系表现比较复杂的磁行为。</w:t>
      </w:r>
    </w:p>
    <w:p w14:paraId="4A7EB6C6" w14:textId="0C94B2B7" w:rsidR="00925C06" w:rsidRPr="00D82A5B" w:rsidRDefault="00925C06" w:rsidP="00D82A5B">
      <w:pPr>
        <w:pStyle w:val="3--zhu"/>
        <w:spacing w:before="163"/>
      </w:pPr>
      <w:r w:rsidRPr="00D82A5B">
        <w:rPr>
          <w:rFonts w:hint="eastAsia"/>
        </w:rPr>
        <w:t>表</w:t>
      </w:r>
      <w:r w:rsidR="00B6241C" w:rsidRPr="00D82A5B">
        <w:t>3.4</w:t>
      </w:r>
      <w:r w:rsidRPr="00D82A5B">
        <w:t xml:space="preserve"> etaCuMn</w:t>
      </w:r>
      <w:r w:rsidRPr="00D82A5B">
        <w:rPr>
          <w:rFonts w:hint="eastAsia"/>
        </w:rPr>
        <w:t>系列固溶体的磁学基本数据</w:t>
      </w:r>
    </w:p>
    <w:tbl>
      <w:tblPr>
        <w:tblW w:w="5000" w:type="pct"/>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1119"/>
        <w:gridCol w:w="1119"/>
        <w:gridCol w:w="1120"/>
        <w:gridCol w:w="1120"/>
        <w:gridCol w:w="1120"/>
        <w:gridCol w:w="1120"/>
        <w:gridCol w:w="1120"/>
        <w:gridCol w:w="1120"/>
      </w:tblGrid>
      <w:tr w:rsidR="00BC70C5" w:rsidRPr="00622BF2" w14:paraId="569723F6" w14:textId="77777777" w:rsidTr="00BC70C5">
        <w:tc>
          <w:tcPr>
            <w:tcW w:w="625" w:type="pct"/>
            <w:tcBorders>
              <w:top w:val="single" w:sz="8" w:space="0" w:color="auto"/>
              <w:bottom w:val="single" w:sz="8" w:space="0" w:color="auto"/>
            </w:tcBorders>
            <w:vAlign w:val="center"/>
          </w:tcPr>
          <w:p w14:paraId="7A36A0EB" w14:textId="77777777" w:rsidR="00925C06" w:rsidRPr="00063750" w:rsidRDefault="00925C06" w:rsidP="00D82A5B">
            <w:pPr>
              <w:pStyle w:val="3--zhu0"/>
              <w:rPr>
                <w:rFonts w:cs="Times New Roman"/>
                <w:bCs/>
                <w:lang w:val="pt-BR"/>
              </w:rPr>
            </w:pPr>
            <w:r w:rsidRPr="00063750">
              <w:rPr>
                <w:rFonts w:cs="Times New Roman"/>
                <w:bCs/>
                <w:lang w:val="pt-BR"/>
              </w:rPr>
              <w:t>Compound</w:t>
            </w:r>
          </w:p>
        </w:tc>
        <w:tc>
          <w:tcPr>
            <w:tcW w:w="625" w:type="pct"/>
            <w:tcBorders>
              <w:top w:val="single" w:sz="8" w:space="0" w:color="auto"/>
              <w:bottom w:val="single" w:sz="8" w:space="0" w:color="auto"/>
            </w:tcBorders>
            <w:vAlign w:val="center"/>
          </w:tcPr>
          <w:p w14:paraId="4C2ADBB4" w14:textId="6C77B0AA" w:rsidR="00925C06" w:rsidRPr="00063750" w:rsidRDefault="00925C06" w:rsidP="00D82A5B">
            <w:pPr>
              <w:pStyle w:val="3--zhu0"/>
              <w:rPr>
                <w:rFonts w:cs="Times New Roman"/>
                <w:bCs/>
                <w:lang w:val="pt-BR"/>
              </w:rPr>
            </w:pPr>
            <w:r w:rsidRPr="00063750">
              <w:rPr>
                <w:rFonts w:cs="Times New Roman"/>
                <w:bCs/>
                <w:sz w:val="20"/>
              </w:rPr>
              <w:t>eta</w:t>
            </w:r>
            <w:r w:rsidRPr="00063750">
              <w:rPr>
                <w:rFonts w:cs="Times New Roman"/>
                <w:bCs/>
              </w:rPr>
              <w:t>Cu</w:t>
            </w:r>
            <w:r w:rsidRPr="00063750">
              <w:rPr>
                <w:rFonts w:cs="Times New Roman"/>
                <w:bCs/>
                <w:vertAlign w:val="subscript"/>
              </w:rPr>
              <w:t>0.</w:t>
            </w:r>
            <w:r w:rsidR="00B94AB0" w:rsidRPr="00D82A5B">
              <w:rPr>
                <w:rFonts w:cs="Times New Roman"/>
                <w:bCs/>
                <w:vertAlign w:val="subscript"/>
              </w:rPr>
              <w:t>10</w:t>
            </w:r>
            <w:r w:rsidRPr="00063750">
              <w:rPr>
                <w:rFonts w:cs="Times New Roman"/>
                <w:bCs/>
              </w:rPr>
              <w:t>Mn</w:t>
            </w:r>
            <w:r w:rsidRPr="00063750">
              <w:rPr>
                <w:rFonts w:cs="Times New Roman"/>
                <w:bCs/>
                <w:vertAlign w:val="subscript"/>
              </w:rPr>
              <w:t>0.90</w:t>
            </w:r>
          </w:p>
        </w:tc>
        <w:tc>
          <w:tcPr>
            <w:tcW w:w="625" w:type="pct"/>
            <w:tcBorders>
              <w:top w:val="single" w:sz="8" w:space="0" w:color="auto"/>
              <w:left w:val="nil"/>
              <w:bottom w:val="single" w:sz="8" w:space="0" w:color="auto"/>
              <w:right w:val="nil"/>
            </w:tcBorders>
            <w:vAlign w:val="center"/>
          </w:tcPr>
          <w:p w14:paraId="3A144D82" w14:textId="68434AE3" w:rsidR="00925C06" w:rsidRPr="00063750" w:rsidRDefault="00925C06" w:rsidP="00D82A5B">
            <w:pPr>
              <w:pStyle w:val="3--zhu0"/>
              <w:rPr>
                <w:rFonts w:cs="Times New Roman"/>
                <w:bCs/>
                <w:lang w:val="pt-BR"/>
              </w:rPr>
            </w:pPr>
            <w:r w:rsidRPr="00063750">
              <w:rPr>
                <w:rFonts w:cs="Times New Roman"/>
                <w:bCs/>
                <w:sz w:val="20"/>
              </w:rPr>
              <w:t>eta</w:t>
            </w:r>
            <w:r w:rsidRPr="00063750">
              <w:rPr>
                <w:rFonts w:cs="Times New Roman"/>
                <w:bCs/>
              </w:rPr>
              <w:t>Cu</w:t>
            </w:r>
            <w:r w:rsidRPr="00063750">
              <w:rPr>
                <w:rFonts w:cs="Times New Roman"/>
                <w:bCs/>
                <w:vertAlign w:val="subscript"/>
              </w:rPr>
              <w:t>0.1</w:t>
            </w:r>
            <w:r w:rsidR="00B94AB0" w:rsidRPr="00D82A5B">
              <w:rPr>
                <w:rFonts w:cs="Times New Roman"/>
                <w:bCs/>
                <w:vertAlign w:val="subscript"/>
              </w:rPr>
              <w:t>9</w:t>
            </w:r>
            <w:r w:rsidRPr="00063750">
              <w:rPr>
                <w:rFonts w:cs="Times New Roman"/>
                <w:bCs/>
              </w:rPr>
              <w:t>Mn</w:t>
            </w:r>
            <w:r w:rsidRPr="00063750">
              <w:rPr>
                <w:rFonts w:cs="Times New Roman"/>
                <w:bCs/>
                <w:vertAlign w:val="subscript"/>
              </w:rPr>
              <w:t>0.8</w:t>
            </w:r>
            <w:r w:rsidR="00B94AB0" w:rsidRPr="00D82A5B">
              <w:rPr>
                <w:rFonts w:cs="Times New Roman"/>
                <w:bCs/>
                <w:vertAlign w:val="subscript"/>
              </w:rPr>
              <w:t>1</w:t>
            </w:r>
          </w:p>
        </w:tc>
        <w:tc>
          <w:tcPr>
            <w:tcW w:w="625" w:type="pct"/>
            <w:tcBorders>
              <w:top w:val="single" w:sz="8" w:space="0" w:color="auto"/>
              <w:left w:val="nil"/>
              <w:bottom w:val="single" w:sz="8" w:space="0" w:color="auto"/>
              <w:right w:val="nil"/>
            </w:tcBorders>
            <w:vAlign w:val="center"/>
          </w:tcPr>
          <w:p w14:paraId="4C7D909D" w14:textId="36EF1918" w:rsidR="00925C06" w:rsidRPr="00063750" w:rsidRDefault="00925C06" w:rsidP="00D82A5B">
            <w:pPr>
              <w:pStyle w:val="3--zhu0"/>
              <w:rPr>
                <w:rFonts w:cs="Times New Roman"/>
                <w:bCs/>
                <w:color w:val="FF0000"/>
                <w:lang w:val="pt-BR"/>
              </w:rPr>
            </w:pPr>
            <w:r w:rsidRPr="00063750">
              <w:rPr>
                <w:rFonts w:cs="Times New Roman"/>
                <w:bCs/>
                <w:sz w:val="20"/>
              </w:rPr>
              <w:t>eta</w:t>
            </w:r>
            <w:r w:rsidRPr="00063750">
              <w:rPr>
                <w:rFonts w:cs="Times New Roman"/>
                <w:bCs/>
              </w:rPr>
              <w:t>Cu</w:t>
            </w:r>
            <w:r w:rsidRPr="00063750">
              <w:rPr>
                <w:rFonts w:cs="Times New Roman"/>
                <w:bCs/>
                <w:vertAlign w:val="subscript"/>
              </w:rPr>
              <w:t>0.3</w:t>
            </w:r>
            <w:r w:rsidR="00B94AB0" w:rsidRPr="00D82A5B">
              <w:rPr>
                <w:rFonts w:cs="Times New Roman"/>
                <w:bCs/>
                <w:vertAlign w:val="subscript"/>
              </w:rPr>
              <w:t>3</w:t>
            </w:r>
            <w:r w:rsidRPr="00063750">
              <w:rPr>
                <w:rFonts w:cs="Times New Roman"/>
                <w:bCs/>
              </w:rPr>
              <w:t>Mn</w:t>
            </w:r>
            <w:r w:rsidRPr="00063750">
              <w:rPr>
                <w:rFonts w:cs="Times New Roman"/>
                <w:bCs/>
                <w:vertAlign w:val="subscript"/>
              </w:rPr>
              <w:t>0.6</w:t>
            </w:r>
            <w:r w:rsidR="00B94AB0" w:rsidRPr="00D82A5B">
              <w:rPr>
                <w:rFonts w:cs="Times New Roman"/>
                <w:bCs/>
                <w:vertAlign w:val="subscript"/>
              </w:rPr>
              <w:t>7</w:t>
            </w:r>
          </w:p>
        </w:tc>
        <w:tc>
          <w:tcPr>
            <w:tcW w:w="625" w:type="pct"/>
            <w:tcBorders>
              <w:top w:val="single" w:sz="8" w:space="0" w:color="auto"/>
              <w:left w:val="nil"/>
              <w:bottom w:val="single" w:sz="8" w:space="0" w:color="auto"/>
              <w:right w:val="nil"/>
            </w:tcBorders>
            <w:vAlign w:val="center"/>
          </w:tcPr>
          <w:p w14:paraId="1148DF01" w14:textId="5C38BEEF" w:rsidR="00925C06" w:rsidRPr="00063750" w:rsidRDefault="00925C06" w:rsidP="00D82A5B">
            <w:pPr>
              <w:pStyle w:val="3--zhu0"/>
              <w:rPr>
                <w:rFonts w:cs="Times New Roman"/>
                <w:bCs/>
              </w:rPr>
            </w:pPr>
            <w:r w:rsidRPr="00063750">
              <w:rPr>
                <w:rFonts w:cs="Times New Roman"/>
                <w:bCs/>
                <w:sz w:val="20"/>
              </w:rPr>
              <w:t>eta</w:t>
            </w:r>
            <w:r w:rsidRPr="00063750">
              <w:rPr>
                <w:rFonts w:cs="Times New Roman"/>
                <w:bCs/>
              </w:rPr>
              <w:t>Cu</w:t>
            </w:r>
            <w:r w:rsidRPr="00063750">
              <w:rPr>
                <w:rFonts w:cs="Times New Roman"/>
                <w:bCs/>
                <w:vertAlign w:val="subscript"/>
              </w:rPr>
              <w:t>0.3</w:t>
            </w:r>
            <w:r w:rsidR="00B94AB0" w:rsidRPr="00D82A5B">
              <w:rPr>
                <w:rFonts w:cs="Times New Roman"/>
                <w:bCs/>
                <w:vertAlign w:val="subscript"/>
              </w:rPr>
              <w:t>9</w:t>
            </w:r>
            <w:r w:rsidRPr="00063750">
              <w:rPr>
                <w:rFonts w:cs="Times New Roman"/>
                <w:bCs/>
              </w:rPr>
              <w:t>Mn</w:t>
            </w:r>
            <w:r w:rsidRPr="00063750">
              <w:rPr>
                <w:rFonts w:cs="Times New Roman"/>
                <w:bCs/>
                <w:vertAlign w:val="subscript"/>
              </w:rPr>
              <w:t>0.61</w:t>
            </w:r>
          </w:p>
        </w:tc>
        <w:tc>
          <w:tcPr>
            <w:tcW w:w="625" w:type="pct"/>
            <w:tcBorders>
              <w:top w:val="single" w:sz="8" w:space="0" w:color="auto"/>
              <w:left w:val="nil"/>
              <w:bottom w:val="single" w:sz="8" w:space="0" w:color="auto"/>
              <w:right w:val="nil"/>
            </w:tcBorders>
            <w:vAlign w:val="center"/>
          </w:tcPr>
          <w:p w14:paraId="41F72327" w14:textId="6723B64D" w:rsidR="00925C06" w:rsidRPr="00063750" w:rsidRDefault="00925C06" w:rsidP="00D82A5B">
            <w:pPr>
              <w:pStyle w:val="3--zhu0"/>
              <w:rPr>
                <w:rFonts w:cs="Times New Roman"/>
                <w:bCs/>
              </w:rPr>
            </w:pPr>
            <w:r w:rsidRPr="00063750">
              <w:rPr>
                <w:rFonts w:cs="Times New Roman"/>
                <w:bCs/>
                <w:sz w:val="20"/>
              </w:rPr>
              <w:t>eta</w:t>
            </w:r>
            <w:r w:rsidRPr="00063750">
              <w:rPr>
                <w:rFonts w:cs="Times New Roman"/>
                <w:bCs/>
              </w:rPr>
              <w:t>Cu</w:t>
            </w:r>
            <w:r w:rsidRPr="00063750">
              <w:rPr>
                <w:rFonts w:cs="Times New Roman"/>
                <w:bCs/>
                <w:vertAlign w:val="subscript"/>
              </w:rPr>
              <w:t>0.</w:t>
            </w:r>
            <w:r w:rsidR="00B94AB0" w:rsidRPr="00D82A5B">
              <w:rPr>
                <w:rFonts w:cs="Times New Roman"/>
                <w:bCs/>
                <w:vertAlign w:val="subscript"/>
              </w:rPr>
              <w:t>50</w:t>
            </w:r>
            <w:r w:rsidRPr="00063750">
              <w:rPr>
                <w:rFonts w:cs="Times New Roman"/>
                <w:bCs/>
              </w:rPr>
              <w:t>Mn</w:t>
            </w:r>
            <w:r w:rsidRPr="00063750">
              <w:rPr>
                <w:rFonts w:cs="Times New Roman"/>
                <w:bCs/>
                <w:vertAlign w:val="subscript"/>
              </w:rPr>
              <w:t>0.50</w:t>
            </w:r>
          </w:p>
        </w:tc>
        <w:tc>
          <w:tcPr>
            <w:tcW w:w="625" w:type="pct"/>
            <w:tcBorders>
              <w:top w:val="single" w:sz="8" w:space="0" w:color="auto"/>
              <w:left w:val="nil"/>
              <w:bottom w:val="single" w:sz="8" w:space="0" w:color="auto"/>
              <w:right w:val="nil"/>
            </w:tcBorders>
            <w:vAlign w:val="center"/>
          </w:tcPr>
          <w:p w14:paraId="381F448A" w14:textId="2D384DD5" w:rsidR="00925C06" w:rsidRPr="00063750" w:rsidRDefault="00925C06" w:rsidP="00D82A5B">
            <w:pPr>
              <w:pStyle w:val="3--zhu0"/>
              <w:rPr>
                <w:rFonts w:cs="Times New Roman"/>
                <w:bCs/>
              </w:rPr>
            </w:pPr>
            <w:r w:rsidRPr="00063750">
              <w:rPr>
                <w:rFonts w:cs="Times New Roman"/>
                <w:bCs/>
                <w:sz w:val="15"/>
              </w:rPr>
              <w:t>etaCu</w:t>
            </w:r>
            <w:r w:rsidRPr="00063750">
              <w:rPr>
                <w:rFonts w:cs="Times New Roman"/>
                <w:bCs/>
                <w:sz w:val="15"/>
                <w:vertAlign w:val="subscript"/>
              </w:rPr>
              <w:t>0.66</w:t>
            </w:r>
            <w:r w:rsidRPr="00063750">
              <w:rPr>
                <w:rFonts w:cs="Times New Roman"/>
                <w:bCs/>
                <w:sz w:val="15"/>
              </w:rPr>
              <w:t>Mn</w:t>
            </w:r>
            <w:r w:rsidRPr="00063750">
              <w:rPr>
                <w:rFonts w:cs="Times New Roman"/>
                <w:bCs/>
                <w:sz w:val="15"/>
                <w:vertAlign w:val="subscript"/>
              </w:rPr>
              <w:t>0.3</w:t>
            </w:r>
            <w:r w:rsidR="00B94AB0" w:rsidRPr="00D82A5B">
              <w:rPr>
                <w:rFonts w:cs="Times New Roman"/>
                <w:bCs/>
                <w:sz w:val="15"/>
                <w:vertAlign w:val="subscript"/>
              </w:rPr>
              <w:t>4</w:t>
            </w:r>
          </w:p>
        </w:tc>
        <w:tc>
          <w:tcPr>
            <w:tcW w:w="625" w:type="pct"/>
            <w:tcBorders>
              <w:top w:val="single" w:sz="8" w:space="0" w:color="auto"/>
              <w:left w:val="nil"/>
              <w:bottom w:val="single" w:sz="8" w:space="0" w:color="auto"/>
              <w:right w:val="nil"/>
            </w:tcBorders>
            <w:vAlign w:val="center"/>
          </w:tcPr>
          <w:p w14:paraId="6F746654" w14:textId="038CB0FD" w:rsidR="00925C06" w:rsidRPr="00622BF2" w:rsidRDefault="00925C06" w:rsidP="00D82A5B">
            <w:pPr>
              <w:pStyle w:val="3--zhu0"/>
              <w:rPr>
                <w:rFonts w:cs="Times New Roman"/>
                <w:bCs/>
              </w:rPr>
            </w:pPr>
            <w:r w:rsidRPr="00063750">
              <w:rPr>
                <w:rFonts w:cs="Times New Roman"/>
                <w:bCs/>
                <w:sz w:val="15"/>
              </w:rPr>
              <w:t>etaCu</w:t>
            </w:r>
            <w:r w:rsidRPr="00063750">
              <w:rPr>
                <w:rFonts w:cs="Times New Roman"/>
                <w:bCs/>
                <w:sz w:val="15"/>
                <w:vertAlign w:val="subscript"/>
              </w:rPr>
              <w:t>0.68</w:t>
            </w:r>
            <w:r w:rsidRPr="00063750">
              <w:rPr>
                <w:rFonts w:cs="Times New Roman"/>
                <w:bCs/>
                <w:sz w:val="15"/>
              </w:rPr>
              <w:t>Mn</w:t>
            </w:r>
            <w:r w:rsidRPr="00063750">
              <w:rPr>
                <w:rFonts w:cs="Times New Roman"/>
                <w:bCs/>
                <w:sz w:val="15"/>
                <w:vertAlign w:val="subscript"/>
              </w:rPr>
              <w:t>0.3</w:t>
            </w:r>
            <w:r w:rsidR="00B94AB0" w:rsidRPr="00D82A5B">
              <w:rPr>
                <w:rFonts w:cs="Times New Roman"/>
                <w:bCs/>
                <w:sz w:val="15"/>
                <w:vertAlign w:val="subscript"/>
              </w:rPr>
              <w:t>2</w:t>
            </w:r>
          </w:p>
        </w:tc>
      </w:tr>
      <w:tr w:rsidR="00BC70C5" w:rsidRPr="00622BF2" w14:paraId="21CED873" w14:textId="77777777" w:rsidTr="00BC70C5">
        <w:trPr>
          <w:trHeight w:hRule="exact" w:val="227"/>
        </w:trPr>
        <w:tc>
          <w:tcPr>
            <w:tcW w:w="625" w:type="pct"/>
            <w:tcBorders>
              <w:top w:val="single" w:sz="8" w:space="0" w:color="auto"/>
            </w:tcBorders>
            <w:vAlign w:val="center"/>
          </w:tcPr>
          <w:p w14:paraId="7F4B7FBC" w14:textId="0C27B6E9" w:rsidR="003429FD" w:rsidRPr="00622BF2" w:rsidRDefault="003429FD" w:rsidP="00D82A5B">
            <w:pPr>
              <w:pStyle w:val="3--zhu0"/>
              <w:rPr>
                <w:rFonts w:cs="Times New Roman"/>
                <w:bCs/>
                <w:sz w:val="13"/>
                <w:lang w:val="pt-BR"/>
              </w:rPr>
            </w:pPr>
            <w:r w:rsidRPr="00212C2F">
              <w:rPr>
                <w:rFonts w:cs="Times New Roman"/>
                <w:bCs/>
                <w:i/>
                <w:sz w:val="13"/>
                <w:lang w:val="pt-BR"/>
              </w:rPr>
              <w:t>C</w:t>
            </w:r>
            <w:r w:rsidRPr="00F37DE8">
              <w:rPr>
                <w:rFonts w:cs="Times New Roman"/>
                <w:bCs/>
                <w:sz w:val="13"/>
                <w:lang w:val="pt-BR"/>
              </w:rPr>
              <w:t xml:space="preserve"> / cm</w:t>
            </w:r>
            <w:r w:rsidRPr="00FA120B">
              <w:rPr>
                <w:rFonts w:cs="Times New Roman"/>
                <w:bCs/>
                <w:sz w:val="13"/>
                <w:vertAlign w:val="superscript"/>
                <w:lang w:val="pt-BR"/>
              </w:rPr>
              <w:t>3</w:t>
            </w:r>
            <w:r w:rsidRPr="00FA120B">
              <w:rPr>
                <w:rFonts w:cs="Times New Roman"/>
                <w:bCs/>
                <w:sz w:val="13"/>
                <w:lang w:val="pt-BR"/>
              </w:rPr>
              <w:t>Kmol</w:t>
            </w:r>
            <w:r w:rsidRPr="00F44F80">
              <w:rPr>
                <w:rFonts w:cs="Times New Roman"/>
                <w:bCs/>
                <w:sz w:val="13"/>
                <w:vertAlign w:val="superscript"/>
                <w:lang w:val="pt-BR"/>
              </w:rPr>
              <w:t>−1</w:t>
            </w:r>
          </w:p>
        </w:tc>
        <w:tc>
          <w:tcPr>
            <w:tcW w:w="625" w:type="pct"/>
            <w:tcBorders>
              <w:top w:val="single" w:sz="8" w:space="0" w:color="auto"/>
            </w:tcBorders>
            <w:vAlign w:val="center"/>
          </w:tcPr>
          <w:p w14:paraId="0E705AAB" w14:textId="46C3B179" w:rsidR="003429FD" w:rsidRPr="00622BF2" w:rsidRDefault="009812A2" w:rsidP="00D82A5B">
            <w:pPr>
              <w:pStyle w:val="3--zhu0"/>
              <w:rPr>
                <w:rFonts w:cs="Times New Roman"/>
                <w:bCs/>
                <w:lang w:val="pt-BR"/>
              </w:rPr>
            </w:pPr>
            <w:r>
              <w:rPr>
                <w:rFonts w:cs="Times New Roman" w:hint="eastAsia"/>
                <w:bCs/>
                <w:lang w:val="pt-BR"/>
              </w:rPr>
              <w:t>4</w:t>
            </w:r>
            <w:r>
              <w:rPr>
                <w:rFonts w:cs="Times New Roman"/>
                <w:bCs/>
                <w:lang w:val="pt-BR"/>
              </w:rPr>
              <w:t>.00</w:t>
            </w:r>
          </w:p>
        </w:tc>
        <w:tc>
          <w:tcPr>
            <w:tcW w:w="625" w:type="pct"/>
            <w:tcBorders>
              <w:top w:val="single" w:sz="8" w:space="0" w:color="auto"/>
              <w:left w:val="nil"/>
              <w:bottom w:val="nil"/>
              <w:right w:val="nil"/>
            </w:tcBorders>
            <w:vAlign w:val="center"/>
          </w:tcPr>
          <w:p w14:paraId="0752FFE8" w14:textId="6F854560" w:rsidR="003429FD" w:rsidRPr="00622BF2" w:rsidRDefault="003429FD" w:rsidP="00D82A5B">
            <w:pPr>
              <w:pStyle w:val="3--zhu0"/>
              <w:rPr>
                <w:rFonts w:cs="Times New Roman"/>
                <w:bCs/>
                <w:lang w:val="pt-BR"/>
              </w:rPr>
            </w:pPr>
            <w:r w:rsidRPr="00622BF2">
              <w:rPr>
                <w:rFonts w:cs="Times New Roman"/>
                <w:bCs/>
                <w:lang w:val="pt-BR"/>
              </w:rPr>
              <w:t>3.</w:t>
            </w:r>
            <w:r w:rsidR="009812A2">
              <w:rPr>
                <w:rFonts w:cs="Times New Roman"/>
                <w:bCs/>
                <w:lang w:val="pt-BR"/>
              </w:rPr>
              <w:t>64</w:t>
            </w:r>
          </w:p>
        </w:tc>
        <w:tc>
          <w:tcPr>
            <w:tcW w:w="625" w:type="pct"/>
            <w:tcBorders>
              <w:top w:val="single" w:sz="8" w:space="0" w:color="auto"/>
              <w:left w:val="nil"/>
              <w:bottom w:val="nil"/>
              <w:right w:val="nil"/>
            </w:tcBorders>
            <w:vAlign w:val="center"/>
          </w:tcPr>
          <w:p w14:paraId="16301A16" w14:textId="2B9A02C9" w:rsidR="003429FD" w:rsidRPr="00622BF2" w:rsidRDefault="003429FD" w:rsidP="00D82A5B">
            <w:pPr>
              <w:pStyle w:val="3--zhu0"/>
              <w:rPr>
                <w:rFonts w:cs="Times New Roman"/>
                <w:bCs/>
                <w:color w:val="FF0000"/>
                <w:lang w:val="pt-BR"/>
              </w:rPr>
            </w:pPr>
            <w:r w:rsidRPr="00622BF2">
              <w:rPr>
                <w:rFonts w:cs="Times New Roman"/>
                <w:bCs/>
                <w:lang w:val="pt-BR"/>
              </w:rPr>
              <w:t>3.</w:t>
            </w:r>
            <w:r w:rsidR="009812A2">
              <w:rPr>
                <w:rFonts w:cs="Times New Roman"/>
                <w:bCs/>
                <w:lang w:val="pt-BR"/>
              </w:rPr>
              <w:t>15</w:t>
            </w:r>
          </w:p>
        </w:tc>
        <w:tc>
          <w:tcPr>
            <w:tcW w:w="625" w:type="pct"/>
            <w:tcBorders>
              <w:top w:val="single" w:sz="8" w:space="0" w:color="auto"/>
              <w:left w:val="nil"/>
              <w:bottom w:val="nil"/>
              <w:right w:val="nil"/>
            </w:tcBorders>
            <w:vAlign w:val="center"/>
          </w:tcPr>
          <w:p w14:paraId="4E657750" w14:textId="6BE2C027" w:rsidR="003429FD" w:rsidRPr="00622BF2" w:rsidRDefault="003429FD" w:rsidP="00D82A5B">
            <w:pPr>
              <w:pStyle w:val="3--zhu0"/>
              <w:rPr>
                <w:rFonts w:cs="Times New Roman"/>
                <w:bCs/>
                <w:lang w:val="pt-BR"/>
              </w:rPr>
            </w:pPr>
            <w:r w:rsidRPr="00622BF2">
              <w:rPr>
                <w:rFonts w:cs="Times New Roman"/>
                <w:bCs/>
                <w:lang w:val="pt-BR"/>
              </w:rPr>
              <w:t>2.9</w:t>
            </w:r>
            <w:r w:rsidR="009812A2">
              <w:rPr>
                <w:rFonts w:cs="Times New Roman"/>
                <w:bCs/>
                <w:lang w:val="pt-BR"/>
              </w:rPr>
              <w:t>0</w:t>
            </w:r>
          </w:p>
        </w:tc>
        <w:tc>
          <w:tcPr>
            <w:tcW w:w="625" w:type="pct"/>
            <w:tcBorders>
              <w:top w:val="single" w:sz="8" w:space="0" w:color="auto"/>
              <w:left w:val="nil"/>
              <w:bottom w:val="nil"/>
              <w:right w:val="nil"/>
            </w:tcBorders>
            <w:vAlign w:val="center"/>
          </w:tcPr>
          <w:p w14:paraId="12173B11" w14:textId="7EF4EB3C" w:rsidR="003429FD" w:rsidRPr="00622BF2" w:rsidRDefault="003429FD" w:rsidP="00D82A5B">
            <w:pPr>
              <w:pStyle w:val="3--zhu0"/>
              <w:rPr>
                <w:rFonts w:cs="Times New Roman"/>
                <w:bCs/>
                <w:lang w:val="pt-BR"/>
              </w:rPr>
            </w:pPr>
            <w:r w:rsidRPr="00622BF2">
              <w:rPr>
                <w:rFonts w:cs="Times New Roman"/>
                <w:bCs/>
                <w:lang w:val="pt-BR"/>
              </w:rPr>
              <w:t>2.</w:t>
            </w:r>
            <w:r w:rsidR="009812A2">
              <w:rPr>
                <w:rFonts w:cs="Times New Roman"/>
                <w:bCs/>
                <w:lang w:val="pt-BR"/>
              </w:rPr>
              <w:t>43</w:t>
            </w:r>
          </w:p>
        </w:tc>
        <w:tc>
          <w:tcPr>
            <w:tcW w:w="625" w:type="pct"/>
            <w:tcBorders>
              <w:top w:val="single" w:sz="8" w:space="0" w:color="auto"/>
              <w:left w:val="nil"/>
              <w:bottom w:val="nil"/>
              <w:right w:val="nil"/>
            </w:tcBorders>
            <w:vAlign w:val="center"/>
          </w:tcPr>
          <w:p w14:paraId="502DC805" w14:textId="2A1554F1" w:rsidR="003429FD" w:rsidRPr="00622BF2" w:rsidRDefault="003429FD" w:rsidP="00D82A5B">
            <w:pPr>
              <w:pStyle w:val="3--zhu0"/>
              <w:rPr>
                <w:rFonts w:cs="Times New Roman"/>
                <w:bCs/>
                <w:lang w:val="pt-BR"/>
              </w:rPr>
            </w:pPr>
            <w:r w:rsidRPr="00622BF2">
              <w:rPr>
                <w:rFonts w:cs="Times New Roman"/>
                <w:bCs/>
                <w:lang w:val="pt-BR"/>
              </w:rPr>
              <w:t>1.7</w:t>
            </w:r>
            <w:r w:rsidR="009812A2">
              <w:rPr>
                <w:rFonts w:cs="Times New Roman"/>
                <w:bCs/>
                <w:lang w:val="pt-BR"/>
              </w:rPr>
              <w:t>2</w:t>
            </w:r>
          </w:p>
        </w:tc>
        <w:tc>
          <w:tcPr>
            <w:tcW w:w="625" w:type="pct"/>
            <w:tcBorders>
              <w:top w:val="single" w:sz="8" w:space="0" w:color="auto"/>
              <w:left w:val="nil"/>
              <w:bottom w:val="nil"/>
              <w:right w:val="nil"/>
            </w:tcBorders>
            <w:vAlign w:val="center"/>
          </w:tcPr>
          <w:p w14:paraId="48E8F55B" w14:textId="662A8C24" w:rsidR="003429FD" w:rsidRPr="00622BF2" w:rsidRDefault="003429FD" w:rsidP="00D82A5B">
            <w:pPr>
              <w:pStyle w:val="3--zhu0"/>
              <w:rPr>
                <w:rFonts w:cs="Times New Roman"/>
                <w:bCs/>
                <w:lang w:val="pt-BR"/>
              </w:rPr>
            </w:pPr>
            <w:r w:rsidRPr="00622BF2">
              <w:rPr>
                <w:rFonts w:cs="Times New Roman"/>
                <w:bCs/>
                <w:lang w:val="pt-BR"/>
              </w:rPr>
              <w:t>1.6</w:t>
            </w:r>
            <w:r w:rsidR="009812A2">
              <w:rPr>
                <w:rFonts w:cs="Times New Roman"/>
                <w:bCs/>
                <w:lang w:val="pt-BR"/>
              </w:rPr>
              <w:t>0</w:t>
            </w:r>
          </w:p>
        </w:tc>
      </w:tr>
      <w:tr w:rsidR="00BC70C5" w:rsidRPr="00622BF2" w14:paraId="26D78D47" w14:textId="77777777" w:rsidTr="00BC70C5">
        <w:trPr>
          <w:trHeight w:hRule="exact" w:val="227"/>
        </w:trPr>
        <w:tc>
          <w:tcPr>
            <w:tcW w:w="625" w:type="pct"/>
            <w:vAlign w:val="center"/>
          </w:tcPr>
          <w:p w14:paraId="175283CE" w14:textId="316F592E" w:rsidR="003429FD" w:rsidRPr="00622BF2" w:rsidRDefault="003429FD" w:rsidP="00D82A5B">
            <w:pPr>
              <w:pStyle w:val="3--zhu0"/>
              <w:rPr>
                <w:rFonts w:cs="Times New Roman"/>
                <w:bCs/>
                <w:sz w:val="13"/>
                <w:lang w:val="pt-BR"/>
              </w:rPr>
            </w:pPr>
            <w:r w:rsidRPr="00F44F80">
              <w:rPr>
                <w:rFonts w:ascii="Symbol" w:hAnsi="Symbol" w:cs="Times New Roman"/>
                <w:bCs/>
                <w:i/>
                <w:sz w:val="13"/>
                <w:lang w:val="pt-BR"/>
              </w:rPr>
              <w:t></w:t>
            </w:r>
            <w:r w:rsidRPr="00F37DE8">
              <w:rPr>
                <w:rFonts w:cs="Times New Roman"/>
                <w:bCs/>
                <w:sz w:val="13"/>
                <w:lang w:val="pt-BR"/>
              </w:rPr>
              <w:t xml:space="preserve"> / K</w:t>
            </w:r>
          </w:p>
        </w:tc>
        <w:tc>
          <w:tcPr>
            <w:tcW w:w="625" w:type="pct"/>
            <w:vAlign w:val="center"/>
          </w:tcPr>
          <w:p w14:paraId="53972903" w14:textId="296B8FFA" w:rsidR="003429FD" w:rsidRPr="00622BF2" w:rsidRDefault="003429FD" w:rsidP="00D82A5B">
            <w:pPr>
              <w:pStyle w:val="3--zhu0"/>
              <w:rPr>
                <w:rFonts w:cs="Times New Roman"/>
                <w:bCs/>
                <w:lang w:val="pt-BR"/>
              </w:rPr>
            </w:pPr>
            <w:r w:rsidRPr="00622BF2">
              <w:rPr>
                <w:rFonts w:cs="Times New Roman"/>
                <w:bCs/>
                <w:lang w:val="pt-BR"/>
              </w:rPr>
              <w:t>−12.</w:t>
            </w:r>
            <w:r w:rsidR="009812A2">
              <w:rPr>
                <w:rFonts w:cs="Times New Roman"/>
                <w:bCs/>
                <w:lang w:val="pt-BR"/>
              </w:rPr>
              <w:t>8</w:t>
            </w:r>
          </w:p>
        </w:tc>
        <w:tc>
          <w:tcPr>
            <w:tcW w:w="625" w:type="pct"/>
            <w:tcBorders>
              <w:top w:val="nil"/>
              <w:left w:val="nil"/>
              <w:bottom w:val="nil"/>
              <w:right w:val="nil"/>
            </w:tcBorders>
            <w:vAlign w:val="center"/>
          </w:tcPr>
          <w:p w14:paraId="690D3440" w14:textId="1E8D01F8" w:rsidR="003429FD" w:rsidRPr="00622BF2" w:rsidRDefault="003429FD" w:rsidP="00D82A5B">
            <w:pPr>
              <w:pStyle w:val="3--zhu0"/>
              <w:rPr>
                <w:rFonts w:cs="Times New Roman"/>
                <w:bCs/>
                <w:lang w:val="pt-BR"/>
              </w:rPr>
            </w:pPr>
            <w:r w:rsidRPr="00622BF2">
              <w:rPr>
                <w:rFonts w:cs="Times New Roman"/>
                <w:bCs/>
                <w:lang w:val="pt-BR"/>
              </w:rPr>
              <w:t>−1</w:t>
            </w:r>
            <w:r w:rsidR="009812A2">
              <w:rPr>
                <w:rFonts w:cs="Times New Roman"/>
                <w:bCs/>
                <w:lang w:val="pt-BR"/>
              </w:rPr>
              <w:t>2.1</w:t>
            </w:r>
          </w:p>
        </w:tc>
        <w:tc>
          <w:tcPr>
            <w:tcW w:w="625" w:type="pct"/>
            <w:tcBorders>
              <w:top w:val="nil"/>
              <w:left w:val="nil"/>
              <w:bottom w:val="nil"/>
              <w:right w:val="nil"/>
            </w:tcBorders>
            <w:vAlign w:val="center"/>
          </w:tcPr>
          <w:p w14:paraId="3A9A6520" w14:textId="7A0727EC" w:rsidR="003429FD" w:rsidRPr="00622BF2" w:rsidRDefault="003429FD" w:rsidP="00D82A5B">
            <w:pPr>
              <w:pStyle w:val="3--zhu0"/>
              <w:rPr>
                <w:rFonts w:cs="Times New Roman"/>
                <w:bCs/>
                <w:color w:val="FF0000"/>
                <w:lang w:val="pt-BR"/>
              </w:rPr>
            </w:pPr>
            <w:r w:rsidRPr="00622BF2">
              <w:rPr>
                <w:rFonts w:cs="Times New Roman"/>
                <w:bCs/>
                <w:lang w:val="pt-BR"/>
              </w:rPr>
              <w:t>−12.2</w:t>
            </w:r>
          </w:p>
        </w:tc>
        <w:tc>
          <w:tcPr>
            <w:tcW w:w="625" w:type="pct"/>
            <w:tcBorders>
              <w:top w:val="nil"/>
              <w:left w:val="nil"/>
              <w:bottom w:val="nil"/>
              <w:right w:val="nil"/>
            </w:tcBorders>
            <w:vAlign w:val="center"/>
          </w:tcPr>
          <w:p w14:paraId="5026495A" w14:textId="021D6292" w:rsidR="003429FD" w:rsidRPr="00622BF2" w:rsidRDefault="003429FD" w:rsidP="00D82A5B">
            <w:pPr>
              <w:pStyle w:val="3--zhu0"/>
              <w:rPr>
                <w:rFonts w:cs="Times New Roman"/>
                <w:bCs/>
                <w:lang w:val="pt-BR"/>
              </w:rPr>
            </w:pPr>
            <w:r w:rsidRPr="00622BF2">
              <w:rPr>
                <w:rFonts w:cs="Times New Roman"/>
                <w:bCs/>
                <w:lang w:val="pt-BR"/>
              </w:rPr>
              <w:t>−1</w:t>
            </w:r>
            <w:r w:rsidR="009812A2">
              <w:rPr>
                <w:rFonts w:cs="Times New Roman"/>
                <w:bCs/>
                <w:lang w:val="pt-BR"/>
              </w:rPr>
              <w:t>5.3</w:t>
            </w:r>
          </w:p>
        </w:tc>
        <w:tc>
          <w:tcPr>
            <w:tcW w:w="625" w:type="pct"/>
            <w:tcBorders>
              <w:top w:val="nil"/>
              <w:left w:val="nil"/>
              <w:bottom w:val="nil"/>
              <w:right w:val="nil"/>
            </w:tcBorders>
            <w:vAlign w:val="center"/>
          </w:tcPr>
          <w:p w14:paraId="168D8389" w14:textId="0CCB60AE" w:rsidR="003429FD" w:rsidRPr="00622BF2" w:rsidRDefault="003429FD" w:rsidP="00D82A5B">
            <w:pPr>
              <w:pStyle w:val="3--zhu0"/>
              <w:rPr>
                <w:rFonts w:cs="Times New Roman"/>
                <w:bCs/>
                <w:lang w:val="pt-BR"/>
              </w:rPr>
            </w:pPr>
            <w:r w:rsidRPr="00622BF2">
              <w:rPr>
                <w:rFonts w:cs="Times New Roman"/>
                <w:bCs/>
                <w:lang w:val="pt-BR"/>
              </w:rPr>
              <w:t>−13.</w:t>
            </w:r>
            <w:r w:rsidR="009812A2">
              <w:rPr>
                <w:rFonts w:cs="Times New Roman"/>
                <w:bCs/>
                <w:lang w:val="pt-BR"/>
              </w:rPr>
              <w:t>4</w:t>
            </w:r>
          </w:p>
        </w:tc>
        <w:tc>
          <w:tcPr>
            <w:tcW w:w="625" w:type="pct"/>
            <w:tcBorders>
              <w:top w:val="nil"/>
              <w:left w:val="nil"/>
              <w:bottom w:val="nil"/>
              <w:right w:val="nil"/>
            </w:tcBorders>
            <w:vAlign w:val="center"/>
          </w:tcPr>
          <w:p w14:paraId="6C697B92" w14:textId="3586662F" w:rsidR="003429FD" w:rsidRPr="00622BF2" w:rsidRDefault="003429FD" w:rsidP="00D82A5B">
            <w:pPr>
              <w:pStyle w:val="3--zhu0"/>
              <w:rPr>
                <w:rFonts w:cs="Times New Roman"/>
                <w:bCs/>
                <w:lang w:val="pt-BR"/>
              </w:rPr>
            </w:pPr>
            <w:r w:rsidRPr="00622BF2">
              <w:rPr>
                <w:rFonts w:cs="Times New Roman"/>
                <w:bCs/>
                <w:lang w:val="pt-BR"/>
              </w:rPr>
              <w:t>−16.</w:t>
            </w:r>
            <w:r w:rsidR="009812A2">
              <w:rPr>
                <w:rFonts w:cs="Times New Roman"/>
                <w:bCs/>
                <w:lang w:val="pt-BR"/>
              </w:rPr>
              <w:t>1</w:t>
            </w:r>
          </w:p>
        </w:tc>
        <w:tc>
          <w:tcPr>
            <w:tcW w:w="625" w:type="pct"/>
            <w:tcBorders>
              <w:top w:val="nil"/>
              <w:left w:val="nil"/>
              <w:bottom w:val="nil"/>
              <w:right w:val="nil"/>
            </w:tcBorders>
            <w:vAlign w:val="center"/>
          </w:tcPr>
          <w:p w14:paraId="68AC55FA" w14:textId="79467C9B" w:rsidR="003429FD" w:rsidRPr="00622BF2" w:rsidRDefault="003429FD" w:rsidP="00D82A5B">
            <w:pPr>
              <w:pStyle w:val="3--zhu0"/>
              <w:rPr>
                <w:rFonts w:cs="Times New Roman"/>
                <w:bCs/>
                <w:lang w:val="pt-BR"/>
              </w:rPr>
            </w:pPr>
            <w:r w:rsidRPr="00622BF2">
              <w:rPr>
                <w:rFonts w:cs="Times New Roman"/>
                <w:bCs/>
                <w:lang w:val="pt-BR"/>
              </w:rPr>
              <w:t>−</w:t>
            </w:r>
            <w:r w:rsidR="009812A2">
              <w:rPr>
                <w:rFonts w:cs="Times New Roman"/>
                <w:bCs/>
                <w:lang w:val="pt-BR"/>
              </w:rPr>
              <w:t>20.0</w:t>
            </w:r>
          </w:p>
        </w:tc>
      </w:tr>
      <w:tr w:rsidR="00BC70C5" w:rsidRPr="00622BF2" w14:paraId="762EDE84" w14:textId="77777777" w:rsidTr="00BC70C5">
        <w:trPr>
          <w:trHeight w:hRule="exact" w:val="227"/>
        </w:trPr>
        <w:tc>
          <w:tcPr>
            <w:tcW w:w="625" w:type="pct"/>
            <w:vAlign w:val="center"/>
          </w:tcPr>
          <w:p w14:paraId="3653A88C" w14:textId="300A137F" w:rsidR="003429FD" w:rsidRPr="00622BF2" w:rsidRDefault="003429FD" w:rsidP="00D82A5B">
            <w:pPr>
              <w:pStyle w:val="3--zhu0"/>
              <w:rPr>
                <w:rFonts w:cs="Times New Roman"/>
                <w:bCs/>
                <w:sz w:val="11"/>
                <w:lang w:val="pt-BR"/>
              </w:rPr>
            </w:pPr>
            <w:r w:rsidRPr="00212C2F">
              <w:rPr>
                <w:rFonts w:cs="Times New Roman"/>
                <w:bCs/>
                <w:i/>
                <w:sz w:val="11"/>
                <w:lang w:val="pt-BR"/>
              </w:rPr>
              <w:t>(</w:t>
            </w:r>
            <w:r w:rsidRPr="00F44F80">
              <w:rPr>
                <w:rFonts w:ascii="Symbol" w:hAnsi="Symbol" w:cs="Times New Roman"/>
                <w:bCs/>
                <w:i/>
                <w:sz w:val="11"/>
                <w:lang w:val="pt-BR"/>
              </w:rPr>
              <w:t></w:t>
            </w:r>
            <w:r w:rsidRPr="00FA120B">
              <w:rPr>
                <w:rFonts w:cs="Times New Roman"/>
                <w:bCs/>
                <w:i/>
                <w:sz w:val="11"/>
                <w:lang w:val="pt-BR"/>
              </w:rPr>
              <w:t>T)</w:t>
            </w:r>
            <w:r w:rsidRPr="00FA120B">
              <w:rPr>
                <w:rFonts w:cs="Times New Roman"/>
                <w:bCs/>
                <w:i/>
                <w:sz w:val="11"/>
                <w:vertAlign w:val="subscript"/>
                <w:lang w:val="pt-BR"/>
              </w:rPr>
              <w:t>2K</w:t>
            </w:r>
            <w:r w:rsidRPr="00FA120B">
              <w:rPr>
                <w:rFonts w:cs="Times New Roman"/>
                <w:bCs/>
                <w:sz w:val="11"/>
                <w:lang w:val="pt-BR"/>
              </w:rPr>
              <w:t>/cm</w:t>
            </w:r>
            <w:r w:rsidRPr="00FA120B">
              <w:rPr>
                <w:rFonts w:cs="Times New Roman"/>
                <w:bCs/>
                <w:sz w:val="11"/>
                <w:vertAlign w:val="superscript"/>
                <w:lang w:val="pt-BR"/>
              </w:rPr>
              <w:t>3</w:t>
            </w:r>
            <w:r w:rsidRPr="00FC296D">
              <w:rPr>
                <w:rFonts w:cs="Times New Roman"/>
                <w:bCs/>
                <w:sz w:val="11"/>
                <w:lang w:val="pt-BR"/>
              </w:rPr>
              <w:t>Kmol</w:t>
            </w:r>
            <w:r w:rsidRPr="00F44F80">
              <w:rPr>
                <w:rFonts w:cs="Times New Roman"/>
                <w:bCs/>
                <w:sz w:val="11"/>
                <w:vertAlign w:val="superscript"/>
                <w:lang w:val="pt-BR"/>
              </w:rPr>
              <w:t>−1</w:t>
            </w:r>
          </w:p>
        </w:tc>
        <w:tc>
          <w:tcPr>
            <w:tcW w:w="625" w:type="pct"/>
            <w:vAlign w:val="center"/>
          </w:tcPr>
          <w:p w14:paraId="4275CED6" w14:textId="6DE1CF01" w:rsidR="003429FD" w:rsidRPr="00622BF2" w:rsidRDefault="003429FD" w:rsidP="00D82A5B">
            <w:pPr>
              <w:pStyle w:val="3--zhu0"/>
              <w:rPr>
                <w:rFonts w:cs="Times New Roman"/>
                <w:bCs/>
                <w:lang w:val="pt-BR"/>
              </w:rPr>
            </w:pPr>
            <w:r w:rsidRPr="00622BF2">
              <w:rPr>
                <w:rFonts w:cs="Times New Roman"/>
                <w:bCs/>
                <w:lang w:val="pt-BR"/>
              </w:rPr>
              <w:t>0.</w:t>
            </w:r>
            <w:r w:rsidR="00EE505F">
              <w:rPr>
                <w:rFonts w:cs="Times New Roman"/>
                <w:bCs/>
                <w:lang w:val="pt-BR"/>
              </w:rPr>
              <w:t>88</w:t>
            </w:r>
          </w:p>
        </w:tc>
        <w:tc>
          <w:tcPr>
            <w:tcW w:w="625" w:type="pct"/>
            <w:tcBorders>
              <w:top w:val="nil"/>
              <w:left w:val="nil"/>
              <w:bottom w:val="nil"/>
              <w:right w:val="nil"/>
            </w:tcBorders>
            <w:vAlign w:val="center"/>
          </w:tcPr>
          <w:p w14:paraId="3C8CC8A0" w14:textId="0ACF3B26" w:rsidR="003429FD" w:rsidRPr="00622BF2" w:rsidRDefault="00EE505F" w:rsidP="00D82A5B">
            <w:pPr>
              <w:pStyle w:val="3--zhu0"/>
              <w:rPr>
                <w:rFonts w:cs="Times New Roman"/>
                <w:bCs/>
                <w:lang w:val="pt-BR"/>
              </w:rPr>
            </w:pPr>
            <w:r>
              <w:rPr>
                <w:rFonts w:cs="Times New Roman"/>
                <w:bCs/>
                <w:lang w:val="pt-BR"/>
              </w:rPr>
              <w:t>1.10</w:t>
            </w:r>
          </w:p>
        </w:tc>
        <w:tc>
          <w:tcPr>
            <w:tcW w:w="625" w:type="pct"/>
            <w:tcBorders>
              <w:top w:val="nil"/>
              <w:left w:val="nil"/>
              <w:bottom w:val="nil"/>
              <w:right w:val="nil"/>
            </w:tcBorders>
            <w:vAlign w:val="center"/>
          </w:tcPr>
          <w:p w14:paraId="7FF976A4" w14:textId="4B1CD5EE" w:rsidR="003429FD" w:rsidRPr="00622BF2" w:rsidRDefault="00EE505F" w:rsidP="00D82A5B">
            <w:pPr>
              <w:pStyle w:val="3--zhu0"/>
              <w:rPr>
                <w:rFonts w:cs="Times New Roman"/>
                <w:bCs/>
                <w:color w:val="FF0000"/>
                <w:lang w:val="pt-BR"/>
              </w:rPr>
            </w:pPr>
            <w:r>
              <w:rPr>
                <w:rFonts w:cs="Times New Roman"/>
                <w:bCs/>
                <w:lang w:val="pt-BR"/>
              </w:rPr>
              <w:t>3.63</w:t>
            </w:r>
          </w:p>
        </w:tc>
        <w:tc>
          <w:tcPr>
            <w:tcW w:w="625" w:type="pct"/>
            <w:tcBorders>
              <w:top w:val="nil"/>
              <w:left w:val="nil"/>
              <w:bottom w:val="nil"/>
              <w:right w:val="nil"/>
            </w:tcBorders>
            <w:vAlign w:val="center"/>
          </w:tcPr>
          <w:p w14:paraId="20496D96" w14:textId="2C47DCFC" w:rsidR="003429FD" w:rsidRPr="00622BF2" w:rsidRDefault="00EE505F" w:rsidP="00D82A5B">
            <w:pPr>
              <w:pStyle w:val="3--zhu0"/>
              <w:rPr>
                <w:rFonts w:cs="Times New Roman"/>
                <w:bCs/>
                <w:lang w:val="pt-BR"/>
              </w:rPr>
            </w:pPr>
            <w:r>
              <w:rPr>
                <w:rFonts w:cs="Times New Roman"/>
                <w:bCs/>
                <w:lang w:val="pt-BR"/>
              </w:rPr>
              <w:t>4.69</w:t>
            </w:r>
          </w:p>
        </w:tc>
        <w:tc>
          <w:tcPr>
            <w:tcW w:w="625" w:type="pct"/>
            <w:tcBorders>
              <w:top w:val="nil"/>
              <w:left w:val="nil"/>
              <w:bottom w:val="nil"/>
              <w:right w:val="nil"/>
            </w:tcBorders>
            <w:vAlign w:val="center"/>
          </w:tcPr>
          <w:p w14:paraId="5338CFFA" w14:textId="5BF57B00" w:rsidR="003429FD" w:rsidRPr="00622BF2" w:rsidRDefault="00EE505F" w:rsidP="00D82A5B">
            <w:pPr>
              <w:pStyle w:val="3--zhu0"/>
              <w:rPr>
                <w:rFonts w:cs="Times New Roman"/>
                <w:bCs/>
                <w:lang w:val="pt-BR"/>
              </w:rPr>
            </w:pPr>
            <w:r>
              <w:rPr>
                <w:rFonts w:cs="Times New Roman"/>
                <w:bCs/>
                <w:lang w:val="pt-BR"/>
              </w:rPr>
              <w:t>5.56</w:t>
            </w:r>
          </w:p>
        </w:tc>
        <w:tc>
          <w:tcPr>
            <w:tcW w:w="625" w:type="pct"/>
            <w:tcBorders>
              <w:top w:val="nil"/>
              <w:left w:val="nil"/>
              <w:bottom w:val="nil"/>
              <w:right w:val="nil"/>
            </w:tcBorders>
            <w:vAlign w:val="center"/>
          </w:tcPr>
          <w:p w14:paraId="6719143B" w14:textId="737C8577" w:rsidR="003429FD" w:rsidRPr="00622BF2" w:rsidRDefault="00EE505F" w:rsidP="00D82A5B">
            <w:pPr>
              <w:pStyle w:val="3--zhu0"/>
              <w:rPr>
                <w:rFonts w:cs="Times New Roman"/>
                <w:bCs/>
                <w:lang w:val="pt-BR"/>
              </w:rPr>
            </w:pPr>
            <w:r>
              <w:rPr>
                <w:rFonts w:cs="Times New Roman"/>
                <w:bCs/>
                <w:lang w:val="pt-BR"/>
              </w:rPr>
              <w:t>6.62</w:t>
            </w:r>
          </w:p>
        </w:tc>
        <w:tc>
          <w:tcPr>
            <w:tcW w:w="625" w:type="pct"/>
            <w:tcBorders>
              <w:top w:val="nil"/>
              <w:left w:val="nil"/>
              <w:bottom w:val="nil"/>
              <w:right w:val="nil"/>
            </w:tcBorders>
            <w:vAlign w:val="center"/>
          </w:tcPr>
          <w:p w14:paraId="49F54B36" w14:textId="0B19179A" w:rsidR="003429FD" w:rsidRPr="00622BF2" w:rsidRDefault="00C76A07" w:rsidP="00D82A5B">
            <w:pPr>
              <w:pStyle w:val="3--zhu0"/>
              <w:rPr>
                <w:rFonts w:cs="Times New Roman"/>
                <w:bCs/>
                <w:lang w:val="pt-BR"/>
              </w:rPr>
            </w:pPr>
            <w:r>
              <w:rPr>
                <w:rFonts w:cs="Times New Roman"/>
                <w:bCs/>
                <w:lang w:val="pt-BR"/>
              </w:rPr>
              <w:t>6.17</w:t>
            </w:r>
          </w:p>
        </w:tc>
      </w:tr>
      <w:tr w:rsidR="00BC70C5" w:rsidRPr="00622BF2" w14:paraId="295A6B82" w14:textId="77777777" w:rsidTr="00BC70C5">
        <w:trPr>
          <w:trHeight w:hRule="exact" w:val="227"/>
        </w:trPr>
        <w:tc>
          <w:tcPr>
            <w:tcW w:w="625" w:type="pct"/>
            <w:vAlign w:val="center"/>
          </w:tcPr>
          <w:p w14:paraId="7F1B5FC4" w14:textId="1EFBBC90" w:rsidR="003429FD" w:rsidRPr="00622BF2" w:rsidRDefault="003429FD" w:rsidP="00D82A5B">
            <w:pPr>
              <w:pStyle w:val="3--zhu0"/>
              <w:rPr>
                <w:rFonts w:cs="Times New Roman"/>
                <w:bCs/>
                <w:sz w:val="11"/>
                <w:lang w:val="pt-BR"/>
              </w:rPr>
            </w:pPr>
            <w:r w:rsidRPr="00212C2F">
              <w:rPr>
                <w:rFonts w:cs="Times New Roman"/>
                <w:bCs/>
                <w:i/>
                <w:sz w:val="11"/>
                <w:lang w:val="pt-BR"/>
              </w:rPr>
              <w:t>(</w:t>
            </w:r>
            <w:r w:rsidRPr="00F44F80">
              <w:rPr>
                <w:rFonts w:ascii="Symbol" w:hAnsi="Symbol" w:cs="Times New Roman"/>
                <w:bCs/>
                <w:i/>
                <w:sz w:val="11"/>
                <w:lang w:val="pt-BR"/>
              </w:rPr>
              <w:t></w:t>
            </w:r>
            <w:r w:rsidRPr="00FA120B">
              <w:rPr>
                <w:rFonts w:cs="Times New Roman"/>
                <w:bCs/>
                <w:i/>
                <w:sz w:val="11"/>
                <w:lang w:val="pt-BR"/>
              </w:rPr>
              <w:t>T)</w:t>
            </w:r>
            <w:r w:rsidRPr="00FA120B">
              <w:rPr>
                <w:rFonts w:cs="Times New Roman"/>
                <w:bCs/>
                <w:i/>
                <w:sz w:val="11"/>
                <w:vertAlign w:val="subscript"/>
                <w:lang w:val="pt-BR"/>
              </w:rPr>
              <w:t>50K</w:t>
            </w:r>
            <w:r w:rsidRPr="00FA120B">
              <w:rPr>
                <w:rFonts w:cs="Times New Roman"/>
                <w:bCs/>
                <w:sz w:val="11"/>
                <w:lang w:val="pt-BR"/>
              </w:rPr>
              <w:t>/cm</w:t>
            </w:r>
            <w:r w:rsidRPr="00FA120B">
              <w:rPr>
                <w:rFonts w:cs="Times New Roman"/>
                <w:bCs/>
                <w:sz w:val="11"/>
                <w:vertAlign w:val="superscript"/>
                <w:lang w:val="pt-BR"/>
              </w:rPr>
              <w:t>3</w:t>
            </w:r>
            <w:r w:rsidRPr="00FC296D">
              <w:rPr>
                <w:rFonts w:cs="Times New Roman"/>
                <w:bCs/>
                <w:sz w:val="11"/>
                <w:lang w:val="pt-BR"/>
              </w:rPr>
              <w:t>Kmol</w:t>
            </w:r>
            <w:r w:rsidRPr="00F44F80">
              <w:rPr>
                <w:rFonts w:cs="Times New Roman"/>
                <w:bCs/>
                <w:sz w:val="11"/>
                <w:vertAlign w:val="superscript"/>
                <w:lang w:val="pt-BR"/>
              </w:rPr>
              <w:t>−1</w:t>
            </w:r>
          </w:p>
        </w:tc>
        <w:tc>
          <w:tcPr>
            <w:tcW w:w="625" w:type="pct"/>
            <w:vAlign w:val="center"/>
          </w:tcPr>
          <w:p w14:paraId="5835DF1C" w14:textId="5CAB1BAD" w:rsidR="003429FD" w:rsidRPr="00622BF2" w:rsidRDefault="003429FD" w:rsidP="00D82A5B">
            <w:pPr>
              <w:pStyle w:val="3--zhu0"/>
              <w:rPr>
                <w:rFonts w:cs="Times New Roman"/>
                <w:bCs/>
                <w:lang w:val="pt-BR"/>
              </w:rPr>
            </w:pPr>
            <w:r w:rsidRPr="00622BF2">
              <w:rPr>
                <w:rFonts w:cs="Times New Roman"/>
                <w:bCs/>
                <w:lang w:val="pt-BR"/>
              </w:rPr>
              <w:t>3.</w:t>
            </w:r>
            <w:r w:rsidR="00EE505F">
              <w:rPr>
                <w:rFonts w:cs="Times New Roman"/>
                <w:bCs/>
                <w:lang w:val="pt-BR"/>
              </w:rPr>
              <w:t>23</w:t>
            </w:r>
          </w:p>
        </w:tc>
        <w:tc>
          <w:tcPr>
            <w:tcW w:w="625" w:type="pct"/>
            <w:tcBorders>
              <w:top w:val="nil"/>
              <w:left w:val="nil"/>
              <w:bottom w:val="nil"/>
              <w:right w:val="nil"/>
            </w:tcBorders>
            <w:vAlign w:val="center"/>
          </w:tcPr>
          <w:p w14:paraId="25BD0738" w14:textId="2B51A68C" w:rsidR="003429FD" w:rsidRPr="00622BF2" w:rsidRDefault="00EE505F" w:rsidP="00D82A5B">
            <w:pPr>
              <w:pStyle w:val="3--zhu0"/>
              <w:rPr>
                <w:rFonts w:cs="Times New Roman"/>
                <w:bCs/>
                <w:lang w:val="pt-BR"/>
              </w:rPr>
            </w:pPr>
            <w:r>
              <w:rPr>
                <w:rFonts w:cs="Times New Roman"/>
                <w:bCs/>
                <w:lang w:val="pt-BR"/>
              </w:rPr>
              <w:t>2.97</w:t>
            </w:r>
          </w:p>
        </w:tc>
        <w:tc>
          <w:tcPr>
            <w:tcW w:w="625" w:type="pct"/>
            <w:tcBorders>
              <w:top w:val="nil"/>
              <w:left w:val="nil"/>
              <w:bottom w:val="nil"/>
              <w:right w:val="nil"/>
            </w:tcBorders>
            <w:vAlign w:val="center"/>
          </w:tcPr>
          <w:p w14:paraId="5FCAC536" w14:textId="766F1582" w:rsidR="003429FD" w:rsidRPr="00622BF2" w:rsidRDefault="003429FD" w:rsidP="00D82A5B">
            <w:pPr>
              <w:pStyle w:val="3--zhu0"/>
              <w:rPr>
                <w:rFonts w:cs="Times New Roman"/>
                <w:bCs/>
                <w:color w:val="FF0000"/>
                <w:lang w:val="pt-BR"/>
              </w:rPr>
            </w:pPr>
            <w:r w:rsidRPr="00622BF2">
              <w:rPr>
                <w:rFonts w:cs="Times New Roman"/>
                <w:bCs/>
                <w:lang w:val="pt-BR"/>
              </w:rPr>
              <w:t>2.</w:t>
            </w:r>
            <w:r w:rsidR="00EE505F">
              <w:rPr>
                <w:rFonts w:cs="Times New Roman"/>
                <w:bCs/>
                <w:lang w:val="pt-BR"/>
              </w:rPr>
              <w:t>58</w:t>
            </w:r>
          </w:p>
        </w:tc>
        <w:tc>
          <w:tcPr>
            <w:tcW w:w="625" w:type="pct"/>
            <w:tcBorders>
              <w:top w:val="nil"/>
              <w:left w:val="nil"/>
              <w:bottom w:val="nil"/>
              <w:right w:val="nil"/>
            </w:tcBorders>
            <w:vAlign w:val="center"/>
          </w:tcPr>
          <w:p w14:paraId="00FC889B" w14:textId="1E991577" w:rsidR="003429FD" w:rsidRPr="00622BF2" w:rsidRDefault="003429FD" w:rsidP="00D82A5B">
            <w:pPr>
              <w:pStyle w:val="3--zhu0"/>
              <w:rPr>
                <w:rFonts w:cs="Times New Roman"/>
                <w:bCs/>
                <w:lang w:val="pt-BR"/>
              </w:rPr>
            </w:pPr>
            <w:r w:rsidRPr="00622BF2">
              <w:rPr>
                <w:rFonts w:cs="Times New Roman"/>
                <w:bCs/>
                <w:lang w:val="pt-BR"/>
              </w:rPr>
              <w:t>2.3</w:t>
            </w:r>
            <w:r w:rsidR="00EE505F">
              <w:rPr>
                <w:rFonts w:cs="Times New Roman"/>
                <w:bCs/>
                <w:lang w:val="pt-BR"/>
              </w:rPr>
              <w:t>0</w:t>
            </w:r>
          </w:p>
        </w:tc>
        <w:tc>
          <w:tcPr>
            <w:tcW w:w="625" w:type="pct"/>
            <w:tcBorders>
              <w:top w:val="nil"/>
              <w:left w:val="nil"/>
              <w:bottom w:val="nil"/>
              <w:right w:val="nil"/>
            </w:tcBorders>
            <w:vAlign w:val="center"/>
          </w:tcPr>
          <w:p w14:paraId="2F27CBA5" w14:textId="71D925CF" w:rsidR="003429FD" w:rsidRPr="00622BF2" w:rsidRDefault="00EE505F" w:rsidP="00D82A5B">
            <w:pPr>
              <w:pStyle w:val="3--zhu0"/>
              <w:rPr>
                <w:rFonts w:cs="Times New Roman"/>
                <w:bCs/>
                <w:lang w:val="pt-BR"/>
              </w:rPr>
            </w:pPr>
            <w:r>
              <w:rPr>
                <w:rFonts w:cs="Times New Roman"/>
                <w:bCs/>
                <w:lang w:val="pt-BR"/>
              </w:rPr>
              <w:t>1.95</w:t>
            </w:r>
          </w:p>
        </w:tc>
        <w:tc>
          <w:tcPr>
            <w:tcW w:w="625" w:type="pct"/>
            <w:tcBorders>
              <w:top w:val="nil"/>
              <w:left w:val="nil"/>
              <w:bottom w:val="nil"/>
              <w:right w:val="nil"/>
            </w:tcBorders>
            <w:vAlign w:val="center"/>
          </w:tcPr>
          <w:p w14:paraId="11E6343A" w14:textId="328C5D27" w:rsidR="003429FD" w:rsidRPr="00622BF2" w:rsidRDefault="003429FD" w:rsidP="00D82A5B">
            <w:pPr>
              <w:pStyle w:val="3--zhu0"/>
              <w:rPr>
                <w:rFonts w:cs="Times New Roman"/>
                <w:bCs/>
                <w:lang w:val="pt-BR"/>
              </w:rPr>
            </w:pPr>
            <w:r w:rsidRPr="00622BF2">
              <w:rPr>
                <w:rFonts w:cs="Times New Roman"/>
                <w:bCs/>
                <w:lang w:val="pt-BR"/>
              </w:rPr>
              <w:t>1.3</w:t>
            </w:r>
            <w:r w:rsidR="00EE505F">
              <w:rPr>
                <w:rFonts w:cs="Times New Roman"/>
                <w:bCs/>
                <w:lang w:val="pt-BR"/>
              </w:rPr>
              <w:t>2</w:t>
            </w:r>
          </w:p>
        </w:tc>
        <w:tc>
          <w:tcPr>
            <w:tcW w:w="625" w:type="pct"/>
            <w:tcBorders>
              <w:top w:val="nil"/>
              <w:left w:val="nil"/>
              <w:bottom w:val="nil"/>
              <w:right w:val="nil"/>
            </w:tcBorders>
            <w:vAlign w:val="center"/>
          </w:tcPr>
          <w:p w14:paraId="2E28D6A6" w14:textId="4DDE6AD2" w:rsidR="003429FD" w:rsidRPr="00622BF2" w:rsidRDefault="00C76A07" w:rsidP="00D82A5B">
            <w:pPr>
              <w:pStyle w:val="3--zhu0"/>
              <w:rPr>
                <w:rFonts w:cs="Times New Roman"/>
                <w:bCs/>
                <w:lang w:val="pt-BR"/>
              </w:rPr>
            </w:pPr>
            <w:r>
              <w:rPr>
                <w:rFonts w:cs="Times New Roman"/>
                <w:bCs/>
                <w:lang w:val="pt-BR"/>
              </w:rPr>
              <w:t>1.18</w:t>
            </w:r>
          </w:p>
        </w:tc>
      </w:tr>
      <w:tr w:rsidR="00BC70C5" w:rsidRPr="00622BF2" w14:paraId="16889B7D" w14:textId="77777777" w:rsidTr="00BC70C5">
        <w:trPr>
          <w:trHeight w:hRule="exact" w:val="227"/>
        </w:trPr>
        <w:tc>
          <w:tcPr>
            <w:tcW w:w="625" w:type="pct"/>
            <w:vAlign w:val="center"/>
          </w:tcPr>
          <w:p w14:paraId="0CDB1293" w14:textId="57ADA265" w:rsidR="003429FD" w:rsidRPr="00622BF2" w:rsidRDefault="003429FD" w:rsidP="00D82A5B">
            <w:pPr>
              <w:pStyle w:val="3--zhu0"/>
              <w:rPr>
                <w:rFonts w:cs="Times New Roman"/>
                <w:bCs/>
                <w:sz w:val="13"/>
                <w:lang w:val="pt-BR"/>
              </w:rPr>
            </w:pPr>
            <w:r w:rsidRPr="00212C2F">
              <w:rPr>
                <w:rFonts w:cs="Times New Roman"/>
                <w:bCs/>
                <w:i/>
                <w:sz w:val="11"/>
                <w:lang w:val="pt-BR"/>
              </w:rPr>
              <w:t>(</w:t>
            </w:r>
            <w:r w:rsidRPr="00F44F80">
              <w:rPr>
                <w:rFonts w:ascii="Symbol" w:hAnsi="Symbol" w:cs="Times New Roman"/>
                <w:bCs/>
                <w:i/>
                <w:sz w:val="11"/>
                <w:lang w:val="pt-BR"/>
              </w:rPr>
              <w:t></w:t>
            </w:r>
            <w:r w:rsidRPr="00FA120B">
              <w:rPr>
                <w:rFonts w:cs="Times New Roman"/>
                <w:bCs/>
                <w:i/>
                <w:sz w:val="11"/>
                <w:lang w:val="pt-BR"/>
              </w:rPr>
              <w:t>T)</w:t>
            </w:r>
            <w:r w:rsidRPr="00FA120B">
              <w:rPr>
                <w:rFonts w:cs="Times New Roman"/>
                <w:bCs/>
                <w:i/>
                <w:sz w:val="11"/>
                <w:vertAlign w:val="subscript"/>
                <w:lang w:val="pt-BR"/>
              </w:rPr>
              <w:t>300K</w:t>
            </w:r>
            <w:r w:rsidRPr="00FA120B">
              <w:rPr>
                <w:rFonts w:cs="Times New Roman"/>
                <w:bCs/>
                <w:sz w:val="11"/>
                <w:lang w:val="pt-BR"/>
              </w:rPr>
              <w:t>/cm</w:t>
            </w:r>
            <w:r w:rsidRPr="00FA120B">
              <w:rPr>
                <w:rFonts w:cs="Times New Roman"/>
                <w:bCs/>
                <w:sz w:val="11"/>
                <w:vertAlign w:val="superscript"/>
                <w:lang w:val="pt-BR"/>
              </w:rPr>
              <w:t>3</w:t>
            </w:r>
            <w:r w:rsidRPr="00FC296D">
              <w:rPr>
                <w:rFonts w:cs="Times New Roman"/>
                <w:bCs/>
                <w:sz w:val="11"/>
                <w:lang w:val="pt-BR"/>
              </w:rPr>
              <w:t>Kmol</w:t>
            </w:r>
            <w:r w:rsidRPr="00F44F80">
              <w:rPr>
                <w:rFonts w:cs="Times New Roman"/>
                <w:bCs/>
                <w:sz w:val="11"/>
                <w:vertAlign w:val="superscript"/>
                <w:lang w:val="pt-BR"/>
              </w:rPr>
              <w:t>−1</w:t>
            </w:r>
          </w:p>
        </w:tc>
        <w:tc>
          <w:tcPr>
            <w:tcW w:w="625" w:type="pct"/>
            <w:vAlign w:val="center"/>
          </w:tcPr>
          <w:p w14:paraId="4B645BA8" w14:textId="68B4E955" w:rsidR="003429FD" w:rsidRPr="00622BF2" w:rsidRDefault="003429FD" w:rsidP="00D82A5B">
            <w:pPr>
              <w:pStyle w:val="3--zhu0"/>
              <w:rPr>
                <w:rFonts w:cs="Times New Roman"/>
                <w:bCs/>
                <w:lang w:val="pt-BR"/>
              </w:rPr>
            </w:pPr>
            <w:r w:rsidRPr="00622BF2">
              <w:rPr>
                <w:rFonts w:cs="Times New Roman"/>
                <w:bCs/>
                <w:lang w:val="pt-BR"/>
              </w:rPr>
              <w:t>3.</w:t>
            </w:r>
            <w:r w:rsidR="00EE505F">
              <w:rPr>
                <w:rFonts w:cs="Times New Roman"/>
                <w:bCs/>
                <w:lang w:val="pt-BR"/>
              </w:rPr>
              <w:t>84</w:t>
            </w:r>
          </w:p>
        </w:tc>
        <w:tc>
          <w:tcPr>
            <w:tcW w:w="625" w:type="pct"/>
            <w:tcBorders>
              <w:top w:val="nil"/>
              <w:left w:val="nil"/>
              <w:bottom w:val="nil"/>
              <w:right w:val="nil"/>
            </w:tcBorders>
            <w:vAlign w:val="center"/>
          </w:tcPr>
          <w:p w14:paraId="641D1618" w14:textId="7F68430F" w:rsidR="003429FD" w:rsidRPr="00622BF2" w:rsidRDefault="003429FD" w:rsidP="00D82A5B">
            <w:pPr>
              <w:pStyle w:val="3--zhu0"/>
              <w:rPr>
                <w:rFonts w:cs="Times New Roman"/>
                <w:bCs/>
                <w:lang w:val="pt-BR"/>
              </w:rPr>
            </w:pPr>
            <w:r w:rsidRPr="00622BF2">
              <w:rPr>
                <w:rFonts w:cs="Times New Roman"/>
                <w:bCs/>
                <w:lang w:val="pt-BR"/>
              </w:rPr>
              <w:t>3.</w:t>
            </w:r>
            <w:r w:rsidR="00EE505F">
              <w:rPr>
                <w:rFonts w:cs="Times New Roman"/>
                <w:bCs/>
                <w:lang w:val="pt-BR"/>
              </w:rPr>
              <w:t>50</w:t>
            </w:r>
          </w:p>
        </w:tc>
        <w:tc>
          <w:tcPr>
            <w:tcW w:w="625" w:type="pct"/>
            <w:tcBorders>
              <w:top w:val="nil"/>
              <w:left w:val="nil"/>
              <w:bottom w:val="nil"/>
              <w:right w:val="nil"/>
            </w:tcBorders>
            <w:vAlign w:val="center"/>
          </w:tcPr>
          <w:p w14:paraId="4AE57D4C" w14:textId="5DE186D7" w:rsidR="003429FD" w:rsidRPr="00622BF2" w:rsidRDefault="003429FD" w:rsidP="00D82A5B">
            <w:pPr>
              <w:pStyle w:val="3--zhu0"/>
              <w:rPr>
                <w:rFonts w:cs="Times New Roman"/>
                <w:bCs/>
                <w:color w:val="FF0000"/>
                <w:lang w:val="pt-BR"/>
              </w:rPr>
            </w:pPr>
            <w:r w:rsidRPr="00622BF2">
              <w:rPr>
                <w:rFonts w:cs="Times New Roman"/>
                <w:bCs/>
                <w:lang w:val="pt-BR"/>
              </w:rPr>
              <w:t>3.</w:t>
            </w:r>
            <w:r w:rsidR="00EE505F">
              <w:rPr>
                <w:rFonts w:cs="Times New Roman"/>
                <w:bCs/>
                <w:lang w:val="pt-BR"/>
              </w:rPr>
              <w:t>03</w:t>
            </w:r>
          </w:p>
        </w:tc>
        <w:tc>
          <w:tcPr>
            <w:tcW w:w="625" w:type="pct"/>
            <w:tcBorders>
              <w:top w:val="nil"/>
              <w:left w:val="nil"/>
              <w:bottom w:val="nil"/>
              <w:right w:val="nil"/>
            </w:tcBorders>
            <w:vAlign w:val="center"/>
          </w:tcPr>
          <w:p w14:paraId="610499A2" w14:textId="2FFED1A1" w:rsidR="003429FD" w:rsidRPr="00622BF2" w:rsidRDefault="003429FD" w:rsidP="00D82A5B">
            <w:pPr>
              <w:pStyle w:val="3--zhu0"/>
              <w:rPr>
                <w:rFonts w:cs="Times New Roman"/>
                <w:bCs/>
                <w:lang w:val="pt-BR"/>
              </w:rPr>
            </w:pPr>
            <w:r w:rsidRPr="00622BF2">
              <w:rPr>
                <w:rFonts w:cs="Times New Roman"/>
                <w:bCs/>
                <w:lang w:val="pt-BR"/>
              </w:rPr>
              <w:t>2.</w:t>
            </w:r>
            <w:r w:rsidR="00EE505F">
              <w:rPr>
                <w:rFonts w:cs="Times New Roman"/>
                <w:bCs/>
                <w:lang w:val="pt-BR"/>
              </w:rPr>
              <w:t>76</w:t>
            </w:r>
          </w:p>
        </w:tc>
        <w:tc>
          <w:tcPr>
            <w:tcW w:w="625" w:type="pct"/>
            <w:tcBorders>
              <w:top w:val="nil"/>
              <w:left w:val="nil"/>
              <w:bottom w:val="nil"/>
              <w:right w:val="nil"/>
            </w:tcBorders>
            <w:vAlign w:val="center"/>
          </w:tcPr>
          <w:p w14:paraId="63FD9FA6" w14:textId="5DBCDA10" w:rsidR="003429FD" w:rsidRPr="00622BF2" w:rsidRDefault="003429FD" w:rsidP="00D82A5B">
            <w:pPr>
              <w:pStyle w:val="3--zhu0"/>
              <w:rPr>
                <w:rFonts w:cs="Times New Roman"/>
                <w:bCs/>
                <w:lang w:val="pt-BR"/>
              </w:rPr>
            </w:pPr>
            <w:r w:rsidRPr="00622BF2">
              <w:rPr>
                <w:rFonts w:cs="Times New Roman"/>
                <w:bCs/>
                <w:lang w:val="pt-BR"/>
              </w:rPr>
              <w:t>2.</w:t>
            </w:r>
            <w:r w:rsidR="00EE505F">
              <w:rPr>
                <w:rFonts w:cs="Times New Roman"/>
                <w:bCs/>
                <w:lang w:val="pt-BR"/>
              </w:rPr>
              <w:t>32</w:t>
            </w:r>
          </w:p>
        </w:tc>
        <w:tc>
          <w:tcPr>
            <w:tcW w:w="625" w:type="pct"/>
            <w:tcBorders>
              <w:top w:val="nil"/>
              <w:left w:val="nil"/>
              <w:bottom w:val="nil"/>
              <w:right w:val="nil"/>
            </w:tcBorders>
            <w:vAlign w:val="center"/>
          </w:tcPr>
          <w:p w14:paraId="6E54C3D8" w14:textId="31068A14" w:rsidR="003429FD" w:rsidRPr="00622BF2" w:rsidRDefault="003429FD" w:rsidP="00D82A5B">
            <w:pPr>
              <w:pStyle w:val="3--zhu0"/>
              <w:rPr>
                <w:rFonts w:cs="Times New Roman"/>
                <w:bCs/>
                <w:lang w:val="pt-BR"/>
              </w:rPr>
            </w:pPr>
            <w:r w:rsidRPr="00622BF2">
              <w:rPr>
                <w:rFonts w:cs="Times New Roman"/>
                <w:bCs/>
                <w:lang w:val="pt-BR"/>
              </w:rPr>
              <w:t>1.</w:t>
            </w:r>
            <w:r w:rsidR="00EE505F">
              <w:rPr>
                <w:rFonts w:cs="Times New Roman"/>
                <w:bCs/>
                <w:lang w:val="pt-BR"/>
              </w:rPr>
              <w:t>63</w:t>
            </w:r>
          </w:p>
        </w:tc>
        <w:tc>
          <w:tcPr>
            <w:tcW w:w="625" w:type="pct"/>
            <w:tcBorders>
              <w:top w:val="nil"/>
              <w:left w:val="nil"/>
              <w:bottom w:val="nil"/>
              <w:right w:val="nil"/>
            </w:tcBorders>
            <w:vAlign w:val="center"/>
          </w:tcPr>
          <w:p w14:paraId="1E1AE481" w14:textId="62EBFB2E" w:rsidR="003429FD" w:rsidRPr="00622BF2" w:rsidRDefault="003429FD" w:rsidP="00D82A5B">
            <w:pPr>
              <w:pStyle w:val="3--zhu0"/>
              <w:rPr>
                <w:rFonts w:cs="Times New Roman"/>
                <w:bCs/>
                <w:lang w:val="pt-BR"/>
              </w:rPr>
            </w:pPr>
            <w:r w:rsidRPr="00622BF2">
              <w:rPr>
                <w:rFonts w:cs="Times New Roman"/>
                <w:bCs/>
                <w:lang w:val="pt-BR"/>
              </w:rPr>
              <w:t>1.</w:t>
            </w:r>
            <w:r w:rsidR="00C76A07">
              <w:rPr>
                <w:rFonts w:cs="Times New Roman"/>
                <w:bCs/>
                <w:lang w:val="pt-BR"/>
              </w:rPr>
              <w:t>50</w:t>
            </w:r>
          </w:p>
        </w:tc>
      </w:tr>
      <w:tr w:rsidR="00BC70C5" w:rsidRPr="00622BF2" w14:paraId="089409B4" w14:textId="77777777" w:rsidTr="00BC70C5">
        <w:trPr>
          <w:trHeight w:hRule="exact" w:val="227"/>
        </w:trPr>
        <w:tc>
          <w:tcPr>
            <w:tcW w:w="625" w:type="pct"/>
            <w:vAlign w:val="center"/>
          </w:tcPr>
          <w:p w14:paraId="11C1D079" w14:textId="32CA9A04" w:rsidR="003429FD" w:rsidRPr="000823A8" w:rsidRDefault="003429FD" w:rsidP="00D82A5B">
            <w:pPr>
              <w:pStyle w:val="3--zhu0"/>
              <w:rPr>
                <w:rFonts w:cs="Times New Roman"/>
                <w:bCs/>
                <w:sz w:val="13"/>
                <w:lang w:val="pt-BR"/>
              </w:rPr>
            </w:pPr>
            <w:r w:rsidRPr="000823A8">
              <w:rPr>
                <w:rFonts w:cs="Times New Roman"/>
                <w:bCs/>
                <w:i/>
                <w:sz w:val="13"/>
                <w:lang w:val="pt-BR"/>
              </w:rPr>
              <w:t>T</w:t>
            </w:r>
            <w:r w:rsidRPr="003517FD">
              <w:rPr>
                <w:rFonts w:cs="Times New Roman"/>
                <w:bCs/>
                <w:iCs/>
                <w:sz w:val="13"/>
                <w:vertAlign w:val="subscript"/>
                <w:lang w:val="pt-BR"/>
                <w:rPrChange w:id="681" w:author="Xianjun_P15" w:date="2025-09-06T16:32:00Z">
                  <w:rPr>
                    <w:rFonts w:cs="Times New Roman"/>
                    <w:bCs/>
                    <w:i/>
                    <w:sz w:val="13"/>
                    <w:vertAlign w:val="subscript"/>
                    <w:lang w:val="pt-BR"/>
                  </w:rPr>
                </w:rPrChange>
              </w:rPr>
              <w:t>N</w:t>
            </w:r>
            <w:r w:rsidRPr="000823A8">
              <w:rPr>
                <w:rFonts w:cs="Times New Roman"/>
                <w:bCs/>
                <w:sz w:val="13"/>
                <w:lang w:val="pt-BR"/>
              </w:rPr>
              <w:t xml:space="preserve"> / K (</w:t>
            </w:r>
            <w:r w:rsidRPr="00DF2A2B">
              <w:rPr>
                <w:rFonts w:cs="Times New Roman"/>
                <w:bCs/>
                <w:i/>
                <w:iCs/>
                <w:sz w:val="13"/>
                <w:lang w:val="pt-BR"/>
              </w:rPr>
              <w:t>dFC/dT</w:t>
            </w:r>
            <w:r w:rsidRPr="000823A8">
              <w:rPr>
                <w:rFonts w:cs="Times New Roman"/>
                <w:bCs/>
                <w:sz w:val="13"/>
                <w:lang w:val="pt-BR"/>
              </w:rPr>
              <w:t>)</w:t>
            </w:r>
          </w:p>
        </w:tc>
        <w:tc>
          <w:tcPr>
            <w:tcW w:w="625" w:type="pct"/>
            <w:vAlign w:val="center"/>
          </w:tcPr>
          <w:p w14:paraId="53675F10" w14:textId="77777777" w:rsidR="003429FD" w:rsidRPr="000823A8" w:rsidRDefault="003429FD" w:rsidP="00D82A5B">
            <w:pPr>
              <w:pStyle w:val="3--zhu0"/>
              <w:rPr>
                <w:rFonts w:cs="Times New Roman"/>
                <w:bCs/>
                <w:lang w:val="pt-BR"/>
              </w:rPr>
            </w:pPr>
            <w:r w:rsidRPr="000823A8">
              <w:rPr>
                <w:rFonts w:cs="Times New Roman"/>
                <w:bCs/>
                <w:lang w:val="pt-BR"/>
              </w:rPr>
              <w:t>8.45</w:t>
            </w:r>
          </w:p>
        </w:tc>
        <w:tc>
          <w:tcPr>
            <w:tcW w:w="625" w:type="pct"/>
            <w:tcBorders>
              <w:top w:val="nil"/>
              <w:left w:val="nil"/>
              <w:bottom w:val="nil"/>
              <w:right w:val="nil"/>
            </w:tcBorders>
            <w:vAlign w:val="center"/>
          </w:tcPr>
          <w:p w14:paraId="3FB6CFFD" w14:textId="77777777" w:rsidR="003429FD" w:rsidRPr="000823A8" w:rsidRDefault="003429FD" w:rsidP="00D82A5B">
            <w:pPr>
              <w:pStyle w:val="3--zhu0"/>
              <w:rPr>
                <w:rFonts w:cs="Times New Roman"/>
                <w:bCs/>
                <w:lang w:val="pt-BR"/>
              </w:rPr>
            </w:pPr>
            <w:r w:rsidRPr="000823A8">
              <w:rPr>
                <w:rFonts w:cs="Times New Roman"/>
                <w:bCs/>
                <w:lang w:val="pt-BR"/>
              </w:rPr>
              <w:t xml:space="preserve">9.09 </w:t>
            </w:r>
          </w:p>
        </w:tc>
        <w:tc>
          <w:tcPr>
            <w:tcW w:w="625" w:type="pct"/>
            <w:tcBorders>
              <w:top w:val="nil"/>
              <w:left w:val="nil"/>
              <w:bottom w:val="nil"/>
              <w:right w:val="nil"/>
            </w:tcBorders>
            <w:vAlign w:val="center"/>
          </w:tcPr>
          <w:p w14:paraId="6355FB51" w14:textId="6A977AEE" w:rsidR="003429FD" w:rsidRPr="000823A8" w:rsidRDefault="003429FD" w:rsidP="00D82A5B">
            <w:pPr>
              <w:pStyle w:val="3--zhu0"/>
              <w:rPr>
                <w:rFonts w:cs="Times New Roman"/>
                <w:bCs/>
                <w:color w:val="FF0000"/>
                <w:lang w:val="pt-BR"/>
              </w:rPr>
            </w:pPr>
            <w:r w:rsidRPr="000823A8">
              <w:rPr>
                <w:rFonts w:cs="Times New Roman"/>
                <w:bCs/>
                <w:lang w:val="pt-BR"/>
              </w:rPr>
              <w:t xml:space="preserve">10.00 </w:t>
            </w:r>
          </w:p>
        </w:tc>
        <w:tc>
          <w:tcPr>
            <w:tcW w:w="625" w:type="pct"/>
            <w:tcBorders>
              <w:top w:val="nil"/>
              <w:left w:val="nil"/>
              <w:bottom w:val="nil"/>
              <w:right w:val="nil"/>
            </w:tcBorders>
            <w:vAlign w:val="center"/>
          </w:tcPr>
          <w:p w14:paraId="74974D88" w14:textId="3D7620F2" w:rsidR="003429FD" w:rsidRPr="000823A8" w:rsidRDefault="003429FD" w:rsidP="00D82A5B">
            <w:pPr>
              <w:pStyle w:val="3--zhu0"/>
              <w:rPr>
                <w:rFonts w:cs="Times New Roman"/>
                <w:bCs/>
                <w:lang w:val="pt-BR"/>
              </w:rPr>
            </w:pPr>
            <w:r w:rsidRPr="000823A8">
              <w:rPr>
                <w:rFonts w:cs="Times New Roman"/>
                <w:bCs/>
                <w:lang w:val="pt-BR"/>
              </w:rPr>
              <w:t xml:space="preserve">10.15 </w:t>
            </w:r>
          </w:p>
        </w:tc>
        <w:tc>
          <w:tcPr>
            <w:tcW w:w="625" w:type="pct"/>
            <w:tcBorders>
              <w:top w:val="nil"/>
              <w:left w:val="nil"/>
              <w:bottom w:val="nil"/>
              <w:right w:val="nil"/>
            </w:tcBorders>
            <w:vAlign w:val="center"/>
          </w:tcPr>
          <w:p w14:paraId="78822594" w14:textId="2A47AA8B" w:rsidR="003429FD" w:rsidRPr="000823A8" w:rsidRDefault="003429FD" w:rsidP="00D82A5B">
            <w:pPr>
              <w:pStyle w:val="3--zhu0"/>
              <w:rPr>
                <w:rFonts w:cs="Times New Roman"/>
                <w:bCs/>
                <w:lang w:val="pt-BR"/>
              </w:rPr>
            </w:pPr>
            <w:r w:rsidRPr="000823A8">
              <w:rPr>
                <w:rFonts w:cs="Times New Roman"/>
                <w:bCs/>
                <w:lang w:val="pt-BR"/>
              </w:rPr>
              <w:t xml:space="preserve">10.05 </w:t>
            </w:r>
          </w:p>
        </w:tc>
        <w:tc>
          <w:tcPr>
            <w:tcW w:w="625" w:type="pct"/>
            <w:tcBorders>
              <w:top w:val="nil"/>
              <w:left w:val="nil"/>
              <w:bottom w:val="nil"/>
              <w:right w:val="nil"/>
            </w:tcBorders>
            <w:vAlign w:val="center"/>
          </w:tcPr>
          <w:p w14:paraId="68DA70A4" w14:textId="29CDADE3" w:rsidR="003429FD" w:rsidRPr="000823A8" w:rsidRDefault="003429FD" w:rsidP="00D82A5B">
            <w:pPr>
              <w:pStyle w:val="3--zhu0"/>
              <w:rPr>
                <w:rFonts w:cs="Times New Roman"/>
                <w:bCs/>
                <w:lang w:val="pt-BR"/>
              </w:rPr>
            </w:pPr>
            <w:r w:rsidRPr="000823A8">
              <w:rPr>
                <w:rFonts w:cs="Times New Roman"/>
                <w:bCs/>
                <w:lang w:val="pt-BR"/>
              </w:rPr>
              <w:t xml:space="preserve">9.21 </w:t>
            </w:r>
          </w:p>
        </w:tc>
        <w:tc>
          <w:tcPr>
            <w:tcW w:w="625" w:type="pct"/>
            <w:tcBorders>
              <w:top w:val="nil"/>
              <w:left w:val="nil"/>
              <w:bottom w:val="nil"/>
              <w:right w:val="nil"/>
            </w:tcBorders>
            <w:vAlign w:val="center"/>
          </w:tcPr>
          <w:p w14:paraId="54D01410" w14:textId="6EE16310" w:rsidR="003429FD" w:rsidRPr="00622BF2" w:rsidRDefault="003429FD" w:rsidP="00D82A5B">
            <w:pPr>
              <w:pStyle w:val="3--zhu0"/>
              <w:rPr>
                <w:rFonts w:cs="Times New Roman"/>
                <w:bCs/>
                <w:lang w:val="pt-BR"/>
              </w:rPr>
            </w:pPr>
            <w:r w:rsidRPr="000823A8">
              <w:rPr>
                <w:rFonts w:cs="Times New Roman"/>
                <w:bCs/>
                <w:lang w:val="pt-BR"/>
              </w:rPr>
              <w:t>8.8</w:t>
            </w:r>
            <w:r w:rsidR="00AB0301">
              <w:rPr>
                <w:rFonts w:cs="Times New Roman"/>
                <w:bCs/>
                <w:lang w:val="pt-BR"/>
              </w:rPr>
              <w:t>0</w:t>
            </w:r>
          </w:p>
        </w:tc>
      </w:tr>
      <w:tr w:rsidR="00BC70C5" w:rsidRPr="00622BF2" w14:paraId="50BE9DA3" w14:textId="77777777" w:rsidTr="00BC70C5">
        <w:trPr>
          <w:trHeight w:hRule="exact" w:val="227"/>
        </w:trPr>
        <w:tc>
          <w:tcPr>
            <w:tcW w:w="625" w:type="pct"/>
            <w:tcBorders>
              <w:bottom w:val="nil"/>
            </w:tcBorders>
            <w:vAlign w:val="center"/>
          </w:tcPr>
          <w:p w14:paraId="3244F4B7" w14:textId="3F2DD4CE" w:rsidR="003429FD" w:rsidRPr="00622BF2" w:rsidRDefault="003429FD" w:rsidP="00D82A5B">
            <w:pPr>
              <w:pStyle w:val="3--zhu0"/>
              <w:rPr>
                <w:rFonts w:cs="Times New Roman"/>
                <w:bCs/>
                <w:sz w:val="13"/>
                <w:lang w:val="pt-BR"/>
              </w:rPr>
            </w:pPr>
            <w:r w:rsidRPr="00212C2F">
              <w:rPr>
                <w:rFonts w:cs="Times New Roman"/>
                <w:bCs/>
                <w:i/>
                <w:sz w:val="13"/>
                <w:lang w:val="pt-BR"/>
              </w:rPr>
              <w:t>H</w:t>
            </w:r>
            <w:r w:rsidRPr="00F37DE8">
              <w:rPr>
                <w:rFonts w:cs="Times New Roman"/>
                <w:bCs/>
                <w:i/>
                <w:sz w:val="13"/>
                <w:vertAlign w:val="subscript"/>
                <w:lang w:val="pt-BR"/>
              </w:rPr>
              <w:t>C</w:t>
            </w:r>
            <w:r w:rsidRPr="00FA120B">
              <w:rPr>
                <w:rFonts w:cs="Times New Roman"/>
                <w:bCs/>
                <w:sz w:val="13"/>
                <w:lang w:val="pt-BR"/>
              </w:rPr>
              <w:t xml:space="preserve"> / Oe (at 2 K)</w:t>
            </w:r>
          </w:p>
        </w:tc>
        <w:tc>
          <w:tcPr>
            <w:tcW w:w="625" w:type="pct"/>
            <w:tcBorders>
              <w:bottom w:val="nil"/>
            </w:tcBorders>
            <w:vAlign w:val="center"/>
          </w:tcPr>
          <w:p w14:paraId="1A6CDE69" w14:textId="77777777" w:rsidR="003429FD" w:rsidRPr="00622BF2" w:rsidRDefault="003429FD" w:rsidP="00D82A5B">
            <w:pPr>
              <w:pStyle w:val="3--zhu0"/>
              <w:rPr>
                <w:rFonts w:cs="Times New Roman"/>
                <w:bCs/>
                <w:lang w:val="pt-BR"/>
              </w:rPr>
            </w:pPr>
            <w:r w:rsidRPr="00622BF2">
              <w:rPr>
                <w:rFonts w:cs="Times New Roman"/>
                <w:bCs/>
                <w:lang w:val="pt-BR"/>
              </w:rPr>
              <w:t>74.42</w:t>
            </w:r>
          </w:p>
        </w:tc>
        <w:tc>
          <w:tcPr>
            <w:tcW w:w="625" w:type="pct"/>
            <w:tcBorders>
              <w:top w:val="nil"/>
              <w:left w:val="nil"/>
              <w:bottom w:val="nil"/>
              <w:right w:val="nil"/>
            </w:tcBorders>
            <w:vAlign w:val="center"/>
          </w:tcPr>
          <w:p w14:paraId="5D9D1206" w14:textId="77777777" w:rsidR="003429FD" w:rsidRPr="00622BF2" w:rsidRDefault="003429FD" w:rsidP="00D82A5B">
            <w:pPr>
              <w:pStyle w:val="3--zhu0"/>
              <w:rPr>
                <w:rFonts w:cs="Times New Roman"/>
                <w:bCs/>
                <w:lang w:val="pt-BR"/>
              </w:rPr>
            </w:pPr>
            <w:r w:rsidRPr="00622BF2">
              <w:rPr>
                <w:rFonts w:cs="Times New Roman"/>
                <w:bCs/>
                <w:lang w:val="pt-BR"/>
              </w:rPr>
              <w:t xml:space="preserve">75.33 </w:t>
            </w:r>
          </w:p>
        </w:tc>
        <w:tc>
          <w:tcPr>
            <w:tcW w:w="625" w:type="pct"/>
            <w:tcBorders>
              <w:top w:val="nil"/>
              <w:left w:val="nil"/>
              <w:bottom w:val="nil"/>
              <w:right w:val="nil"/>
            </w:tcBorders>
            <w:vAlign w:val="center"/>
          </w:tcPr>
          <w:p w14:paraId="6DC94CA4" w14:textId="77DAA972" w:rsidR="003429FD" w:rsidRPr="00622BF2" w:rsidRDefault="003429FD" w:rsidP="00D82A5B">
            <w:pPr>
              <w:pStyle w:val="3--zhu0"/>
              <w:rPr>
                <w:rFonts w:cs="Times New Roman"/>
                <w:bCs/>
                <w:color w:val="FF0000"/>
                <w:lang w:val="pt-BR"/>
              </w:rPr>
            </w:pPr>
            <w:r w:rsidRPr="00622BF2">
              <w:rPr>
                <w:rFonts w:cs="Times New Roman"/>
                <w:bCs/>
                <w:lang w:val="pt-BR"/>
              </w:rPr>
              <w:t xml:space="preserve">100.32 </w:t>
            </w:r>
          </w:p>
        </w:tc>
        <w:tc>
          <w:tcPr>
            <w:tcW w:w="625" w:type="pct"/>
            <w:tcBorders>
              <w:top w:val="nil"/>
              <w:left w:val="nil"/>
              <w:bottom w:val="nil"/>
              <w:right w:val="nil"/>
            </w:tcBorders>
            <w:vAlign w:val="center"/>
          </w:tcPr>
          <w:p w14:paraId="5E8E0EF6" w14:textId="0A1FEE1E" w:rsidR="003429FD" w:rsidRPr="00622BF2" w:rsidRDefault="003429FD" w:rsidP="00D82A5B">
            <w:pPr>
              <w:pStyle w:val="3--zhu0"/>
              <w:rPr>
                <w:rFonts w:cs="Times New Roman"/>
                <w:bCs/>
                <w:lang w:val="pt-BR"/>
              </w:rPr>
            </w:pPr>
            <w:r w:rsidRPr="00622BF2">
              <w:rPr>
                <w:rFonts w:cs="Times New Roman"/>
                <w:bCs/>
                <w:lang w:val="pt-BR"/>
              </w:rPr>
              <w:t xml:space="preserve">18.97 </w:t>
            </w:r>
          </w:p>
        </w:tc>
        <w:tc>
          <w:tcPr>
            <w:tcW w:w="625" w:type="pct"/>
            <w:tcBorders>
              <w:top w:val="nil"/>
              <w:left w:val="nil"/>
              <w:bottom w:val="nil"/>
              <w:right w:val="nil"/>
            </w:tcBorders>
            <w:vAlign w:val="center"/>
          </w:tcPr>
          <w:p w14:paraId="7A9DEA80" w14:textId="1A665B0F" w:rsidR="003429FD" w:rsidRPr="00622BF2" w:rsidRDefault="003429FD" w:rsidP="00D82A5B">
            <w:pPr>
              <w:pStyle w:val="3--zhu0"/>
              <w:rPr>
                <w:rFonts w:cs="Times New Roman"/>
                <w:bCs/>
                <w:lang w:val="pt-BR"/>
              </w:rPr>
            </w:pPr>
            <w:r w:rsidRPr="00622BF2">
              <w:rPr>
                <w:rFonts w:cs="Times New Roman"/>
                <w:bCs/>
                <w:lang w:val="pt-BR"/>
              </w:rPr>
              <w:t xml:space="preserve">14.41 </w:t>
            </w:r>
          </w:p>
        </w:tc>
        <w:tc>
          <w:tcPr>
            <w:tcW w:w="625" w:type="pct"/>
            <w:tcBorders>
              <w:top w:val="nil"/>
              <w:left w:val="nil"/>
              <w:bottom w:val="nil"/>
              <w:right w:val="nil"/>
            </w:tcBorders>
            <w:vAlign w:val="center"/>
          </w:tcPr>
          <w:p w14:paraId="2EF87954" w14:textId="5294A937" w:rsidR="003429FD" w:rsidRPr="00622BF2" w:rsidRDefault="003429FD" w:rsidP="00D82A5B">
            <w:pPr>
              <w:pStyle w:val="3--zhu0"/>
              <w:rPr>
                <w:rFonts w:cs="Times New Roman"/>
                <w:bCs/>
                <w:lang w:val="pt-BR"/>
              </w:rPr>
            </w:pPr>
            <w:r w:rsidRPr="00622BF2">
              <w:rPr>
                <w:rFonts w:cs="Times New Roman"/>
                <w:bCs/>
                <w:lang w:val="pt-BR"/>
              </w:rPr>
              <w:t xml:space="preserve">0.00 </w:t>
            </w:r>
          </w:p>
        </w:tc>
        <w:tc>
          <w:tcPr>
            <w:tcW w:w="625" w:type="pct"/>
            <w:tcBorders>
              <w:top w:val="nil"/>
              <w:left w:val="nil"/>
              <w:bottom w:val="nil"/>
              <w:right w:val="nil"/>
            </w:tcBorders>
            <w:vAlign w:val="center"/>
          </w:tcPr>
          <w:p w14:paraId="57C29198" w14:textId="714743BA" w:rsidR="003429FD" w:rsidRPr="00622BF2" w:rsidRDefault="003429FD" w:rsidP="00D82A5B">
            <w:pPr>
              <w:pStyle w:val="3--zhu0"/>
              <w:rPr>
                <w:rFonts w:cs="Times New Roman"/>
                <w:bCs/>
                <w:lang w:val="pt-BR"/>
              </w:rPr>
            </w:pPr>
            <w:r w:rsidRPr="00622BF2">
              <w:rPr>
                <w:rFonts w:cs="Times New Roman"/>
                <w:bCs/>
                <w:lang w:val="pt-BR"/>
              </w:rPr>
              <w:t xml:space="preserve">0.00 </w:t>
            </w:r>
          </w:p>
        </w:tc>
      </w:tr>
      <w:tr w:rsidR="00BC70C5" w:rsidRPr="00622BF2" w14:paraId="1EF5BECE" w14:textId="77777777" w:rsidTr="00BC70C5">
        <w:trPr>
          <w:trHeight w:hRule="exact" w:val="227"/>
        </w:trPr>
        <w:tc>
          <w:tcPr>
            <w:tcW w:w="625" w:type="pct"/>
            <w:tcBorders>
              <w:top w:val="nil"/>
              <w:bottom w:val="single" w:sz="8" w:space="0" w:color="auto"/>
            </w:tcBorders>
            <w:vAlign w:val="center"/>
          </w:tcPr>
          <w:p w14:paraId="3BB24F61" w14:textId="11FC503D" w:rsidR="003429FD" w:rsidRPr="00622BF2" w:rsidRDefault="003429FD" w:rsidP="00D82A5B">
            <w:pPr>
              <w:pStyle w:val="3--zhu0"/>
              <w:rPr>
                <w:rFonts w:cs="Times New Roman"/>
                <w:bCs/>
                <w:sz w:val="13"/>
                <w:lang w:val="pt-BR"/>
              </w:rPr>
            </w:pPr>
            <w:r w:rsidRPr="00212C2F">
              <w:rPr>
                <w:rFonts w:cs="Times New Roman"/>
                <w:bCs/>
                <w:i/>
                <w:sz w:val="13"/>
                <w:lang w:val="pt-BR"/>
              </w:rPr>
              <w:t>M</w:t>
            </w:r>
            <w:r w:rsidRPr="00F37DE8">
              <w:rPr>
                <w:rFonts w:cs="Times New Roman"/>
                <w:bCs/>
                <w:i/>
                <w:sz w:val="13"/>
                <w:vertAlign w:val="subscript"/>
                <w:lang w:val="pt-BR"/>
              </w:rPr>
              <w:t>R</w:t>
            </w:r>
            <w:r w:rsidRPr="00FA120B">
              <w:rPr>
                <w:rFonts w:cs="Times New Roman"/>
                <w:bCs/>
                <w:i/>
                <w:sz w:val="13"/>
                <w:lang w:val="pt-BR"/>
              </w:rPr>
              <w:t xml:space="preserve"> </w:t>
            </w:r>
            <w:r w:rsidRPr="00FA120B">
              <w:rPr>
                <w:rFonts w:cs="Times New Roman"/>
                <w:bCs/>
                <w:sz w:val="13"/>
                <w:lang w:val="pt-BR"/>
              </w:rPr>
              <w:t>/ N</w:t>
            </w:r>
            <w:r w:rsidRPr="00FA120B">
              <w:rPr>
                <w:rFonts w:cs="Times New Roman"/>
                <w:bCs/>
                <w:sz w:val="13"/>
                <w:lang w:val="pt-BR"/>
              </w:rPr>
              <w:sym w:font="Symbol" w:char="F062"/>
            </w:r>
            <w:r w:rsidRPr="00FA120B">
              <w:rPr>
                <w:rFonts w:cs="Times New Roman"/>
                <w:bCs/>
                <w:sz w:val="13"/>
                <w:lang w:val="pt-BR"/>
              </w:rPr>
              <w:t xml:space="preserve"> (at 2 K)</w:t>
            </w:r>
          </w:p>
        </w:tc>
        <w:tc>
          <w:tcPr>
            <w:tcW w:w="625" w:type="pct"/>
            <w:tcBorders>
              <w:top w:val="nil"/>
              <w:bottom w:val="single" w:sz="8" w:space="0" w:color="auto"/>
            </w:tcBorders>
            <w:vAlign w:val="center"/>
          </w:tcPr>
          <w:p w14:paraId="429C1BEC" w14:textId="77777777" w:rsidR="003429FD" w:rsidRPr="00622BF2" w:rsidRDefault="003429FD" w:rsidP="00D82A5B">
            <w:pPr>
              <w:pStyle w:val="3--zhu0"/>
              <w:rPr>
                <w:rFonts w:cs="Times New Roman"/>
                <w:bCs/>
                <w:lang w:val="pt-BR"/>
              </w:rPr>
            </w:pPr>
            <w:r w:rsidRPr="00622BF2">
              <w:rPr>
                <w:rFonts w:cs="Times New Roman"/>
                <w:bCs/>
                <w:lang w:val="pt-BR"/>
              </w:rPr>
              <w:t>0.00</w:t>
            </w:r>
          </w:p>
        </w:tc>
        <w:tc>
          <w:tcPr>
            <w:tcW w:w="625" w:type="pct"/>
            <w:tcBorders>
              <w:top w:val="nil"/>
              <w:left w:val="nil"/>
              <w:bottom w:val="single" w:sz="8" w:space="0" w:color="auto"/>
              <w:right w:val="nil"/>
            </w:tcBorders>
            <w:vAlign w:val="center"/>
          </w:tcPr>
          <w:p w14:paraId="79E804D9" w14:textId="77777777" w:rsidR="003429FD" w:rsidRPr="00622BF2" w:rsidRDefault="003429FD" w:rsidP="00D82A5B">
            <w:pPr>
              <w:pStyle w:val="3--zhu0"/>
              <w:rPr>
                <w:rFonts w:cs="Times New Roman"/>
                <w:bCs/>
                <w:lang w:val="pt-BR"/>
              </w:rPr>
            </w:pPr>
            <w:r w:rsidRPr="00622BF2">
              <w:rPr>
                <w:rFonts w:cs="Times New Roman"/>
                <w:bCs/>
                <w:lang w:val="pt-BR"/>
              </w:rPr>
              <w:t xml:space="preserve">0.01 </w:t>
            </w:r>
          </w:p>
        </w:tc>
        <w:tc>
          <w:tcPr>
            <w:tcW w:w="625" w:type="pct"/>
            <w:tcBorders>
              <w:top w:val="nil"/>
              <w:left w:val="nil"/>
              <w:bottom w:val="single" w:sz="8" w:space="0" w:color="auto"/>
              <w:right w:val="nil"/>
            </w:tcBorders>
            <w:vAlign w:val="center"/>
          </w:tcPr>
          <w:p w14:paraId="550EEA0C" w14:textId="05FEB14B" w:rsidR="003429FD" w:rsidRPr="00622BF2" w:rsidRDefault="003429FD" w:rsidP="00D82A5B">
            <w:pPr>
              <w:pStyle w:val="3--zhu0"/>
              <w:rPr>
                <w:rFonts w:cs="Times New Roman"/>
                <w:bCs/>
                <w:color w:val="FF0000"/>
                <w:lang w:val="pt-BR"/>
              </w:rPr>
            </w:pPr>
            <w:r w:rsidRPr="00622BF2">
              <w:rPr>
                <w:rFonts w:cs="Times New Roman"/>
                <w:bCs/>
                <w:lang w:val="pt-BR"/>
              </w:rPr>
              <w:t xml:space="preserve">0.04 </w:t>
            </w:r>
          </w:p>
        </w:tc>
        <w:tc>
          <w:tcPr>
            <w:tcW w:w="625" w:type="pct"/>
            <w:tcBorders>
              <w:top w:val="nil"/>
              <w:left w:val="nil"/>
              <w:bottom w:val="single" w:sz="8" w:space="0" w:color="auto"/>
              <w:right w:val="nil"/>
            </w:tcBorders>
            <w:vAlign w:val="center"/>
          </w:tcPr>
          <w:p w14:paraId="3835B9E2" w14:textId="4F70D93D" w:rsidR="003429FD" w:rsidRPr="00622BF2" w:rsidRDefault="003429FD" w:rsidP="00D82A5B">
            <w:pPr>
              <w:pStyle w:val="3--zhu0"/>
              <w:rPr>
                <w:rFonts w:cs="Times New Roman"/>
                <w:bCs/>
                <w:lang w:val="pt-BR"/>
              </w:rPr>
            </w:pPr>
            <w:r w:rsidRPr="00622BF2">
              <w:rPr>
                <w:rFonts w:cs="Times New Roman"/>
                <w:bCs/>
                <w:lang w:val="pt-BR"/>
              </w:rPr>
              <w:t xml:space="preserve">0.03 </w:t>
            </w:r>
          </w:p>
        </w:tc>
        <w:tc>
          <w:tcPr>
            <w:tcW w:w="625" w:type="pct"/>
            <w:tcBorders>
              <w:top w:val="nil"/>
              <w:left w:val="nil"/>
              <w:bottom w:val="single" w:sz="8" w:space="0" w:color="auto"/>
              <w:right w:val="nil"/>
            </w:tcBorders>
            <w:vAlign w:val="center"/>
          </w:tcPr>
          <w:p w14:paraId="2D6B66B9" w14:textId="63C009A4" w:rsidR="003429FD" w:rsidRPr="00622BF2" w:rsidRDefault="003429FD" w:rsidP="00D82A5B">
            <w:pPr>
              <w:pStyle w:val="3--zhu0"/>
              <w:rPr>
                <w:rFonts w:cs="Times New Roman"/>
                <w:bCs/>
                <w:lang w:val="pt-BR"/>
              </w:rPr>
            </w:pPr>
            <w:r w:rsidRPr="00622BF2">
              <w:rPr>
                <w:rFonts w:cs="Times New Roman"/>
                <w:bCs/>
                <w:lang w:val="pt-BR"/>
              </w:rPr>
              <w:t xml:space="preserve">0.03 </w:t>
            </w:r>
          </w:p>
        </w:tc>
        <w:tc>
          <w:tcPr>
            <w:tcW w:w="625" w:type="pct"/>
            <w:tcBorders>
              <w:top w:val="nil"/>
              <w:left w:val="nil"/>
              <w:bottom w:val="single" w:sz="8" w:space="0" w:color="auto"/>
              <w:right w:val="nil"/>
            </w:tcBorders>
            <w:vAlign w:val="center"/>
          </w:tcPr>
          <w:p w14:paraId="508726B5" w14:textId="2C2C9553" w:rsidR="003429FD" w:rsidRPr="00622BF2" w:rsidRDefault="003429FD" w:rsidP="00D82A5B">
            <w:pPr>
              <w:pStyle w:val="3--zhu0"/>
              <w:rPr>
                <w:rFonts w:cs="Times New Roman"/>
                <w:bCs/>
                <w:lang w:val="pt-BR"/>
              </w:rPr>
            </w:pPr>
            <w:r w:rsidRPr="00622BF2">
              <w:rPr>
                <w:rFonts w:cs="Times New Roman"/>
                <w:bCs/>
                <w:lang w:val="pt-BR"/>
              </w:rPr>
              <w:t xml:space="preserve">0.00 </w:t>
            </w:r>
          </w:p>
        </w:tc>
        <w:tc>
          <w:tcPr>
            <w:tcW w:w="625" w:type="pct"/>
            <w:tcBorders>
              <w:top w:val="nil"/>
              <w:left w:val="nil"/>
              <w:bottom w:val="single" w:sz="8" w:space="0" w:color="auto"/>
              <w:right w:val="nil"/>
            </w:tcBorders>
            <w:vAlign w:val="center"/>
          </w:tcPr>
          <w:p w14:paraId="7E55547F" w14:textId="55FE3A25" w:rsidR="003429FD" w:rsidRPr="00622BF2" w:rsidRDefault="003429FD" w:rsidP="00D82A5B">
            <w:pPr>
              <w:pStyle w:val="3--zhu0"/>
              <w:rPr>
                <w:rFonts w:cs="Times New Roman"/>
                <w:bCs/>
                <w:lang w:val="pt-BR"/>
              </w:rPr>
            </w:pPr>
            <w:r w:rsidRPr="00622BF2">
              <w:rPr>
                <w:rFonts w:cs="Times New Roman"/>
                <w:bCs/>
                <w:lang w:val="pt-BR"/>
              </w:rPr>
              <w:t xml:space="preserve">0.00 </w:t>
            </w:r>
          </w:p>
        </w:tc>
      </w:tr>
    </w:tbl>
    <w:p w14:paraId="6B224CE8" w14:textId="77777777" w:rsidR="00165EBD" w:rsidRDefault="00165EBD" w:rsidP="00DF2A2B">
      <w:pPr>
        <w:pStyle w:val="3--zhu0"/>
      </w:pPr>
    </w:p>
    <w:p w14:paraId="63B4B143" w14:textId="2A2F1416" w:rsidR="00925C06" w:rsidRPr="00622BF2" w:rsidRDefault="00F571D9" w:rsidP="00257810">
      <w:pPr>
        <w:pStyle w:val="3--zhu"/>
        <w:spacing w:before="163"/>
        <w:rPr>
          <w:rFonts w:cs="Times New Roman"/>
          <w:bCs/>
        </w:rPr>
      </w:pPr>
      <w:r>
        <w:rPr>
          <w:rFonts w:hint="eastAsia"/>
        </w:rPr>
        <w:t>续</w:t>
      </w:r>
      <w:r w:rsidRPr="00D82A5B">
        <w:rPr>
          <w:rFonts w:hint="eastAsia"/>
        </w:rPr>
        <w:t>表</w:t>
      </w:r>
      <w:r w:rsidRPr="00D82A5B">
        <w:t>3.4 etaCuMn</w:t>
      </w:r>
      <w:r w:rsidRPr="00D82A5B">
        <w:rPr>
          <w:rFonts w:hint="eastAsia"/>
        </w:rPr>
        <w:t>系列固溶体的磁学基本数据</w:t>
      </w:r>
    </w:p>
    <w:tbl>
      <w:tblPr>
        <w:tblW w:w="5000" w:type="pct"/>
        <w:jc w:val="center"/>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19"/>
        <w:gridCol w:w="1119"/>
        <w:gridCol w:w="1120"/>
        <w:gridCol w:w="1120"/>
        <w:gridCol w:w="1120"/>
        <w:gridCol w:w="1120"/>
        <w:gridCol w:w="1120"/>
        <w:gridCol w:w="1120"/>
      </w:tblGrid>
      <w:tr w:rsidR="00BC70C5" w:rsidRPr="00622BF2" w14:paraId="473A83AA" w14:textId="77777777" w:rsidTr="00DF2A2B">
        <w:trPr>
          <w:trHeight w:val="249"/>
          <w:jc w:val="center"/>
        </w:trPr>
        <w:tc>
          <w:tcPr>
            <w:tcW w:w="625" w:type="pct"/>
            <w:tcBorders>
              <w:top w:val="single" w:sz="8" w:space="0" w:color="auto"/>
              <w:bottom w:val="single" w:sz="8" w:space="0" w:color="auto"/>
            </w:tcBorders>
            <w:vAlign w:val="center"/>
          </w:tcPr>
          <w:p w14:paraId="260143EA" w14:textId="77777777" w:rsidR="00925C06" w:rsidRPr="00063750" w:rsidRDefault="00925C06" w:rsidP="00D82A5B">
            <w:pPr>
              <w:pStyle w:val="3--zhu0"/>
              <w:rPr>
                <w:rFonts w:cs="Times New Roman"/>
                <w:bCs/>
                <w:sz w:val="15"/>
                <w:lang w:val="pt-BR"/>
              </w:rPr>
            </w:pPr>
            <w:r w:rsidRPr="00063750">
              <w:rPr>
                <w:rFonts w:cs="Times New Roman"/>
                <w:bCs/>
                <w:sz w:val="15"/>
                <w:lang w:val="pt-BR"/>
              </w:rPr>
              <w:t>Compound</w:t>
            </w:r>
          </w:p>
        </w:tc>
        <w:tc>
          <w:tcPr>
            <w:tcW w:w="625" w:type="pct"/>
            <w:tcBorders>
              <w:top w:val="single" w:sz="8" w:space="0" w:color="auto"/>
              <w:bottom w:val="single" w:sz="8" w:space="0" w:color="auto"/>
            </w:tcBorders>
            <w:vAlign w:val="center"/>
          </w:tcPr>
          <w:p w14:paraId="1156A5F1" w14:textId="20B765CA" w:rsidR="00925C06" w:rsidRPr="00063750" w:rsidRDefault="00925C06" w:rsidP="00D82A5B">
            <w:pPr>
              <w:pStyle w:val="3--zhu0"/>
              <w:rPr>
                <w:rFonts w:cs="Times New Roman"/>
                <w:bCs/>
                <w:color w:val="FF0000"/>
                <w:sz w:val="15"/>
              </w:rPr>
            </w:pPr>
            <w:r w:rsidRPr="00063750">
              <w:rPr>
                <w:rFonts w:cs="Times New Roman"/>
                <w:bCs/>
                <w:sz w:val="15"/>
              </w:rPr>
              <w:t>etaCu</w:t>
            </w:r>
            <w:r w:rsidRPr="00063750">
              <w:rPr>
                <w:rFonts w:cs="Times New Roman"/>
                <w:bCs/>
                <w:sz w:val="15"/>
                <w:vertAlign w:val="subscript"/>
              </w:rPr>
              <w:t>0.78</w:t>
            </w:r>
            <w:r w:rsidRPr="00063750">
              <w:rPr>
                <w:rFonts w:cs="Times New Roman"/>
                <w:bCs/>
                <w:sz w:val="15"/>
              </w:rPr>
              <w:t>Mn</w:t>
            </w:r>
            <w:r w:rsidRPr="00063750">
              <w:rPr>
                <w:rFonts w:cs="Times New Roman"/>
                <w:bCs/>
                <w:sz w:val="15"/>
                <w:vertAlign w:val="subscript"/>
              </w:rPr>
              <w:t>0.2</w:t>
            </w:r>
            <w:r w:rsidR="00B94AB0" w:rsidRPr="00D82A5B">
              <w:rPr>
                <w:rFonts w:cs="Times New Roman"/>
                <w:bCs/>
                <w:sz w:val="15"/>
                <w:vertAlign w:val="subscript"/>
              </w:rPr>
              <w:t>2</w:t>
            </w:r>
          </w:p>
        </w:tc>
        <w:tc>
          <w:tcPr>
            <w:tcW w:w="625" w:type="pct"/>
            <w:tcBorders>
              <w:top w:val="single" w:sz="8" w:space="0" w:color="auto"/>
              <w:bottom w:val="single" w:sz="8" w:space="0" w:color="auto"/>
            </w:tcBorders>
            <w:vAlign w:val="center"/>
          </w:tcPr>
          <w:p w14:paraId="7FE73548" w14:textId="796BF842" w:rsidR="00925C06" w:rsidRPr="00063750" w:rsidRDefault="00925C06" w:rsidP="00D82A5B">
            <w:pPr>
              <w:pStyle w:val="3--zhu0"/>
              <w:rPr>
                <w:rFonts w:cs="Times New Roman"/>
                <w:bCs/>
                <w:sz w:val="15"/>
                <w:lang w:val="pt-BR"/>
              </w:rPr>
            </w:pPr>
            <w:r w:rsidRPr="00063750">
              <w:rPr>
                <w:rFonts w:cs="Times New Roman"/>
                <w:bCs/>
                <w:sz w:val="20"/>
              </w:rPr>
              <w:t>eta</w:t>
            </w:r>
            <w:r w:rsidRPr="00063750">
              <w:rPr>
                <w:rFonts w:cs="Times New Roman"/>
                <w:bCs/>
              </w:rPr>
              <w:t>Cu</w:t>
            </w:r>
            <w:r w:rsidRPr="00063750">
              <w:rPr>
                <w:rFonts w:cs="Times New Roman"/>
                <w:bCs/>
                <w:vertAlign w:val="subscript"/>
              </w:rPr>
              <w:t>0.85</w:t>
            </w:r>
            <w:r w:rsidRPr="00063750">
              <w:rPr>
                <w:rFonts w:cs="Times New Roman"/>
                <w:bCs/>
              </w:rPr>
              <w:t>Mn</w:t>
            </w:r>
            <w:r w:rsidRPr="00063750">
              <w:rPr>
                <w:rFonts w:cs="Times New Roman"/>
                <w:bCs/>
                <w:vertAlign w:val="subscript"/>
              </w:rPr>
              <w:t>0.1</w:t>
            </w:r>
            <w:r w:rsidR="00B94AB0" w:rsidRPr="00D82A5B">
              <w:rPr>
                <w:rFonts w:cs="Times New Roman"/>
                <w:bCs/>
                <w:vertAlign w:val="subscript"/>
              </w:rPr>
              <w:t>5</w:t>
            </w:r>
          </w:p>
        </w:tc>
        <w:tc>
          <w:tcPr>
            <w:tcW w:w="625" w:type="pct"/>
            <w:tcBorders>
              <w:top w:val="single" w:sz="8" w:space="0" w:color="auto"/>
              <w:bottom w:val="single" w:sz="8" w:space="0" w:color="auto"/>
            </w:tcBorders>
            <w:vAlign w:val="center"/>
          </w:tcPr>
          <w:p w14:paraId="6BF1FE31" w14:textId="0DFB83E9" w:rsidR="00925C06" w:rsidRPr="00063750" w:rsidRDefault="00925C06" w:rsidP="00D82A5B">
            <w:pPr>
              <w:pStyle w:val="3--zhu0"/>
              <w:rPr>
                <w:rFonts w:cs="Times New Roman"/>
                <w:bCs/>
                <w:sz w:val="15"/>
              </w:rPr>
            </w:pPr>
            <w:r w:rsidRPr="00063750">
              <w:rPr>
                <w:rFonts w:cs="Times New Roman"/>
                <w:bCs/>
                <w:sz w:val="20"/>
              </w:rPr>
              <w:t>eta</w:t>
            </w:r>
            <w:r w:rsidRPr="00063750">
              <w:rPr>
                <w:rFonts w:cs="Times New Roman"/>
                <w:bCs/>
              </w:rPr>
              <w:t>Cu</w:t>
            </w:r>
            <w:r w:rsidRPr="00063750">
              <w:rPr>
                <w:rFonts w:cs="Times New Roman"/>
                <w:bCs/>
                <w:vertAlign w:val="subscript"/>
              </w:rPr>
              <w:t>0.</w:t>
            </w:r>
            <w:r w:rsidR="00CD5798" w:rsidRPr="00063750">
              <w:rPr>
                <w:rFonts w:cs="Times New Roman"/>
                <w:bCs/>
                <w:vertAlign w:val="subscript"/>
              </w:rPr>
              <w:t>9</w:t>
            </w:r>
            <w:r w:rsidR="00CD5798">
              <w:rPr>
                <w:rFonts w:cs="Times New Roman"/>
                <w:bCs/>
                <w:vertAlign w:val="subscript"/>
              </w:rPr>
              <w:t>4</w:t>
            </w:r>
            <w:r w:rsidR="00CD5798" w:rsidRPr="00063750">
              <w:rPr>
                <w:rFonts w:cs="Times New Roman"/>
                <w:bCs/>
              </w:rPr>
              <w:t>Mn</w:t>
            </w:r>
            <w:r w:rsidR="00CD5798" w:rsidRPr="00063750">
              <w:rPr>
                <w:rFonts w:cs="Times New Roman"/>
                <w:bCs/>
                <w:vertAlign w:val="subscript"/>
              </w:rPr>
              <w:t>0</w:t>
            </w:r>
            <w:r w:rsidRPr="00063750">
              <w:rPr>
                <w:rFonts w:cs="Times New Roman"/>
                <w:bCs/>
                <w:vertAlign w:val="subscript"/>
              </w:rPr>
              <w:t>.</w:t>
            </w:r>
            <w:r w:rsidR="00CD5798" w:rsidRPr="00063750">
              <w:rPr>
                <w:rFonts w:cs="Times New Roman"/>
                <w:bCs/>
                <w:vertAlign w:val="subscript"/>
              </w:rPr>
              <w:t>0</w:t>
            </w:r>
            <w:r w:rsidR="00CD5798">
              <w:rPr>
                <w:rFonts w:cs="Times New Roman"/>
                <w:bCs/>
                <w:vertAlign w:val="subscript"/>
              </w:rPr>
              <w:t>6</w:t>
            </w:r>
          </w:p>
        </w:tc>
        <w:tc>
          <w:tcPr>
            <w:tcW w:w="625" w:type="pct"/>
            <w:tcBorders>
              <w:top w:val="single" w:sz="8" w:space="0" w:color="auto"/>
              <w:bottom w:val="single" w:sz="8" w:space="0" w:color="auto"/>
            </w:tcBorders>
            <w:vAlign w:val="center"/>
          </w:tcPr>
          <w:p w14:paraId="38F07A5C" w14:textId="7B0342EA" w:rsidR="00925C06" w:rsidRPr="00063750" w:rsidRDefault="00925C06" w:rsidP="00D82A5B">
            <w:pPr>
              <w:pStyle w:val="3--zhu0"/>
              <w:rPr>
                <w:rFonts w:cs="Times New Roman"/>
                <w:bCs/>
                <w:sz w:val="15"/>
              </w:rPr>
            </w:pPr>
            <w:r w:rsidRPr="00063750">
              <w:rPr>
                <w:rFonts w:cs="Times New Roman"/>
                <w:bCs/>
                <w:sz w:val="20"/>
              </w:rPr>
              <w:t>eta</w:t>
            </w:r>
            <w:r w:rsidRPr="00063750">
              <w:rPr>
                <w:rFonts w:cs="Times New Roman"/>
                <w:bCs/>
              </w:rPr>
              <w:t>Cu</w:t>
            </w:r>
            <w:r w:rsidRPr="00063750">
              <w:rPr>
                <w:rFonts w:cs="Times New Roman"/>
                <w:bCs/>
                <w:vertAlign w:val="subscript"/>
              </w:rPr>
              <w:t>0.</w:t>
            </w:r>
            <w:r w:rsidR="00CD5798" w:rsidRPr="00063750">
              <w:rPr>
                <w:rFonts w:cs="Times New Roman"/>
                <w:bCs/>
                <w:vertAlign w:val="subscript"/>
              </w:rPr>
              <w:t>9</w:t>
            </w:r>
            <w:r w:rsidR="00CD5798">
              <w:rPr>
                <w:rFonts w:cs="Times New Roman"/>
                <w:bCs/>
                <w:vertAlign w:val="subscript"/>
              </w:rPr>
              <w:t>5</w:t>
            </w:r>
            <w:r w:rsidR="00CD5798" w:rsidRPr="00063750">
              <w:rPr>
                <w:rFonts w:cs="Times New Roman"/>
                <w:bCs/>
              </w:rPr>
              <w:t>Mn</w:t>
            </w:r>
            <w:r w:rsidR="00CD5798" w:rsidRPr="00063750">
              <w:rPr>
                <w:rFonts w:cs="Times New Roman"/>
                <w:bCs/>
                <w:vertAlign w:val="subscript"/>
              </w:rPr>
              <w:t>0</w:t>
            </w:r>
            <w:r w:rsidRPr="00063750">
              <w:rPr>
                <w:rFonts w:cs="Times New Roman"/>
                <w:bCs/>
                <w:vertAlign w:val="subscript"/>
              </w:rPr>
              <w:t>.</w:t>
            </w:r>
            <w:r w:rsidR="00CD5798" w:rsidRPr="00063750">
              <w:rPr>
                <w:rFonts w:cs="Times New Roman"/>
                <w:bCs/>
                <w:vertAlign w:val="subscript"/>
              </w:rPr>
              <w:t>0</w:t>
            </w:r>
            <w:r w:rsidR="00CD5798">
              <w:rPr>
                <w:rFonts w:cs="Times New Roman"/>
                <w:bCs/>
                <w:vertAlign w:val="subscript"/>
              </w:rPr>
              <w:t>5</w:t>
            </w:r>
          </w:p>
        </w:tc>
        <w:tc>
          <w:tcPr>
            <w:tcW w:w="625" w:type="pct"/>
            <w:tcBorders>
              <w:top w:val="single" w:sz="8" w:space="0" w:color="auto"/>
              <w:bottom w:val="single" w:sz="8" w:space="0" w:color="auto"/>
            </w:tcBorders>
            <w:vAlign w:val="center"/>
          </w:tcPr>
          <w:p w14:paraId="08C928AC" w14:textId="6FC95CE2" w:rsidR="00925C06" w:rsidRPr="00063750" w:rsidRDefault="00925C06" w:rsidP="00D82A5B">
            <w:pPr>
              <w:pStyle w:val="3--zhu0"/>
              <w:rPr>
                <w:rFonts w:cs="Times New Roman"/>
                <w:bCs/>
                <w:color w:val="FF0000"/>
                <w:sz w:val="15"/>
              </w:rPr>
            </w:pPr>
            <w:r w:rsidRPr="00063750">
              <w:rPr>
                <w:rFonts w:cs="Times New Roman"/>
                <w:bCs/>
                <w:sz w:val="20"/>
              </w:rPr>
              <w:t>eta</w:t>
            </w:r>
            <w:r w:rsidRPr="00063750">
              <w:rPr>
                <w:rFonts w:cs="Times New Roman"/>
                <w:bCs/>
              </w:rPr>
              <w:t>Cu</w:t>
            </w:r>
            <w:r w:rsidRPr="00063750">
              <w:rPr>
                <w:rFonts w:cs="Times New Roman"/>
                <w:bCs/>
                <w:vertAlign w:val="subscript"/>
              </w:rPr>
              <w:t>0.96</w:t>
            </w:r>
            <w:r w:rsidRPr="00063750">
              <w:rPr>
                <w:rFonts w:cs="Times New Roman"/>
                <w:bCs/>
              </w:rPr>
              <w:t>Mn</w:t>
            </w:r>
            <w:r w:rsidRPr="00063750">
              <w:rPr>
                <w:rFonts w:cs="Times New Roman"/>
                <w:bCs/>
                <w:vertAlign w:val="subscript"/>
              </w:rPr>
              <w:t>0.0</w:t>
            </w:r>
            <w:r w:rsidR="00375C40" w:rsidRPr="00D82A5B">
              <w:rPr>
                <w:rFonts w:cs="Times New Roman"/>
                <w:bCs/>
                <w:vertAlign w:val="subscript"/>
              </w:rPr>
              <w:t>4</w:t>
            </w:r>
          </w:p>
        </w:tc>
        <w:tc>
          <w:tcPr>
            <w:tcW w:w="625" w:type="pct"/>
            <w:tcBorders>
              <w:top w:val="single" w:sz="8" w:space="0" w:color="auto"/>
              <w:bottom w:val="single" w:sz="8" w:space="0" w:color="auto"/>
            </w:tcBorders>
            <w:vAlign w:val="center"/>
          </w:tcPr>
          <w:p w14:paraId="6A56423D" w14:textId="24658587" w:rsidR="00925C06" w:rsidRPr="00063750" w:rsidRDefault="00925C06" w:rsidP="00D82A5B">
            <w:pPr>
              <w:pStyle w:val="3--zhu0"/>
              <w:rPr>
                <w:rFonts w:cs="Times New Roman"/>
                <w:bCs/>
                <w:color w:val="FF0000"/>
                <w:sz w:val="15"/>
              </w:rPr>
            </w:pPr>
            <w:r w:rsidRPr="00063750">
              <w:rPr>
                <w:rFonts w:cs="Times New Roman"/>
                <w:bCs/>
                <w:sz w:val="20"/>
              </w:rPr>
              <w:t>eta</w:t>
            </w:r>
            <w:r w:rsidRPr="00063750">
              <w:rPr>
                <w:rFonts w:cs="Times New Roman"/>
                <w:bCs/>
              </w:rPr>
              <w:t>Cu</w:t>
            </w:r>
            <w:r w:rsidRPr="00063750">
              <w:rPr>
                <w:rFonts w:cs="Times New Roman"/>
                <w:bCs/>
                <w:vertAlign w:val="subscript"/>
              </w:rPr>
              <w:t>0.9</w:t>
            </w:r>
            <w:r w:rsidR="00375C40" w:rsidRPr="00D82A5B">
              <w:rPr>
                <w:rFonts w:cs="Times New Roman"/>
                <w:bCs/>
                <w:vertAlign w:val="subscript"/>
              </w:rPr>
              <w:t>8</w:t>
            </w:r>
            <w:r w:rsidRPr="00063750">
              <w:rPr>
                <w:rFonts w:cs="Times New Roman"/>
                <w:bCs/>
              </w:rPr>
              <w:t>Mn</w:t>
            </w:r>
            <w:r w:rsidRPr="00063750">
              <w:rPr>
                <w:rFonts w:cs="Times New Roman"/>
                <w:bCs/>
                <w:vertAlign w:val="subscript"/>
              </w:rPr>
              <w:t>0.0</w:t>
            </w:r>
            <w:r w:rsidR="00375C40" w:rsidRPr="00D82A5B">
              <w:rPr>
                <w:rFonts w:cs="Times New Roman"/>
                <w:bCs/>
                <w:vertAlign w:val="subscript"/>
              </w:rPr>
              <w:t>2</w:t>
            </w:r>
          </w:p>
        </w:tc>
        <w:tc>
          <w:tcPr>
            <w:tcW w:w="625" w:type="pct"/>
            <w:tcBorders>
              <w:top w:val="single" w:sz="8" w:space="0" w:color="auto"/>
              <w:bottom w:val="single" w:sz="8" w:space="0" w:color="auto"/>
            </w:tcBorders>
            <w:vAlign w:val="center"/>
          </w:tcPr>
          <w:p w14:paraId="225F9096" w14:textId="607B46C2" w:rsidR="00925C06" w:rsidRPr="00622BF2" w:rsidRDefault="00925C06" w:rsidP="00D82A5B">
            <w:pPr>
              <w:pStyle w:val="3--zhu0"/>
              <w:rPr>
                <w:rFonts w:cs="Times New Roman"/>
                <w:bCs/>
                <w:sz w:val="15"/>
                <w:lang w:val="pt-BR"/>
              </w:rPr>
            </w:pPr>
            <w:r w:rsidRPr="00063750">
              <w:rPr>
                <w:rFonts w:cs="Times New Roman"/>
                <w:bCs/>
                <w:sz w:val="20"/>
              </w:rPr>
              <w:t>eta</w:t>
            </w:r>
            <w:r w:rsidRPr="00063750">
              <w:rPr>
                <w:rFonts w:cs="Times New Roman"/>
                <w:bCs/>
              </w:rPr>
              <w:t>Cu</w:t>
            </w:r>
            <w:r w:rsidRPr="00063750">
              <w:rPr>
                <w:rFonts w:cs="Times New Roman"/>
                <w:bCs/>
                <w:vertAlign w:val="subscript"/>
              </w:rPr>
              <w:t>0.99</w:t>
            </w:r>
            <w:r w:rsidRPr="00063750">
              <w:rPr>
                <w:rFonts w:cs="Times New Roman"/>
                <w:bCs/>
              </w:rPr>
              <w:t>Mn</w:t>
            </w:r>
            <w:r w:rsidRPr="00063750">
              <w:rPr>
                <w:rFonts w:cs="Times New Roman"/>
                <w:bCs/>
                <w:vertAlign w:val="subscript"/>
              </w:rPr>
              <w:t>0.01</w:t>
            </w:r>
          </w:p>
        </w:tc>
      </w:tr>
      <w:tr w:rsidR="00BC70C5" w:rsidRPr="00622BF2" w14:paraId="64441155" w14:textId="77777777" w:rsidTr="00DF2A2B">
        <w:trPr>
          <w:trHeight w:hRule="exact" w:val="227"/>
          <w:jc w:val="center"/>
        </w:trPr>
        <w:tc>
          <w:tcPr>
            <w:tcW w:w="625" w:type="pct"/>
            <w:tcBorders>
              <w:top w:val="single" w:sz="8" w:space="0" w:color="auto"/>
            </w:tcBorders>
            <w:vAlign w:val="center"/>
          </w:tcPr>
          <w:p w14:paraId="2AD9DAF0" w14:textId="16C4079A" w:rsidR="003429FD" w:rsidRPr="00622BF2" w:rsidRDefault="003429FD" w:rsidP="00D82A5B">
            <w:pPr>
              <w:pStyle w:val="3--zhu0"/>
              <w:rPr>
                <w:rFonts w:cs="Times New Roman"/>
                <w:bCs/>
                <w:sz w:val="13"/>
                <w:lang w:val="pt-BR"/>
              </w:rPr>
            </w:pPr>
            <w:r w:rsidRPr="00212C2F">
              <w:rPr>
                <w:rFonts w:cs="Times New Roman"/>
                <w:bCs/>
                <w:i/>
                <w:sz w:val="13"/>
                <w:lang w:val="pt-BR"/>
              </w:rPr>
              <w:t>C</w:t>
            </w:r>
            <w:r w:rsidRPr="00F37DE8">
              <w:rPr>
                <w:rFonts w:cs="Times New Roman"/>
                <w:bCs/>
                <w:sz w:val="13"/>
                <w:lang w:val="pt-BR"/>
              </w:rPr>
              <w:t xml:space="preserve"> / cm</w:t>
            </w:r>
            <w:r w:rsidRPr="00FA120B">
              <w:rPr>
                <w:rFonts w:cs="Times New Roman"/>
                <w:bCs/>
                <w:sz w:val="13"/>
                <w:vertAlign w:val="superscript"/>
                <w:lang w:val="pt-BR"/>
              </w:rPr>
              <w:t>3</w:t>
            </w:r>
            <w:r w:rsidRPr="00FA120B">
              <w:rPr>
                <w:rFonts w:cs="Times New Roman"/>
                <w:bCs/>
                <w:sz w:val="13"/>
                <w:lang w:val="pt-BR"/>
              </w:rPr>
              <w:t>Kmol</w:t>
            </w:r>
            <w:r w:rsidRPr="00F44F80">
              <w:rPr>
                <w:rFonts w:cs="Times New Roman"/>
                <w:bCs/>
                <w:sz w:val="13"/>
                <w:vertAlign w:val="superscript"/>
                <w:lang w:val="pt-BR"/>
              </w:rPr>
              <w:t>−1</w:t>
            </w:r>
          </w:p>
        </w:tc>
        <w:tc>
          <w:tcPr>
            <w:tcW w:w="625" w:type="pct"/>
            <w:tcBorders>
              <w:top w:val="single" w:sz="8" w:space="0" w:color="auto"/>
            </w:tcBorders>
            <w:vAlign w:val="center"/>
          </w:tcPr>
          <w:p w14:paraId="6DF85210" w14:textId="5496C7B1" w:rsidR="003429FD" w:rsidRPr="00622BF2" w:rsidRDefault="003429FD" w:rsidP="00D82A5B">
            <w:pPr>
              <w:pStyle w:val="3--zhu0"/>
              <w:rPr>
                <w:rFonts w:cs="Times New Roman"/>
                <w:bCs/>
                <w:color w:val="FF0000"/>
                <w:lang w:val="pt-BR"/>
              </w:rPr>
            </w:pPr>
            <w:r w:rsidRPr="00622BF2">
              <w:rPr>
                <w:rFonts w:cs="Times New Roman"/>
                <w:bCs/>
                <w:lang w:val="pt-BR"/>
              </w:rPr>
              <w:t>1.</w:t>
            </w:r>
            <w:r w:rsidR="009812A2">
              <w:rPr>
                <w:rFonts w:cs="Times New Roman"/>
                <w:bCs/>
                <w:lang w:val="pt-BR"/>
              </w:rPr>
              <w:t>17</w:t>
            </w:r>
          </w:p>
        </w:tc>
        <w:tc>
          <w:tcPr>
            <w:tcW w:w="625" w:type="pct"/>
            <w:tcBorders>
              <w:top w:val="single" w:sz="8" w:space="0" w:color="auto"/>
            </w:tcBorders>
            <w:vAlign w:val="center"/>
          </w:tcPr>
          <w:p w14:paraId="245B9E9F" w14:textId="116C914D" w:rsidR="003429FD" w:rsidRPr="00622BF2" w:rsidRDefault="009812A2" w:rsidP="00D82A5B">
            <w:pPr>
              <w:pStyle w:val="3--zhu0"/>
              <w:rPr>
                <w:rFonts w:cs="Times New Roman"/>
                <w:bCs/>
                <w:lang w:val="pt-BR"/>
              </w:rPr>
            </w:pPr>
            <w:r>
              <w:rPr>
                <w:rFonts w:cs="Times New Roman" w:hint="eastAsia"/>
                <w:bCs/>
                <w:lang w:val="pt-BR"/>
              </w:rPr>
              <w:t>0</w:t>
            </w:r>
            <w:r>
              <w:rPr>
                <w:rFonts w:cs="Times New Roman"/>
                <w:bCs/>
                <w:lang w:val="pt-BR"/>
              </w:rPr>
              <w:t>.97</w:t>
            </w:r>
          </w:p>
        </w:tc>
        <w:tc>
          <w:tcPr>
            <w:tcW w:w="625" w:type="pct"/>
            <w:tcBorders>
              <w:top w:val="single" w:sz="8" w:space="0" w:color="auto"/>
            </w:tcBorders>
            <w:vAlign w:val="center"/>
          </w:tcPr>
          <w:p w14:paraId="5D923187" w14:textId="0D89897F" w:rsidR="003429FD" w:rsidRPr="00622BF2" w:rsidRDefault="003429FD" w:rsidP="00D82A5B">
            <w:pPr>
              <w:pStyle w:val="3--zhu0"/>
              <w:rPr>
                <w:rFonts w:cs="Times New Roman"/>
                <w:bCs/>
                <w:lang w:val="pt-BR"/>
              </w:rPr>
            </w:pPr>
            <w:r w:rsidRPr="00622BF2">
              <w:rPr>
                <w:rFonts w:cs="Times New Roman"/>
                <w:bCs/>
              </w:rPr>
              <w:t>0.87</w:t>
            </w:r>
          </w:p>
        </w:tc>
        <w:tc>
          <w:tcPr>
            <w:tcW w:w="625" w:type="pct"/>
            <w:tcBorders>
              <w:top w:val="single" w:sz="8" w:space="0" w:color="auto"/>
            </w:tcBorders>
            <w:vAlign w:val="center"/>
          </w:tcPr>
          <w:p w14:paraId="2E562BD0" w14:textId="2136325D" w:rsidR="003429FD" w:rsidRPr="00622BF2" w:rsidRDefault="003429FD" w:rsidP="00D82A5B">
            <w:pPr>
              <w:pStyle w:val="3--zhu0"/>
              <w:rPr>
                <w:rFonts w:cs="Times New Roman"/>
                <w:bCs/>
                <w:lang w:val="pt-BR"/>
              </w:rPr>
            </w:pPr>
            <w:r w:rsidRPr="00622BF2">
              <w:rPr>
                <w:rFonts w:cs="Times New Roman"/>
                <w:bCs/>
              </w:rPr>
              <w:t>0.</w:t>
            </w:r>
            <w:r w:rsidR="009812A2">
              <w:rPr>
                <w:rFonts w:cs="Times New Roman"/>
                <w:bCs/>
              </w:rPr>
              <w:t>67</w:t>
            </w:r>
          </w:p>
        </w:tc>
        <w:tc>
          <w:tcPr>
            <w:tcW w:w="625" w:type="pct"/>
            <w:tcBorders>
              <w:top w:val="single" w:sz="8" w:space="0" w:color="auto"/>
            </w:tcBorders>
            <w:vAlign w:val="center"/>
          </w:tcPr>
          <w:p w14:paraId="6F7A41F3" w14:textId="7A2CD3FB" w:rsidR="003429FD" w:rsidRPr="00622BF2" w:rsidRDefault="003429FD" w:rsidP="00D82A5B">
            <w:pPr>
              <w:pStyle w:val="3--zhu0"/>
              <w:rPr>
                <w:rFonts w:cs="Times New Roman"/>
                <w:bCs/>
                <w:color w:val="FF0000"/>
                <w:lang w:val="pt-BR"/>
              </w:rPr>
            </w:pPr>
            <w:r w:rsidRPr="00622BF2">
              <w:rPr>
                <w:rFonts w:cs="Times New Roman"/>
                <w:bCs/>
              </w:rPr>
              <w:t>0.</w:t>
            </w:r>
            <w:r w:rsidR="009812A2">
              <w:rPr>
                <w:rFonts w:cs="Times New Roman"/>
                <w:bCs/>
              </w:rPr>
              <w:t>55</w:t>
            </w:r>
          </w:p>
        </w:tc>
        <w:tc>
          <w:tcPr>
            <w:tcW w:w="625" w:type="pct"/>
            <w:tcBorders>
              <w:top w:val="single" w:sz="8" w:space="0" w:color="auto"/>
            </w:tcBorders>
            <w:vAlign w:val="center"/>
          </w:tcPr>
          <w:p w14:paraId="79B45D56" w14:textId="59D95B39" w:rsidR="003429FD" w:rsidRPr="00622BF2" w:rsidRDefault="003429FD" w:rsidP="00D82A5B">
            <w:pPr>
              <w:pStyle w:val="3--zhu0"/>
              <w:rPr>
                <w:rFonts w:cs="Times New Roman"/>
                <w:bCs/>
                <w:color w:val="FF0000"/>
                <w:lang w:val="pt-BR"/>
              </w:rPr>
            </w:pPr>
            <w:r w:rsidRPr="00622BF2">
              <w:rPr>
                <w:rFonts w:cs="Times New Roman"/>
                <w:bCs/>
              </w:rPr>
              <w:t>0.5</w:t>
            </w:r>
            <w:r w:rsidR="009812A2">
              <w:rPr>
                <w:rFonts w:cs="Times New Roman"/>
                <w:bCs/>
              </w:rPr>
              <w:t>1</w:t>
            </w:r>
          </w:p>
        </w:tc>
        <w:tc>
          <w:tcPr>
            <w:tcW w:w="625" w:type="pct"/>
            <w:tcBorders>
              <w:top w:val="single" w:sz="8" w:space="0" w:color="auto"/>
            </w:tcBorders>
            <w:vAlign w:val="center"/>
          </w:tcPr>
          <w:p w14:paraId="176DA448" w14:textId="09AF1C6E" w:rsidR="003429FD" w:rsidRPr="00622BF2" w:rsidRDefault="003429FD" w:rsidP="00D82A5B">
            <w:pPr>
              <w:pStyle w:val="3--zhu0"/>
              <w:rPr>
                <w:rFonts w:cs="Times New Roman"/>
                <w:bCs/>
                <w:lang w:val="pt-BR"/>
              </w:rPr>
            </w:pPr>
            <w:r w:rsidRPr="00622BF2">
              <w:rPr>
                <w:rFonts w:cs="Times New Roman"/>
                <w:bCs/>
              </w:rPr>
              <w:t>0.</w:t>
            </w:r>
            <w:r w:rsidR="009812A2">
              <w:rPr>
                <w:rFonts w:cs="Times New Roman"/>
                <w:bCs/>
              </w:rPr>
              <w:t>55</w:t>
            </w:r>
          </w:p>
        </w:tc>
      </w:tr>
      <w:tr w:rsidR="00BC70C5" w:rsidRPr="00622BF2" w14:paraId="12728F49" w14:textId="77777777" w:rsidTr="00DF2A2B">
        <w:trPr>
          <w:trHeight w:hRule="exact" w:val="227"/>
          <w:jc w:val="center"/>
        </w:trPr>
        <w:tc>
          <w:tcPr>
            <w:tcW w:w="625" w:type="pct"/>
            <w:vAlign w:val="center"/>
          </w:tcPr>
          <w:p w14:paraId="2259C60B" w14:textId="17BDD64A" w:rsidR="003429FD" w:rsidRPr="00622BF2" w:rsidRDefault="003429FD" w:rsidP="00D82A5B">
            <w:pPr>
              <w:pStyle w:val="3--zhu0"/>
              <w:rPr>
                <w:rFonts w:cs="Times New Roman"/>
                <w:bCs/>
                <w:sz w:val="13"/>
                <w:lang w:val="pt-BR"/>
              </w:rPr>
            </w:pPr>
            <w:r w:rsidRPr="00F44F80">
              <w:rPr>
                <w:rFonts w:ascii="Symbol" w:hAnsi="Symbol" w:cs="Times New Roman"/>
                <w:bCs/>
                <w:i/>
                <w:sz w:val="13"/>
                <w:lang w:val="pt-BR"/>
              </w:rPr>
              <w:t></w:t>
            </w:r>
            <w:r w:rsidRPr="00F37DE8">
              <w:rPr>
                <w:rFonts w:cs="Times New Roman"/>
                <w:bCs/>
                <w:sz w:val="13"/>
                <w:lang w:val="pt-BR"/>
              </w:rPr>
              <w:t xml:space="preserve"> / K</w:t>
            </w:r>
          </w:p>
        </w:tc>
        <w:tc>
          <w:tcPr>
            <w:tcW w:w="625" w:type="pct"/>
            <w:vAlign w:val="center"/>
          </w:tcPr>
          <w:p w14:paraId="0F43E98E" w14:textId="6F65C0A6" w:rsidR="003429FD" w:rsidRPr="00622BF2" w:rsidRDefault="003429FD" w:rsidP="00D82A5B">
            <w:pPr>
              <w:pStyle w:val="3--zhu0"/>
              <w:rPr>
                <w:rFonts w:cs="Times New Roman"/>
                <w:bCs/>
                <w:color w:val="FF0000"/>
                <w:lang w:val="pt-BR"/>
              </w:rPr>
            </w:pPr>
            <w:r w:rsidRPr="00622BF2">
              <w:rPr>
                <w:rFonts w:cs="Times New Roman"/>
                <w:bCs/>
                <w:lang w:val="pt-BR"/>
              </w:rPr>
              <w:t>−</w:t>
            </w:r>
            <w:r w:rsidR="009812A2">
              <w:rPr>
                <w:rFonts w:cs="Times New Roman"/>
                <w:bCs/>
                <w:lang w:val="pt-BR"/>
              </w:rPr>
              <w:t>13.4</w:t>
            </w:r>
          </w:p>
        </w:tc>
        <w:tc>
          <w:tcPr>
            <w:tcW w:w="625" w:type="pct"/>
            <w:vAlign w:val="center"/>
          </w:tcPr>
          <w:p w14:paraId="788945D5" w14:textId="46F3AEE6" w:rsidR="003429FD" w:rsidRPr="00622BF2" w:rsidRDefault="003429FD" w:rsidP="00D82A5B">
            <w:pPr>
              <w:pStyle w:val="3--zhu0"/>
              <w:rPr>
                <w:rFonts w:cs="Times New Roman"/>
                <w:bCs/>
                <w:lang w:val="pt-BR"/>
              </w:rPr>
            </w:pPr>
            <w:r w:rsidRPr="00622BF2">
              <w:rPr>
                <w:rFonts w:cs="Times New Roman"/>
                <w:bCs/>
                <w:lang w:val="pt-BR"/>
              </w:rPr>
              <w:t>−2</w:t>
            </w:r>
            <w:r w:rsidR="009812A2">
              <w:rPr>
                <w:rFonts w:cs="Times New Roman"/>
                <w:bCs/>
                <w:lang w:val="pt-BR"/>
              </w:rPr>
              <w:t>5.4</w:t>
            </w:r>
          </w:p>
        </w:tc>
        <w:tc>
          <w:tcPr>
            <w:tcW w:w="625" w:type="pct"/>
            <w:vAlign w:val="center"/>
          </w:tcPr>
          <w:p w14:paraId="541D8CE7" w14:textId="6A3834C7" w:rsidR="003429FD" w:rsidRPr="00622BF2" w:rsidRDefault="003429FD" w:rsidP="00D82A5B">
            <w:pPr>
              <w:pStyle w:val="3--zhu0"/>
              <w:rPr>
                <w:rFonts w:cs="Times New Roman"/>
                <w:bCs/>
                <w:lang w:val="pt-BR"/>
              </w:rPr>
            </w:pPr>
            <w:r w:rsidRPr="00622BF2">
              <w:rPr>
                <w:rFonts w:cs="Times New Roman"/>
                <w:bCs/>
              </w:rPr>
              <w:t>−</w:t>
            </w:r>
            <w:r w:rsidR="009812A2">
              <w:rPr>
                <w:rFonts w:cs="Times New Roman"/>
                <w:bCs/>
              </w:rPr>
              <w:t>29.2</w:t>
            </w:r>
          </w:p>
        </w:tc>
        <w:tc>
          <w:tcPr>
            <w:tcW w:w="625" w:type="pct"/>
            <w:vAlign w:val="center"/>
          </w:tcPr>
          <w:p w14:paraId="1589E8C0" w14:textId="29945E00" w:rsidR="003429FD" w:rsidRPr="00622BF2" w:rsidRDefault="003429FD" w:rsidP="00D82A5B">
            <w:pPr>
              <w:pStyle w:val="3--zhu0"/>
              <w:rPr>
                <w:rFonts w:cs="Times New Roman"/>
                <w:bCs/>
                <w:lang w:val="pt-BR"/>
              </w:rPr>
            </w:pPr>
            <w:r w:rsidRPr="00622BF2">
              <w:rPr>
                <w:rFonts w:cs="Times New Roman"/>
                <w:bCs/>
              </w:rPr>
              <w:t>−</w:t>
            </w:r>
            <w:r w:rsidR="009812A2">
              <w:rPr>
                <w:rFonts w:cs="Times New Roman"/>
                <w:bCs/>
              </w:rPr>
              <w:t>29.8</w:t>
            </w:r>
          </w:p>
        </w:tc>
        <w:tc>
          <w:tcPr>
            <w:tcW w:w="625" w:type="pct"/>
            <w:vAlign w:val="center"/>
          </w:tcPr>
          <w:p w14:paraId="1789E54C" w14:textId="0F080051" w:rsidR="003429FD" w:rsidRPr="00622BF2" w:rsidRDefault="003429FD" w:rsidP="00D82A5B">
            <w:pPr>
              <w:pStyle w:val="3--zhu0"/>
              <w:rPr>
                <w:rFonts w:cs="Times New Roman"/>
                <w:bCs/>
                <w:color w:val="FF0000"/>
                <w:lang w:val="pt-BR"/>
              </w:rPr>
            </w:pPr>
            <w:r w:rsidRPr="00622BF2">
              <w:rPr>
                <w:rFonts w:cs="Times New Roman"/>
                <w:bCs/>
              </w:rPr>
              <w:t>−</w:t>
            </w:r>
            <w:r w:rsidR="009812A2">
              <w:rPr>
                <w:rFonts w:cs="Times New Roman"/>
                <w:bCs/>
              </w:rPr>
              <w:t>24.1</w:t>
            </w:r>
          </w:p>
        </w:tc>
        <w:tc>
          <w:tcPr>
            <w:tcW w:w="625" w:type="pct"/>
            <w:vAlign w:val="center"/>
          </w:tcPr>
          <w:p w14:paraId="2BBDA9BF" w14:textId="367B670F" w:rsidR="003429FD" w:rsidRPr="00622BF2" w:rsidRDefault="003429FD" w:rsidP="00D82A5B">
            <w:pPr>
              <w:pStyle w:val="3--zhu0"/>
              <w:rPr>
                <w:rFonts w:cs="Times New Roman"/>
                <w:bCs/>
                <w:color w:val="FF0000"/>
                <w:lang w:val="pt-BR"/>
              </w:rPr>
            </w:pPr>
            <w:r w:rsidRPr="00622BF2">
              <w:rPr>
                <w:rFonts w:cs="Times New Roman"/>
                <w:bCs/>
              </w:rPr>
              <w:t>−</w:t>
            </w:r>
            <w:r w:rsidR="009812A2">
              <w:rPr>
                <w:rFonts w:cs="Times New Roman"/>
                <w:bCs/>
              </w:rPr>
              <w:t>36.9</w:t>
            </w:r>
          </w:p>
        </w:tc>
        <w:tc>
          <w:tcPr>
            <w:tcW w:w="625" w:type="pct"/>
            <w:vAlign w:val="center"/>
          </w:tcPr>
          <w:p w14:paraId="2625C7E6" w14:textId="6F141653" w:rsidR="003429FD" w:rsidRPr="00622BF2" w:rsidRDefault="003429FD" w:rsidP="00D82A5B">
            <w:pPr>
              <w:pStyle w:val="3--zhu0"/>
              <w:rPr>
                <w:rFonts w:cs="Times New Roman"/>
                <w:bCs/>
                <w:lang w:val="pt-BR"/>
              </w:rPr>
            </w:pPr>
            <w:r w:rsidRPr="00622BF2">
              <w:rPr>
                <w:rFonts w:cs="Times New Roman"/>
                <w:bCs/>
              </w:rPr>
              <w:t>−</w:t>
            </w:r>
            <w:r w:rsidR="009812A2">
              <w:rPr>
                <w:rFonts w:cs="Times New Roman"/>
                <w:bCs/>
              </w:rPr>
              <w:t>50.5</w:t>
            </w:r>
          </w:p>
        </w:tc>
      </w:tr>
      <w:tr w:rsidR="00BC70C5" w:rsidRPr="00622BF2" w14:paraId="3E133300" w14:textId="77777777" w:rsidTr="00DF2A2B">
        <w:trPr>
          <w:trHeight w:hRule="exact" w:val="227"/>
          <w:jc w:val="center"/>
        </w:trPr>
        <w:tc>
          <w:tcPr>
            <w:tcW w:w="625" w:type="pct"/>
            <w:vAlign w:val="center"/>
          </w:tcPr>
          <w:p w14:paraId="4FEF96FF" w14:textId="23D90140" w:rsidR="003429FD" w:rsidRPr="00257810" w:rsidRDefault="003429FD" w:rsidP="00D82A5B">
            <w:pPr>
              <w:pStyle w:val="3--zhu0"/>
              <w:rPr>
                <w:rFonts w:cs="Times New Roman"/>
                <w:bCs/>
                <w:sz w:val="13"/>
                <w:lang w:val="pt-BR"/>
              </w:rPr>
            </w:pPr>
            <w:r w:rsidRPr="00257810">
              <w:rPr>
                <w:rFonts w:cs="Times New Roman"/>
                <w:bCs/>
                <w:i/>
                <w:sz w:val="11"/>
                <w:lang w:val="pt-BR"/>
              </w:rPr>
              <w:t>(</w:t>
            </w:r>
            <w:r w:rsidRPr="00257810">
              <w:rPr>
                <w:rFonts w:ascii="Symbol" w:hAnsi="Symbol" w:cs="Times New Roman"/>
                <w:bCs/>
                <w:i/>
                <w:sz w:val="11"/>
                <w:lang w:val="pt-BR"/>
              </w:rPr>
              <w:t></w:t>
            </w:r>
            <w:r w:rsidRPr="00257810">
              <w:rPr>
                <w:rFonts w:cs="Times New Roman"/>
                <w:bCs/>
                <w:i/>
                <w:sz w:val="11"/>
                <w:lang w:val="pt-BR"/>
              </w:rPr>
              <w:t>T)</w:t>
            </w:r>
            <w:r w:rsidRPr="00257810">
              <w:rPr>
                <w:rFonts w:cs="Times New Roman"/>
                <w:bCs/>
                <w:i/>
                <w:sz w:val="11"/>
                <w:vertAlign w:val="subscript"/>
                <w:lang w:val="pt-BR"/>
              </w:rPr>
              <w:t>2K</w:t>
            </w:r>
            <w:r w:rsidRPr="00257810">
              <w:rPr>
                <w:rFonts w:cs="Times New Roman"/>
                <w:bCs/>
                <w:sz w:val="11"/>
                <w:lang w:val="pt-BR"/>
              </w:rPr>
              <w:t>/cm</w:t>
            </w:r>
            <w:r w:rsidRPr="00257810">
              <w:rPr>
                <w:rFonts w:cs="Times New Roman"/>
                <w:bCs/>
                <w:sz w:val="11"/>
                <w:vertAlign w:val="superscript"/>
                <w:lang w:val="pt-BR"/>
              </w:rPr>
              <w:t>3</w:t>
            </w:r>
            <w:r w:rsidRPr="00257810">
              <w:rPr>
                <w:rFonts w:cs="Times New Roman"/>
                <w:bCs/>
                <w:sz w:val="11"/>
                <w:lang w:val="pt-BR"/>
              </w:rPr>
              <w:t>Kmol</w:t>
            </w:r>
            <w:r w:rsidRPr="00257810">
              <w:rPr>
                <w:rFonts w:cs="Times New Roman"/>
                <w:bCs/>
                <w:sz w:val="11"/>
                <w:vertAlign w:val="superscript"/>
                <w:lang w:val="pt-BR"/>
              </w:rPr>
              <w:t>−1</w:t>
            </w:r>
          </w:p>
        </w:tc>
        <w:tc>
          <w:tcPr>
            <w:tcW w:w="625" w:type="pct"/>
            <w:vAlign w:val="center"/>
          </w:tcPr>
          <w:p w14:paraId="7B2DD2E2" w14:textId="57C1BABA" w:rsidR="003429FD" w:rsidRPr="00257810" w:rsidRDefault="00C76A07" w:rsidP="00D82A5B">
            <w:pPr>
              <w:pStyle w:val="3--zhu0"/>
              <w:rPr>
                <w:rFonts w:cs="Times New Roman"/>
                <w:bCs/>
                <w:color w:val="FF0000"/>
                <w:lang w:val="pt-BR"/>
              </w:rPr>
            </w:pPr>
            <w:r>
              <w:rPr>
                <w:rFonts w:cs="Times New Roman"/>
                <w:bCs/>
                <w:lang w:val="pt-BR"/>
              </w:rPr>
              <w:t>5.35</w:t>
            </w:r>
          </w:p>
        </w:tc>
        <w:tc>
          <w:tcPr>
            <w:tcW w:w="625" w:type="pct"/>
            <w:vAlign w:val="center"/>
          </w:tcPr>
          <w:p w14:paraId="1BAFD639" w14:textId="6A766512" w:rsidR="003429FD" w:rsidRPr="00257810" w:rsidRDefault="00415D8D" w:rsidP="00D82A5B">
            <w:pPr>
              <w:pStyle w:val="3--zhu0"/>
              <w:rPr>
                <w:rFonts w:cs="Times New Roman"/>
                <w:bCs/>
                <w:lang w:val="pt-BR"/>
              </w:rPr>
            </w:pPr>
            <w:r>
              <w:rPr>
                <w:rFonts w:cs="Times New Roman" w:hint="eastAsia"/>
                <w:bCs/>
                <w:lang w:val="pt-BR"/>
              </w:rPr>
              <w:t>2</w:t>
            </w:r>
            <w:r>
              <w:rPr>
                <w:rFonts w:cs="Times New Roman"/>
                <w:bCs/>
                <w:lang w:val="pt-BR"/>
              </w:rPr>
              <w:t>.30</w:t>
            </w:r>
          </w:p>
        </w:tc>
        <w:tc>
          <w:tcPr>
            <w:tcW w:w="625" w:type="pct"/>
            <w:vAlign w:val="center"/>
          </w:tcPr>
          <w:p w14:paraId="572DE4CF" w14:textId="6502984A" w:rsidR="003429FD" w:rsidRPr="00257810" w:rsidRDefault="00415D8D" w:rsidP="00D82A5B">
            <w:pPr>
              <w:pStyle w:val="3--zhu0"/>
              <w:rPr>
                <w:rFonts w:cs="Times New Roman"/>
                <w:bCs/>
                <w:lang w:val="pt-BR"/>
              </w:rPr>
            </w:pPr>
            <w:r>
              <w:rPr>
                <w:rFonts w:cs="Times New Roman" w:hint="eastAsia"/>
                <w:bCs/>
                <w:lang w:val="pt-BR"/>
              </w:rPr>
              <w:t>1</w:t>
            </w:r>
            <w:r>
              <w:rPr>
                <w:rFonts w:cs="Times New Roman"/>
                <w:bCs/>
                <w:lang w:val="pt-BR"/>
              </w:rPr>
              <w:t>.79</w:t>
            </w:r>
          </w:p>
        </w:tc>
        <w:tc>
          <w:tcPr>
            <w:tcW w:w="625" w:type="pct"/>
            <w:vAlign w:val="center"/>
          </w:tcPr>
          <w:p w14:paraId="747D4ACA" w14:textId="5ACF6CBD" w:rsidR="003429FD" w:rsidRPr="00257810" w:rsidRDefault="00415D8D" w:rsidP="00D82A5B">
            <w:pPr>
              <w:pStyle w:val="3--zhu0"/>
              <w:rPr>
                <w:rFonts w:cs="Times New Roman"/>
                <w:bCs/>
                <w:lang w:val="pt-BR"/>
              </w:rPr>
            </w:pPr>
            <w:r>
              <w:rPr>
                <w:rFonts w:cs="Times New Roman" w:hint="eastAsia"/>
                <w:bCs/>
                <w:lang w:val="pt-BR"/>
              </w:rPr>
              <w:t>1</w:t>
            </w:r>
            <w:r>
              <w:rPr>
                <w:rFonts w:cs="Times New Roman"/>
                <w:bCs/>
                <w:lang w:val="pt-BR"/>
              </w:rPr>
              <w:t>.40</w:t>
            </w:r>
          </w:p>
        </w:tc>
        <w:tc>
          <w:tcPr>
            <w:tcW w:w="625" w:type="pct"/>
            <w:vAlign w:val="center"/>
          </w:tcPr>
          <w:p w14:paraId="2E533A57" w14:textId="79F30DF8" w:rsidR="003429FD" w:rsidRPr="00257810" w:rsidRDefault="003429FD" w:rsidP="00D82A5B">
            <w:pPr>
              <w:pStyle w:val="3--zhu0"/>
              <w:rPr>
                <w:rFonts w:cs="Times New Roman"/>
                <w:bCs/>
                <w:color w:val="FF0000"/>
                <w:lang w:val="pt-BR"/>
              </w:rPr>
            </w:pPr>
            <w:r w:rsidRPr="00257810">
              <w:rPr>
                <w:rFonts w:cs="Times New Roman"/>
                <w:bCs/>
              </w:rPr>
              <w:t>0.</w:t>
            </w:r>
            <w:r w:rsidR="00415D8D">
              <w:rPr>
                <w:rFonts w:cs="Times New Roman"/>
                <w:bCs/>
              </w:rPr>
              <w:t>80</w:t>
            </w:r>
          </w:p>
        </w:tc>
        <w:tc>
          <w:tcPr>
            <w:tcW w:w="625" w:type="pct"/>
            <w:vAlign w:val="center"/>
          </w:tcPr>
          <w:p w14:paraId="4B65D705" w14:textId="07CAFB97" w:rsidR="003429FD" w:rsidRPr="00257810" w:rsidRDefault="003429FD" w:rsidP="00D82A5B">
            <w:pPr>
              <w:pStyle w:val="3--zhu0"/>
              <w:rPr>
                <w:rFonts w:cs="Times New Roman"/>
                <w:bCs/>
                <w:color w:val="FF0000"/>
                <w:lang w:val="pt-BR"/>
              </w:rPr>
            </w:pPr>
            <w:r w:rsidRPr="00257810">
              <w:rPr>
                <w:rFonts w:cs="Times New Roman"/>
                <w:bCs/>
              </w:rPr>
              <w:t>0.</w:t>
            </w:r>
            <w:r w:rsidR="00415D8D">
              <w:rPr>
                <w:rFonts w:cs="Times New Roman"/>
                <w:bCs/>
              </w:rPr>
              <w:t>21</w:t>
            </w:r>
          </w:p>
        </w:tc>
        <w:tc>
          <w:tcPr>
            <w:tcW w:w="625" w:type="pct"/>
            <w:vAlign w:val="center"/>
          </w:tcPr>
          <w:p w14:paraId="1CF6AB38" w14:textId="20A87895" w:rsidR="003429FD" w:rsidRPr="00622BF2" w:rsidRDefault="003429FD" w:rsidP="00D82A5B">
            <w:pPr>
              <w:pStyle w:val="3--zhu0"/>
              <w:rPr>
                <w:rFonts w:cs="Times New Roman"/>
                <w:bCs/>
                <w:lang w:val="pt-BR"/>
              </w:rPr>
            </w:pPr>
            <w:r w:rsidRPr="00257810">
              <w:rPr>
                <w:rFonts w:cs="Times New Roman"/>
                <w:bCs/>
              </w:rPr>
              <w:t>0.</w:t>
            </w:r>
            <w:r w:rsidR="008F497D">
              <w:rPr>
                <w:rFonts w:cs="Times New Roman"/>
                <w:bCs/>
              </w:rPr>
              <w:t>28</w:t>
            </w:r>
          </w:p>
        </w:tc>
      </w:tr>
      <w:tr w:rsidR="00BC70C5" w:rsidRPr="00622BF2" w14:paraId="4787E106" w14:textId="77777777" w:rsidTr="00DF2A2B">
        <w:trPr>
          <w:trHeight w:hRule="exact" w:val="227"/>
          <w:jc w:val="center"/>
        </w:trPr>
        <w:tc>
          <w:tcPr>
            <w:tcW w:w="625" w:type="pct"/>
            <w:vAlign w:val="center"/>
          </w:tcPr>
          <w:p w14:paraId="01984E90" w14:textId="3E21DC19" w:rsidR="003429FD" w:rsidRPr="00622BF2" w:rsidRDefault="003429FD" w:rsidP="00D82A5B">
            <w:pPr>
              <w:pStyle w:val="3--zhu0"/>
              <w:rPr>
                <w:rFonts w:cs="Times New Roman"/>
                <w:bCs/>
                <w:sz w:val="13"/>
                <w:lang w:val="pt-BR"/>
              </w:rPr>
            </w:pPr>
            <w:r w:rsidRPr="00212C2F">
              <w:rPr>
                <w:rFonts w:cs="Times New Roman"/>
                <w:bCs/>
                <w:i/>
                <w:sz w:val="11"/>
                <w:lang w:val="pt-BR"/>
              </w:rPr>
              <w:t>(</w:t>
            </w:r>
            <w:r w:rsidRPr="00F44F80">
              <w:rPr>
                <w:rFonts w:ascii="Symbol" w:hAnsi="Symbol" w:cs="Times New Roman"/>
                <w:bCs/>
                <w:i/>
                <w:sz w:val="11"/>
                <w:lang w:val="pt-BR"/>
              </w:rPr>
              <w:t></w:t>
            </w:r>
            <w:r w:rsidRPr="00FA120B">
              <w:rPr>
                <w:rFonts w:cs="Times New Roman"/>
                <w:bCs/>
                <w:i/>
                <w:sz w:val="11"/>
                <w:lang w:val="pt-BR"/>
              </w:rPr>
              <w:t>T)</w:t>
            </w:r>
            <w:r w:rsidRPr="00FA120B">
              <w:rPr>
                <w:rFonts w:cs="Times New Roman"/>
                <w:bCs/>
                <w:i/>
                <w:sz w:val="11"/>
                <w:vertAlign w:val="subscript"/>
                <w:lang w:val="pt-BR"/>
              </w:rPr>
              <w:t>50K</w:t>
            </w:r>
            <w:r w:rsidRPr="00FA120B">
              <w:rPr>
                <w:rFonts w:cs="Times New Roman"/>
                <w:bCs/>
                <w:sz w:val="11"/>
                <w:lang w:val="pt-BR"/>
              </w:rPr>
              <w:t>/cm</w:t>
            </w:r>
            <w:r w:rsidRPr="00FA120B">
              <w:rPr>
                <w:rFonts w:cs="Times New Roman"/>
                <w:bCs/>
                <w:sz w:val="11"/>
                <w:vertAlign w:val="superscript"/>
                <w:lang w:val="pt-BR"/>
              </w:rPr>
              <w:t>3</w:t>
            </w:r>
            <w:r w:rsidRPr="00FC296D">
              <w:rPr>
                <w:rFonts w:cs="Times New Roman"/>
                <w:bCs/>
                <w:sz w:val="11"/>
                <w:lang w:val="pt-BR"/>
              </w:rPr>
              <w:t>Kmol</w:t>
            </w:r>
            <w:r w:rsidRPr="00F44F80">
              <w:rPr>
                <w:rFonts w:cs="Times New Roman"/>
                <w:bCs/>
                <w:sz w:val="11"/>
                <w:vertAlign w:val="superscript"/>
                <w:lang w:val="pt-BR"/>
              </w:rPr>
              <w:t>−1</w:t>
            </w:r>
          </w:p>
        </w:tc>
        <w:tc>
          <w:tcPr>
            <w:tcW w:w="625" w:type="pct"/>
            <w:vAlign w:val="center"/>
          </w:tcPr>
          <w:p w14:paraId="26B8854C" w14:textId="3E255BAB" w:rsidR="003429FD" w:rsidRPr="00622BF2" w:rsidRDefault="003429FD" w:rsidP="00D82A5B">
            <w:pPr>
              <w:pStyle w:val="3--zhu0"/>
              <w:rPr>
                <w:rFonts w:cs="Times New Roman"/>
                <w:bCs/>
                <w:color w:val="FF0000"/>
                <w:lang w:val="pt-BR"/>
              </w:rPr>
            </w:pPr>
            <w:r w:rsidRPr="00622BF2">
              <w:rPr>
                <w:rFonts w:cs="Times New Roman"/>
                <w:bCs/>
                <w:lang w:val="pt-BR"/>
              </w:rPr>
              <w:t>0.</w:t>
            </w:r>
            <w:r w:rsidR="00C76A07">
              <w:rPr>
                <w:rFonts w:cs="Times New Roman"/>
                <w:bCs/>
                <w:lang w:val="pt-BR"/>
              </w:rPr>
              <w:t>88</w:t>
            </w:r>
          </w:p>
        </w:tc>
        <w:tc>
          <w:tcPr>
            <w:tcW w:w="625" w:type="pct"/>
            <w:vAlign w:val="center"/>
          </w:tcPr>
          <w:p w14:paraId="50740F9A" w14:textId="25BE9E66" w:rsidR="003429FD" w:rsidRPr="00622BF2" w:rsidRDefault="003429FD" w:rsidP="00D82A5B">
            <w:pPr>
              <w:pStyle w:val="3--zhu0"/>
              <w:rPr>
                <w:rFonts w:cs="Times New Roman"/>
                <w:bCs/>
                <w:lang w:val="pt-BR"/>
              </w:rPr>
            </w:pPr>
            <w:r w:rsidRPr="00622BF2">
              <w:rPr>
                <w:rFonts w:cs="Times New Roman"/>
                <w:bCs/>
                <w:lang w:val="pt-BR"/>
              </w:rPr>
              <w:t>0.6</w:t>
            </w:r>
            <w:r w:rsidR="00415D8D">
              <w:rPr>
                <w:rFonts w:cs="Times New Roman"/>
                <w:bCs/>
                <w:lang w:val="pt-BR"/>
              </w:rPr>
              <w:t>4</w:t>
            </w:r>
          </w:p>
        </w:tc>
        <w:tc>
          <w:tcPr>
            <w:tcW w:w="625" w:type="pct"/>
            <w:vAlign w:val="center"/>
          </w:tcPr>
          <w:p w14:paraId="719EC852" w14:textId="1DC70882" w:rsidR="003429FD" w:rsidRPr="00622BF2" w:rsidRDefault="003429FD" w:rsidP="00D82A5B">
            <w:pPr>
              <w:pStyle w:val="3--zhu0"/>
              <w:rPr>
                <w:rFonts w:cs="Times New Roman"/>
                <w:bCs/>
                <w:lang w:val="pt-BR"/>
              </w:rPr>
            </w:pPr>
            <w:r w:rsidRPr="00622BF2">
              <w:rPr>
                <w:rFonts w:cs="Times New Roman"/>
                <w:bCs/>
              </w:rPr>
              <w:t>0.5</w:t>
            </w:r>
            <w:r w:rsidR="00415D8D">
              <w:rPr>
                <w:rFonts w:cs="Times New Roman"/>
                <w:bCs/>
              </w:rPr>
              <w:t>4</w:t>
            </w:r>
          </w:p>
        </w:tc>
        <w:tc>
          <w:tcPr>
            <w:tcW w:w="625" w:type="pct"/>
            <w:vAlign w:val="center"/>
          </w:tcPr>
          <w:p w14:paraId="0FB912A9" w14:textId="1A684513" w:rsidR="003429FD" w:rsidRPr="00622BF2" w:rsidRDefault="003429FD" w:rsidP="00D82A5B">
            <w:pPr>
              <w:pStyle w:val="3--zhu0"/>
              <w:rPr>
                <w:rFonts w:cs="Times New Roman"/>
                <w:bCs/>
                <w:lang w:val="pt-BR"/>
              </w:rPr>
            </w:pPr>
            <w:r w:rsidRPr="00622BF2">
              <w:rPr>
                <w:rFonts w:cs="Times New Roman"/>
                <w:bCs/>
              </w:rPr>
              <w:t>0.</w:t>
            </w:r>
            <w:r w:rsidR="00415D8D">
              <w:rPr>
                <w:rFonts w:cs="Times New Roman"/>
                <w:bCs/>
              </w:rPr>
              <w:t>39</w:t>
            </w:r>
          </w:p>
        </w:tc>
        <w:tc>
          <w:tcPr>
            <w:tcW w:w="625" w:type="pct"/>
            <w:vAlign w:val="center"/>
          </w:tcPr>
          <w:p w14:paraId="6264C7F4" w14:textId="7807AA13" w:rsidR="003429FD" w:rsidRPr="00622BF2" w:rsidRDefault="003429FD" w:rsidP="00D82A5B">
            <w:pPr>
              <w:pStyle w:val="3--zhu0"/>
              <w:rPr>
                <w:rFonts w:cs="Times New Roman"/>
                <w:bCs/>
                <w:color w:val="FF0000"/>
                <w:lang w:val="pt-BR"/>
              </w:rPr>
            </w:pPr>
            <w:r w:rsidRPr="00622BF2">
              <w:rPr>
                <w:rFonts w:cs="Times New Roman"/>
                <w:bCs/>
              </w:rPr>
              <w:t>0.3</w:t>
            </w:r>
            <w:r w:rsidR="00415D8D">
              <w:rPr>
                <w:rFonts w:cs="Times New Roman"/>
                <w:bCs/>
              </w:rPr>
              <w:t>9</w:t>
            </w:r>
          </w:p>
        </w:tc>
        <w:tc>
          <w:tcPr>
            <w:tcW w:w="625" w:type="pct"/>
            <w:vAlign w:val="center"/>
          </w:tcPr>
          <w:p w14:paraId="5D316077" w14:textId="606E9FF8" w:rsidR="003429FD" w:rsidRPr="00622BF2" w:rsidRDefault="003429FD" w:rsidP="00D82A5B">
            <w:pPr>
              <w:pStyle w:val="3--zhu0"/>
              <w:rPr>
                <w:rFonts w:cs="Times New Roman"/>
                <w:bCs/>
                <w:color w:val="FF0000"/>
                <w:lang w:val="pt-BR"/>
              </w:rPr>
            </w:pPr>
            <w:r w:rsidRPr="00622BF2">
              <w:rPr>
                <w:rFonts w:cs="Times New Roman"/>
                <w:bCs/>
              </w:rPr>
              <w:t>0.2</w:t>
            </w:r>
            <w:r w:rsidR="00415D8D">
              <w:rPr>
                <w:rFonts w:cs="Times New Roman"/>
                <w:bCs/>
              </w:rPr>
              <w:t>8</w:t>
            </w:r>
          </w:p>
        </w:tc>
        <w:tc>
          <w:tcPr>
            <w:tcW w:w="625" w:type="pct"/>
            <w:vAlign w:val="center"/>
          </w:tcPr>
          <w:p w14:paraId="4A4EAE77" w14:textId="3CA63A2C" w:rsidR="003429FD" w:rsidRPr="00622BF2" w:rsidRDefault="003429FD" w:rsidP="00D82A5B">
            <w:pPr>
              <w:pStyle w:val="3--zhu0"/>
              <w:rPr>
                <w:rFonts w:cs="Times New Roman"/>
                <w:bCs/>
                <w:lang w:val="pt-BR"/>
              </w:rPr>
            </w:pPr>
            <w:r w:rsidRPr="00622BF2">
              <w:rPr>
                <w:rFonts w:cs="Times New Roman"/>
                <w:bCs/>
              </w:rPr>
              <w:t xml:space="preserve">0.24 </w:t>
            </w:r>
          </w:p>
        </w:tc>
      </w:tr>
      <w:tr w:rsidR="00BC70C5" w:rsidRPr="00622BF2" w14:paraId="626A7C88" w14:textId="77777777" w:rsidTr="00DF2A2B">
        <w:trPr>
          <w:trHeight w:hRule="exact" w:val="227"/>
          <w:jc w:val="center"/>
        </w:trPr>
        <w:tc>
          <w:tcPr>
            <w:tcW w:w="625" w:type="pct"/>
            <w:vAlign w:val="center"/>
          </w:tcPr>
          <w:p w14:paraId="42D07C32" w14:textId="2034DC7B" w:rsidR="003429FD" w:rsidRPr="00622BF2" w:rsidRDefault="003429FD" w:rsidP="00D82A5B">
            <w:pPr>
              <w:pStyle w:val="3--zhu0"/>
              <w:rPr>
                <w:rFonts w:cs="Times New Roman"/>
                <w:bCs/>
                <w:sz w:val="13"/>
                <w:lang w:val="pt-BR"/>
              </w:rPr>
            </w:pPr>
            <w:r w:rsidRPr="00212C2F">
              <w:rPr>
                <w:rFonts w:cs="Times New Roman"/>
                <w:bCs/>
                <w:i/>
                <w:sz w:val="11"/>
                <w:lang w:val="pt-BR"/>
              </w:rPr>
              <w:t>(</w:t>
            </w:r>
            <w:r w:rsidRPr="00F44F80">
              <w:rPr>
                <w:rFonts w:ascii="Symbol" w:hAnsi="Symbol" w:cs="Times New Roman"/>
                <w:bCs/>
                <w:i/>
                <w:sz w:val="11"/>
                <w:lang w:val="pt-BR"/>
              </w:rPr>
              <w:t></w:t>
            </w:r>
            <w:r w:rsidRPr="00FA120B">
              <w:rPr>
                <w:rFonts w:cs="Times New Roman"/>
                <w:bCs/>
                <w:i/>
                <w:sz w:val="11"/>
                <w:lang w:val="pt-BR"/>
              </w:rPr>
              <w:t>T)</w:t>
            </w:r>
            <w:r w:rsidRPr="00FA120B">
              <w:rPr>
                <w:rFonts w:cs="Times New Roman"/>
                <w:bCs/>
                <w:i/>
                <w:sz w:val="11"/>
                <w:vertAlign w:val="subscript"/>
                <w:lang w:val="pt-BR"/>
              </w:rPr>
              <w:t>300K</w:t>
            </w:r>
            <w:r w:rsidRPr="00FA120B">
              <w:rPr>
                <w:rFonts w:cs="Times New Roman"/>
                <w:bCs/>
                <w:sz w:val="11"/>
                <w:lang w:val="pt-BR"/>
              </w:rPr>
              <w:t>/cm</w:t>
            </w:r>
            <w:r w:rsidRPr="00FA120B">
              <w:rPr>
                <w:rFonts w:cs="Times New Roman"/>
                <w:bCs/>
                <w:sz w:val="11"/>
                <w:vertAlign w:val="superscript"/>
                <w:lang w:val="pt-BR"/>
              </w:rPr>
              <w:t>3</w:t>
            </w:r>
            <w:r w:rsidRPr="00FC296D">
              <w:rPr>
                <w:rFonts w:cs="Times New Roman"/>
                <w:bCs/>
                <w:sz w:val="11"/>
                <w:lang w:val="pt-BR"/>
              </w:rPr>
              <w:t>Kmol</w:t>
            </w:r>
            <w:r w:rsidRPr="00F44F80">
              <w:rPr>
                <w:rFonts w:cs="Times New Roman"/>
                <w:bCs/>
                <w:sz w:val="11"/>
                <w:vertAlign w:val="superscript"/>
                <w:lang w:val="pt-BR"/>
              </w:rPr>
              <w:t>−1</w:t>
            </w:r>
          </w:p>
        </w:tc>
        <w:tc>
          <w:tcPr>
            <w:tcW w:w="625" w:type="pct"/>
            <w:vAlign w:val="center"/>
          </w:tcPr>
          <w:p w14:paraId="660EDA56" w14:textId="49BC9B97" w:rsidR="003429FD" w:rsidRPr="00622BF2" w:rsidRDefault="003429FD" w:rsidP="00415D8D">
            <w:pPr>
              <w:pStyle w:val="3--zhu0"/>
              <w:ind w:leftChars="-2" w:left="-5" w:firstLine="14"/>
              <w:rPr>
                <w:rFonts w:cs="Times New Roman"/>
                <w:bCs/>
                <w:color w:val="FF0000"/>
                <w:lang w:val="pt-BR"/>
              </w:rPr>
            </w:pPr>
            <w:r w:rsidRPr="00622BF2">
              <w:rPr>
                <w:rFonts w:cs="Times New Roman"/>
                <w:bCs/>
                <w:lang w:val="pt-BR"/>
              </w:rPr>
              <w:t>1.1</w:t>
            </w:r>
            <w:r w:rsidR="00415D8D">
              <w:rPr>
                <w:rFonts w:cs="Times New Roman"/>
                <w:bCs/>
                <w:lang w:val="pt-BR"/>
              </w:rPr>
              <w:t>5</w:t>
            </w:r>
          </w:p>
        </w:tc>
        <w:tc>
          <w:tcPr>
            <w:tcW w:w="625" w:type="pct"/>
            <w:vAlign w:val="center"/>
          </w:tcPr>
          <w:p w14:paraId="55C445C5" w14:textId="706E0B9A" w:rsidR="003429FD" w:rsidRPr="00622BF2" w:rsidRDefault="003429FD" w:rsidP="00D82A5B">
            <w:pPr>
              <w:pStyle w:val="3--zhu0"/>
              <w:rPr>
                <w:rFonts w:cs="Times New Roman"/>
                <w:bCs/>
                <w:lang w:val="pt-BR"/>
              </w:rPr>
            </w:pPr>
            <w:r w:rsidRPr="00622BF2">
              <w:rPr>
                <w:rFonts w:cs="Times New Roman"/>
                <w:bCs/>
                <w:lang w:val="pt-BR"/>
              </w:rPr>
              <w:t>0.</w:t>
            </w:r>
            <w:r w:rsidR="00415D8D">
              <w:rPr>
                <w:rFonts w:cs="Times New Roman"/>
                <w:bCs/>
                <w:lang w:val="pt-BR"/>
              </w:rPr>
              <w:t>89</w:t>
            </w:r>
          </w:p>
        </w:tc>
        <w:tc>
          <w:tcPr>
            <w:tcW w:w="625" w:type="pct"/>
            <w:vAlign w:val="center"/>
          </w:tcPr>
          <w:p w14:paraId="5C51C605" w14:textId="779E1414" w:rsidR="003429FD" w:rsidRPr="00622BF2" w:rsidRDefault="003429FD" w:rsidP="00D82A5B">
            <w:pPr>
              <w:pStyle w:val="3--zhu0"/>
              <w:rPr>
                <w:rFonts w:cs="Times New Roman"/>
                <w:bCs/>
                <w:lang w:val="pt-BR"/>
              </w:rPr>
            </w:pPr>
            <w:r w:rsidRPr="00622BF2">
              <w:rPr>
                <w:rFonts w:cs="Times New Roman"/>
                <w:bCs/>
              </w:rPr>
              <w:t>0.79</w:t>
            </w:r>
          </w:p>
        </w:tc>
        <w:tc>
          <w:tcPr>
            <w:tcW w:w="625" w:type="pct"/>
            <w:vAlign w:val="center"/>
          </w:tcPr>
          <w:p w14:paraId="05283070" w14:textId="58032F4C" w:rsidR="003429FD" w:rsidRPr="00622BF2" w:rsidRDefault="003429FD" w:rsidP="00D82A5B">
            <w:pPr>
              <w:pStyle w:val="3--zhu0"/>
              <w:rPr>
                <w:rFonts w:cs="Times New Roman"/>
                <w:bCs/>
                <w:lang w:val="pt-BR"/>
              </w:rPr>
            </w:pPr>
            <w:r w:rsidRPr="00622BF2">
              <w:rPr>
                <w:rFonts w:cs="Times New Roman"/>
                <w:bCs/>
              </w:rPr>
              <w:t>0.6</w:t>
            </w:r>
            <w:r w:rsidR="00415D8D">
              <w:rPr>
                <w:rFonts w:cs="Times New Roman"/>
                <w:bCs/>
              </w:rPr>
              <w:t>0</w:t>
            </w:r>
          </w:p>
        </w:tc>
        <w:tc>
          <w:tcPr>
            <w:tcW w:w="625" w:type="pct"/>
            <w:vAlign w:val="center"/>
          </w:tcPr>
          <w:p w14:paraId="77EA6707" w14:textId="685A9F70" w:rsidR="003429FD" w:rsidRPr="00622BF2" w:rsidRDefault="003429FD" w:rsidP="00D82A5B">
            <w:pPr>
              <w:pStyle w:val="3--zhu0"/>
              <w:rPr>
                <w:rFonts w:cs="Times New Roman"/>
                <w:bCs/>
                <w:color w:val="FF0000"/>
                <w:lang w:val="pt-BR"/>
              </w:rPr>
            </w:pPr>
            <w:r w:rsidRPr="00622BF2">
              <w:rPr>
                <w:rFonts w:cs="Times New Roman"/>
                <w:bCs/>
              </w:rPr>
              <w:t>0.</w:t>
            </w:r>
            <w:r w:rsidR="00415D8D">
              <w:rPr>
                <w:rFonts w:cs="Times New Roman"/>
                <w:bCs/>
              </w:rPr>
              <w:t>6</w:t>
            </w:r>
            <w:r w:rsidR="008F497D">
              <w:rPr>
                <w:rFonts w:cs="Times New Roman"/>
                <w:bCs/>
              </w:rPr>
              <w:t>4</w:t>
            </w:r>
          </w:p>
        </w:tc>
        <w:tc>
          <w:tcPr>
            <w:tcW w:w="625" w:type="pct"/>
            <w:vAlign w:val="center"/>
          </w:tcPr>
          <w:p w14:paraId="3D780C09" w14:textId="15BA3019" w:rsidR="003429FD" w:rsidRPr="00622BF2" w:rsidRDefault="003429FD" w:rsidP="00D82A5B">
            <w:pPr>
              <w:pStyle w:val="3--zhu0"/>
              <w:rPr>
                <w:rFonts w:cs="Times New Roman"/>
                <w:bCs/>
                <w:color w:val="FF0000"/>
                <w:lang w:val="pt-BR"/>
              </w:rPr>
            </w:pPr>
            <w:r w:rsidRPr="00622BF2">
              <w:rPr>
                <w:rFonts w:cs="Times New Roman"/>
                <w:bCs/>
              </w:rPr>
              <w:t>0.</w:t>
            </w:r>
            <w:r w:rsidR="00415D8D">
              <w:rPr>
                <w:rFonts w:cs="Times New Roman"/>
                <w:bCs/>
              </w:rPr>
              <w:t>52</w:t>
            </w:r>
          </w:p>
        </w:tc>
        <w:tc>
          <w:tcPr>
            <w:tcW w:w="625" w:type="pct"/>
            <w:vAlign w:val="center"/>
          </w:tcPr>
          <w:p w14:paraId="41728BD0" w14:textId="6F164151" w:rsidR="003429FD" w:rsidRPr="00622BF2" w:rsidRDefault="003429FD" w:rsidP="00D82A5B">
            <w:pPr>
              <w:pStyle w:val="3--zhu0"/>
              <w:rPr>
                <w:rFonts w:cs="Times New Roman"/>
                <w:bCs/>
                <w:lang w:val="pt-BR"/>
              </w:rPr>
            </w:pPr>
            <w:r w:rsidRPr="00622BF2">
              <w:rPr>
                <w:rFonts w:cs="Times New Roman"/>
                <w:bCs/>
              </w:rPr>
              <w:t xml:space="preserve">0.47 </w:t>
            </w:r>
          </w:p>
        </w:tc>
      </w:tr>
      <w:tr w:rsidR="00BC70C5" w:rsidRPr="00622BF2" w14:paraId="3244450D" w14:textId="77777777" w:rsidTr="00DF2A2B">
        <w:trPr>
          <w:trHeight w:hRule="exact" w:val="227"/>
          <w:jc w:val="center"/>
        </w:trPr>
        <w:tc>
          <w:tcPr>
            <w:tcW w:w="625" w:type="pct"/>
            <w:vAlign w:val="center"/>
          </w:tcPr>
          <w:p w14:paraId="2A3862AC" w14:textId="6836B374" w:rsidR="003429FD" w:rsidRPr="000823A8" w:rsidRDefault="003429FD" w:rsidP="00D82A5B">
            <w:pPr>
              <w:pStyle w:val="3--zhu0"/>
              <w:rPr>
                <w:rFonts w:cs="Times New Roman"/>
                <w:bCs/>
                <w:sz w:val="13"/>
                <w:lang w:val="pt-BR"/>
              </w:rPr>
            </w:pPr>
            <w:r w:rsidRPr="000823A8">
              <w:rPr>
                <w:rFonts w:cs="Times New Roman"/>
                <w:bCs/>
                <w:i/>
                <w:sz w:val="13"/>
                <w:lang w:val="pt-BR"/>
              </w:rPr>
              <w:t>T</w:t>
            </w:r>
            <w:r w:rsidRPr="003517FD">
              <w:rPr>
                <w:rFonts w:cs="Times New Roman"/>
                <w:bCs/>
                <w:iCs/>
                <w:sz w:val="13"/>
                <w:vertAlign w:val="subscript"/>
                <w:lang w:val="pt-BR"/>
                <w:rPrChange w:id="682" w:author="Xianjun_P15" w:date="2025-09-06T16:33:00Z">
                  <w:rPr>
                    <w:rFonts w:cs="Times New Roman"/>
                    <w:bCs/>
                    <w:i/>
                    <w:sz w:val="13"/>
                    <w:vertAlign w:val="subscript"/>
                    <w:lang w:val="pt-BR"/>
                  </w:rPr>
                </w:rPrChange>
              </w:rPr>
              <w:t>N</w:t>
            </w:r>
            <w:r w:rsidRPr="000823A8">
              <w:rPr>
                <w:rFonts w:cs="Times New Roman"/>
                <w:bCs/>
                <w:sz w:val="13"/>
                <w:lang w:val="pt-BR"/>
              </w:rPr>
              <w:t xml:space="preserve"> / K (</w:t>
            </w:r>
            <w:r w:rsidRPr="00DF2A2B">
              <w:rPr>
                <w:rFonts w:cs="Times New Roman"/>
                <w:bCs/>
                <w:i/>
                <w:iCs/>
                <w:sz w:val="13"/>
                <w:lang w:val="pt-BR"/>
              </w:rPr>
              <w:t>dFC/dT</w:t>
            </w:r>
            <w:r w:rsidRPr="000823A8">
              <w:rPr>
                <w:rFonts w:cs="Times New Roman"/>
                <w:bCs/>
                <w:sz w:val="13"/>
                <w:lang w:val="pt-BR"/>
              </w:rPr>
              <w:t>)</w:t>
            </w:r>
          </w:p>
        </w:tc>
        <w:tc>
          <w:tcPr>
            <w:tcW w:w="625" w:type="pct"/>
            <w:vAlign w:val="center"/>
          </w:tcPr>
          <w:p w14:paraId="09D567F6" w14:textId="3E7A5D1A" w:rsidR="003429FD" w:rsidRPr="000823A8" w:rsidRDefault="003429FD" w:rsidP="00D82A5B">
            <w:pPr>
              <w:pStyle w:val="3--zhu0"/>
              <w:rPr>
                <w:rFonts w:cs="Times New Roman"/>
                <w:bCs/>
                <w:color w:val="FF0000"/>
                <w:lang w:val="pt-BR"/>
              </w:rPr>
            </w:pPr>
            <w:r w:rsidRPr="000823A8">
              <w:rPr>
                <w:rFonts w:cs="Times New Roman"/>
                <w:bCs/>
                <w:lang w:val="pt-BR"/>
              </w:rPr>
              <w:t>7.5</w:t>
            </w:r>
            <w:r w:rsidR="00B70A2E">
              <w:rPr>
                <w:rFonts w:cs="Times New Roman"/>
                <w:bCs/>
                <w:lang w:val="pt-BR"/>
              </w:rPr>
              <w:t>0</w:t>
            </w:r>
          </w:p>
        </w:tc>
        <w:tc>
          <w:tcPr>
            <w:tcW w:w="625" w:type="pct"/>
            <w:vAlign w:val="center"/>
          </w:tcPr>
          <w:p w14:paraId="7F831679" w14:textId="77529193" w:rsidR="003429FD" w:rsidRPr="000823A8" w:rsidRDefault="003429FD" w:rsidP="00D82A5B">
            <w:pPr>
              <w:pStyle w:val="3--zhu0"/>
              <w:rPr>
                <w:rFonts w:cs="Times New Roman"/>
                <w:bCs/>
                <w:lang w:val="pt-BR"/>
              </w:rPr>
            </w:pPr>
            <w:r w:rsidRPr="000823A8">
              <w:rPr>
                <w:rFonts w:cs="Times New Roman"/>
                <w:bCs/>
                <w:lang w:val="pt-BR"/>
              </w:rPr>
              <w:t>6.0</w:t>
            </w:r>
            <w:r w:rsidR="00B70A2E">
              <w:rPr>
                <w:rFonts w:cs="Times New Roman"/>
                <w:bCs/>
                <w:lang w:val="pt-BR"/>
              </w:rPr>
              <w:t>0</w:t>
            </w:r>
          </w:p>
        </w:tc>
        <w:tc>
          <w:tcPr>
            <w:tcW w:w="625" w:type="pct"/>
            <w:vAlign w:val="center"/>
          </w:tcPr>
          <w:p w14:paraId="0C81E36D" w14:textId="35A79A28" w:rsidR="003429FD" w:rsidRPr="000823A8" w:rsidRDefault="003429FD" w:rsidP="00D82A5B">
            <w:pPr>
              <w:pStyle w:val="3--zhu0"/>
              <w:rPr>
                <w:rFonts w:cs="Times New Roman"/>
                <w:bCs/>
                <w:lang w:val="pt-BR"/>
              </w:rPr>
            </w:pPr>
            <w:r w:rsidRPr="000823A8">
              <w:rPr>
                <w:rFonts w:cs="Times New Roman"/>
                <w:bCs/>
              </w:rPr>
              <w:t>4.5</w:t>
            </w:r>
            <w:r w:rsidR="00B70A2E">
              <w:rPr>
                <w:rFonts w:cs="Times New Roman"/>
                <w:bCs/>
              </w:rPr>
              <w:t>0</w:t>
            </w:r>
          </w:p>
        </w:tc>
        <w:tc>
          <w:tcPr>
            <w:tcW w:w="625" w:type="pct"/>
            <w:vAlign w:val="center"/>
          </w:tcPr>
          <w:p w14:paraId="5DC73213" w14:textId="79D1BDC7" w:rsidR="003429FD" w:rsidRPr="000823A8" w:rsidRDefault="003429FD" w:rsidP="00D82A5B">
            <w:pPr>
              <w:pStyle w:val="3--zhu0"/>
              <w:rPr>
                <w:rFonts w:cs="Times New Roman"/>
                <w:bCs/>
                <w:lang w:val="pt-BR"/>
              </w:rPr>
            </w:pPr>
            <w:r w:rsidRPr="000823A8">
              <w:rPr>
                <w:rFonts w:cs="Times New Roman"/>
                <w:bCs/>
              </w:rPr>
              <w:t>3.2</w:t>
            </w:r>
            <w:r w:rsidR="00B70A2E">
              <w:rPr>
                <w:rFonts w:cs="Times New Roman"/>
                <w:bCs/>
              </w:rPr>
              <w:t>0</w:t>
            </w:r>
          </w:p>
        </w:tc>
        <w:tc>
          <w:tcPr>
            <w:tcW w:w="625" w:type="pct"/>
            <w:vAlign w:val="center"/>
          </w:tcPr>
          <w:p w14:paraId="107E2A74" w14:textId="7E6A85E8" w:rsidR="003429FD" w:rsidRPr="000823A8" w:rsidRDefault="003429FD" w:rsidP="00D82A5B">
            <w:pPr>
              <w:pStyle w:val="3--zhu0"/>
              <w:rPr>
                <w:rFonts w:cs="Times New Roman"/>
                <w:bCs/>
                <w:color w:val="FF0000"/>
                <w:lang w:val="pt-BR"/>
              </w:rPr>
            </w:pPr>
            <w:r w:rsidRPr="000823A8">
              <w:rPr>
                <w:rFonts w:cs="Times New Roman"/>
                <w:bCs/>
              </w:rPr>
              <w:t>2.5</w:t>
            </w:r>
            <w:r w:rsidR="00B70A2E">
              <w:rPr>
                <w:rFonts w:cs="Times New Roman"/>
                <w:bCs/>
              </w:rPr>
              <w:t>0</w:t>
            </w:r>
            <w:r w:rsidRPr="000823A8">
              <w:rPr>
                <w:rFonts w:cs="Times New Roman"/>
                <w:bCs/>
              </w:rPr>
              <w:t xml:space="preserve"> </w:t>
            </w:r>
          </w:p>
        </w:tc>
        <w:tc>
          <w:tcPr>
            <w:tcW w:w="625" w:type="pct"/>
            <w:vAlign w:val="center"/>
          </w:tcPr>
          <w:p w14:paraId="349AE5EE" w14:textId="57A016FB" w:rsidR="003429FD" w:rsidRPr="000823A8" w:rsidRDefault="003429FD" w:rsidP="00D82A5B">
            <w:pPr>
              <w:pStyle w:val="3--zhu0"/>
              <w:rPr>
                <w:rFonts w:cs="Times New Roman"/>
                <w:bCs/>
                <w:color w:val="FF0000"/>
                <w:lang w:val="pt-BR"/>
              </w:rPr>
            </w:pPr>
            <w:r w:rsidRPr="001F66FF">
              <w:rPr>
                <w:rFonts w:cs="Times New Roman"/>
                <w:bCs/>
                <w:highlight w:val="yellow"/>
                <w:rPrChange w:id="683" w:author="Xianjun_P15" w:date="2025-09-06T15:01:00Z">
                  <w:rPr>
                    <w:rFonts w:cs="Times New Roman"/>
                    <w:bCs/>
                  </w:rPr>
                </w:rPrChange>
              </w:rPr>
              <w:t>2.2</w:t>
            </w:r>
            <w:r w:rsidR="00B70A2E" w:rsidRPr="001F66FF">
              <w:rPr>
                <w:rFonts w:cs="Times New Roman"/>
                <w:bCs/>
                <w:highlight w:val="yellow"/>
                <w:rPrChange w:id="684" w:author="Xianjun_P15" w:date="2025-09-06T15:01:00Z">
                  <w:rPr>
                    <w:rFonts w:cs="Times New Roman"/>
                    <w:bCs/>
                  </w:rPr>
                </w:rPrChange>
              </w:rPr>
              <w:t>0</w:t>
            </w:r>
          </w:p>
        </w:tc>
        <w:tc>
          <w:tcPr>
            <w:tcW w:w="625" w:type="pct"/>
            <w:vAlign w:val="center"/>
          </w:tcPr>
          <w:p w14:paraId="3573B06E" w14:textId="339E8535" w:rsidR="003429FD" w:rsidRPr="00622BF2" w:rsidRDefault="003429FD" w:rsidP="00D82A5B">
            <w:pPr>
              <w:pStyle w:val="3--zhu0"/>
              <w:rPr>
                <w:rFonts w:cs="Times New Roman"/>
                <w:bCs/>
                <w:lang w:val="pt-BR"/>
              </w:rPr>
            </w:pPr>
            <w:r w:rsidRPr="000823A8">
              <w:rPr>
                <w:rFonts w:cs="Times New Roman"/>
                <w:bCs/>
              </w:rPr>
              <w:t>2.7</w:t>
            </w:r>
            <w:r w:rsidR="00B70A2E">
              <w:rPr>
                <w:rFonts w:cs="Times New Roman"/>
                <w:bCs/>
              </w:rPr>
              <w:t>0</w:t>
            </w:r>
          </w:p>
        </w:tc>
      </w:tr>
      <w:tr w:rsidR="00BC70C5" w:rsidRPr="00622BF2" w14:paraId="645F3BCD" w14:textId="77777777" w:rsidTr="00DF2A2B">
        <w:trPr>
          <w:trHeight w:hRule="exact" w:val="227"/>
          <w:jc w:val="center"/>
        </w:trPr>
        <w:tc>
          <w:tcPr>
            <w:tcW w:w="625" w:type="pct"/>
            <w:vAlign w:val="center"/>
          </w:tcPr>
          <w:p w14:paraId="0019DC71" w14:textId="3E06CECA" w:rsidR="003429FD" w:rsidRPr="00622BF2" w:rsidRDefault="003429FD" w:rsidP="00D82A5B">
            <w:pPr>
              <w:pStyle w:val="3--zhu0"/>
              <w:rPr>
                <w:rFonts w:cs="Times New Roman"/>
                <w:bCs/>
                <w:sz w:val="13"/>
                <w:lang w:val="pt-BR"/>
              </w:rPr>
            </w:pPr>
            <w:r w:rsidRPr="00212C2F">
              <w:rPr>
                <w:rFonts w:cs="Times New Roman"/>
                <w:bCs/>
                <w:i/>
                <w:sz w:val="13"/>
                <w:lang w:val="pt-BR"/>
              </w:rPr>
              <w:t>H</w:t>
            </w:r>
            <w:r w:rsidRPr="00F37DE8">
              <w:rPr>
                <w:rFonts w:cs="Times New Roman"/>
                <w:bCs/>
                <w:i/>
                <w:sz w:val="13"/>
                <w:vertAlign w:val="subscript"/>
                <w:lang w:val="pt-BR"/>
              </w:rPr>
              <w:t>C</w:t>
            </w:r>
            <w:r w:rsidRPr="00FA120B">
              <w:rPr>
                <w:rFonts w:cs="Times New Roman"/>
                <w:bCs/>
                <w:sz w:val="13"/>
                <w:lang w:val="pt-BR"/>
              </w:rPr>
              <w:t xml:space="preserve"> / Oe (at 2 K)</w:t>
            </w:r>
          </w:p>
        </w:tc>
        <w:tc>
          <w:tcPr>
            <w:tcW w:w="625" w:type="pct"/>
            <w:vAlign w:val="center"/>
          </w:tcPr>
          <w:p w14:paraId="75780707" w14:textId="6230018B" w:rsidR="003429FD" w:rsidRPr="00622BF2" w:rsidRDefault="003429FD" w:rsidP="00D82A5B">
            <w:pPr>
              <w:pStyle w:val="3--zhu0"/>
              <w:rPr>
                <w:rFonts w:cs="Times New Roman"/>
                <w:bCs/>
                <w:color w:val="FF0000"/>
                <w:lang w:val="pt-BR"/>
              </w:rPr>
            </w:pPr>
            <w:r w:rsidRPr="00622BF2">
              <w:rPr>
                <w:rFonts w:cs="Times New Roman"/>
                <w:bCs/>
                <w:lang w:val="pt-BR"/>
              </w:rPr>
              <w:t xml:space="preserve">0.00 </w:t>
            </w:r>
          </w:p>
        </w:tc>
        <w:tc>
          <w:tcPr>
            <w:tcW w:w="625" w:type="pct"/>
            <w:vAlign w:val="center"/>
          </w:tcPr>
          <w:p w14:paraId="61459156" w14:textId="774EED3E" w:rsidR="003429FD" w:rsidRPr="00622BF2" w:rsidRDefault="003429FD" w:rsidP="00D82A5B">
            <w:pPr>
              <w:pStyle w:val="3--zhu0"/>
              <w:rPr>
                <w:rFonts w:cs="Times New Roman"/>
                <w:bCs/>
                <w:lang w:val="pt-BR"/>
              </w:rPr>
            </w:pPr>
            <w:r w:rsidRPr="00622BF2">
              <w:rPr>
                <w:rFonts w:cs="Times New Roman"/>
                <w:bCs/>
                <w:lang w:val="pt-BR"/>
              </w:rPr>
              <w:t xml:space="preserve">0.00 </w:t>
            </w:r>
          </w:p>
        </w:tc>
        <w:tc>
          <w:tcPr>
            <w:tcW w:w="625" w:type="pct"/>
            <w:vAlign w:val="center"/>
          </w:tcPr>
          <w:p w14:paraId="589DDDE6" w14:textId="3F72C300" w:rsidR="003429FD" w:rsidRPr="00622BF2" w:rsidRDefault="003429FD" w:rsidP="00D82A5B">
            <w:pPr>
              <w:pStyle w:val="3--zhu0"/>
              <w:rPr>
                <w:rFonts w:cs="Times New Roman"/>
                <w:bCs/>
                <w:lang w:val="pt-BR"/>
              </w:rPr>
            </w:pPr>
            <w:r w:rsidRPr="00622BF2">
              <w:rPr>
                <w:rFonts w:cs="Times New Roman"/>
                <w:bCs/>
              </w:rPr>
              <w:t xml:space="preserve">0.00 </w:t>
            </w:r>
          </w:p>
        </w:tc>
        <w:tc>
          <w:tcPr>
            <w:tcW w:w="625" w:type="pct"/>
            <w:vAlign w:val="center"/>
          </w:tcPr>
          <w:p w14:paraId="454E230A" w14:textId="0405A796" w:rsidR="003429FD" w:rsidRPr="00622BF2" w:rsidRDefault="003429FD" w:rsidP="00D82A5B">
            <w:pPr>
              <w:pStyle w:val="3--zhu0"/>
              <w:rPr>
                <w:rFonts w:cs="Times New Roman"/>
                <w:bCs/>
                <w:lang w:val="pt-BR"/>
              </w:rPr>
            </w:pPr>
            <w:r w:rsidRPr="00622BF2">
              <w:rPr>
                <w:rFonts w:cs="Times New Roman"/>
                <w:bCs/>
              </w:rPr>
              <w:t xml:space="preserve">0.00 </w:t>
            </w:r>
          </w:p>
        </w:tc>
        <w:tc>
          <w:tcPr>
            <w:tcW w:w="625" w:type="pct"/>
            <w:vAlign w:val="center"/>
          </w:tcPr>
          <w:p w14:paraId="5B9A0A8D" w14:textId="11FFCF63" w:rsidR="003429FD" w:rsidRPr="00622BF2" w:rsidRDefault="003429FD" w:rsidP="00D82A5B">
            <w:pPr>
              <w:pStyle w:val="3--zhu0"/>
              <w:rPr>
                <w:rFonts w:cs="Times New Roman"/>
                <w:bCs/>
                <w:color w:val="FF0000"/>
                <w:lang w:val="pt-BR"/>
              </w:rPr>
            </w:pPr>
            <w:r w:rsidRPr="00622BF2">
              <w:rPr>
                <w:rFonts w:cs="Times New Roman"/>
                <w:bCs/>
              </w:rPr>
              <w:t xml:space="preserve">0.00 </w:t>
            </w:r>
          </w:p>
        </w:tc>
        <w:tc>
          <w:tcPr>
            <w:tcW w:w="625" w:type="pct"/>
            <w:vAlign w:val="center"/>
          </w:tcPr>
          <w:p w14:paraId="36D10E4D" w14:textId="6A12B9CA" w:rsidR="003429FD" w:rsidRPr="00622BF2" w:rsidRDefault="003429FD" w:rsidP="00D82A5B">
            <w:pPr>
              <w:pStyle w:val="3--zhu0"/>
              <w:rPr>
                <w:rFonts w:cs="Times New Roman"/>
                <w:bCs/>
                <w:color w:val="FF0000"/>
                <w:lang w:val="pt-BR"/>
              </w:rPr>
            </w:pPr>
            <w:r w:rsidRPr="00622BF2">
              <w:rPr>
                <w:rFonts w:cs="Times New Roman"/>
                <w:bCs/>
              </w:rPr>
              <w:t xml:space="preserve">0.00 </w:t>
            </w:r>
          </w:p>
        </w:tc>
        <w:tc>
          <w:tcPr>
            <w:tcW w:w="625" w:type="pct"/>
            <w:vAlign w:val="center"/>
          </w:tcPr>
          <w:p w14:paraId="0D1E7445" w14:textId="6B6E6B26" w:rsidR="003429FD" w:rsidRPr="00622BF2" w:rsidRDefault="003429FD" w:rsidP="00D82A5B">
            <w:pPr>
              <w:pStyle w:val="3--zhu0"/>
              <w:rPr>
                <w:rFonts w:cs="Times New Roman"/>
                <w:bCs/>
                <w:lang w:val="pt-BR"/>
              </w:rPr>
            </w:pPr>
            <w:r w:rsidRPr="00622BF2">
              <w:rPr>
                <w:rFonts w:cs="Times New Roman"/>
                <w:bCs/>
              </w:rPr>
              <w:t xml:space="preserve">0.00 </w:t>
            </w:r>
          </w:p>
        </w:tc>
      </w:tr>
      <w:tr w:rsidR="00BC70C5" w:rsidRPr="00622BF2" w14:paraId="5A6BF6B1" w14:textId="77777777" w:rsidTr="00DF2A2B">
        <w:trPr>
          <w:trHeight w:hRule="exact" w:val="227"/>
          <w:jc w:val="center"/>
        </w:trPr>
        <w:tc>
          <w:tcPr>
            <w:tcW w:w="625" w:type="pct"/>
            <w:vAlign w:val="center"/>
          </w:tcPr>
          <w:p w14:paraId="34862547" w14:textId="593ADF4F" w:rsidR="003429FD" w:rsidRPr="00622BF2" w:rsidRDefault="003429FD" w:rsidP="00D82A5B">
            <w:pPr>
              <w:pStyle w:val="3--zhu0"/>
              <w:rPr>
                <w:rFonts w:cs="Times New Roman"/>
                <w:bCs/>
                <w:sz w:val="13"/>
                <w:lang w:val="pt-BR"/>
              </w:rPr>
            </w:pPr>
            <w:r w:rsidRPr="00212C2F">
              <w:rPr>
                <w:rFonts w:cs="Times New Roman"/>
                <w:bCs/>
                <w:i/>
                <w:sz w:val="13"/>
                <w:lang w:val="pt-BR"/>
              </w:rPr>
              <w:t>M</w:t>
            </w:r>
            <w:r w:rsidRPr="00F37DE8">
              <w:rPr>
                <w:rFonts w:cs="Times New Roman"/>
                <w:bCs/>
                <w:i/>
                <w:sz w:val="13"/>
                <w:vertAlign w:val="subscript"/>
                <w:lang w:val="pt-BR"/>
              </w:rPr>
              <w:t>R</w:t>
            </w:r>
            <w:r w:rsidRPr="00FA120B">
              <w:rPr>
                <w:rFonts w:cs="Times New Roman"/>
                <w:bCs/>
                <w:i/>
                <w:sz w:val="13"/>
                <w:lang w:val="pt-BR"/>
              </w:rPr>
              <w:t xml:space="preserve"> </w:t>
            </w:r>
            <w:r w:rsidRPr="00FA120B">
              <w:rPr>
                <w:rFonts w:cs="Times New Roman"/>
                <w:bCs/>
                <w:sz w:val="13"/>
                <w:lang w:val="pt-BR"/>
              </w:rPr>
              <w:t>/ N</w:t>
            </w:r>
            <w:r w:rsidRPr="00FA120B">
              <w:rPr>
                <w:rFonts w:cs="Times New Roman"/>
                <w:bCs/>
                <w:sz w:val="13"/>
                <w:lang w:val="pt-BR"/>
              </w:rPr>
              <w:sym w:font="Symbol" w:char="F062"/>
            </w:r>
            <w:r w:rsidRPr="00FA120B">
              <w:rPr>
                <w:rFonts w:cs="Times New Roman"/>
                <w:bCs/>
                <w:sz w:val="13"/>
                <w:lang w:val="pt-BR"/>
              </w:rPr>
              <w:t xml:space="preserve"> (at 2 K)</w:t>
            </w:r>
          </w:p>
        </w:tc>
        <w:tc>
          <w:tcPr>
            <w:tcW w:w="625" w:type="pct"/>
            <w:vAlign w:val="center"/>
          </w:tcPr>
          <w:p w14:paraId="13D0CA74" w14:textId="66B80963" w:rsidR="003429FD" w:rsidRPr="00622BF2" w:rsidRDefault="003429FD" w:rsidP="00D82A5B">
            <w:pPr>
              <w:pStyle w:val="3--zhu0"/>
              <w:rPr>
                <w:rFonts w:cs="Times New Roman"/>
                <w:bCs/>
                <w:color w:val="FF0000"/>
                <w:lang w:val="pt-BR"/>
              </w:rPr>
            </w:pPr>
            <w:r w:rsidRPr="00622BF2">
              <w:rPr>
                <w:rFonts w:cs="Times New Roman"/>
                <w:bCs/>
                <w:lang w:val="pt-BR"/>
              </w:rPr>
              <w:t xml:space="preserve">0.00 </w:t>
            </w:r>
          </w:p>
        </w:tc>
        <w:tc>
          <w:tcPr>
            <w:tcW w:w="625" w:type="pct"/>
            <w:vAlign w:val="center"/>
          </w:tcPr>
          <w:p w14:paraId="316E0A6E" w14:textId="29F05292" w:rsidR="003429FD" w:rsidRPr="00622BF2" w:rsidRDefault="003429FD" w:rsidP="00D82A5B">
            <w:pPr>
              <w:pStyle w:val="3--zhu0"/>
              <w:rPr>
                <w:rFonts w:cs="Times New Roman"/>
                <w:bCs/>
                <w:lang w:val="pt-BR"/>
              </w:rPr>
            </w:pPr>
            <w:r w:rsidRPr="00622BF2">
              <w:rPr>
                <w:rFonts w:cs="Times New Roman"/>
                <w:bCs/>
                <w:lang w:val="pt-BR"/>
              </w:rPr>
              <w:t xml:space="preserve">0.00 </w:t>
            </w:r>
          </w:p>
        </w:tc>
        <w:tc>
          <w:tcPr>
            <w:tcW w:w="625" w:type="pct"/>
            <w:vAlign w:val="center"/>
          </w:tcPr>
          <w:p w14:paraId="071447D9" w14:textId="30AFB363" w:rsidR="003429FD" w:rsidRPr="00622BF2" w:rsidRDefault="003429FD" w:rsidP="00D82A5B">
            <w:pPr>
              <w:pStyle w:val="3--zhu0"/>
              <w:rPr>
                <w:rFonts w:cs="Times New Roman"/>
                <w:bCs/>
                <w:lang w:val="pt-BR"/>
              </w:rPr>
            </w:pPr>
            <w:r w:rsidRPr="00622BF2">
              <w:rPr>
                <w:rFonts w:cs="Times New Roman"/>
                <w:bCs/>
              </w:rPr>
              <w:t xml:space="preserve">0.00 </w:t>
            </w:r>
          </w:p>
        </w:tc>
        <w:tc>
          <w:tcPr>
            <w:tcW w:w="625" w:type="pct"/>
            <w:vAlign w:val="center"/>
          </w:tcPr>
          <w:p w14:paraId="45C79A22" w14:textId="67FAE04F" w:rsidR="003429FD" w:rsidRPr="00622BF2" w:rsidRDefault="003429FD" w:rsidP="00D82A5B">
            <w:pPr>
              <w:pStyle w:val="3--zhu0"/>
              <w:rPr>
                <w:rFonts w:cs="Times New Roman"/>
                <w:bCs/>
                <w:lang w:val="pt-BR"/>
              </w:rPr>
            </w:pPr>
            <w:r w:rsidRPr="00622BF2">
              <w:rPr>
                <w:rFonts w:cs="Times New Roman"/>
                <w:bCs/>
              </w:rPr>
              <w:t xml:space="preserve">0.00 </w:t>
            </w:r>
          </w:p>
        </w:tc>
        <w:tc>
          <w:tcPr>
            <w:tcW w:w="625" w:type="pct"/>
            <w:vAlign w:val="center"/>
          </w:tcPr>
          <w:p w14:paraId="1D8CFA05" w14:textId="1DC3BBD8" w:rsidR="003429FD" w:rsidRPr="00622BF2" w:rsidRDefault="003429FD" w:rsidP="00D82A5B">
            <w:pPr>
              <w:pStyle w:val="3--zhu0"/>
              <w:rPr>
                <w:rFonts w:cs="Times New Roman"/>
                <w:bCs/>
                <w:color w:val="FF0000"/>
                <w:lang w:val="pt-BR"/>
              </w:rPr>
            </w:pPr>
            <w:r w:rsidRPr="00622BF2">
              <w:rPr>
                <w:rFonts w:cs="Times New Roman"/>
                <w:bCs/>
              </w:rPr>
              <w:t xml:space="preserve">0.00 </w:t>
            </w:r>
          </w:p>
        </w:tc>
        <w:tc>
          <w:tcPr>
            <w:tcW w:w="625" w:type="pct"/>
            <w:vAlign w:val="center"/>
          </w:tcPr>
          <w:p w14:paraId="63727332" w14:textId="061178CF" w:rsidR="003429FD" w:rsidRPr="00622BF2" w:rsidRDefault="003429FD" w:rsidP="00D82A5B">
            <w:pPr>
              <w:pStyle w:val="3--zhu0"/>
              <w:rPr>
                <w:rFonts w:cs="Times New Roman"/>
                <w:bCs/>
                <w:color w:val="FF0000"/>
                <w:lang w:val="pt-BR"/>
              </w:rPr>
            </w:pPr>
            <w:r w:rsidRPr="00622BF2">
              <w:rPr>
                <w:rFonts w:cs="Times New Roman"/>
                <w:bCs/>
              </w:rPr>
              <w:t xml:space="preserve">0.00 </w:t>
            </w:r>
          </w:p>
        </w:tc>
        <w:tc>
          <w:tcPr>
            <w:tcW w:w="625" w:type="pct"/>
            <w:vAlign w:val="center"/>
          </w:tcPr>
          <w:p w14:paraId="38BA340F" w14:textId="6754552B" w:rsidR="003429FD" w:rsidRPr="00622BF2" w:rsidRDefault="003429FD" w:rsidP="00D82A5B">
            <w:pPr>
              <w:pStyle w:val="3--zhu0"/>
              <w:rPr>
                <w:rFonts w:cs="Times New Roman"/>
                <w:bCs/>
                <w:lang w:val="pt-BR"/>
              </w:rPr>
            </w:pPr>
            <w:r w:rsidRPr="00622BF2">
              <w:rPr>
                <w:rFonts w:cs="Times New Roman"/>
                <w:bCs/>
              </w:rPr>
              <w:t xml:space="preserve">0.00 </w:t>
            </w:r>
          </w:p>
        </w:tc>
      </w:tr>
    </w:tbl>
    <w:p w14:paraId="5CE03848" w14:textId="77777777" w:rsidR="00925C06" w:rsidRPr="00622BF2" w:rsidRDefault="00925C06">
      <w:pPr>
        <w:pStyle w:val="a5"/>
        <w:ind w:firstLineChars="83" w:firstLine="199"/>
        <w:rPr>
          <w:rFonts w:cs="Times New Roman"/>
          <w:bCs/>
        </w:rPr>
      </w:pPr>
    </w:p>
    <w:p w14:paraId="618A72C2" w14:textId="7C78C5C1" w:rsidR="00E824A1" w:rsidRPr="008C3A9A" w:rsidRDefault="00520942" w:rsidP="00D82A5B">
      <w:pPr>
        <w:ind w:firstLine="480"/>
        <w:rPr>
          <w:rFonts w:cs="Times New Roman"/>
        </w:rPr>
      </w:pPr>
      <w:r w:rsidRPr="00B05D06">
        <w:rPr>
          <w:rFonts w:cs="Times New Roman" w:hint="eastAsia"/>
        </w:rPr>
        <w:t>在</w:t>
      </w:r>
      <w:r w:rsidRPr="008C3A9A">
        <w:rPr>
          <w:rFonts w:cs="Times New Roman"/>
        </w:rPr>
        <w:t>500 Oe</w:t>
      </w:r>
      <w:r w:rsidRPr="008C3A9A">
        <w:rPr>
          <w:rFonts w:cs="Times New Roman" w:hint="eastAsia"/>
        </w:rPr>
        <w:t>外磁下该系列固溶体的变温</w:t>
      </w:r>
      <w:bookmarkStart w:id="685" w:name="OLE_LINK85"/>
      <w:r w:rsidRPr="008C3A9A">
        <w:rPr>
          <w:rFonts w:cs="Times New Roman"/>
          <w:i/>
        </w:rPr>
        <w:t>χT</w:t>
      </w:r>
      <w:bookmarkEnd w:id="685"/>
      <w:r w:rsidRPr="008C3A9A">
        <w:rPr>
          <w:rFonts w:cs="Times New Roman" w:hint="eastAsia"/>
        </w:rPr>
        <w:t>数据见图</w:t>
      </w:r>
      <w:r w:rsidR="00332C1B" w:rsidRPr="008C3A9A">
        <w:rPr>
          <w:rFonts w:cs="Times New Roman"/>
        </w:rPr>
        <w:t>3.</w:t>
      </w:r>
      <w:r w:rsidR="000F19BB" w:rsidRPr="008C3A9A">
        <w:rPr>
          <w:rFonts w:cs="Times New Roman"/>
        </w:rPr>
        <w:t>8</w:t>
      </w:r>
      <w:r w:rsidRPr="008C3A9A">
        <w:rPr>
          <w:rFonts w:cs="Times New Roman" w:hint="eastAsia"/>
        </w:rPr>
        <w:t>。随着</w:t>
      </w:r>
      <w:r w:rsidRPr="008C3A9A">
        <w:rPr>
          <w:rFonts w:cs="Times New Roman"/>
        </w:rPr>
        <w:t>Cu%</w:t>
      </w:r>
      <w:r w:rsidRPr="008C3A9A">
        <w:rPr>
          <w:rFonts w:cs="Times New Roman" w:hint="eastAsia"/>
        </w:rPr>
        <w:t>增加，室温时，</w:t>
      </w:r>
      <w:r w:rsidRPr="008C3A9A">
        <w:rPr>
          <w:rFonts w:cs="Times New Roman"/>
          <w:i/>
        </w:rPr>
        <w:t>χT</w:t>
      </w:r>
      <w:r w:rsidRPr="008C3A9A">
        <w:rPr>
          <w:rFonts w:cs="Times New Roman" w:hint="eastAsia"/>
        </w:rPr>
        <w:t>值从</w:t>
      </w:r>
      <w:bookmarkStart w:id="686" w:name="OLE_LINK82"/>
      <w:r w:rsidR="00E824A1" w:rsidRPr="008C3A9A">
        <w:rPr>
          <w:rFonts w:cs="Times New Roman"/>
          <w:i/>
          <w:iCs/>
          <w:szCs w:val="21"/>
        </w:rPr>
        <w:t>x</w:t>
      </w:r>
      <w:r w:rsidR="00E824A1" w:rsidRPr="008C3A9A">
        <w:rPr>
          <w:rFonts w:cs="Times New Roman"/>
        </w:rPr>
        <w:t xml:space="preserve"> = 0.10</w:t>
      </w:r>
      <w:bookmarkEnd w:id="686"/>
      <w:r w:rsidRPr="008C3A9A">
        <w:rPr>
          <w:rFonts w:cs="Times New Roman" w:hint="eastAsia"/>
        </w:rPr>
        <w:t>的</w:t>
      </w:r>
      <w:r w:rsidRPr="008C3A9A">
        <w:rPr>
          <w:rFonts w:cs="Times New Roman"/>
        </w:rPr>
        <w:t>3.</w:t>
      </w:r>
      <w:r w:rsidR="00654AF9">
        <w:rPr>
          <w:rFonts w:cs="Times New Roman"/>
        </w:rPr>
        <w:t>84</w:t>
      </w:r>
      <w:r w:rsidRPr="008C3A9A">
        <w:rPr>
          <w:rFonts w:cs="Times New Roman"/>
        </w:rPr>
        <w:t xml:space="preserve"> cm</w:t>
      </w:r>
      <w:r w:rsidRPr="008C3A9A">
        <w:rPr>
          <w:rFonts w:cs="Times New Roman"/>
          <w:vertAlign w:val="superscript"/>
        </w:rPr>
        <w:t>3</w:t>
      </w:r>
      <w:r w:rsidRPr="008C3A9A">
        <w:rPr>
          <w:rFonts w:cs="Times New Roman"/>
        </w:rPr>
        <w:t>Kmol</w:t>
      </w:r>
      <w:r w:rsidR="00F44F80" w:rsidRPr="008C3A9A">
        <w:rPr>
          <w:rFonts w:cs="Times New Roman"/>
          <w:vertAlign w:val="superscript"/>
        </w:rPr>
        <w:t>−1</w:t>
      </w:r>
      <w:r w:rsidRPr="008C3A9A">
        <w:rPr>
          <w:rFonts w:cs="Times New Roman" w:hint="eastAsia"/>
        </w:rPr>
        <w:t>降到</w:t>
      </w:r>
      <w:r w:rsidR="00E824A1" w:rsidRPr="008C3A9A">
        <w:rPr>
          <w:rFonts w:cs="Times New Roman"/>
          <w:i/>
          <w:iCs/>
        </w:rPr>
        <w:t>x</w:t>
      </w:r>
      <w:r w:rsidR="00E824A1" w:rsidRPr="008C3A9A">
        <w:rPr>
          <w:rFonts w:cs="Times New Roman"/>
        </w:rPr>
        <w:t xml:space="preserve"> = 0.99</w:t>
      </w:r>
      <w:r w:rsidRPr="008C3A9A">
        <w:rPr>
          <w:rFonts w:cs="Times New Roman" w:hint="eastAsia"/>
        </w:rPr>
        <w:t>的</w:t>
      </w:r>
      <w:r w:rsidRPr="008C3A9A">
        <w:rPr>
          <w:rFonts w:cs="Times New Roman"/>
        </w:rPr>
        <w:t>0.47 cm</w:t>
      </w:r>
      <w:r w:rsidRPr="008C3A9A">
        <w:rPr>
          <w:rFonts w:cs="Times New Roman"/>
          <w:vertAlign w:val="superscript"/>
        </w:rPr>
        <w:t>3</w:t>
      </w:r>
      <w:r w:rsidRPr="008C3A9A">
        <w:rPr>
          <w:rFonts w:cs="Times New Roman"/>
        </w:rPr>
        <w:t>Kmol</w:t>
      </w:r>
      <w:r w:rsidR="00F44F80" w:rsidRPr="008C3A9A">
        <w:rPr>
          <w:rFonts w:cs="Times New Roman"/>
          <w:vertAlign w:val="superscript"/>
        </w:rPr>
        <w:t>−1</w:t>
      </w:r>
      <w:r w:rsidRPr="008C3A9A">
        <w:rPr>
          <w:rFonts w:cs="Times New Roman" w:hint="eastAsia"/>
        </w:rPr>
        <w:t>，介于</w:t>
      </w:r>
      <w:r w:rsidRPr="008C3A9A">
        <w:rPr>
          <w:rFonts w:cs="Times New Roman"/>
        </w:rPr>
        <w:t>etaMn</w:t>
      </w:r>
      <w:r w:rsidRPr="008C3A9A">
        <w:rPr>
          <w:rFonts w:cs="Times New Roman" w:hint="eastAsia"/>
        </w:rPr>
        <w:t>的</w:t>
      </w:r>
      <w:r w:rsidRPr="008C3A9A">
        <w:rPr>
          <w:rFonts w:cs="Times New Roman"/>
        </w:rPr>
        <w:t>4.25 cm</w:t>
      </w:r>
      <w:r w:rsidRPr="008C3A9A">
        <w:rPr>
          <w:rFonts w:cs="Times New Roman"/>
          <w:vertAlign w:val="superscript"/>
        </w:rPr>
        <w:t>3</w:t>
      </w:r>
      <w:r w:rsidRPr="008C3A9A">
        <w:rPr>
          <w:rFonts w:cs="Times New Roman"/>
        </w:rPr>
        <w:t>Kmol</w:t>
      </w:r>
      <w:r w:rsidR="00F44F80" w:rsidRPr="008C3A9A">
        <w:rPr>
          <w:rFonts w:cs="Times New Roman"/>
          <w:vertAlign w:val="superscript"/>
        </w:rPr>
        <w:t>−1</w:t>
      </w:r>
      <w:r w:rsidRPr="008C3A9A">
        <w:rPr>
          <w:rFonts w:cs="Times New Roman" w:hint="eastAsia"/>
        </w:rPr>
        <w:t>和</w:t>
      </w:r>
      <w:r w:rsidRPr="008C3A9A">
        <w:rPr>
          <w:rFonts w:cs="Times New Roman"/>
        </w:rPr>
        <w:t>etaCu</w:t>
      </w:r>
      <w:r w:rsidRPr="008C3A9A">
        <w:rPr>
          <w:rFonts w:cs="Times New Roman" w:hint="eastAsia"/>
        </w:rPr>
        <w:t>的</w:t>
      </w:r>
      <w:r w:rsidRPr="008C3A9A">
        <w:rPr>
          <w:rFonts w:cs="Times New Roman"/>
        </w:rPr>
        <w:t>0.45 cm</w:t>
      </w:r>
      <w:r w:rsidRPr="008C3A9A">
        <w:rPr>
          <w:rFonts w:cs="Times New Roman"/>
          <w:vertAlign w:val="superscript"/>
        </w:rPr>
        <w:t>3</w:t>
      </w:r>
      <w:r w:rsidRPr="008C3A9A">
        <w:rPr>
          <w:rFonts w:cs="Times New Roman"/>
        </w:rPr>
        <w:t>Kmol</w:t>
      </w:r>
      <w:r w:rsidR="00F44F80" w:rsidRPr="008C3A9A">
        <w:rPr>
          <w:rFonts w:cs="Times New Roman"/>
          <w:vertAlign w:val="superscript"/>
        </w:rPr>
        <w:t>−1</w:t>
      </w:r>
      <w:r w:rsidRPr="008C3A9A">
        <w:rPr>
          <w:rFonts w:cs="Times New Roman" w:hint="eastAsia"/>
        </w:rPr>
        <w:t>之间</w:t>
      </w:r>
      <w:r w:rsidRPr="008C3A9A">
        <w:rPr>
          <w:rFonts w:cs="Times New Roman"/>
          <w:szCs w:val="21"/>
        </w:rPr>
        <w:fldChar w:fldCharType="begin">
          <w:fldData xml:space="preserve">PEVuZE5vdGU+PENpdGU+PEF1dGhvcj5XYW5nPC9BdXRob3I+PFllYXI+MjAwNDwvWWVhcj48UmVj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==
</w:fldData>
        </w:fldChar>
      </w:r>
      <w:r w:rsidR="00967E36">
        <w:rPr>
          <w:rFonts w:cs="Times New Roman"/>
          <w:szCs w:val="21"/>
        </w:rPr>
        <w:instrText xml:space="preserve"> ADDIN EN.CITE </w:instrText>
      </w:r>
      <w:r w:rsidR="00967E36">
        <w:rPr>
          <w:rFonts w:cs="Times New Roman"/>
          <w:szCs w:val="21"/>
        </w:rPr>
        <w:fldChar w:fldCharType="begin">
          <w:fldData xml:space="preserve">PEVuZE5vdGU+PENpdGU+PEF1dGhvcj5XYW5nPC9BdXRob3I+PFllYXI+MjAwNDwvWWVhcj48UmVj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==
</w:fldData>
        </w:fldChar>
      </w:r>
      <w:r w:rsidR="00967E36">
        <w:rPr>
          <w:rFonts w:cs="Times New Roman"/>
          <w:szCs w:val="21"/>
        </w:rPr>
        <w:instrText xml:space="preserve"> ADDIN EN.CITE.DATA </w:instrText>
      </w:r>
      <w:r w:rsidR="00967E36">
        <w:rPr>
          <w:rFonts w:cs="Times New Roman"/>
          <w:szCs w:val="21"/>
        </w:rPr>
      </w:r>
      <w:r w:rsidR="00967E36">
        <w:rPr>
          <w:rFonts w:cs="Times New Roman"/>
          <w:szCs w:val="21"/>
        </w:rPr>
        <w:fldChar w:fldCharType="end"/>
      </w:r>
      <w:r w:rsidRPr="008C3A9A">
        <w:rPr>
          <w:rFonts w:cs="Times New Roman"/>
          <w:szCs w:val="21"/>
        </w:rPr>
      </w:r>
      <w:r w:rsidRPr="008C3A9A">
        <w:rPr>
          <w:rFonts w:cs="Times New Roman"/>
          <w:szCs w:val="21"/>
        </w:rPr>
        <w:fldChar w:fldCharType="separate"/>
      </w:r>
      <w:r w:rsidR="00A168C0" w:rsidRPr="00A168C0">
        <w:rPr>
          <w:rFonts w:cs="Times New Roman"/>
          <w:noProof/>
          <w:szCs w:val="21"/>
          <w:vertAlign w:val="superscript"/>
        </w:rPr>
        <w:t>[</w:t>
      </w:r>
      <w:hyperlink w:anchor="_ENREF_85" w:tooltip="Wang, 2004 #553" w:history="1">
        <w:r w:rsidR="00DF2A2B" w:rsidRPr="00A168C0">
          <w:rPr>
            <w:rFonts w:cs="Times New Roman"/>
            <w:noProof/>
            <w:szCs w:val="21"/>
            <w:vertAlign w:val="superscript"/>
          </w:rPr>
          <w:t>85</w:t>
        </w:r>
      </w:hyperlink>
      <w:r w:rsidR="00A168C0" w:rsidRPr="00A168C0">
        <w:rPr>
          <w:rFonts w:cs="Times New Roman"/>
          <w:noProof/>
          <w:szCs w:val="21"/>
          <w:vertAlign w:val="superscript"/>
        </w:rPr>
        <w:t xml:space="preserve">, </w:t>
      </w:r>
      <w:hyperlink w:anchor="_ENREF_116" w:tooltip="Shang, 2016 #584" w:history="1">
        <w:r w:rsidR="00DF2A2B" w:rsidRPr="00A168C0">
          <w:rPr>
            <w:rFonts w:cs="Times New Roman"/>
            <w:noProof/>
            <w:szCs w:val="21"/>
            <w:vertAlign w:val="superscript"/>
          </w:rPr>
          <w:t>116</w:t>
        </w:r>
      </w:hyperlink>
      <w:r w:rsidR="00A168C0" w:rsidRPr="00A168C0">
        <w:rPr>
          <w:rFonts w:cs="Times New Roman"/>
          <w:noProof/>
          <w:szCs w:val="21"/>
          <w:vertAlign w:val="superscript"/>
        </w:rPr>
        <w:t>]</w:t>
      </w:r>
      <w:r w:rsidRPr="008C3A9A">
        <w:rPr>
          <w:rFonts w:cs="Times New Roman"/>
          <w:szCs w:val="21"/>
        </w:rPr>
        <w:fldChar w:fldCharType="end"/>
      </w:r>
      <w:r w:rsidRPr="00B05D06">
        <w:rPr>
          <w:rFonts w:cs="Times New Roman" w:hint="eastAsia"/>
        </w:rPr>
        <w:t>，与</w:t>
      </w:r>
      <w:r w:rsidR="00E824A1" w:rsidRPr="008C3A9A">
        <w:rPr>
          <w:rFonts w:cs="Times New Roman"/>
          <w:i/>
          <w:iCs/>
          <w:szCs w:val="21"/>
        </w:rPr>
        <w:t>x</w:t>
      </w:r>
      <w:r w:rsidRPr="008C3A9A">
        <w:rPr>
          <w:rFonts w:cs="Times New Roman" w:hint="eastAsia"/>
        </w:rPr>
        <w:t>呈线性关系减小。</w:t>
      </w:r>
      <w:r w:rsidR="004B7B93">
        <w:rPr>
          <w:rFonts w:cs="Times New Roman" w:hint="eastAsia"/>
        </w:rPr>
        <w:t>单个组成的</w:t>
      </w:r>
      <w:r w:rsidR="004B7B93">
        <w:rPr>
          <w:rFonts w:cs="Times New Roman" w:hint="eastAsia"/>
        </w:rPr>
        <w:t>e</w:t>
      </w:r>
      <w:r w:rsidR="004B7B93">
        <w:rPr>
          <w:rFonts w:cs="Times New Roman"/>
        </w:rPr>
        <w:t>taCuMn</w:t>
      </w:r>
      <w:r w:rsidR="004B7B93">
        <w:rPr>
          <w:rFonts w:cs="Times New Roman" w:hint="eastAsia"/>
        </w:rPr>
        <w:t>固溶体化合物，</w:t>
      </w:r>
      <w:r w:rsidRPr="008C3A9A">
        <w:rPr>
          <w:rFonts w:cs="Times New Roman" w:hint="eastAsia"/>
        </w:rPr>
        <w:t>从</w:t>
      </w:r>
      <w:r w:rsidRPr="008C3A9A">
        <w:rPr>
          <w:rFonts w:cs="Times New Roman"/>
        </w:rPr>
        <w:t>300 K</w:t>
      </w:r>
      <w:r w:rsidRPr="008C3A9A">
        <w:rPr>
          <w:rFonts w:cs="Times New Roman" w:hint="eastAsia"/>
        </w:rPr>
        <w:t>降温到</w:t>
      </w:r>
      <w:r w:rsidRPr="008C3A9A">
        <w:rPr>
          <w:rFonts w:cs="Times New Roman"/>
        </w:rPr>
        <w:t>20 K</w:t>
      </w:r>
      <w:r w:rsidRPr="008C3A9A">
        <w:rPr>
          <w:rFonts w:cs="Times New Roman" w:hint="eastAsia"/>
        </w:rPr>
        <w:t>，</w:t>
      </w:r>
      <w:r w:rsidRPr="008C3A9A">
        <w:rPr>
          <w:rFonts w:cs="Times New Roman"/>
          <w:i/>
        </w:rPr>
        <w:t>χT</w:t>
      </w:r>
      <w:r w:rsidRPr="008C3A9A">
        <w:rPr>
          <w:rFonts w:cs="Times New Roman" w:hint="eastAsia"/>
        </w:rPr>
        <w:t>值单调减小，</w:t>
      </w:r>
      <w:r w:rsidRPr="008C3A9A">
        <w:rPr>
          <w:rFonts w:cs="Times New Roman" w:hint="eastAsia"/>
          <w:szCs w:val="18"/>
        </w:rPr>
        <w:t>在</w:t>
      </w:r>
      <w:r w:rsidRPr="008C3A9A">
        <w:rPr>
          <w:rFonts w:cs="Times New Roman"/>
          <w:szCs w:val="18"/>
        </w:rPr>
        <w:t>20 K</w:t>
      </w:r>
      <w:r w:rsidRPr="008C3A9A">
        <w:rPr>
          <w:rFonts w:cs="Times New Roman" w:hint="eastAsia"/>
          <w:szCs w:val="18"/>
        </w:rPr>
        <w:t>以下快速下</w:t>
      </w:r>
      <w:r w:rsidRPr="008C3A9A">
        <w:rPr>
          <w:rFonts w:cs="Times New Roman" w:hint="eastAsia"/>
          <w:szCs w:val="18"/>
        </w:rPr>
        <w:lastRenderedPageBreak/>
        <w:t>降到最小值（图</w:t>
      </w:r>
      <w:r w:rsidR="00212C4D" w:rsidRPr="008C3A9A">
        <w:rPr>
          <w:rFonts w:cs="Times New Roman"/>
          <w:szCs w:val="18"/>
        </w:rPr>
        <w:t>3.</w:t>
      </w:r>
      <w:r w:rsidR="000F19BB" w:rsidRPr="008C3A9A">
        <w:rPr>
          <w:rFonts w:cs="Times New Roman"/>
          <w:szCs w:val="18"/>
        </w:rPr>
        <w:t>8</w:t>
      </w:r>
      <w:r w:rsidRPr="008C3A9A">
        <w:rPr>
          <w:rFonts w:cs="Times New Roman"/>
          <w:szCs w:val="18"/>
        </w:rPr>
        <w:t>a</w:t>
      </w:r>
      <w:r w:rsidRPr="008C3A9A">
        <w:rPr>
          <w:rFonts w:cs="Times New Roman" w:hint="eastAsia"/>
          <w:szCs w:val="18"/>
        </w:rPr>
        <w:t>）</w:t>
      </w:r>
      <w:r w:rsidR="004B7B93">
        <w:rPr>
          <w:rFonts w:cs="Times New Roman" w:hint="eastAsia"/>
          <w:szCs w:val="18"/>
        </w:rPr>
        <w:t>，</w:t>
      </w:r>
      <w:r w:rsidRPr="008C3A9A">
        <w:rPr>
          <w:rFonts w:cs="Times New Roman" w:hint="eastAsia"/>
          <w:szCs w:val="18"/>
        </w:rPr>
        <w:t>继续降温快速</w:t>
      </w:r>
      <w:r w:rsidRPr="008C3A9A">
        <w:rPr>
          <w:rFonts w:cs="Times New Roman" w:hint="eastAsia"/>
        </w:rPr>
        <w:t>增大到</w:t>
      </w:r>
      <w:r w:rsidRPr="008C3A9A">
        <w:rPr>
          <w:rFonts w:cs="Times New Roman"/>
        </w:rPr>
        <w:t>10 K</w:t>
      </w:r>
      <w:r w:rsidRPr="008C3A9A">
        <w:rPr>
          <w:rFonts w:cs="Times New Roman" w:hint="eastAsia"/>
        </w:rPr>
        <w:t>以下的峰值，</w:t>
      </w:r>
      <w:r w:rsidR="004B7B93">
        <w:rPr>
          <w:rFonts w:cs="Times New Roman" w:hint="eastAsia"/>
        </w:rPr>
        <w:t>然后又</w:t>
      </w:r>
      <w:r w:rsidRPr="008C3A9A">
        <w:rPr>
          <w:rFonts w:cs="Times New Roman" w:hint="eastAsia"/>
        </w:rPr>
        <w:t>继续下降。</w:t>
      </w:r>
      <w:r w:rsidRPr="008C3A9A">
        <w:rPr>
          <w:rFonts w:cs="Times New Roman"/>
          <w:i/>
        </w:rPr>
        <w:t>χT</w:t>
      </w:r>
      <w:r w:rsidRPr="008C3A9A">
        <w:rPr>
          <w:rFonts w:cs="Times New Roman" w:hint="eastAsia"/>
        </w:rPr>
        <w:t>峰值的位置随着</w:t>
      </w:r>
      <w:r w:rsidRPr="008C3A9A">
        <w:rPr>
          <w:rFonts w:cs="Times New Roman"/>
        </w:rPr>
        <w:t>Cu%</w:t>
      </w:r>
      <w:r w:rsidRPr="008C3A9A">
        <w:rPr>
          <w:rFonts w:cs="Times New Roman" w:hint="eastAsia"/>
        </w:rPr>
        <w:t>增</w:t>
      </w:r>
      <w:r w:rsidR="00654AF9">
        <w:rPr>
          <w:rFonts w:cs="Times New Roman" w:hint="eastAsia"/>
        </w:rPr>
        <w:t>加</w:t>
      </w:r>
      <w:r w:rsidRPr="008C3A9A">
        <w:rPr>
          <w:rFonts w:cs="Times New Roman" w:hint="eastAsia"/>
        </w:rPr>
        <w:t>，先向高温移动，然后在</w:t>
      </w:r>
      <w:r w:rsidR="00E824A1" w:rsidRPr="008C3A9A">
        <w:rPr>
          <w:rFonts w:cs="Times New Roman"/>
          <w:i/>
          <w:iCs/>
          <w:szCs w:val="21"/>
        </w:rPr>
        <w:t>x</w:t>
      </w:r>
      <w:r w:rsidRPr="008C3A9A">
        <w:rPr>
          <w:rFonts w:cs="Times New Roman" w:hint="eastAsia"/>
        </w:rPr>
        <w:t>大于约</w:t>
      </w:r>
      <w:r w:rsidR="00BF1879" w:rsidRPr="008C3A9A">
        <w:rPr>
          <w:rFonts w:cs="Times New Roman"/>
        </w:rPr>
        <w:t>0.50</w:t>
      </w:r>
      <w:r w:rsidRPr="008C3A9A">
        <w:rPr>
          <w:rFonts w:cs="Times New Roman" w:hint="eastAsia"/>
        </w:rPr>
        <w:t>后向低温移动；</w:t>
      </w:r>
      <w:bookmarkStart w:id="687" w:name="OLE_LINK86"/>
      <w:r w:rsidRPr="008C3A9A">
        <w:rPr>
          <w:rFonts w:cs="Times New Roman"/>
          <w:i/>
        </w:rPr>
        <w:t>χT</w:t>
      </w:r>
      <w:bookmarkEnd w:id="687"/>
      <w:r w:rsidRPr="008C3A9A">
        <w:rPr>
          <w:rFonts w:cs="Times New Roman" w:hint="eastAsia"/>
        </w:rPr>
        <w:t>峰值以</w:t>
      </w:r>
      <w:bookmarkStart w:id="688" w:name="OLE_LINK72"/>
      <w:r w:rsidR="00BD6833" w:rsidRPr="008C3A9A">
        <w:rPr>
          <w:rFonts w:cs="Times New Roman"/>
          <w:i/>
          <w:iCs/>
          <w:szCs w:val="21"/>
        </w:rPr>
        <w:t>x</w:t>
      </w:r>
      <w:r w:rsidRPr="008C3A9A">
        <w:rPr>
          <w:rFonts w:cs="Times New Roman"/>
        </w:rPr>
        <w:t>~</w:t>
      </w:r>
      <w:r w:rsidR="00BD6833" w:rsidRPr="008C3A9A">
        <w:rPr>
          <w:rFonts w:cs="Times New Roman"/>
        </w:rPr>
        <w:t>0.</w:t>
      </w:r>
      <w:r w:rsidRPr="008C3A9A">
        <w:rPr>
          <w:rFonts w:cs="Times New Roman"/>
        </w:rPr>
        <w:t>50</w:t>
      </w:r>
      <w:bookmarkEnd w:id="688"/>
      <w:r w:rsidRPr="008C3A9A">
        <w:rPr>
          <w:rFonts w:cs="Times New Roman" w:hint="eastAsia"/>
        </w:rPr>
        <w:t>为界，向两边呈现减少。</w:t>
      </w:r>
      <w:r w:rsidR="00BF1879" w:rsidRPr="008C3A9A">
        <w:rPr>
          <w:rFonts w:cs="Times New Roman" w:hint="eastAsia"/>
        </w:rPr>
        <w:t>图</w:t>
      </w:r>
      <w:r w:rsidR="004B7B93">
        <w:rPr>
          <w:rFonts w:cs="Times New Roman" w:hint="eastAsia"/>
        </w:rPr>
        <w:t>3</w:t>
      </w:r>
      <w:r w:rsidR="004B7B93">
        <w:rPr>
          <w:rFonts w:cs="Times New Roman"/>
        </w:rPr>
        <w:t>.8</w:t>
      </w:r>
      <w:r w:rsidR="00BF1879" w:rsidRPr="008C3A9A">
        <w:rPr>
          <w:rFonts w:cs="Times New Roman"/>
        </w:rPr>
        <w:t>b</w:t>
      </w:r>
      <w:r w:rsidR="00BF1879" w:rsidRPr="008C3A9A">
        <w:rPr>
          <w:rFonts w:cs="Times New Roman" w:hint="eastAsia"/>
        </w:rPr>
        <w:t>为</w:t>
      </w:r>
      <w:r w:rsidR="00BF1879" w:rsidRPr="008C3A9A">
        <w:rPr>
          <w:rFonts w:cs="Times New Roman"/>
        </w:rPr>
        <w:t>500 Oe</w:t>
      </w:r>
      <w:r w:rsidR="00BF1879" w:rsidRPr="008C3A9A">
        <w:rPr>
          <w:rFonts w:cs="Times New Roman" w:hint="eastAsia"/>
        </w:rPr>
        <w:t>磁场下在</w:t>
      </w:r>
      <w:r w:rsidR="00BF1879" w:rsidRPr="008C3A9A">
        <w:rPr>
          <w:rFonts w:cs="Times New Roman"/>
        </w:rPr>
        <w:t>2 K</w:t>
      </w:r>
      <w:r w:rsidR="00BF1879" w:rsidRPr="008C3A9A">
        <w:rPr>
          <w:rFonts w:cs="Times New Roman" w:hint="eastAsia"/>
        </w:rPr>
        <w:t>，</w:t>
      </w:r>
      <w:r w:rsidR="00BF1879" w:rsidRPr="008C3A9A">
        <w:rPr>
          <w:rFonts w:cs="Times New Roman"/>
        </w:rPr>
        <w:t>50 K</w:t>
      </w:r>
      <w:r w:rsidR="00BF1879" w:rsidRPr="008C3A9A">
        <w:rPr>
          <w:rFonts w:cs="Times New Roman" w:hint="eastAsia"/>
        </w:rPr>
        <w:t>，</w:t>
      </w:r>
      <w:r w:rsidR="00BF1879" w:rsidRPr="008C3A9A">
        <w:rPr>
          <w:rFonts w:cs="Times New Roman"/>
        </w:rPr>
        <w:t>300 K</w:t>
      </w:r>
      <w:r w:rsidR="00BF1879" w:rsidRPr="008C3A9A">
        <w:rPr>
          <w:rFonts w:cs="Times New Roman" w:hint="eastAsia"/>
        </w:rPr>
        <w:t>下的</w:t>
      </w:r>
      <w:r w:rsidR="00BF1879" w:rsidRPr="008C3A9A">
        <w:rPr>
          <w:rFonts w:cs="Times New Roman"/>
          <w:i/>
        </w:rPr>
        <w:t>χT</w:t>
      </w:r>
      <w:r w:rsidR="00BF1879" w:rsidRPr="008C3A9A">
        <w:rPr>
          <w:rFonts w:cs="Times New Roman" w:hint="eastAsia"/>
          <w:iCs/>
          <w:szCs w:val="21"/>
        </w:rPr>
        <w:t>随</w:t>
      </w:r>
      <w:r w:rsidR="00BF1879" w:rsidRPr="008C3A9A">
        <w:rPr>
          <w:rFonts w:cs="Times New Roman"/>
        </w:rPr>
        <w:t>Cu%</w:t>
      </w:r>
      <w:r w:rsidR="00BF1879" w:rsidRPr="008C3A9A">
        <w:rPr>
          <w:rFonts w:cs="Times New Roman" w:hint="eastAsia"/>
        </w:rPr>
        <w:t>的变化。顺磁态下的</w:t>
      </w:r>
      <w:bookmarkStart w:id="689" w:name="OLE_LINK89"/>
      <w:r w:rsidR="00BF1879" w:rsidRPr="008C3A9A">
        <w:rPr>
          <w:rFonts w:cs="Times New Roman"/>
          <w:i/>
        </w:rPr>
        <w:t>χT</w:t>
      </w:r>
      <w:bookmarkEnd w:id="689"/>
      <w:r w:rsidR="00BF1879" w:rsidRPr="008C3A9A">
        <w:rPr>
          <w:rFonts w:cs="Times New Roman" w:hint="eastAsia"/>
        </w:rPr>
        <w:t>（</w:t>
      </w:r>
      <w:r w:rsidR="00BF1879" w:rsidRPr="008C3A9A">
        <w:rPr>
          <w:rFonts w:cs="Times New Roman"/>
        </w:rPr>
        <w:t>50 K</w:t>
      </w:r>
      <w:r w:rsidR="00BF1879" w:rsidRPr="008C3A9A">
        <w:rPr>
          <w:rFonts w:cs="Times New Roman" w:hint="eastAsia"/>
        </w:rPr>
        <w:t>，</w:t>
      </w:r>
      <w:r w:rsidR="00BF1879" w:rsidRPr="008C3A9A">
        <w:rPr>
          <w:rFonts w:cs="Times New Roman"/>
        </w:rPr>
        <w:t>300 K</w:t>
      </w:r>
      <w:r w:rsidR="00BF1879" w:rsidRPr="008C3A9A">
        <w:rPr>
          <w:rFonts w:cs="Times New Roman" w:hint="eastAsia"/>
        </w:rPr>
        <w:t>）从</w:t>
      </w:r>
      <w:r w:rsidR="00BF1879" w:rsidRPr="008C3A9A">
        <w:rPr>
          <w:rFonts w:cs="Times New Roman"/>
        </w:rPr>
        <w:t xml:space="preserve"> </w:t>
      </w:r>
      <w:r w:rsidR="00654AF9">
        <w:rPr>
          <w:rFonts w:cs="Times New Roman"/>
        </w:rPr>
        <w:t>3.84</w:t>
      </w:r>
      <w:r w:rsidR="002B43C3">
        <w:rPr>
          <w:rFonts w:cs="Times New Roman" w:hint="eastAsia"/>
        </w:rPr>
        <w:t>和</w:t>
      </w:r>
      <w:r w:rsidR="002B43C3">
        <w:rPr>
          <w:rFonts w:cs="Times New Roman" w:hint="eastAsia"/>
        </w:rPr>
        <w:t>3</w:t>
      </w:r>
      <w:r w:rsidR="002B43C3">
        <w:rPr>
          <w:rFonts w:cs="Times New Roman"/>
        </w:rPr>
        <w:t>.</w:t>
      </w:r>
      <w:r w:rsidR="00654AF9">
        <w:rPr>
          <w:rFonts w:cs="Times New Roman"/>
        </w:rPr>
        <w:t>23</w:t>
      </w:r>
      <w:r w:rsidR="00BF1879" w:rsidRPr="008C3A9A">
        <w:rPr>
          <w:rFonts w:cs="Times New Roman" w:hint="eastAsia"/>
        </w:rPr>
        <w:t>（</w:t>
      </w:r>
      <w:bookmarkStart w:id="690" w:name="OLE_LINK87"/>
      <w:r w:rsidR="00BF1879" w:rsidRPr="008C3A9A">
        <w:rPr>
          <w:rFonts w:cs="Times New Roman"/>
          <w:i/>
          <w:iCs/>
          <w:szCs w:val="21"/>
        </w:rPr>
        <w:t>x</w:t>
      </w:r>
      <w:r w:rsidR="00BF1879" w:rsidRPr="008C3A9A">
        <w:rPr>
          <w:rFonts w:cs="Times New Roman"/>
        </w:rPr>
        <w:t xml:space="preserve"> = 0</w:t>
      </w:r>
      <w:bookmarkEnd w:id="690"/>
      <w:r w:rsidR="002B43C3">
        <w:rPr>
          <w:rFonts w:cs="Times New Roman"/>
        </w:rPr>
        <w:t>.</w:t>
      </w:r>
      <w:r w:rsidR="00654AF9">
        <w:rPr>
          <w:rFonts w:cs="Times New Roman"/>
        </w:rPr>
        <w:t>1</w:t>
      </w:r>
      <w:r w:rsidR="002B43C3">
        <w:rPr>
          <w:rFonts w:cs="Times New Roman"/>
        </w:rPr>
        <w:t>0</w:t>
      </w:r>
      <w:r w:rsidR="00BF1879" w:rsidRPr="008C3A9A">
        <w:rPr>
          <w:rFonts w:cs="Times New Roman" w:hint="eastAsia"/>
        </w:rPr>
        <w:t>）</w:t>
      </w:r>
      <w:r w:rsidR="002B43C3">
        <w:rPr>
          <w:rFonts w:cs="Times New Roman" w:hint="eastAsia"/>
        </w:rPr>
        <w:t>分别</w:t>
      </w:r>
      <w:r w:rsidR="00BF1879" w:rsidRPr="008C3A9A">
        <w:rPr>
          <w:rFonts w:cs="Times New Roman" w:hint="eastAsia"/>
        </w:rPr>
        <w:t>线性减小到</w:t>
      </w:r>
      <w:r w:rsidR="00BF1879" w:rsidRPr="008C3A9A">
        <w:rPr>
          <w:rFonts w:cs="Times New Roman"/>
        </w:rPr>
        <w:t>0.47</w:t>
      </w:r>
      <w:r w:rsidR="002B43C3">
        <w:rPr>
          <w:rFonts w:cs="Times New Roman" w:hint="eastAsia"/>
        </w:rPr>
        <w:t>和</w:t>
      </w:r>
      <w:r w:rsidR="002B43C3">
        <w:rPr>
          <w:rFonts w:cs="Times New Roman" w:hint="eastAsia"/>
        </w:rPr>
        <w:t>0</w:t>
      </w:r>
      <w:r w:rsidR="002B43C3">
        <w:rPr>
          <w:rFonts w:cs="Times New Roman"/>
        </w:rPr>
        <w:t>.24</w:t>
      </w:r>
      <w:r w:rsidR="00BF1879" w:rsidRPr="008C3A9A">
        <w:rPr>
          <w:rFonts w:cs="Times New Roman"/>
        </w:rPr>
        <w:t xml:space="preserve"> cm³</w:t>
      </w:r>
      <w:r w:rsidR="002B43C3">
        <w:rPr>
          <w:rFonts w:cs="Times New Roman" w:hint="eastAsia"/>
        </w:rPr>
        <w:t>k</w:t>
      </w:r>
      <w:r w:rsidR="00BF1879" w:rsidRPr="008C3A9A">
        <w:rPr>
          <w:rFonts w:cs="Times New Roman"/>
        </w:rPr>
        <w:t>mol⁻¹</w:t>
      </w:r>
      <w:r w:rsidR="00BF1879" w:rsidRPr="008C3A9A">
        <w:rPr>
          <w:rFonts w:cs="Times New Roman" w:hint="eastAsia"/>
        </w:rPr>
        <w:t>（</w:t>
      </w:r>
      <w:r w:rsidR="00BF1879" w:rsidRPr="008C3A9A">
        <w:rPr>
          <w:rFonts w:cs="Times New Roman"/>
          <w:i/>
          <w:iCs/>
        </w:rPr>
        <w:t>x</w:t>
      </w:r>
      <w:r w:rsidR="00BF1879" w:rsidRPr="008C3A9A">
        <w:rPr>
          <w:rFonts w:cs="Times New Roman"/>
        </w:rPr>
        <w:t xml:space="preserve"> = 0.99</w:t>
      </w:r>
      <w:r w:rsidR="00BF1879" w:rsidRPr="008C3A9A">
        <w:rPr>
          <w:rFonts w:cs="Times New Roman" w:hint="eastAsia"/>
        </w:rPr>
        <w:t>），这与</w:t>
      </w:r>
      <w:r w:rsidR="00BF1879" w:rsidRPr="008C3A9A">
        <w:rPr>
          <w:rFonts w:cs="Times New Roman"/>
        </w:rPr>
        <w:t>etaMn</w:t>
      </w:r>
      <w:r w:rsidR="00BF1879" w:rsidRPr="008C3A9A">
        <w:rPr>
          <w:rFonts w:cs="Times New Roman" w:hint="eastAsia"/>
        </w:rPr>
        <w:t>和</w:t>
      </w:r>
      <w:r w:rsidR="00BF1879" w:rsidRPr="008C3A9A">
        <w:rPr>
          <w:rFonts w:cs="Times New Roman"/>
        </w:rPr>
        <w:t>etaCu</w:t>
      </w:r>
      <w:r w:rsidR="00BF1879" w:rsidRPr="008C3A9A">
        <w:rPr>
          <w:rFonts w:cs="Times New Roman" w:hint="eastAsia"/>
        </w:rPr>
        <w:t>的值一致</w:t>
      </w:r>
      <w:r w:rsidR="00BF1879" w:rsidRPr="008C3A9A">
        <w:rPr>
          <w:rFonts w:cs="Times New Roman"/>
          <w:szCs w:val="21"/>
        </w:rPr>
        <w:fldChar w:fldCharType="begin">
          <w:fldData xml:space="preserve">PEVuZE5vdGU+PENpdGU+PEF1dGhvcj5TaGFuZzwvQXV0aG9yPjxZZWFyPjIwMTY8L1llYXI+PFJl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</w:fldData>
        </w:fldChar>
      </w:r>
      <w:r w:rsidR="00967E36">
        <w:rPr>
          <w:rFonts w:cs="Times New Roman"/>
          <w:szCs w:val="21"/>
        </w:rPr>
        <w:instrText xml:space="preserve"> ADDIN EN.CITE </w:instrText>
      </w:r>
      <w:r w:rsidR="00967E36">
        <w:rPr>
          <w:rFonts w:cs="Times New Roman"/>
          <w:szCs w:val="21"/>
        </w:rPr>
        <w:fldChar w:fldCharType="begin">
          <w:fldData xml:space="preserve">PEVuZE5vdGU+PENpdGU+PEF1dGhvcj5TaGFuZzwvQXV0aG9yPjxZZWFyPjIwMTY8L1llYXI+PFJl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</w:fldData>
        </w:fldChar>
      </w:r>
      <w:r w:rsidR="00967E36">
        <w:rPr>
          <w:rFonts w:cs="Times New Roman"/>
          <w:szCs w:val="21"/>
        </w:rPr>
        <w:instrText xml:space="preserve"> ADDIN EN.CITE.DATA </w:instrText>
      </w:r>
      <w:r w:rsidR="00967E36">
        <w:rPr>
          <w:rFonts w:cs="Times New Roman"/>
          <w:szCs w:val="21"/>
        </w:rPr>
      </w:r>
      <w:r w:rsidR="00967E36">
        <w:rPr>
          <w:rFonts w:cs="Times New Roman"/>
          <w:szCs w:val="21"/>
        </w:rPr>
        <w:fldChar w:fldCharType="end"/>
      </w:r>
      <w:r w:rsidR="00BF1879" w:rsidRPr="008C3A9A">
        <w:rPr>
          <w:rFonts w:cs="Times New Roman"/>
          <w:szCs w:val="21"/>
        </w:rPr>
      </w:r>
      <w:r w:rsidR="00BF1879" w:rsidRPr="008C3A9A">
        <w:rPr>
          <w:rFonts w:cs="Times New Roman"/>
          <w:szCs w:val="21"/>
        </w:rPr>
        <w:fldChar w:fldCharType="separate"/>
      </w:r>
      <w:r w:rsidR="00A168C0" w:rsidRPr="00A168C0">
        <w:rPr>
          <w:rFonts w:cs="Times New Roman"/>
          <w:noProof/>
          <w:szCs w:val="21"/>
          <w:vertAlign w:val="superscript"/>
        </w:rPr>
        <w:t>[</w:t>
      </w:r>
      <w:hyperlink w:anchor="_ENREF_85" w:tooltip="Wang, 2004 #553" w:history="1">
        <w:r w:rsidR="00DF2A2B" w:rsidRPr="00A168C0">
          <w:rPr>
            <w:rFonts w:cs="Times New Roman"/>
            <w:noProof/>
            <w:szCs w:val="21"/>
            <w:vertAlign w:val="superscript"/>
          </w:rPr>
          <w:t>85</w:t>
        </w:r>
      </w:hyperlink>
      <w:r w:rsidR="00A168C0" w:rsidRPr="00A168C0">
        <w:rPr>
          <w:rFonts w:cs="Times New Roman"/>
          <w:noProof/>
          <w:szCs w:val="21"/>
          <w:vertAlign w:val="superscript"/>
        </w:rPr>
        <w:t xml:space="preserve">, </w:t>
      </w:r>
      <w:hyperlink w:anchor="_ENREF_115" w:tooltip="Shang, 2014 #583" w:history="1">
        <w:r w:rsidR="00DF2A2B" w:rsidRPr="00A168C0">
          <w:rPr>
            <w:rFonts w:cs="Times New Roman"/>
            <w:noProof/>
            <w:szCs w:val="21"/>
            <w:vertAlign w:val="superscript"/>
          </w:rPr>
          <w:t>115</w:t>
        </w:r>
      </w:hyperlink>
      <w:r w:rsidR="00A168C0" w:rsidRPr="00A168C0">
        <w:rPr>
          <w:rFonts w:cs="Times New Roman"/>
          <w:noProof/>
          <w:szCs w:val="21"/>
          <w:vertAlign w:val="superscript"/>
        </w:rPr>
        <w:t xml:space="preserve">, </w:t>
      </w:r>
      <w:hyperlink w:anchor="_ENREF_116" w:tooltip="Shang, 2016 #584" w:history="1">
        <w:r w:rsidR="00DF2A2B" w:rsidRPr="00A168C0">
          <w:rPr>
            <w:rFonts w:cs="Times New Roman"/>
            <w:noProof/>
            <w:szCs w:val="21"/>
            <w:vertAlign w:val="superscript"/>
          </w:rPr>
          <w:t>116</w:t>
        </w:r>
      </w:hyperlink>
      <w:r w:rsidR="00A168C0" w:rsidRPr="00A168C0">
        <w:rPr>
          <w:rFonts w:cs="Times New Roman"/>
          <w:noProof/>
          <w:szCs w:val="21"/>
          <w:vertAlign w:val="superscript"/>
        </w:rPr>
        <w:t xml:space="preserve">, </w:t>
      </w:r>
      <w:hyperlink w:anchor="_ENREF_136" w:tooltip="Mączka, 2016 #602" w:history="1">
        <w:r w:rsidR="00DF2A2B" w:rsidRPr="00A168C0">
          <w:rPr>
            <w:rFonts w:cs="Times New Roman"/>
            <w:noProof/>
            <w:szCs w:val="21"/>
            <w:vertAlign w:val="superscript"/>
          </w:rPr>
          <w:t>136-138</w:t>
        </w:r>
      </w:hyperlink>
      <w:r w:rsidR="00A168C0" w:rsidRPr="00A168C0">
        <w:rPr>
          <w:rFonts w:cs="Times New Roman"/>
          <w:noProof/>
          <w:szCs w:val="21"/>
          <w:vertAlign w:val="superscript"/>
        </w:rPr>
        <w:t>]</w:t>
      </w:r>
      <w:r w:rsidR="00BF1879" w:rsidRPr="008C3A9A">
        <w:rPr>
          <w:rFonts w:cs="Times New Roman"/>
          <w:szCs w:val="21"/>
        </w:rPr>
        <w:fldChar w:fldCharType="end"/>
      </w:r>
      <w:r w:rsidR="00B028C8" w:rsidRPr="00B05D06">
        <w:rPr>
          <w:rFonts w:cs="Times New Roman" w:hint="eastAsia"/>
        </w:rPr>
        <w:t>。</w:t>
      </w:r>
      <w:r w:rsidR="00BF1879" w:rsidRPr="008C3A9A">
        <w:rPr>
          <w:rFonts w:cs="Times New Roman"/>
        </w:rPr>
        <w:t>2 K</w:t>
      </w:r>
      <w:r w:rsidR="00BF1879" w:rsidRPr="008C3A9A">
        <w:rPr>
          <w:rFonts w:cs="Times New Roman" w:hint="eastAsia"/>
        </w:rPr>
        <w:t>时的</w:t>
      </w:r>
      <w:r w:rsidR="00BF1879" w:rsidRPr="008C3A9A">
        <w:rPr>
          <w:rFonts w:cs="Times New Roman"/>
          <w:i/>
        </w:rPr>
        <w:t>χT</w:t>
      </w:r>
      <w:r w:rsidR="00BF1879" w:rsidRPr="008C3A9A">
        <w:rPr>
          <w:rFonts w:cs="Times New Roman" w:hint="eastAsia"/>
        </w:rPr>
        <w:t>数值以</w:t>
      </w:r>
      <w:r w:rsidR="00BF1879" w:rsidRPr="008C3A9A">
        <w:rPr>
          <w:rFonts w:cs="Times New Roman"/>
          <w:i/>
          <w:iCs/>
        </w:rPr>
        <w:t>x</w:t>
      </w:r>
      <w:r w:rsidR="00BF1879" w:rsidRPr="008C3A9A">
        <w:rPr>
          <w:rFonts w:cs="Times New Roman"/>
        </w:rPr>
        <w:t>~0.66</w:t>
      </w:r>
      <w:r w:rsidR="00BF1879" w:rsidRPr="008C3A9A">
        <w:rPr>
          <w:rFonts w:cs="Times New Roman" w:hint="eastAsia"/>
        </w:rPr>
        <w:t>为界，向两边减小：从</w:t>
      </w:r>
      <w:r w:rsidR="00BF1879" w:rsidRPr="008C3A9A">
        <w:rPr>
          <w:rFonts w:cs="Times New Roman"/>
          <w:i/>
          <w:iCs/>
        </w:rPr>
        <w:t>x</w:t>
      </w:r>
      <w:r w:rsidR="00BF1879" w:rsidRPr="008C3A9A">
        <w:rPr>
          <w:rFonts w:cs="Times New Roman"/>
        </w:rPr>
        <w:t xml:space="preserve"> = </w:t>
      </w:r>
      <w:r w:rsidR="00654AF9">
        <w:rPr>
          <w:rFonts w:cs="Times New Roman"/>
        </w:rPr>
        <w:t>0.1</w:t>
      </w:r>
      <w:r w:rsidR="00BF1879" w:rsidRPr="008C3A9A">
        <w:rPr>
          <w:rFonts w:cs="Times New Roman"/>
        </w:rPr>
        <w:t>0</w:t>
      </w:r>
      <w:r w:rsidR="00654AF9">
        <w:rPr>
          <w:rFonts w:cs="Times New Roman" w:hint="eastAsia"/>
        </w:rPr>
        <w:t>的</w:t>
      </w:r>
      <w:r w:rsidR="00654AF9">
        <w:rPr>
          <w:rFonts w:cs="Times New Roman" w:hint="eastAsia"/>
        </w:rPr>
        <w:t>0</w:t>
      </w:r>
      <w:r w:rsidR="00654AF9">
        <w:rPr>
          <w:rFonts w:cs="Times New Roman"/>
        </w:rPr>
        <w:t xml:space="preserve">.88 </w:t>
      </w:r>
      <w:r w:rsidR="00654AF9" w:rsidRPr="008C3A9A">
        <w:rPr>
          <w:rFonts w:cs="Times New Roman"/>
        </w:rPr>
        <w:t>cm³Kmol⁻¹</w:t>
      </w:r>
      <w:r w:rsidR="00BF1879" w:rsidRPr="008C3A9A">
        <w:rPr>
          <w:rFonts w:cs="Times New Roman" w:hint="eastAsia"/>
        </w:rPr>
        <w:t>开始上升到</w:t>
      </w:r>
      <w:bookmarkStart w:id="691" w:name="OLE_LINK90"/>
      <w:r w:rsidR="00654AF9" w:rsidRPr="008C3A9A">
        <w:rPr>
          <w:rFonts w:cs="Times New Roman"/>
          <w:i/>
          <w:iCs/>
        </w:rPr>
        <w:t>x</w:t>
      </w:r>
      <w:r w:rsidR="00654AF9" w:rsidRPr="008C3A9A">
        <w:rPr>
          <w:rFonts w:cs="Times New Roman"/>
        </w:rPr>
        <w:t xml:space="preserve"> = 0.66</w:t>
      </w:r>
      <w:bookmarkEnd w:id="691"/>
      <w:r w:rsidR="00654AF9">
        <w:rPr>
          <w:rFonts w:cs="Times New Roman" w:hint="eastAsia"/>
        </w:rPr>
        <w:t>的</w:t>
      </w:r>
      <w:r w:rsidR="00BF1879" w:rsidRPr="008C3A9A">
        <w:rPr>
          <w:rFonts w:cs="Times New Roman"/>
        </w:rPr>
        <w:t>6.62 cm³Kmol⁻¹</w:t>
      </w:r>
      <w:r w:rsidR="00BF1879" w:rsidRPr="008C3A9A">
        <w:rPr>
          <w:rFonts w:cs="Times New Roman" w:hint="eastAsia"/>
        </w:rPr>
        <w:t>，随后急剧下降到</w:t>
      </w:r>
      <w:r w:rsidR="00654AF9" w:rsidRPr="008C3A9A">
        <w:rPr>
          <w:rFonts w:cs="Times New Roman"/>
          <w:i/>
          <w:iCs/>
        </w:rPr>
        <w:t>x</w:t>
      </w:r>
      <w:r w:rsidR="00654AF9" w:rsidRPr="008C3A9A">
        <w:rPr>
          <w:rFonts w:cs="Times New Roman"/>
        </w:rPr>
        <w:t xml:space="preserve"> = 0.99</w:t>
      </w:r>
      <w:r w:rsidR="00654AF9">
        <w:rPr>
          <w:rFonts w:cs="Times New Roman" w:hint="eastAsia"/>
        </w:rPr>
        <w:t>的</w:t>
      </w:r>
      <w:r w:rsidR="00BF1879" w:rsidRPr="008C3A9A">
        <w:rPr>
          <w:rFonts w:cs="Times New Roman"/>
        </w:rPr>
        <w:t>0.28</w:t>
      </w:r>
      <w:r w:rsidR="00654AF9" w:rsidRPr="00654AF9">
        <w:rPr>
          <w:rFonts w:cs="Times New Roman"/>
        </w:rPr>
        <w:t xml:space="preserve"> </w:t>
      </w:r>
      <w:r w:rsidR="00654AF9" w:rsidRPr="008C3A9A">
        <w:rPr>
          <w:rFonts w:cs="Times New Roman"/>
        </w:rPr>
        <w:t>cm³Kmol⁻¹</w:t>
      </w:r>
      <w:r w:rsidR="00BF1879" w:rsidRPr="008C3A9A">
        <w:rPr>
          <w:rFonts w:cs="Times New Roman" w:hint="eastAsia"/>
        </w:rPr>
        <w:t>，这种增强</w:t>
      </w:r>
      <w:r w:rsidR="00B225CD" w:rsidRPr="008C3A9A">
        <w:rPr>
          <w:rFonts w:cs="Times New Roman" w:hint="eastAsia"/>
        </w:rPr>
        <w:t>的磁耦合作用</w:t>
      </w:r>
      <w:r w:rsidR="00BF1879" w:rsidRPr="008C3A9A">
        <w:rPr>
          <w:rFonts w:cs="Times New Roman" w:hint="eastAsia"/>
        </w:rPr>
        <w:t>将</w:t>
      </w:r>
      <w:r w:rsidR="00BF1879" w:rsidRPr="008C3A9A">
        <w:rPr>
          <w:rFonts w:cs="Times New Roman"/>
        </w:rPr>
        <w:t>Cu-Mn</w:t>
      </w:r>
      <w:r w:rsidR="00BF1879" w:rsidRPr="008C3A9A">
        <w:rPr>
          <w:rFonts w:cs="Times New Roman" w:hint="eastAsia"/>
        </w:rPr>
        <w:t>系统与</w:t>
      </w:r>
      <w:r w:rsidR="00BF1879" w:rsidRPr="008C3A9A">
        <w:rPr>
          <w:rFonts w:cs="Times New Roman"/>
        </w:rPr>
        <w:t>Mn-Zn</w:t>
      </w:r>
      <w:r w:rsidR="00B225CD" w:rsidRPr="008C3A9A">
        <w:rPr>
          <w:rFonts w:cs="Times New Roman" w:hint="eastAsia"/>
        </w:rPr>
        <w:t>固溶体</w:t>
      </w:r>
      <w:r w:rsidR="00B225CD" w:rsidRPr="008C3A9A">
        <w:rPr>
          <w:rFonts w:cs="Times New Roman"/>
          <w:szCs w:val="21"/>
        </w:rPr>
        <w:fldChar w:fldCharType="begin">
          <w:fldData xml:space="preserve">PEVuZE5vdGU+PENpdGU+PEF1dGhvcj5TaGFuZzwvQXV0aG9yPjxZZWFyPjIwMTI8L1llYXI+PFJl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==
</w:fldData>
        </w:fldChar>
      </w:r>
      <w:r w:rsidR="00967E36">
        <w:rPr>
          <w:rFonts w:cs="Times New Roman"/>
          <w:szCs w:val="21"/>
        </w:rPr>
        <w:instrText xml:space="preserve"> ADDIN EN.CITE </w:instrText>
      </w:r>
      <w:r w:rsidR="00967E36">
        <w:rPr>
          <w:rFonts w:cs="Times New Roman"/>
          <w:szCs w:val="21"/>
        </w:rPr>
        <w:fldChar w:fldCharType="begin">
          <w:fldData xml:space="preserve">PEVuZE5vdGU+PENpdGU+PEF1dGhvcj5TaGFuZzwvQXV0aG9yPjxZZWFyPjIwMTI8L1llYXI+PFJl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==
</w:fldData>
        </w:fldChar>
      </w:r>
      <w:r w:rsidR="00967E36">
        <w:rPr>
          <w:rFonts w:cs="Times New Roman"/>
          <w:szCs w:val="21"/>
        </w:rPr>
        <w:instrText xml:space="preserve"> ADDIN EN.CITE.DATA </w:instrText>
      </w:r>
      <w:r w:rsidR="00967E36">
        <w:rPr>
          <w:rFonts w:cs="Times New Roman"/>
          <w:szCs w:val="21"/>
        </w:rPr>
      </w:r>
      <w:r w:rsidR="00967E36">
        <w:rPr>
          <w:rFonts w:cs="Times New Roman"/>
          <w:szCs w:val="21"/>
        </w:rPr>
        <w:fldChar w:fldCharType="end"/>
      </w:r>
      <w:r w:rsidR="00B225CD" w:rsidRPr="008C3A9A">
        <w:rPr>
          <w:rFonts w:cs="Times New Roman"/>
          <w:szCs w:val="21"/>
        </w:rPr>
      </w:r>
      <w:r w:rsidR="00B225CD" w:rsidRPr="008C3A9A">
        <w:rPr>
          <w:rFonts w:cs="Times New Roman"/>
          <w:szCs w:val="21"/>
        </w:rPr>
        <w:fldChar w:fldCharType="separate"/>
      </w:r>
      <w:r w:rsidR="00A168C0" w:rsidRPr="00A168C0">
        <w:rPr>
          <w:rFonts w:cs="Times New Roman"/>
          <w:noProof/>
          <w:szCs w:val="21"/>
          <w:vertAlign w:val="superscript"/>
        </w:rPr>
        <w:t>[</w:t>
      </w:r>
      <w:hyperlink w:anchor="_ENREF_126" w:tooltip="Shang, 2012 #593" w:history="1">
        <w:r w:rsidR="00DF2A2B" w:rsidRPr="00A168C0">
          <w:rPr>
            <w:rFonts w:cs="Times New Roman"/>
            <w:noProof/>
            <w:szCs w:val="21"/>
            <w:vertAlign w:val="superscript"/>
          </w:rPr>
          <w:t>126</w:t>
        </w:r>
      </w:hyperlink>
      <w:r w:rsidR="00A168C0" w:rsidRPr="00A168C0">
        <w:rPr>
          <w:rFonts w:cs="Times New Roman"/>
          <w:noProof/>
          <w:szCs w:val="21"/>
          <w:vertAlign w:val="superscript"/>
        </w:rPr>
        <w:t>]</w:t>
      </w:r>
      <w:r w:rsidR="00B225CD" w:rsidRPr="008C3A9A">
        <w:rPr>
          <w:rFonts w:cs="Times New Roman"/>
          <w:szCs w:val="21"/>
        </w:rPr>
        <w:fldChar w:fldCharType="end"/>
      </w:r>
      <w:r w:rsidR="00B225CD" w:rsidRPr="00B05D06">
        <w:rPr>
          <w:rFonts w:cs="Times New Roman" w:hint="eastAsia"/>
        </w:rPr>
        <w:t>和</w:t>
      </w:r>
      <w:r w:rsidR="00B225CD" w:rsidRPr="008C3A9A">
        <w:rPr>
          <w:rFonts w:cs="Times New Roman"/>
        </w:rPr>
        <w:t>Co−Zn</w:t>
      </w:r>
      <w:bookmarkStart w:id="692" w:name="OLE_LINK92"/>
      <w:r w:rsidR="00B225CD" w:rsidRPr="008C3A9A">
        <w:rPr>
          <w:rFonts w:cs="Times New Roman" w:hint="eastAsia"/>
        </w:rPr>
        <w:t>固溶体</w:t>
      </w:r>
      <w:r w:rsidR="00B225CD" w:rsidRPr="008C3A9A">
        <w:rPr>
          <w:rFonts w:cs="Times New Roman"/>
          <w:szCs w:val="21"/>
        </w:rPr>
        <w:fldChar w:fldCharType="begin">
          <w:fldData xml:space="preserve">PEVuZE5vdGU+PENpdGU+PEF1dGhvcj5DaGVuPC9BdXRob3I+PFllYXI+MjAyMDwvWWVhcj48UmVj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</w:fldData>
        </w:fldChar>
      </w:r>
      <w:r w:rsidR="00967E36">
        <w:rPr>
          <w:rFonts w:cs="Times New Roman"/>
          <w:szCs w:val="21"/>
        </w:rPr>
        <w:instrText xml:space="preserve"> ADDIN EN.CITE </w:instrText>
      </w:r>
      <w:r w:rsidR="00967E36">
        <w:rPr>
          <w:rFonts w:cs="Times New Roman"/>
          <w:szCs w:val="21"/>
        </w:rPr>
        <w:fldChar w:fldCharType="begin">
          <w:fldData xml:space="preserve">PEVuZE5vdGU+PENpdGU+PEF1dGhvcj5DaGVuPC9BdXRob3I+PFllYXI+MjAyMDwvWWVhcj48UmVj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</w:fldData>
        </w:fldChar>
      </w:r>
      <w:r w:rsidR="00967E36">
        <w:rPr>
          <w:rFonts w:cs="Times New Roman"/>
          <w:szCs w:val="21"/>
        </w:rPr>
        <w:instrText xml:space="preserve"> ADDIN EN.CITE.DATA </w:instrText>
      </w:r>
      <w:r w:rsidR="00967E36">
        <w:rPr>
          <w:rFonts w:cs="Times New Roman"/>
          <w:szCs w:val="21"/>
        </w:rPr>
      </w:r>
      <w:r w:rsidR="00967E36">
        <w:rPr>
          <w:rFonts w:cs="Times New Roman"/>
          <w:szCs w:val="21"/>
        </w:rPr>
        <w:fldChar w:fldCharType="end"/>
      </w:r>
      <w:r w:rsidR="00B225CD" w:rsidRPr="008C3A9A">
        <w:rPr>
          <w:rFonts w:cs="Times New Roman"/>
          <w:szCs w:val="21"/>
        </w:rPr>
      </w:r>
      <w:r w:rsidR="00B225CD" w:rsidRPr="008C3A9A">
        <w:rPr>
          <w:rFonts w:cs="Times New Roman"/>
          <w:szCs w:val="21"/>
        </w:rPr>
        <w:fldChar w:fldCharType="separate"/>
      </w:r>
      <w:r w:rsidR="00A168C0" w:rsidRPr="00A168C0">
        <w:rPr>
          <w:rFonts w:cs="Times New Roman"/>
          <w:noProof/>
          <w:szCs w:val="21"/>
          <w:vertAlign w:val="superscript"/>
        </w:rPr>
        <w:t>[</w:t>
      </w:r>
      <w:hyperlink w:anchor="_ENREF_127" w:tooltip="Chen, 2020 #594" w:history="1">
        <w:r w:rsidR="00DF2A2B" w:rsidRPr="00A168C0">
          <w:rPr>
            <w:rFonts w:cs="Times New Roman"/>
            <w:noProof/>
            <w:szCs w:val="21"/>
            <w:vertAlign w:val="superscript"/>
          </w:rPr>
          <w:t>127</w:t>
        </w:r>
      </w:hyperlink>
      <w:r w:rsidR="00A168C0" w:rsidRPr="00A168C0">
        <w:rPr>
          <w:rFonts w:cs="Times New Roman"/>
          <w:noProof/>
          <w:szCs w:val="21"/>
          <w:vertAlign w:val="superscript"/>
        </w:rPr>
        <w:t>]</w:t>
      </w:r>
      <w:r w:rsidR="00B225CD" w:rsidRPr="008C3A9A">
        <w:rPr>
          <w:rFonts w:cs="Times New Roman"/>
          <w:szCs w:val="21"/>
        </w:rPr>
        <w:fldChar w:fldCharType="end"/>
      </w:r>
      <w:bookmarkEnd w:id="692"/>
      <w:r w:rsidR="00B225CD" w:rsidRPr="00B05D06">
        <w:rPr>
          <w:rFonts w:cs="Times New Roman" w:hint="eastAsia"/>
        </w:rPr>
        <w:t>区别开来</w:t>
      </w:r>
      <w:r w:rsidR="00BF1879" w:rsidRPr="008C3A9A">
        <w:rPr>
          <w:rFonts w:cs="Times New Roman" w:hint="eastAsia"/>
        </w:rPr>
        <w:t>，其归因于</w:t>
      </w:r>
      <w:r w:rsidR="00BF1879" w:rsidRPr="008C3A9A">
        <w:rPr>
          <w:rFonts w:cs="Times New Roman"/>
        </w:rPr>
        <w:t>Mn²⁺</w:t>
      </w:r>
      <w:r w:rsidR="00BF1879" w:rsidRPr="008C3A9A">
        <w:rPr>
          <w:rFonts w:cs="Times New Roman" w:hint="eastAsia"/>
        </w:rPr>
        <w:t>（</w:t>
      </w:r>
      <w:r w:rsidR="00BF1879" w:rsidRPr="008C3A9A">
        <w:rPr>
          <w:rFonts w:cs="Times New Roman"/>
        </w:rPr>
        <w:t>S=5/2</w:t>
      </w:r>
      <w:r w:rsidR="00BF1879" w:rsidRPr="008C3A9A">
        <w:rPr>
          <w:rFonts w:cs="Times New Roman" w:hint="eastAsia"/>
        </w:rPr>
        <w:t>）</w:t>
      </w:r>
      <w:r w:rsidR="00B225CD" w:rsidRPr="008C3A9A">
        <w:rPr>
          <w:rFonts w:eastAsia="微软雅黑" w:cs="Times New Roman"/>
        </w:rPr>
        <w:t>−</w:t>
      </w:r>
      <w:r w:rsidR="00BF1879" w:rsidRPr="008C3A9A">
        <w:rPr>
          <w:rFonts w:cs="Times New Roman"/>
        </w:rPr>
        <w:t>Cu²⁺</w:t>
      </w:r>
      <w:r w:rsidR="00BF1879" w:rsidRPr="008C3A9A">
        <w:rPr>
          <w:rFonts w:cs="Times New Roman" w:hint="eastAsia"/>
        </w:rPr>
        <w:t>（</w:t>
      </w:r>
      <w:r w:rsidR="00BF1879" w:rsidRPr="008C3A9A">
        <w:rPr>
          <w:rFonts w:cs="Times New Roman"/>
        </w:rPr>
        <w:t>S=1/2</w:t>
      </w:r>
      <w:r w:rsidR="00BF1879" w:rsidRPr="008C3A9A">
        <w:rPr>
          <w:rFonts w:cs="Times New Roman" w:hint="eastAsia"/>
        </w:rPr>
        <w:t>）界面的未补偿</w:t>
      </w:r>
      <w:r w:rsidR="00B225CD" w:rsidRPr="008C3A9A">
        <w:rPr>
          <w:rFonts w:cs="Times New Roman" w:hint="eastAsia"/>
        </w:rPr>
        <w:t>反</w:t>
      </w:r>
      <w:r w:rsidR="00BF1879" w:rsidRPr="008C3A9A">
        <w:rPr>
          <w:rFonts w:cs="Times New Roman" w:hint="eastAsia"/>
        </w:rPr>
        <w:t>铁磁性。</w:t>
      </w:r>
    </w:p>
    <w:p w14:paraId="49B88E20" w14:textId="36316011" w:rsidR="00934A48" w:rsidRPr="00D82A5B" w:rsidRDefault="00934A48" w:rsidP="00934A48">
      <w:pPr>
        <w:ind w:firstLine="480"/>
      </w:pPr>
      <w:r w:rsidRPr="008C3A9A">
        <w:rPr>
          <w:rFonts w:cs="Times New Roman" w:hint="eastAsia"/>
          <w:szCs w:val="18"/>
        </w:rPr>
        <w:t>对于由磁性金属离子混合形成的固溶体，</w:t>
      </w:r>
      <w:r w:rsidRPr="008C3A9A">
        <w:rPr>
          <w:rFonts w:cs="Times New Roman" w:hint="eastAsia"/>
        </w:rPr>
        <w:t>由于</w:t>
      </w:r>
      <w:r w:rsidRPr="008C3A9A">
        <w:rPr>
          <w:rFonts w:cs="Times New Roman"/>
        </w:rPr>
        <w:t>Mn</w:t>
      </w:r>
      <w:r w:rsidRPr="008C3A9A">
        <w:rPr>
          <w:rFonts w:cs="Times New Roman"/>
          <w:vertAlign w:val="superscript"/>
        </w:rPr>
        <w:t>2+</w:t>
      </w:r>
      <w:r w:rsidRPr="008C3A9A">
        <w:rPr>
          <w:rFonts w:cs="Times New Roman" w:hint="eastAsia"/>
        </w:rPr>
        <w:t>和</w:t>
      </w:r>
      <w:r w:rsidRPr="008C3A9A">
        <w:rPr>
          <w:rFonts w:cs="Times New Roman"/>
        </w:rPr>
        <w:t>Cu</w:t>
      </w:r>
      <w:r w:rsidRPr="008C3A9A">
        <w:rPr>
          <w:rFonts w:cs="Times New Roman"/>
          <w:vertAlign w:val="superscript"/>
        </w:rPr>
        <w:t>2+</w:t>
      </w:r>
      <w:r w:rsidRPr="008C3A9A">
        <w:rPr>
          <w:rFonts w:cs="Times New Roman" w:hint="eastAsia"/>
        </w:rPr>
        <w:t>具有不同大小的磁矩，</w:t>
      </w:r>
      <w:r w:rsidRPr="008C3A9A">
        <w:rPr>
          <w:rFonts w:cs="Times New Roman"/>
        </w:rPr>
        <w:t>Mn</w:t>
      </w:r>
      <w:r w:rsidRPr="008C3A9A">
        <w:rPr>
          <w:rFonts w:cs="Times New Roman"/>
          <w:vertAlign w:val="superscript"/>
        </w:rPr>
        <w:t>2+</w:t>
      </w:r>
      <w:r w:rsidRPr="008C3A9A">
        <w:rPr>
          <w:rFonts w:cs="Times New Roman" w:hint="eastAsia"/>
        </w:rPr>
        <w:t>和</w:t>
      </w:r>
      <w:r w:rsidRPr="008C3A9A">
        <w:rPr>
          <w:rFonts w:cs="Times New Roman"/>
        </w:rPr>
        <w:t>Cu</w:t>
      </w:r>
      <w:r w:rsidRPr="008C3A9A">
        <w:rPr>
          <w:rFonts w:cs="Times New Roman"/>
          <w:vertAlign w:val="superscript"/>
        </w:rPr>
        <w:t>2+</w:t>
      </w:r>
      <w:r w:rsidRPr="008C3A9A">
        <w:rPr>
          <w:rFonts w:cs="Times New Roman" w:hint="eastAsia"/>
        </w:rPr>
        <w:t>之间的</w:t>
      </w:r>
      <w:r w:rsidRPr="008C3A9A">
        <w:rPr>
          <w:rFonts w:cs="Times New Roman" w:hint="eastAsia"/>
          <w:szCs w:val="18"/>
        </w:rPr>
        <w:t>反铁磁耦合，</w:t>
      </w:r>
      <w:r w:rsidRPr="008C3A9A">
        <w:rPr>
          <w:rFonts w:cs="Times New Roman" w:hint="eastAsia"/>
        </w:rPr>
        <w:t>实际上导致</w:t>
      </w:r>
      <w:r w:rsidRPr="008C3A9A">
        <w:rPr>
          <w:rFonts w:cs="Times New Roman" w:hint="eastAsia"/>
          <w:szCs w:val="18"/>
        </w:rPr>
        <w:t>固溶体的</w:t>
      </w:r>
      <w:r w:rsidRPr="008C3A9A">
        <w:rPr>
          <w:rFonts w:cs="Times New Roman"/>
          <w:szCs w:val="18"/>
        </w:rPr>
        <w:t>Mn−Cu</w:t>
      </w:r>
      <w:r w:rsidRPr="008C3A9A">
        <w:rPr>
          <w:rFonts w:cs="Times New Roman" w:hint="eastAsia"/>
          <w:szCs w:val="18"/>
        </w:rPr>
        <w:t>界面未补偿的</w:t>
      </w:r>
      <w:r w:rsidRPr="008C3A9A">
        <w:rPr>
          <w:rFonts w:cs="Times New Roman" w:hint="eastAsia"/>
        </w:rPr>
        <w:t>亚铁磁性，</w:t>
      </w:r>
      <w:r w:rsidR="00000BB0">
        <w:rPr>
          <w:rFonts w:cs="Times New Roman" w:hint="eastAsia"/>
        </w:rPr>
        <w:t>导致在</w:t>
      </w:r>
      <w:r w:rsidRPr="008C3A9A">
        <w:rPr>
          <w:rFonts w:cs="Times New Roman" w:hint="eastAsia"/>
        </w:rPr>
        <w:t>低温下，</w:t>
      </w:r>
      <w:r w:rsidRPr="008C3A9A">
        <w:rPr>
          <w:rFonts w:cs="Times New Roman"/>
          <w:i/>
          <w:iCs/>
        </w:rPr>
        <w:t>x=</w:t>
      </w:r>
      <w:r w:rsidRPr="008C3A9A">
        <w:rPr>
          <w:rFonts w:cs="Times New Roman"/>
        </w:rPr>
        <w:t>0.59</w:t>
      </w:r>
      <w:r w:rsidRPr="008C3A9A">
        <w:rPr>
          <w:rFonts w:cs="Times New Roman"/>
          <w:szCs w:val="18"/>
        </w:rPr>
        <w:t>−0.71</w:t>
      </w:r>
      <w:r w:rsidRPr="008C3A9A">
        <w:rPr>
          <w:rFonts w:cs="Times New Roman" w:hint="eastAsia"/>
        </w:rPr>
        <w:t>的</w:t>
      </w:r>
      <w:r w:rsidRPr="008C3A9A">
        <w:rPr>
          <w:rFonts w:cs="Times New Roman" w:hint="eastAsia"/>
          <w:szCs w:val="18"/>
        </w:rPr>
        <w:t>固溶体</w:t>
      </w:r>
      <w:r w:rsidRPr="008C3A9A">
        <w:rPr>
          <w:rFonts w:cs="Times New Roman" w:hint="eastAsia"/>
        </w:rPr>
        <w:t>有较大的有效磁矩。从</w:t>
      </w:r>
      <w:r w:rsidRPr="008C3A9A">
        <w:rPr>
          <w:rFonts w:cs="Times New Roman"/>
        </w:rPr>
        <w:t>etaMn</w:t>
      </w:r>
      <w:r w:rsidRPr="008C3A9A">
        <w:rPr>
          <w:rFonts w:cs="Times New Roman" w:hint="eastAsia"/>
        </w:rPr>
        <w:t>开始，在低温下，固溶体中</w:t>
      </w:r>
      <w:r w:rsidRPr="008C3A9A">
        <w:rPr>
          <w:rFonts w:cs="Times New Roman"/>
        </w:rPr>
        <w:t>Cu%</w:t>
      </w:r>
      <w:r w:rsidRPr="008C3A9A">
        <w:rPr>
          <w:rFonts w:cs="Times New Roman" w:hint="eastAsia"/>
        </w:rPr>
        <w:t>增大的效果是先提高了磁有序发生的温度</w:t>
      </w:r>
      <w:r w:rsidRPr="008C3A9A">
        <w:rPr>
          <w:rFonts w:cs="Times New Roman"/>
          <w:i/>
        </w:rPr>
        <w:t>T</w:t>
      </w:r>
      <w:r w:rsidRPr="008C3A9A">
        <w:rPr>
          <w:rFonts w:cs="Times New Roman"/>
          <w:vertAlign w:val="subscript"/>
        </w:rPr>
        <w:t>N</w:t>
      </w:r>
      <w:r w:rsidRPr="008C3A9A">
        <w:rPr>
          <w:rFonts w:cs="Times New Roman" w:hint="eastAsia"/>
        </w:rPr>
        <w:t>，然后降低。对</w:t>
      </w:r>
      <w:r w:rsidRPr="008C3A9A">
        <w:rPr>
          <w:rFonts w:cs="Times New Roman"/>
        </w:rPr>
        <w:t>50 K</w:t>
      </w:r>
      <w:r w:rsidRPr="008C3A9A">
        <w:rPr>
          <w:rFonts w:cs="Times New Roman" w:hint="eastAsia"/>
        </w:rPr>
        <w:t>以上磁化率数据进行</w:t>
      </w:r>
      <w:r w:rsidRPr="008C3A9A">
        <w:rPr>
          <w:rFonts w:cs="Times New Roman"/>
        </w:rPr>
        <w:t>Curie−Weiss</w:t>
      </w:r>
      <w:r w:rsidRPr="008C3A9A">
        <w:rPr>
          <w:rFonts w:cs="Times New Roman" w:hint="eastAsia"/>
        </w:rPr>
        <w:t>拟合，获得的固溶体的</w:t>
      </w:r>
      <w:r w:rsidRPr="008C3A9A">
        <w:rPr>
          <w:rFonts w:cs="Times New Roman"/>
          <w:i/>
        </w:rPr>
        <w:t>C</w:t>
      </w:r>
      <w:r w:rsidRPr="008C3A9A">
        <w:rPr>
          <w:rFonts w:cs="Times New Roman" w:hint="eastAsia"/>
        </w:rPr>
        <w:t>和</w:t>
      </w:r>
      <w:r w:rsidRPr="008C3A9A">
        <w:rPr>
          <w:rFonts w:cs="Times New Roman"/>
          <w:i/>
        </w:rPr>
        <w:t>Θ</w:t>
      </w:r>
      <w:r w:rsidRPr="008C3A9A">
        <w:rPr>
          <w:rFonts w:cs="Times New Roman" w:hint="eastAsia"/>
        </w:rPr>
        <w:t>值及其随</w:t>
      </w:r>
      <w:r w:rsidRPr="008C3A9A">
        <w:rPr>
          <w:rFonts w:cs="Times New Roman"/>
        </w:rPr>
        <w:t>Cu%</w:t>
      </w:r>
      <w:r w:rsidRPr="008C3A9A">
        <w:rPr>
          <w:rFonts w:cs="Times New Roman" w:hint="eastAsia"/>
        </w:rPr>
        <w:t>的变化见表</w:t>
      </w:r>
      <w:r w:rsidRPr="008C3A9A">
        <w:rPr>
          <w:rFonts w:cs="Times New Roman"/>
        </w:rPr>
        <w:t>3.4</w:t>
      </w:r>
      <w:r w:rsidRPr="008C3A9A">
        <w:rPr>
          <w:rFonts w:cs="Times New Roman" w:hint="eastAsia"/>
        </w:rPr>
        <w:t>和图</w:t>
      </w:r>
      <w:r w:rsidRPr="008C3A9A">
        <w:rPr>
          <w:rFonts w:cs="Times New Roman"/>
        </w:rPr>
        <w:t>3.8c</w:t>
      </w:r>
      <w:r w:rsidRPr="008C3A9A">
        <w:rPr>
          <w:rFonts w:cs="Times New Roman" w:hint="eastAsia"/>
        </w:rPr>
        <w:t>。</w:t>
      </w:r>
      <w:r w:rsidRPr="008C3A9A">
        <w:rPr>
          <w:rFonts w:cs="Times New Roman"/>
          <w:i/>
        </w:rPr>
        <w:t>C</w:t>
      </w:r>
      <w:r w:rsidRPr="008C3A9A">
        <w:rPr>
          <w:rFonts w:cs="Times New Roman" w:hint="eastAsia"/>
        </w:rPr>
        <w:t>与</w:t>
      </w:r>
      <w:r w:rsidRPr="008C3A9A">
        <w:rPr>
          <w:rFonts w:cs="Times New Roman"/>
          <w:i/>
          <w:iCs/>
        </w:rPr>
        <w:t>x</w:t>
      </w:r>
      <w:r w:rsidRPr="008C3A9A">
        <w:rPr>
          <w:rFonts w:cs="Times New Roman" w:hint="eastAsia"/>
        </w:rPr>
        <w:t>呈线性减少，和室温下</w:t>
      </w:r>
      <w:r w:rsidRPr="008C3A9A">
        <w:rPr>
          <w:rFonts w:cs="Times New Roman"/>
          <w:i/>
        </w:rPr>
        <w:t>χT</w:t>
      </w:r>
      <w:r w:rsidRPr="008C3A9A">
        <w:rPr>
          <w:rFonts w:cs="Times New Roman" w:hint="eastAsia"/>
        </w:rPr>
        <w:t>的变化一致。负</w:t>
      </w:r>
      <w:r w:rsidRPr="008C3A9A">
        <w:rPr>
          <w:rFonts w:cs="Times New Roman"/>
          <w:i/>
        </w:rPr>
        <w:t>Θ</w:t>
      </w:r>
      <w:r w:rsidRPr="008C3A9A">
        <w:rPr>
          <w:rFonts w:cs="Times New Roman" w:hint="eastAsia"/>
        </w:rPr>
        <w:t>值说明固溶体中金属离子间为反铁磁耦合，</w:t>
      </w:r>
      <w:r w:rsidRPr="008C3A9A">
        <w:rPr>
          <w:rFonts w:cs="Times New Roman"/>
          <w:i/>
        </w:rPr>
        <w:t>Θ</w:t>
      </w:r>
      <w:r w:rsidRPr="008C3A9A">
        <w:rPr>
          <w:rFonts w:cs="Times New Roman" w:hint="eastAsia"/>
        </w:rPr>
        <w:t>值从</w:t>
      </w:r>
      <w:r w:rsidRPr="008C3A9A">
        <w:rPr>
          <w:rFonts w:cs="Times New Roman"/>
          <w:i/>
          <w:iCs/>
        </w:rPr>
        <w:t>x</w:t>
      </w:r>
      <w:r w:rsidRPr="008C3A9A">
        <w:rPr>
          <w:rFonts w:cs="Times New Roman"/>
        </w:rPr>
        <w:t xml:space="preserve"> = 0.10</w:t>
      </w:r>
      <w:r w:rsidRPr="008C3A9A">
        <w:rPr>
          <w:rFonts w:cs="Times New Roman" w:hint="eastAsia"/>
        </w:rPr>
        <w:t>的</w:t>
      </w:r>
      <w:r w:rsidRPr="008C3A9A">
        <w:rPr>
          <w:rFonts w:cs="Times New Roman"/>
          <w:szCs w:val="18"/>
        </w:rPr>
        <w:t>−</w:t>
      </w:r>
      <w:r w:rsidRPr="008C3A9A">
        <w:rPr>
          <w:rFonts w:cs="Times New Roman"/>
        </w:rPr>
        <w:t>12</w:t>
      </w:r>
      <w:r w:rsidR="00850BE5">
        <w:rPr>
          <w:rFonts w:cs="Times New Roman"/>
        </w:rPr>
        <w:t>.8</w:t>
      </w:r>
      <w:r w:rsidRPr="008C3A9A">
        <w:rPr>
          <w:rFonts w:cs="Times New Roman"/>
        </w:rPr>
        <w:t xml:space="preserve"> K</w:t>
      </w:r>
      <w:r w:rsidRPr="008C3A9A">
        <w:rPr>
          <w:rFonts w:cs="Times New Roman" w:hint="eastAsia"/>
        </w:rPr>
        <w:t>先缓慢下降到</w:t>
      </w:r>
      <w:r w:rsidRPr="008C3A9A">
        <w:rPr>
          <w:rFonts w:cs="Times New Roman"/>
          <w:i/>
          <w:iCs/>
        </w:rPr>
        <w:t>x</w:t>
      </w:r>
      <w:r w:rsidRPr="008C3A9A">
        <w:rPr>
          <w:rFonts w:cs="Times New Roman"/>
        </w:rPr>
        <w:t xml:space="preserve"> = 0.66</w:t>
      </w:r>
      <w:r w:rsidRPr="008C3A9A">
        <w:rPr>
          <w:rFonts w:cs="Times New Roman" w:hint="eastAsia"/>
        </w:rPr>
        <w:t>的</w:t>
      </w:r>
      <w:r w:rsidRPr="008C3A9A">
        <w:rPr>
          <w:rFonts w:cs="Times New Roman"/>
          <w:szCs w:val="18"/>
        </w:rPr>
        <w:t>−</w:t>
      </w:r>
      <w:r w:rsidRPr="008C3A9A">
        <w:rPr>
          <w:rFonts w:cs="Times New Roman"/>
        </w:rPr>
        <w:t>16.</w:t>
      </w:r>
      <w:r w:rsidR="00850BE5">
        <w:rPr>
          <w:rFonts w:cs="Times New Roman"/>
        </w:rPr>
        <w:t>1</w:t>
      </w:r>
      <w:r w:rsidRPr="008C3A9A">
        <w:rPr>
          <w:rFonts w:cs="Times New Roman"/>
        </w:rPr>
        <w:t xml:space="preserve"> K</w:t>
      </w:r>
      <w:r w:rsidRPr="008C3A9A">
        <w:rPr>
          <w:rFonts w:cs="Times New Roman" w:hint="eastAsia"/>
        </w:rPr>
        <w:t>，然后从</w:t>
      </w:r>
      <w:r w:rsidRPr="008C3A9A">
        <w:rPr>
          <w:rFonts w:cs="Times New Roman"/>
          <w:i/>
          <w:iCs/>
        </w:rPr>
        <w:t>x</w:t>
      </w:r>
      <w:r w:rsidRPr="008C3A9A">
        <w:rPr>
          <w:rFonts w:cs="Times New Roman"/>
        </w:rPr>
        <w:t xml:space="preserve"> = 0.66</w:t>
      </w:r>
      <w:r w:rsidRPr="008C3A9A">
        <w:rPr>
          <w:rFonts w:cs="Times New Roman" w:hint="eastAsia"/>
        </w:rPr>
        <w:t>的</w:t>
      </w:r>
      <w:r w:rsidRPr="008C3A9A">
        <w:rPr>
          <w:rFonts w:cs="Times New Roman"/>
          <w:szCs w:val="18"/>
        </w:rPr>
        <w:t>−</w:t>
      </w:r>
      <w:r w:rsidRPr="008C3A9A">
        <w:rPr>
          <w:rFonts w:cs="Times New Roman"/>
        </w:rPr>
        <w:t>16.</w:t>
      </w:r>
      <w:r w:rsidR="00850BE5">
        <w:rPr>
          <w:rFonts w:cs="Times New Roman"/>
        </w:rPr>
        <w:t>1</w:t>
      </w:r>
      <w:r w:rsidRPr="008C3A9A">
        <w:rPr>
          <w:rFonts w:cs="Times New Roman"/>
        </w:rPr>
        <w:t xml:space="preserve"> K</w:t>
      </w:r>
      <w:r w:rsidRPr="008C3A9A">
        <w:rPr>
          <w:rFonts w:cs="Times New Roman" w:hint="eastAsia"/>
        </w:rPr>
        <w:t>快速降低到为</w:t>
      </w:r>
      <w:r w:rsidRPr="008C3A9A">
        <w:rPr>
          <w:rFonts w:cs="Times New Roman"/>
          <w:i/>
          <w:iCs/>
        </w:rPr>
        <w:t>x</w:t>
      </w:r>
      <w:r w:rsidRPr="008C3A9A">
        <w:rPr>
          <w:rFonts w:cs="Times New Roman"/>
        </w:rPr>
        <w:t xml:space="preserve"> = 0.99</w:t>
      </w:r>
      <w:r w:rsidRPr="008C3A9A">
        <w:rPr>
          <w:rFonts w:cs="Times New Roman" w:hint="eastAsia"/>
        </w:rPr>
        <w:t>的</w:t>
      </w:r>
      <w:r w:rsidRPr="008C3A9A">
        <w:rPr>
          <w:rFonts w:cs="Times New Roman"/>
          <w:szCs w:val="18"/>
        </w:rPr>
        <w:t>−</w:t>
      </w:r>
      <w:r w:rsidR="00850BE5">
        <w:rPr>
          <w:rFonts w:cs="Times New Roman"/>
        </w:rPr>
        <w:t>50.5</w:t>
      </w:r>
      <w:r w:rsidRPr="008C3A9A">
        <w:rPr>
          <w:rFonts w:cs="Times New Roman"/>
        </w:rPr>
        <w:t xml:space="preserve"> K</w:t>
      </w:r>
      <w:r w:rsidRPr="008C3A9A">
        <w:rPr>
          <w:rFonts w:cs="Times New Roman" w:hint="eastAsia"/>
        </w:rPr>
        <w:t>，说明</w:t>
      </w:r>
      <w:r w:rsidRPr="008C3A9A">
        <w:rPr>
          <w:rFonts w:cs="Times New Roman"/>
          <w:i/>
          <w:iCs/>
        </w:rPr>
        <w:t>x</w:t>
      </w:r>
      <w:r w:rsidRPr="008C3A9A">
        <w:rPr>
          <w:rFonts w:cs="Times New Roman" w:hint="eastAsia"/>
        </w:rPr>
        <w:t>增加，使固溶体中反铁磁耦合作用增强，这大致与</w:t>
      </w:r>
      <w:r w:rsidRPr="008C3A9A">
        <w:rPr>
          <w:rFonts w:cs="Times New Roman"/>
          <w:i/>
        </w:rPr>
        <w:t>J</w:t>
      </w:r>
      <w:r w:rsidRPr="008C3A9A">
        <w:rPr>
          <w:rFonts w:cs="Times New Roman"/>
          <w:vertAlign w:val="subscript"/>
        </w:rPr>
        <w:t>Cu−Cu</w:t>
      </w:r>
      <w:r w:rsidRPr="008C3A9A">
        <w:rPr>
          <w:rFonts w:cs="Times New Roman" w:hint="eastAsia"/>
        </w:rPr>
        <w:t>和</w:t>
      </w:r>
      <w:r w:rsidRPr="008C3A9A">
        <w:rPr>
          <w:rFonts w:cs="Times New Roman"/>
          <w:i/>
        </w:rPr>
        <w:t>J</w:t>
      </w:r>
      <w:r w:rsidRPr="008C3A9A">
        <w:rPr>
          <w:rFonts w:cs="Times New Roman"/>
          <w:vertAlign w:val="subscript"/>
        </w:rPr>
        <w:t>Mn−Cu</w:t>
      </w:r>
      <w:r w:rsidRPr="008C3A9A">
        <w:rPr>
          <w:rFonts w:cs="Times New Roman" w:hint="eastAsia"/>
        </w:rPr>
        <w:t>反铁磁耦合作用的数值（见后文）比</w:t>
      </w:r>
      <w:r w:rsidRPr="008C3A9A">
        <w:rPr>
          <w:rFonts w:cs="Times New Roman"/>
          <w:i/>
        </w:rPr>
        <w:t>J</w:t>
      </w:r>
      <w:r w:rsidRPr="008C3A9A">
        <w:rPr>
          <w:rFonts w:cs="Times New Roman"/>
          <w:vertAlign w:val="subscript"/>
        </w:rPr>
        <w:t>Mn−Mn</w:t>
      </w:r>
      <w:r w:rsidRPr="008C3A9A">
        <w:rPr>
          <w:rFonts w:cs="Times New Roman" w:hint="eastAsia"/>
        </w:rPr>
        <w:t>大的事实相吻合。</w:t>
      </w:r>
      <w:r w:rsidRPr="008C3A9A">
        <w:rPr>
          <w:rFonts w:cs="Times New Roman" w:hint="eastAsia"/>
          <w:szCs w:val="18"/>
        </w:rPr>
        <w:t>低温、</w:t>
      </w:r>
      <w:r w:rsidRPr="008C3A9A">
        <w:rPr>
          <w:rFonts w:cs="Times New Roman"/>
          <w:szCs w:val="18"/>
        </w:rPr>
        <w:t>20 Oe</w:t>
      </w:r>
      <w:r w:rsidRPr="008C3A9A">
        <w:rPr>
          <w:rFonts w:cs="Times New Roman" w:hint="eastAsia"/>
          <w:szCs w:val="18"/>
        </w:rPr>
        <w:t>磁场下，</w:t>
      </w:r>
      <w:r w:rsidRPr="008C3A9A">
        <w:rPr>
          <w:rFonts w:cs="Times New Roman" w:hint="eastAsia"/>
        </w:rPr>
        <w:t>零场冷</w:t>
      </w:r>
      <w:r w:rsidRPr="008C3A9A">
        <w:rPr>
          <w:rFonts w:cs="Times New Roman"/>
        </w:rPr>
        <w:t>/</w:t>
      </w:r>
      <w:r w:rsidRPr="008C3A9A">
        <w:rPr>
          <w:rFonts w:cs="Times New Roman" w:hint="eastAsia"/>
        </w:rPr>
        <w:t>场冷（</w:t>
      </w:r>
      <w:r w:rsidRPr="008C3A9A">
        <w:rPr>
          <w:rFonts w:cs="Times New Roman"/>
        </w:rPr>
        <w:t>ZFC/FC</w:t>
      </w:r>
      <w:r w:rsidRPr="008C3A9A">
        <w:rPr>
          <w:rFonts w:cs="Times New Roman" w:hint="eastAsia"/>
        </w:rPr>
        <w:t>）曲线上存在分岔（图</w:t>
      </w:r>
      <w:r w:rsidRPr="008C3A9A">
        <w:rPr>
          <w:rFonts w:cs="Times New Roman"/>
        </w:rPr>
        <w:t>3.8d</w:t>
      </w:r>
      <w:r w:rsidRPr="008C3A9A">
        <w:rPr>
          <w:rFonts w:cs="Times New Roman" w:hint="eastAsia"/>
        </w:rPr>
        <w:t>），说明磁化历史不可逆性，表明发生长程磁有序。</w:t>
      </w:r>
      <w:r w:rsidRPr="008C3A9A">
        <w:rPr>
          <w:rFonts w:cs="Times New Roman"/>
          <w:i/>
          <w:iCs/>
        </w:rPr>
        <w:t>x =</w:t>
      </w:r>
      <w:r w:rsidRPr="008C3A9A" w:rsidDel="00BD6833">
        <w:rPr>
          <w:rFonts w:cs="Times New Roman"/>
        </w:rPr>
        <w:t xml:space="preserve"> </w:t>
      </w:r>
      <w:r w:rsidRPr="008C3A9A">
        <w:rPr>
          <w:rFonts w:cs="Times New Roman"/>
        </w:rPr>
        <w:t>0.10</w:t>
      </w:r>
      <w:r w:rsidRPr="008C3A9A">
        <w:rPr>
          <w:rFonts w:cs="Times New Roman"/>
          <w:szCs w:val="18"/>
        </w:rPr>
        <w:t>−0.50</w:t>
      </w:r>
      <w:r w:rsidRPr="008C3A9A">
        <w:rPr>
          <w:rFonts w:cs="Times New Roman" w:hint="eastAsia"/>
        </w:rPr>
        <w:t>，</w:t>
      </w:r>
      <w:r w:rsidRPr="008C3A9A">
        <w:rPr>
          <w:rFonts w:cs="Times New Roman"/>
        </w:rPr>
        <w:t>ZFC/FC</w:t>
      </w:r>
      <w:r w:rsidRPr="008C3A9A">
        <w:rPr>
          <w:rFonts w:cs="Times New Roman" w:hint="eastAsia"/>
        </w:rPr>
        <w:t>发生分岔的温度向高温移动，且分岔的程度渐增，而</w:t>
      </w:r>
      <w:r w:rsidRPr="008C3A9A">
        <w:rPr>
          <w:rFonts w:cs="Times New Roman"/>
          <w:i/>
          <w:iCs/>
        </w:rPr>
        <w:t>x =</w:t>
      </w:r>
      <w:r w:rsidRPr="008C3A9A" w:rsidDel="00BD6833">
        <w:rPr>
          <w:rFonts w:cs="Times New Roman"/>
        </w:rPr>
        <w:t xml:space="preserve"> </w:t>
      </w:r>
      <w:r w:rsidRPr="008C3A9A">
        <w:rPr>
          <w:rFonts w:cs="Times New Roman"/>
        </w:rPr>
        <w:t>0.66</w:t>
      </w:r>
      <w:r w:rsidRPr="008C3A9A">
        <w:rPr>
          <w:rFonts w:cs="Times New Roman"/>
          <w:szCs w:val="18"/>
        </w:rPr>
        <w:t>−0.99</w:t>
      </w:r>
      <w:r w:rsidRPr="008C3A9A">
        <w:rPr>
          <w:rFonts w:cs="Times New Roman" w:hint="eastAsia"/>
        </w:rPr>
        <w:t>，发生分岔的温度和程度都降低。</w:t>
      </w:r>
    </w:p>
    <w:p w14:paraId="0A20D117" w14:textId="16755073" w:rsidR="00F5343E" w:rsidRPr="00F5343E" w:rsidRDefault="00F5343E" w:rsidP="00080428">
      <w:pPr>
        <w:pStyle w:val="2--zhu0"/>
        <w:spacing w:before="163"/>
      </w:pPr>
      <w:r w:rsidRPr="00F5343E">
        <w:rPr>
          <w:noProof/>
        </w:rPr>
        <w:lastRenderedPageBreak/>
        <w:drawing>
          <wp:inline distT="0" distB="0" distL="0" distR="0" wp14:anchorId="5C5371E7" wp14:editId="649ED83D">
            <wp:extent cx="5040000" cy="3534977"/>
            <wp:effectExtent l="0" t="0" r="8255" b="8890"/>
            <wp:docPr id="954399127" name="图片 954399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40000" cy="3534977"/>
                    </a:xfrm>
                    <a:prstGeom prst="rect">
                      <a:avLst/>
                    </a:prstGeom>
                  </pic:spPr>
                </pic:pic>
              </a:graphicData>
            </a:graphic>
          </wp:inline>
        </w:drawing>
      </w:r>
    </w:p>
    <w:p w14:paraId="2127808A" w14:textId="0296D134" w:rsidR="0040067B" w:rsidRPr="00D82A5B" w:rsidRDefault="00520942" w:rsidP="00AC494E">
      <w:pPr>
        <w:pStyle w:val="2--zhu"/>
        <w:spacing w:after="163"/>
      </w:pPr>
      <w:r w:rsidRPr="00D82A5B">
        <w:rPr>
          <w:rFonts w:hint="eastAsia"/>
        </w:rPr>
        <w:t>图</w:t>
      </w:r>
      <w:r w:rsidR="00D520D1" w:rsidRPr="00D82A5B">
        <w:t>3.</w:t>
      </w:r>
      <w:r w:rsidR="000F19BB" w:rsidRPr="00D82A5B">
        <w:t>8</w:t>
      </w:r>
      <w:r w:rsidRPr="00D82A5B">
        <w:t xml:space="preserve"> etaCuMn</w:t>
      </w:r>
      <w:r w:rsidRPr="00D82A5B">
        <w:rPr>
          <w:rFonts w:hint="eastAsia"/>
        </w:rPr>
        <w:t>系列固溶体的磁性；</w:t>
      </w:r>
      <w:r w:rsidRPr="00D82A5B">
        <w:t>(a)</w:t>
      </w:r>
      <w:bookmarkStart w:id="693" w:name="OLE_LINK61"/>
      <w:r w:rsidR="00E824A1" w:rsidRPr="00D82A5B">
        <w:t xml:space="preserve"> 500 Oe</w:t>
      </w:r>
      <w:r w:rsidR="00E824A1" w:rsidRPr="00D82A5B">
        <w:rPr>
          <w:rFonts w:hint="eastAsia"/>
        </w:rPr>
        <w:t>下，</w:t>
      </w:r>
      <w:bookmarkStart w:id="694" w:name="OLE_LINK83"/>
      <w:bookmarkStart w:id="695" w:name="OLE_LINK84"/>
      <w:r w:rsidR="00063750" w:rsidRPr="00D82A5B">
        <w:rPr>
          <w:rFonts w:ascii="Symbol" w:hAnsi="Symbol" w:cs="Times New Roman"/>
          <w:bCs/>
          <w:i/>
        </w:rPr>
        <w:t></w:t>
      </w:r>
      <w:r w:rsidRPr="00D82A5B">
        <w:rPr>
          <w:i/>
          <w:iCs/>
        </w:rPr>
        <w:t>T</w:t>
      </w:r>
      <w:bookmarkEnd w:id="693"/>
      <w:r w:rsidRPr="00D82A5B">
        <w:t xml:space="preserve"> </w:t>
      </w:r>
      <w:bookmarkEnd w:id="694"/>
      <w:r w:rsidRPr="00D82A5B">
        <w:t>−</w:t>
      </w:r>
      <w:r w:rsidRPr="00D82A5B">
        <w:rPr>
          <w:i/>
          <w:iCs/>
        </w:rPr>
        <w:t>T</w:t>
      </w:r>
      <w:bookmarkEnd w:id="695"/>
      <w:r w:rsidRPr="00D82A5B">
        <w:rPr>
          <w:rFonts w:hint="eastAsia"/>
        </w:rPr>
        <w:t>曲线；</w:t>
      </w:r>
      <w:r w:rsidRPr="00D82A5B">
        <w:t xml:space="preserve">(b) </w:t>
      </w:r>
      <w:r w:rsidR="00E824A1" w:rsidRPr="00D82A5B">
        <w:t>500 Oe</w:t>
      </w:r>
      <w:r w:rsidR="00E824A1" w:rsidRPr="00D82A5B">
        <w:rPr>
          <w:rFonts w:hint="eastAsia"/>
        </w:rPr>
        <w:t>下，在</w:t>
      </w:r>
      <w:r w:rsidR="00E824A1" w:rsidRPr="00D82A5B">
        <w:t>2 K</w:t>
      </w:r>
      <w:r w:rsidR="00E824A1" w:rsidRPr="00D82A5B">
        <w:rPr>
          <w:rFonts w:hint="eastAsia"/>
        </w:rPr>
        <w:t>，</w:t>
      </w:r>
      <w:r w:rsidR="00E824A1" w:rsidRPr="00D82A5B">
        <w:t>50 K</w:t>
      </w:r>
      <w:r w:rsidR="00E824A1" w:rsidRPr="00D82A5B">
        <w:rPr>
          <w:rFonts w:hint="eastAsia"/>
        </w:rPr>
        <w:t>，</w:t>
      </w:r>
      <w:r w:rsidR="00E824A1" w:rsidRPr="00D82A5B">
        <w:t>300 K</w:t>
      </w:r>
      <w:r w:rsidR="00E824A1" w:rsidRPr="00D82A5B">
        <w:rPr>
          <w:rFonts w:hint="eastAsia"/>
        </w:rPr>
        <w:t>下</w:t>
      </w:r>
      <w:r w:rsidR="00063750" w:rsidRPr="00F44F80">
        <w:rPr>
          <w:rFonts w:ascii="Symbol" w:hAnsi="Symbol" w:cs="Times New Roman"/>
          <w:bCs/>
          <w:i/>
        </w:rPr>
        <w:t></w:t>
      </w:r>
      <w:r w:rsidR="00E824A1" w:rsidRPr="00D82A5B">
        <w:rPr>
          <w:i/>
          <w:iCs/>
        </w:rPr>
        <w:t>T</w:t>
      </w:r>
      <w:r w:rsidRPr="00D82A5B">
        <w:rPr>
          <w:rFonts w:hint="eastAsia"/>
        </w:rPr>
        <w:t>随</w:t>
      </w:r>
      <w:r w:rsidRPr="00D82A5B">
        <w:t>Cu%</w:t>
      </w:r>
      <w:r w:rsidRPr="00D82A5B">
        <w:rPr>
          <w:rFonts w:hint="eastAsia"/>
        </w:rPr>
        <w:t>含量的变化；</w:t>
      </w:r>
      <w:r w:rsidRPr="00D82A5B">
        <w:t xml:space="preserve">(c) </w:t>
      </w:r>
      <w:r w:rsidRPr="00D82A5B">
        <w:rPr>
          <w:i/>
          <w:iCs/>
        </w:rPr>
        <w:t>C</w:t>
      </w:r>
      <w:r w:rsidRPr="00D82A5B">
        <w:rPr>
          <w:rFonts w:hint="eastAsia"/>
        </w:rPr>
        <w:t>和</w:t>
      </w:r>
      <w:r w:rsidRPr="00D82A5B">
        <w:rPr>
          <w:i/>
          <w:iCs/>
        </w:rPr>
        <w:t>Θ</w:t>
      </w:r>
      <w:r w:rsidRPr="00D82A5B">
        <w:rPr>
          <w:rFonts w:hint="eastAsia"/>
        </w:rPr>
        <w:t>随</w:t>
      </w:r>
      <w:r w:rsidRPr="00D82A5B">
        <w:t>Cu%</w:t>
      </w:r>
      <w:r w:rsidRPr="00D82A5B">
        <w:rPr>
          <w:rFonts w:hint="eastAsia"/>
        </w:rPr>
        <w:t>含量的变化；</w:t>
      </w:r>
      <w:r w:rsidRPr="00D82A5B">
        <w:t xml:space="preserve">(d) </w:t>
      </w:r>
      <w:r w:rsidR="00E824A1" w:rsidRPr="00D82A5B">
        <w:t>20 Oe</w:t>
      </w:r>
      <w:r w:rsidR="00E824A1" w:rsidRPr="00D82A5B">
        <w:rPr>
          <w:rFonts w:hint="eastAsia"/>
        </w:rPr>
        <w:t>下，零场冷</w:t>
      </w:r>
      <w:r w:rsidR="00E824A1" w:rsidRPr="00D82A5B">
        <w:t>/</w:t>
      </w:r>
      <w:r w:rsidR="00E824A1" w:rsidRPr="00D82A5B">
        <w:rPr>
          <w:rFonts w:hint="eastAsia"/>
        </w:rPr>
        <w:t>场冷（</w:t>
      </w:r>
      <w:r w:rsidR="00E824A1" w:rsidRPr="00D82A5B">
        <w:t>ZFC/FC</w:t>
      </w:r>
      <w:r w:rsidR="00E824A1" w:rsidRPr="00D82A5B">
        <w:rPr>
          <w:rFonts w:hint="eastAsia"/>
        </w:rPr>
        <w:t>）曲线</w:t>
      </w:r>
    </w:p>
    <w:p w14:paraId="1AC9989F" w14:textId="56CEA8FD" w:rsidR="00B225CD" w:rsidRPr="00622BF2" w:rsidRDefault="00520942">
      <w:pPr>
        <w:pStyle w:val="a5"/>
        <w:ind w:firstLine="480"/>
        <w:rPr>
          <w:rFonts w:cs="Times New Roman"/>
          <w:bCs/>
        </w:rPr>
      </w:pPr>
      <w:bookmarkStart w:id="696" w:name="OLE_LINK110"/>
      <w:r w:rsidRPr="00DF2A2B">
        <w:rPr>
          <w:rFonts w:cs="Times New Roman"/>
          <w:bCs/>
          <w:i/>
        </w:rPr>
        <w:t>T</w:t>
      </w:r>
      <w:r w:rsidRPr="00DF2A2B">
        <w:rPr>
          <w:rFonts w:cs="Times New Roman"/>
          <w:bCs/>
          <w:vertAlign w:val="subscript"/>
        </w:rPr>
        <w:t>N</w:t>
      </w:r>
      <w:r w:rsidRPr="00DF2A2B">
        <w:rPr>
          <w:rFonts w:cs="Times New Roman" w:hint="eastAsia"/>
          <w:bCs/>
        </w:rPr>
        <w:t>与</w:t>
      </w:r>
      <w:r w:rsidRPr="00DF2A2B">
        <w:rPr>
          <w:rFonts w:cs="Times New Roman"/>
          <w:bCs/>
        </w:rPr>
        <w:t>Cu%</w:t>
      </w:r>
      <w:bookmarkEnd w:id="696"/>
      <w:r w:rsidRPr="00DF2A2B">
        <w:rPr>
          <w:rFonts w:cs="Times New Roman" w:hint="eastAsia"/>
          <w:bCs/>
        </w:rPr>
        <w:t>的关系见</w:t>
      </w:r>
      <w:r w:rsidR="00007206" w:rsidRPr="00DF2A2B">
        <w:rPr>
          <w:rFonts w:cs="Times New Roman" w:hint="eastAsia"/>
          <w:bCs/>
        </w:rPr>
        <w:t>表</w:t>
      </w:r>
      <w:r w:rsidR="00007206" w:rsidRPr="00DF2A2B">
        <w:rPr>
          <w:rFonts w:cs="Times New Roman"/>
          <w:bCs/>
        </w:rPr>
        <w:t>3.4</w:t>
      </w:r>
      <w:r w:rsidR="00007206" w:rsidRPr="00DF2A2B">
        <w:rPr>
          <w:rFonts w:cs="Times New Roman" w:hint="eastAsia"/>
          <w:bCs/>
        </w:rPr>
        <w:t>及后面</w:t>
      </w:r>
      <w:r w:rsidRPr="00DF2A2B">
        <w:rPr>
          <w:rFonts w:cs="Times New Roman" w:hint="eastAsia"/>
          <w:bCs/>
        </w:rPr>
        <w:t>图</w:t>
      </w:r>
      <w:r w:rsidR="00CB10CF" w:rsidRPr="00DF2A2B">
        <w:rPr>
          <w:rFonts w:cs="Times New Roman"/>
          <w:bCs/>
        </w:rPr>
        <w:t>3.</w:t>
      </w:r>
      <w:r w:rsidR="00AF67BD" w:rsidRPr="00DF2A2B">
        <w:rPr>
          <w:rFonts w:cs="Times New Roman"/>
          <w:bCs/>
        </w:rPr>
        <w:t>11</w:t>
      </w:r>
      <w:r w:rsidRPr="00DF2A2B">
        <w:rPr>
          <w:rFonts w:cs="Times New Roman" w:hint="eastAsia"/>
          <w:bCs/>
        </w:rPr>
        <w:t>。</w:t>
      </w:r>
      <w:bookmarkStart w:id="697" w:name="OLE_LINK114"/>
      <w:r w:rsidR="00AF67BD" w:rsidRPr="00DF2A2B">
        <w:rPr>
          <w:rFonts w:cs="Times New Roman"/>
          <w:bCs/>
          <w:i/>
          <w:iCs/>
        </w:rPr>
        <w:t>x =</w:t>
      </w:r>
      <w:r w:rsidR="00AF67BD" w:rsidRPr="00DF2A2B" w:rsidDel="00BD6833">
        <w:rPr>
          <w:rFonts w:cs="Times New Roman"/>
          <w:bCs/>
        </w:rPr>
        <w:t xml:space="preserve"> </w:t>
      </w:r>
      <w:r w:rsidR="00AF67BD" w:rsidRPr="00DF2A2B">
        <w:rPr>
          <w:rFonts w:cs="Times New Roman"/>
          <w:bCs/>
        </w:rPr>
        <w:t>0.10</w:t>
      </w:r>
      <w:r w:rsidR="00AF67BD" w:rsidRPr="00DF2A2B">
        <w:rPr>
          <w:rFonts w:cs="Times New Roman"/>
          <w:bCs/>
          <w:szCs w:val="18"/>
        </w:rPr>
        <w:t>−0.50</w:t>
      </w:r>
      <w:r w:rsidRPr="00DF2A2B">
        <w:rPr>
          <w:rFonts w:cs="Times New Roman" w:hint="eastAsia"/>
          <w:bCs/>
        </w:rPr>
        <w:t>，</w:t>
      </w:r>
      <w:r w:rsidRPr="00DF2A2B">
        <w:rPr>
          <w:rFonts w:cs="Times New Roman"/>
          <w:bCs/>
          <w:i/>
        </w:rPr>
        <w:t>T</w:t>
      </w:r>
      <w:r w:rsidRPr="00DF2A2B">
        <w:rPr>
          <w:rFonts w:cs="Times New Roman"/>
          <w:bCs/>
          <w:iCs/>
          <w:vertAlign w:val="subscript"/>
        </w:rPr>
        <w:t>N</w:t>
      </w:r>
      <w:r w:rsidRPr="00DF2A2B">
        <w:rPr>
          <w:rFonts w:cs="Times New Roman" w:hint="eastAsia"/>
          <w:bCs/>
        </w:rPr>
        <w:t>从</w:t>
      </w:r>
      <w:r w:rsidRPr="00DF2A2B">
        <w:rPr>
          <w:rFonts w:cs="Times New Roman"/>
          <w:bCs/>
        </w:rPr>
        <w:t>7.6 K</w:t>
      </w:r>
      <w:r w:rsidRPr="00DF2A2B">
        <w:rPr>
          <w:rFonts w:cs="Times New Roman" w:hint="eastAsia"/>
          <w:bCs/>
        </w:rPr>
        <w:t>缓慢上升到</w:t>
      </w:r>
      <w:r w:rsidRPr="00DF2A2B">
        <w:rPr>
          <w:rFonts w:cs="Times New Roman"/>
          <w:bCs/>
        </w:rPr>
        <w:t>10.2 K</w:t>
      </w:r>
      <w:r w:rsidRPr="00DF2A2B">
        <w:rPr>
          <w:rFonts w:cs="Times New Roman" w:hint="eastAsia"/>
          <w:bCs/>
        </w:rPr>
        <w:t>，之后再缓慢下降到</w:t>
      </w:r>
      <w:r w:rsidR="00AF67BD" w:rsidRPr="00DF2A2B">
        <w:rPr>
          <w:rFonts w:cs="Times New Roman"/>
          <w:bCs/>
          <w:i/>
          <w:iCs/>
        </w:rPr>
        <w:t>x =</w:t>
      </w:r>
      <w:r w:rsidR="00AF67BD" w:rsidRPr="00DF2A2B" w:rsidDel="00BD6833">
        <w:rPr>
          <w:rFonts w:cs="Times New Roman"/>
          <w:bCs/>
        </w:rPr>
        <w:t xml:space="preserve"> </w:t>
      </w:r>
      <w:r w:rsidR="00AF67BD" w:rsidRPr="00DF2A2B">
        <w:rPr>
          <w:rFonts w:cs="Times New Roman"/>
          <w:bCs/>
        </w:rPr>
        <w:t>0.78</w:t>
      </w:r>
      <w:r w:rsidRPr="00DF2A2B">
        <w:rPr>
          <w:rFonts w:cs="Times New Roman" w:hint="eastAsia"/>
          <w:bCs/>
        </w:rPr>
        <w:t>的</w:t>
      </w:r>
      <w:r w:rsidRPr="00DF2A2B">
        <w:rPr>
          <w:rFonts w:cs="Times New Roman"/>
          <w:bCs/>
        </w:rPr>
        <w:t>7.</w:t>
      </w:r>
      <w:r w:rsidR="00BE18E0" w:rsidRPr="00DF2A2B">
        <w:rPr>
          <w:rFonts w:cs="Times New Roman"/>
          <w:bCs/>
        </w:rPr>
        <w:t xml:space="preserve">5 </w:t>
      </w:r>
      <w:r w:rsidRPr="00DF2A2B">
        <w:rPr>
          <w:rFonts w:cs="Times New Roman"/>
          <w:bCs/>
        </w:rPr>
        <w:t>K</w:t>
      </w:r>
      <w:r w:rsidRPr="00DF2A2B">
        <w:rPr>
          <w:rFonts w:cs="Times New Roman" w:hint="eastAsia"/>
          <w:bCs/>
        </w:rPr>
        <w:t>，再快速下降到</w:t>
      </w:r>
      <w:r w:rsidRPr="00DF2A2B">
        <w:rPr>
          <w:rFonts w:cs="Times New Roman"/>
          <w:bCs/>
        </w:rPr>
        <w:t>Cu%</w:t>
      </w:r>
      <w:r w:rsidRPr="00DF2A2B">
        <w:rPr>
          <w:rFonts w:cs="Times New Roman" w:hint="eastAsia"/>
          <w:bCs/>
        </w:rPr>
        <w:t>约</w:t>
      </w:r>
      <w:r w:rsidR="00AF67BD" w:rsidRPr="00DF2A2B">
        <w:rPr>
          <w:rFonts w:cs="Times New Roman"/>
          <w:bCs/>
          <w:i/>
          <w:iCs/>
        </w:rPr>
        <w:t>x =</w:t>
      </w:r>
      <w:r w:rsidR="00AF67BD" w:rsidRPr="00DF2A2B" w:rsidDel="00BD6833">
        <w:rPr>
          <w:rFonts w:cs="Times New Roman"/>
          <w:bCs/>
        </w:rPr>
        <w:t xml:space="preserve"> </w:t>
      </w:r>
      <w:r w:rsidR="00AF67BD" w:rsidRPr="00DF2A2B">
        <w:rPr>
          <w:rFonts w:cs="Times New Roman"/>
          <w:bCs/>
        </w:rPr>
        <w:t>0.</w:t>
      </w:r>
      <w:r w:rsidR="00BE18E0" w:rsidRPr="00DF2A2B">
        <w:rPr>
          <w:rFonts w:cs="Times New Roman"/>
          <w:bCs/>
        </w:rPr>
        <w:t>98</w:t>
      </w:r>
      <w:r w:rsidRPr="00DF2A2B">
        <w:rPr>
          <w:rFonts w:cs="Times New Roman" w:hint="eastAsia"/>
          <w:bCs/>
        </w:rPr>
        <w:t>的</w:t>
      </w:r>
      <w:r w:rsidRPr="0079657B">
        <w:rPr>
          <w:rFonts w:cs="Times New Roman"/>
          <w:bCs/>
          <w:highlight w:val="yellow"/>
          <w:rPrChange w:id="698" w:author="Xianjun_P15" w:date="2025-09-06T15:10:00Z">
            <w:rPr>
              <w:rFonts w:cs="Times New Roman"/>
              <w:bCs/>
            </w:rPr>
          </w:rPrChange>
        </w:rPr>
        <w:t>2.2 K</w:t>
      </w:r>
      <w:r w:rsidRPr="00DF2A2B">
        <w:rPr>
          <w:rFonts w:cs="Times New Roman" w:hint="eastAsia"/>
          <w:bCs/>
        </w:rPr>
        <w:t>，最后再上升至</w:t>
      </w:r>
      <w:r w:rsidRPr="00DF2A2B">
        <w:rPr>
          <w:rFonts w:cs="Times New Roman"/>
          <w:bCs/>
        </w:rPr>
        <w:t>etaCu</w:t>
      </w:r>
      <w:r w:rsidRPr="00DF2A2B">
        <w:rPr>
          <w:rFonts w:cs="Times New Roman" w:hint="eastAsia"/>
          <w:bCs/>
        </w:rPr>
        <w:t>的</w:t>
      </w:r>
      <w:r w:rsidRPr="00DF2A2B">
        <w:rPr>
          <w:rFonts w:cs="Times New Roman"/>
          <w:bCs/>
        </w:rPr>
        <w:t>3.7 K</w:t>
      </w:r>
      <w:r w:rsidRPr="00DF2A2B">
        <w:rPr>
          <w:rFonts w:cs="Times New Roman" w:hint="eastAsia"/>
          <w:bCs/>
        </w:rPr>
        <w:t>。从</w:t>
      </w:r>
      <w:r w:rsidR="00AF67BD" w:rsidRPr="00DF2A2B">
        <w:rPr>
          <w:rFonts w:cs="Times New Roman"/>
          <w:bCs/>
          <w:i/>
          <w:iCs/>
        </w:rPr>
        <w:t>x =</w:t>
      </w:r>
      <w:r w:rsidR="00AF67BD" w:rsidRPr="00DF2A2B" w:rsidDel="00BD6833">
        <w:rPr>
          <w:rFonts w:cs="Times New Roman"/>
          <w:bCs/>
        </w:rPr>
        <w:t xml:space="preserve"> </w:t>
      </w:r>
      <w:r w:rsidR="00AF67BD" w:rsidRPr="00DF2A2B">
        <w:rPr>
          <w:rFonts w:cs="Times New Roman"/>
          <w:bCs/>
        </w:rPr>
        <w:t>0.94</w:t>
      </w:r>
      <w:r w:rsidR="00AF67BD" w:rsidRPr="00DF2A2B">
        <w:rPr>
          <w:rFonts w:cs="Times New Roman"/>
          <w:bCs/>
          <w:szCs w:val="18"/>
        </w:rPr>
        <w:t>−0.99</w:t>
      </w:r>
      <w:r w:rsidRPr="00DF2A2B">
        <w:rPr>
          <w:rFonts w:cs="Times New Roman" w:hint="eastAsia"/>
          <w:bCs/>
        </w:rPr>
        <w:t>，固溶体样品的</w:t>
      </w:r>
      <w:r w:rsidRPr="00DF2A2B">
        <w:rPr>
          <w:rFonts w:cs="Times New Roman"/>
          <w:bCs/>
          <w:i/>
        </w:rPr>
        <w:t>T</w:t>
      </w:r>
      <w:r w:rsidRPr="00DF2A2B">
        <w:rPr>
          <w:rFonts w:cs="Times New Roman"/>
          <w:bCs/>
          <w:vertAlign w:val="subscript"/>
        </w:rPr>
        <w:t>N</w:t>
      </w:r>
      <w:r w:rsidRPr="00DF2A2B">
        <w:rPr>
          <w:rFonts w:cs="Times New Roman" w:hint="eastAsia"/>
          <w:bCs/>
        </w:rPr>
        <w:t>低于</w:t>
      </w:r>
      <w:r w:rsidRPr="00DF2A2B">
        <w:rPr>
          <w:rFonts w:cs="Times New Roman"/>
          <w:bCs/>
        </w:rPr>
        <w:t>etaCu</w:t>
      </w:r>
      <w:r w:rsidRPr="00DF2A2B">
        <w:rPr>
          <w:rFonts w:cs="Times New Roman" w:hint="eastAsia"/>
          <w:bCs/>
        </w:rPr>
        <w:t>。变温交流磁化率上实部</w:t>
      </w:r>
      <w:r w:rsidR="00F571D9" w:rsidRPr="00DF2A2B">
        <w:rPr>
          <w:rFonts w:cs="Times New Roman"/>
          <w:bCs/>
          <w:i/>
          <w:iCs/>
        </w:rPr>
        <w:t>χ</w:t>
      </w:r>
      <w:r w:rsidR="00FD2A20" w:rsidRPr="00DF2A2B">
        <w:rPr>
          <w:rFonts w:cs="Times New Roman" w:hint="eastAsia"/>
          <w:bCs/>
        </w:rPr>
        <w:t>′</w:t>
      </w:r>
      <w:r w:rsidRPr="00DF2A2B">
        <w:rPr>
          <w:rFonts w:cs="Times New Roman" w:hint="eastAsia"/>
          <w:bCs/>
        </w:rPr>
        <w:t>的峰值位置随</w:t>
      </w:r>
      <w:r w:rsidRPr="00DF2A2B">
        <w:rPr>
          <w:rFonts w:cs="Times New Roman"/>
          <w:bCs/>
        </w:rPr>
        <w:t>Cu%</w:t>
      </w:r>
      <w:r w:rsidRPr="00DF2A2B">
        <w:rPr>
          <w:rFonts w:cs="Times New Roman" w:hint="eastAsia"/>
          <w:bCs/>
        </w:rPr>
        <w:t>的变化（</w:t>
      </w:r>
      <w:r w:rsidR="00B225CD" w:rsidRPr="00DF2A2B">
        <w:rPr>
          <w:rFonts w:cs="Times New Roman" w:hint="eastAsia"/>
          <w:bCs/>
        </w:rPr>
        <w:t>图</w:t>
      </w:r>
      <w:r w:rsidR="00B225CD" w:rsidRPr="00DF2A2B">
        <w:rPr>
          <w:rFonts w:cs="Times New Roman"/>
          <w:bCs/>
        </w:rPr>
        <w:t>3.</w:t>
      </w:r>
      <w:r w:rsidR="007F5CC9">
        <w:rPr>
          <w:rFonts w:cs="Times New Roman"/>
          <w:bCs/>
        </w:rPr>
        <w:t>10</w:t>
      </w:r>
      <w:r w:rsidR="007F5CC9">
        <w:rPr>
          <w:rFonts w:cs="Times New Roman" w:hint="eastAsia"/>
          <w:bCs/>
        </w:rPr>
        <w:t>a</w:t>
      </w:r>
      <w:r w:rsidRPr="00DF2A2B">
        <w:rPr>
          <w:rFonts w:cs="Times New Roman" w:hint="eastAsia"/>
          <w:bCs/>
        </w:rPr>
        <w:t>）与</w:t>
      </w:r>
      <w:r w:rsidRPr="00DF2A2B">
        <w:rPr>
          <w:rFonts w:cs="Times New Roman"/>
          <w:bCs/>
          <w:i/>
          <w:iCs/>
        </w:rPr>
        <w:t>dFC</w:t>
      </w:r>
      <w:r w:rsidRPr="00DF2A2B">
        <w:rPr>
          <w:rFonts w:cs="Times New Roman"/>
          <w:bCs/>
        </w:rPr>
        <w:t>/</w:t>
      </w:r>
      <w:r w:rsidRPr="00DF2A2B">
        <w:rPr>
          <w:rFonts w:cs="Times New Roman"/>
          <w:bCs/>
          <w:i/>
          <w:iCs/>
        </w:rPr>
        <w:t>dT</w:t>
      </w:r>
      <w:r w:rsidRPr="00DF2A2B">
        <w:rPr>
          <w:rFonts w:cs="Times New Roman" w:hint="eastAsia"/>
          <w:bCs/>
        </w:rPr>
        <w:t>相近，佐证了长程磁有序和前述固溶体样品的</w:t>
      </w:r>
      <w:r w:rsidRPr="00DF2A2B">
        <w:rPr>
          <w:rFonts w:cs="Times New Roman"/>
          <w:bCs/>
          <w:i/>
        </w:rPr>
        <w:t>T</w:t>
      </w:r>
      <w:r w:rsidRPr="00DF2A2B">
        <w:rPr>
          <w:rFonts w:cs="Times New Roman"/>
          <w:bCs/>
          <w:vertAlign w:val="subscript"/>
        </w:rPr>
        <w:t>N</w:t>
      </w:r>
      <w:r w:rsidRPr="00DF2A2B">
        <w:rPr>
          <w:rFonts w:cs="Times New Roman" w:hint="eastAsia"/>
          <w:bCs/>
        </w:rPr>
        <w:t>的变化。</w:t>
      </w:r>
      <w:bookmarkEnd w:id="697"/>
    </w:p>
    <w:p w14:paraId="7224F24D" w14:textId="492D9D42" w:rsidR="00486D6F" w:rsidRPr="00080428" w:rsidRDefault="00486D6F" w:rsidP="00080428">
      <w:pPr>
        <w:pStyle w:val="2--zhu0"/>
        <w:spacing w:before="163"/>
      </w:pPr>
      <w:r w:rsidRPr="00486D6F">
        <w:rPr>
          <w:noProof/>
        </w:rPr>
        <w:drawing>
          <wp:inline distT="0" distB="0" distL="0" distR="0" wp14:anchorId="1E597D29" wp14:editId="5DC35E62">
            <wp:extent cx="5040000" cy="1841474"/>
            <wp:effectExtent l="0" t="0" r="0" b="6985"/>
            <wp:docPr id="954399130" name="图片 954399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40000" cy="1841474"/>
                    </a:xfrm>
                    <a:prstGeom prst="rect">
                      <a:avLst/>
                    </a:prstGeom>
                  </pic:spPr>
                </pic:pic>
              </a:graphicData>
            </a:graphic>
          </wp:inline>
        </w:drawing>
      </w:r>
    </w:p>
    <w:p w14:paraId="679D2EC3" w14:textId="2FA499E5" w:rsidR="000C10E0" w:rsidRDefault="000C10E0" w:rsidP="00AC494E">
      <w:pPr>
        <w:pStyle w:val="2--zhu"/>
        <w:spacing w:after="163"/>
      </w:pPr>
      <w:r w:rsidRPr="00D82A5B">
        <w:rPr>
          <w:rFonts w:hint="eastAsia"/>
        </w:rPr>
        <w:t>图</w:t>
      </w:r>
      <w:r w:rsidRPr="00D82A5B">
        <w:t>3.9 etaCuMn</w:t>
      </w:r>
      <w:r w:rsidRPr="00D82A5B">
        <w:rPr>
          <w:rFonts w:hint="eastAsia"/>
        </w:rPr>
        <w:t>系列固溶体的</w:t>
      </w:r>
      <w:r w:rsidRPr="00D82A5B">
        <w:t xml:space="preserve">(a) </w:t>
      </w:r>
      <w:r w:rsidRPr="00D82A5B">
        <w:rPr>
          <w:i/>
          <w:iCs/>
        </w:rPr>
        <w:t>M</w:t>
      </w:r>
      <w:r w:rsidRPr="00D82A5B">
        <w:t>−</w:t>
      </w:r>
      <w:r w:rsidRPr="00D82A5B">
        <w:rPr>
          <w:i/>
          <w:iCs/>
        </w:rPr>
        <w:t>H</w:t>
      </w:r>
      <w:r w:rsidRPr="00D82A5B">
        <w:rPr>
          <w:rFonts w:hint="eastAsia"/>
        </w:rPr>
        <w:t>曲线；</w:t>
      </w:r>
      <w:r w:rsidRPr="00D82A5B">
        <w:t xml:space="preserve">(b) </w:t>
      </w:r>
      <w:r w:rsidRPr="00D82A5B">
        <w:rPr>
          <w:rFonts w:hint="eastAsia"/>
        </w:rPr>
        <w:t>在</w:t>
      </w:r>
      <w:r w:rsidRPr="00D82A5B">
        <w:t>2 K</w:t>
      </w:r>
      <w:r w:rsidRPr="00D82A5B">
        <w:rPr>
          <w:rFonts w:hint="eastAsia"/>
        </w:rPr>
        <w:t>下，</w:t>
      </w:r>
      <w:r w:rsidRPr="00D82A5B">
        <w:rPr>
          <w:i/>
          <w:iCs/>
        </w:rPr>
        <w:t>H</w:t>
      </w:r>
      <w:r w:rsidRPr="00D82A5B">
        <w:rPr>
          <w:vertAlign w:val="subscript"/>
        </w:rPr>
        <w:t>C</w:t>
      </w:r>
      <w:r w:rsidRPr="00D82A5B">
        <w:rPr>
          <w:rFonts w:hint="eastAsia"/>
        </w:rPr>
        <w:t>和</w:t>
      </w:r>
      <w:r w:rsidRPr="00D82A5B">
        <w:rPr>
          <w:i/>
          <w:iCs/>
        </w:rPr>
        <w:t>M</w:t>
      </w:r>
      <w:r w:rsidRPr="00D82A5B">
        <w:rPr>
          <w:vertAlign w:val="subscript"/>
        </w:rPr>
        <w:t>R</w:t>
      </w:r>
      <w:r w:rsidRPr="00D82A5B">
        <w:rPr>
          <w:rFonts w:hint="eastAsia"/>
        </w:rPr>
        <w:t>随</w:t>
      </w:r>
      <w:r w:rsidRPr="00D82A5B">
        <w:t>Cu%</w:t>
      </w:r>
      <w:r w:rsidRPr="00D82A5B">
        <w:rPr>
          <w:rFonts w:hint="eastAsia"/>
        </w:rPr>
        <w:t>含量的变化</w:t>
      </w:r>
    </w:p>
    <w:p w14:paraId="58B0BC35" w14:textId="1FADC63B" w:rsidR="006C3502" w:rsidRDefault="006C3502" w:rsidP="006C3502">
      <w:pPr>
        <w:ind w:firstLine="480"/>
        <w:rPr>
          <w:rFonts w:cs="Times New Roman"/>
          <w:bCs/>
        </w:rPr>
      </w:pPr>
      <w:r w:rsidRPr="00622BF2">
        <w:rPr>
          <w:rFonts w:cs="Times New Roman"/>
          <w:bCs/>
        </w:rPr>
        <w:lastRenderedPageBreak/>
        <w:t>2 K</w:t>
      </w:r>
      <w:r w:rsidRPr="00622BF2">
        <w:rPr>
          <w:rFonts w:cs="Times New Roman" w:hint="eastAsia"/>
          <w:bCs/>
        </w:rPr>
        <w:t>时，该系列固溶体的等温磁化强度曲线如图</w:t>
      </w:r>
      <w:r w:rsidRPr="00622BF2">
        <w:rPr>
          <w:rFonts w:cs="Times New Roman"/>
          <w:bCs/>
        </w:rPr>
        <w:t>3.9a</w:t>
      </w:r>
      <w:r w:rsidRPr="00622BF2">
        <w:rPr>
          <w:rFonts w:cs="Times New Roman" w:hint="eastAsia"/>
          <w:bCs/>
        </w:rPr>
        <w:t>，提取出的矫顽力</w:t>
      </w:r>
      <w:r w:rsidRPr="00622BF2">
        <w:rPr>
          <w:rFonts w:cs="Times New Roman"/>
          <w:bCs/>
          <w:i/>
        </w:rPr>
        <w:t>H</w:t>
      </w:r>
      <w:r w:rsidRPr="00622BF2">
        <w:rPr>
          <w:rFonts w:cs="Times New Roman"/>
          <w:bCs/>
          <w:vertAlign w:val="subscript"/>
        </w:rPr>
        <w:t>C</w:t>
      </w:r>
      <w:r w:rsidRPr="00622BF2">
        <w:rPr>
          <w:rFonts w:cs="Times New Roman" w:hint="eastAsia"/>
          <w:bCs/>
        </w:rPr>
        <w:t>、剩余</w:t>
      </w:r>
      <w:r w:rsidRPr="00D82A5B">
        <w:rPr>
          <w:rFonts w:cs="Times New Roman" w:hint="eastAsia"/>
          <w:bCs/>
        </w:rPr>
        <w:t>磁化强度</w:t>
      </w:r>
      <w:r w:rsidRPr="00D82A5B">
        <w:rPr>
          <w:rFonts w:cs="Times New Roman"/>
          <w:bCs/>
          <w:i/>
        </w:rPr>
        <w:t>M</w:t>
      </w:r>
      <w:r w:rsidRPr="00D82A5B">
        <w:rPr>
          <w:rFonts w:cs="Times New Roman"/>
          <w:bCs/>
          <w:vertAlign w:val="subscript"/>
        </w:rPr>
        <w:t>R</w:t>
      </w:r>
      <w:r w:rsidRPr="00D82A5B">
        <w:rPr>
          <w:rFonts w:cs="Times New Roman" w:hint="eastAsia"/>
          <w:bCs/>
        </w:rPr>
        <w:t>、和</w:t>
      </w:r>
      <w:r w:rsidRPr="00D82A5B">
        <w:rPr>
          <w:rFonts w:cs="Times New Roman"/>
          <w:bCs/>
        </w:rPr>
        <w:t>50 kOe</w:t>
      </w:r>
      <w:r w:rsidRPr="00D82A5B">
        <w:rPr>
          <w:rFonts w:cs="Times New Roman" w:hint="eastAsia"/>
          <w:bCs/>
        </w:rPr>
        <w:t>处磁化强度</w:t>
      </w:r>
      <w:r w:rsidRPr="00D82A5B">
        <w:rPr>
          <w:rFonts w:cs="Times New Roman"/>
          <w:bCs/>
          <w:i/>
        </w:rPr>
        <w:t>M</w:t>
      </w:r>
      <w:r w:rsidRPr="00D82A5B">
        <w:rPr>
          <w:rFonts w:cs="Times New Roman"/>
          <w:bCs/>
          <w:vertAlign w:val="subscript"/>
        </w:rPr>
        <w:t>50 kOe</w:t>
      </w:r>
      <w:r w:rsidRPr="00D82A5B">
        <w:rPr>
          <w:rFonts w:cs="Times New Roman" w:hint="eastAsia"/>
          <w:bCs/>
        </w:rPr>
        <w:t>随着</w:t>
      </w:r>
      <w:r w:rsidRPr="00D82A5B">
        <w:rPr>
          <w:rFonts w:cs="Times New Roman"/>
          <w:bCs/>
        </w:rPr>
        <w:t>Cu%</w:t>
      </w:r>
      <w:r w:rsidRPr="00D82A5B">
        <w:rPr>
          <w:rFonts w:cs="Times New Roman" w:hint="eastAsia"/>
          <w:bCs/>
        </w:rPr>
        <w:t>的变化如图</w:t>
      </w:r>
      <w:r w:rsidRPr="00D82A5B">
        <w:rPr>
          <w:rFonts w:cs="Times New Roman"/>
          <w:bCs/>
        </w:rPr>
        <w:t>3.9b</w:t>
      </w:r>
      <w:r w:rsidRPr="00D82A5B">
        <w:rPr>
          <w:rFonts w:cs="Times New Roman" w:hint="eastAsia"/>
          <w:bCs/>
        </w:rPr>
        <w:t>所示。所有样品</w:t>
      </w:r>
      <w:r w:rsidRPr="00622BF2">
        <w:rPr>
          <w:rFonts w:cs="Times New Roman" w:hint="eastAsia"/>
          <w:bCs/>
        </w:rPr>
        <w:t>在</w:t>
      </w:r>
      <w:r w:rsidRPr="00D82A5B">
        <w:rPr>
          <w:rFonts w:cs="Times New Roman"/>
          <w:bCs/>
          <w:i/>
          <w:iCs/>
        </w:rPr>
        <w:t>H</w:t>
      </w:r>
      <w:r w:rsidRPr="00622BF2">
        <w:rPr>
          <w:rFonts w:cs="Times New Roman"/>
          <w:bCs/>
        </w:rPr>
        <w:t xml:space="preserve"> &gt; 10 kOe </w:t>
      </w:r>
      <w:r w:rsidRPr="00622BF2">
        <w:rPr>
          <w:rFonts w:cs="Times New Roman" w:hint="eastAsia"/>
          <w:bCs/>
        </w:rPr>
        <w:t>的高场下均呈现线性变化，</w:t>
      </w:r>
      <w:r w:rsidRPr="00D82A5B">
        <w:rPr>
          <w:rFonts w:cs="Times New Roman"/>
          <w:bCs/>
          <w:i/>
          <w:iCs/>
        </w:rPr>
        <w:t>M</w:t>
      </w:r>
      <w:r w:rsidRPr="00D82A5B">
        <w:rPr>
          <w:rFonts w:cs="Times New Roman"/>
          <w:bCs/>
          <w:vertAlign w:val="subscript"/>
        </w:rPr>
        <w:t>50 kOe</w:t>
      </w:r>
      <w:r w:rsidRPr="00622BF2">
        <w:rPr>
          <w:rFonts w:cs="Times New Roman" w:hint="eastAsia"/>
          <w:bCs/>
        </w:rPr>
        <w:t>值低于计算的饱和值</w:t>
      </w:r>
      <w:r w:rsidRPr="00622BF2">
        <w:rPr>
          <w:rFonts w:cs="Times New Roman"/>
          <w:bCs/>
        </w:rPr>
        <w:t>[(</w:t>
      </w:r>
      <w:r w:rsidRPr="00622BF2">
        <w:rPr>
          <w:rFonts w:cs="Times New Roman"/>
          <w:bCs/>
          <w:i/>
        </w:rPr>
        <w:t>gS</w:t>
      </w:r>
      <w:r w:rsidRPr="00622BF2">
        <w:rPr>
          <w:rFonts w:cs="Times New Roman"/>
          <w:bCs/>
        </w:rPr>
        <w:t>)</w:t>
      </w:r>
      <w:r w:rsidRPr="00622BF2">
        <w:rPr>
          <w:rFonts w:cs="Times New Roman"/>
          <w:bCs/>
          <w:vertAlign w:val="subscript"/>
        </w:rPr>
        <w:t>Cu</w:t>
      </w:r>
      <w:r w:rsidRPr="00622BF2">
        <w:rPr>
          <w:rFonts w:cs="Times New Roman"/>
          <w:bCs/>
        </w:rPr>
        <w:t>*</w:t>
      </w:r>
      <w:r w:rsidRPr="00622BF2">
        <w:rPr>
          <w:rFonts w:cs="Times New Roman"/>
          <w:bCs/>
          <w:i/>
        </w:rPr>
        <w:t>x</w:t>
      </w:r>
      <w:r w:rsidRPr="00622BF2">
        <w:rPr>
          <w:rFonts w:cs="Times New Roman"/>
          <w:bCs/>
        </w:rPr>
        <w:t>+(</w:t>
      </w:r>
      <w:r w:rsidRPr="00622BF2">
        <w:rPr>
          <w:rFonts w:cs="Times New Roman"/>
          <w:bCs/>
          <w:i/>
        </w:rPr>
        <w:t>gS</w:t>
      </w:r>
      <w:r w:rsidRPr="00622BF2">
        <w:rPr>
          <w:rFonts w:cs="Times New Roman"/>
          <w:bCs/>
        </w:rPr>
        <w:t>)</w:t>
      </w:r>
      <w:r w:rsidRPr="00622BF2">
        <w:rPr>
          <w:rFonts w:cs="Times New Roman"/>
          <w:bCs/>
          <w:vertAlign w:val="subscript"/>
        </w:rPr>
        <w:t>Mn</w:t>
      </w:r>
      <w:r w:rsidRPr="00622BF2">
        <w:rPr>
          <w:rFonts w:cs="Times New Roman"/>
          <w:bCs/>
        </w:rPr>
        <w:t>*(1−</w:t>
      </w:r>
      <w:r w:rsidRPr="00622BF2">
        <w:rPr>
          <w:rFonts w:cs="Times New Roman"/>
          <w:bCs/>
          <w:i/>
        </w:rPr>
        <w:t>x</w:t>
      </w:r>
      <w:r w:rsidRPr="00622BF2">
        <w:rPr>
          <w:rFonts w:cs="Times New Roman"/>
          <w:bCs/>
        </w:rPr>
        <w:t>)]</w:t>
      </w:r>
      <w:r w:rsidRPr="00622BF2">
        <w:rPr>
          <w:rFonts w:cs="Times New Roman" w:hint="eastAsia"/>
          <w:bCs/>
        </w:rPr>
        <w:t>（表</w:t>
      </w:r>
      <w:r w:rsidRPr="00622BF2">
        <w:rPr>
          <w:rFonts w:cs="Times New Roman"/>
          <w:bCs/>
        </w:rPr>
        <w:t>3.4</w:t>
      </w:r>
      <w:r w:rsidRPr="00622BF2">
        <w:rPr>
          <w:rFonts w:cs="Times New Roman" w:hint="eastAsia"/>
          <w:bCs/>
        </w:rPr>
        <w:t>），表明体系中金属离子之间为反铁磁作用。</w:t>
      </w:r>
      <w:r w:rsidRPr="00622BF2">
        <w:rPr>
          <w:rFonts w:cs="Times New Roman"/>
          <w:bCs/>
          <w:i/>
          <w:iCs/>
        </w:rPr>
        <w:t>M</w:t>
      </w:r>
      <w:r w:rsidRPr="00622BF2">
        <w:rPr>
          <w:rFonts w:cs="Times New Roman"/>
          <w:bCs/>
          <w:vertAlign w:val="subscript"/>
        </w:rPr>
        <w:t>50 kOe</w:t>
      </w:r>
      <w:r w:rsidRPr="00622BF2">
        <w:rPr>
          <w:rFonts w:cs="Times New Roman" w:hint="eastAsia"/>
          <w:bCs/>
        </w:rPr>
        <w:t>随</w:t>
      </w:r>
      <w:r w:rsidRPr="00D82A5B">
        <w:rPr>
          <w:rFonts w:cs="Times New Roman"/>
          <w:bCs/>
          <w:i/>
          <w:iCs/>
        </w:rPr>
        <w:t>x</w:t>
      </w:r>
      <w:r w:rsidRPr="00622BF2">
        <w:rPr>
          <w:rFonts w:cs="Times New Roman" w:hint="eastAsia"/>
          <w:bCs/>
        </w:rPr>
        <w:t>增大而线性减小（图</w:t>
      </w:r>
      <w:r w:rsidRPr="00622BF2">
        <w:rPr>
          <w:rFonts w:cs="Times New Roman"/>
          <w:bCs/>
        </w:rPr>
        <w:t>3.9b</w:t>
      </w:r>
      <w:r w:rsidRPr="00622BF2">
        <w:rPr>
          <w:rFonts w:cs="Times New Roman" w:hint="eastAsia"/>
          <w:bCs/>
        </w:rPr>
        <w:t>内插图）。在</w:t>
      </w:r>
      <w:r w:rsidRPr="00622BF2">
        <w:rPr>
          <w:rFonts w:cs="Times New Roman"/>
          <w:bCs/>
        </w:rPr>
        <w:t xml:space="preserve"> </w:t>
      </w:r>
      <w:r w:rsidRPr="00DF2A2B">
        <w:rPr>
          <w:rFonts w:cs="Times New Roman"/>
          <w:bCs/>
          <w:i/>
          <w:iCs/>
        </w:rPr>
        <w:t>x</w:t>
      </w:r>
      <w:r w:rsidRPr="00622BF2">
        <w:rPr>
          <w:rFonts w:cs="Times New Roman"/>
          <w:bCs/>
        </w:rPr>
        <w:t xml:space="preserve"> &lt; 0.66</w:t>
      </w:r>
      <w:r w:rsidRPr="00622BF2">
        <w:rPr>
          <w:rFonts w:cs="Times New Roman" w:hint="eastAsia"/>
          <w:bCs/>
        </w:rPr>
        <w:t>的样品中，磁化曲线保持线性，而</w:t>
      </w:r>
      <w:r w:rsidRPr="00622BF2">
        <w:rPr>
          <w:rFonts w:cs="Times New Roman"/>
          <w:bCs/>
        </w:rPr>
        <w:t xml:space="preserve"> </w:t>
      </w:r>
      <w:r w:rsidRPr="00257810">
        <w:rPr>
          <w:rFonts w:cs="Times New Roman"/>
          <w:bCs/>
          <w:i/>
          <w:iCs/>
        </w:rPr>
        <w:t>x</w:t>
      </w:r>
      <w:r w:rsidRPr="00622BF2">
        <w:rPr>
          <w:rFonts w:cs="Times New Roman"/>
          <w:bCs/>
        </w:rPr>
        <w:t xml:space="preserve"> </w:t>
      </w:r>
      <w:r w:rsidRPr="00622BF2">
        <w:rPr>
          <w:rFonts w:cs="Times New Roman" w:hint="eastAsia"/>
          <w:bCs/>
        </w:rPr>
        <w:t>≥</w:t>
      </w:r>
      <w:r w:rsidRPr="00622BF2">
        <w:rPr>
          <w:rFonts w:cs="Times New Roman"/>
          <w:bCs/>
        </w:rPr>
        <w:t xml:space="preserve"> 0.66 </w:t>
      </w:r>
      <w:r w:rsidRPr="00622BF2">
        <w:rPr>
          <w:rFonts w:cs="Times New Roman" w:hint="eastAsia"/>
          <w:bCs/>
        </w:rPr>
        <w:t>的样品则在</w:t>
      </w:r>
      <w:r w:rsidRPr="00622BF2">
        <w:rPr>
          <w:rFonts w:cs="Times New Roman"/>
          <w:bCs/>
        </w:rPr>
        <w:t>50 Oe</w:t>
      </w:r>
      <w:r w:rsidRPr="00622BF2">
        <w:rPr>
          <w:rFonts w:cs="Times New Roman" w:hint="eastAsia"/>
          <w:bCs/>
        </w:rPr>
        <w:t>内迅速上升至一个拐点，然后随外场强度缓慢线性增加，拐点处磁化强度即</w:t>
      </w:r>
      <w:r w:rsidRPr="00622BF2">
        <w:rPr>
          <w:rFonts w:cs="Times New Roman"/>
          <w:bCs/>
          <w:i/>
        </w:rPr>
        <w:t>M</w:t>
      </w:r>
      <w:r w:rsidRPr="00622BF2">
        <w:rPr>
          <w:rFonts w:cs="Times New Roman"/>
          <w:bCs/>
          <w:vertAlign w:val="subscript"/>
        </w:rPr>
        <w:t>R</w:t>
      </w:r>
      <w:r w:rsidRPr="00622BF2">
        <w:rPr>
          <w:rFonts w:cs="Times New Roman" w:hint="eastAsia"/>
          <w:bCs/>
        </w:rPr>
        <w:t>以</w:t>
      </w:r>
      <w:r w:rsidRPr="00622BF2">
        <w:rPr>
          <w:rFonts w:cs="Times New Roman"/>
          <w:bCs/>
          <w:i/>
          <w:iCs/>
        </w:rPr>
        <w:t>x</w:t>
      </w:r>
      <w:r w:rsidRPr="00622BF2">
        <w:rPr>
          <w:rFonts w:cs="Times New Roman"/>
          <w:bCs/>
        </w:rPr>
        <w:t xml:space="preserve"> = 0.66</w:t>
      </w:r>
      <w:r w:rsidRPr="00622BF2">
        <w:rPr>
          <w:rFonts w:cs="Times New Roman" w:hint="eastAsia"/>
          <w:bCs/>
        </w:rPr>
        <w:t>的值最大，两边都降低。这种曲线上的弧形源于</w:t>
      </w:r>
      <w:r w:rsidRPr="00622BF2">
        <w:rPr>
          <w:rFonts w:cs="Times New Roman"/>
          <w:bCs/>
        </w:rPr>
        <w:t>Mn</w:t>
      </w:r>
      <w:r w:rsidRPr="00D82A5B">
        <w:rPr>
          <w:rFonts w:cs="Times New Roman"/>
          <w:bCs/>
          <w:vertAlign w:val="superscript"/>
        </w:rPr>
        <w:t>2+</w:t>
      </w:r>
      <w:r w:rsidRPr="00622BF2">
        <w:rPr>
          <w:rFonts w:cs="Times New Roman" w:hint="eastAsia"/>
          <w:bCs/>
        </w:rPr>
        <w:t>的磁性团簇，且随着</w:t>
      </w:r>
      <w:r w:rsidRPr="00D82A5B">
        <w:rPr>
          <w:rFonts w:cs="Times New Roman"/>
          <w:bCs/>
          <w:i/>
          <w:iCs/>
        </w:rPr>
        <w:t>x</w:t>
      </w:r>
      <w:r w:rsidRPr="00622BF2">
        <w:rPr>
          <w:rFonts w:cs="Times New Roman" w:hint="eastAsia"/>
          <w:bCs/>
        </w:rPr>
        <w:t>的增加，含有</w:t>
      </w:r>
      <w:r w:rsidRPr="00622BF2">
        <w:rPr>
          <w:rFonts w:cs="Times New Roman"/>
          <w:bCs/>
        </w:rPr>
        <w:t>Mn</w:t>
      </w:r>
      <w:r w:rsidRPr="00D82A5B">
        <w:rPr>
          <w:rFonts w:cs="Times New Roman"/>
          <w:bCs/>
          <w:vertAlign w:val="superscript"/>
        </w:rPr>
        <w:t>2+</w:t>
      </w:r>
      <w:r w:rsidRPr="00622BF2">
        <w:rPr>
          <w:rFonts w:cs="Times New Roman" w:hint="eastAsia"/>
          <w:bCs/>
        </w:rPr>
        <w:t>的磁性团簇越来越容易出现，</w:t>
      </w:r>
      <w:del w:id="699" w:author="Xianjun_P15" w:date="2025-09-06T15:12:00Z">
        <w:r w:rsidRPr="00622BF2" w:rsidDel="00847291">
          <w:rPr>
            <w:rFonts w:cs="Times New Roman" w:hint="eastAsia"/>
            <w:bCs/>
          </w:rPr>
          <w:delText>则</w:delText>
        </w:r>
      </w:del>
      <w:r w:rsidRPr="00622BF2">
        <w:rPr>
          <w:rFonts w:cs="Times New Roman" w:hint="eastAsia"/>
          <w:bCs/>
        </w:rPr>
        <w:t>等温磁化曲线的凸起越明显</w:t>
      </w:r>
      <w:r w:rsidRPr="00D82A5B">
        <w:rPr>
          <w:rFonts w:cs="Times New Roman"/>
          <w:bCs/>
        </w:rPr>
        <w:fldChar w:fldCharType="begin">
          <w:fldData xml:space="preserve">PEVuZE5vdGU+PENpdGU+PEF1dGhvcj5TaGFuZzwvQXV0aG9yPjxZZWFyPjIwMTY8L1llYXI+PFJl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</w:fldData>
        </w:fldChar>
      </w:r>
      <w:r w:rsidR="00967E36">
        <w:rPr>
          <w:rFonts w:cs="Times New Roman"/>
          <w:bCs/>
        </w:rPr>
        <w:instrText xml:space="preserve"> ADDIN EN.CITE </w:instrText>
      </w:r>
      <w:r w:rsidR="00967E36">
        <w:rPr>
          <w:rFonts w:cs="Times New Roman"/>
          <w:bCs/>
        </w:rPr>
        <w:fldChar w:fldCharType="begin">
          <w:fldData xml:space="preserve">PEVuZE5vdGU+PENpdGU+PEF1dGhvcj5TaGFuZzwvQXV0aG9yPjxZZWFyPjIwMTY8L1llYXI+PFJl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</w:fldData>
        </w:fldChar>
      </w:r>
      <w:r w:rsidR="00967E36">
        <w:rPr>
          <w:rFonts w:cs="Times New Roman"/>
          <w:bCs/>
        </w:rPr>
        <w:instrText xml:space="preserve"> ADDIN EN.CITE.DATA </w:instrText>
      </w:r>
      <w:r w:rsidR="00967E36">
        <w:rPr>
          <w:rFonts w:cs="Times New Roman"/>
          <w:bCs/>
        </w:rPr>
      </w:r>
      <w:r w:rsidR="00967E36">
        <w:rPr>
          <w:rFonts w:cs="Times New Roman"/>
          <w:bCs/>
        </w:rPr>
        <w:fldChar w:fldCharType="end"/>
      </w:r>
      <w:r w:rsidRPr="00D82A5B">
        <w:rPr>
          <w:rFonts w:cs="Times New Roman"/>
          <w:bCs/>
        </w:rPr>
      </w:r>
      <w:r w:rsidRPr="00D82A5B">
        <w:rPr>
          <w:rFonts w:cs="Times New Roman"/>
          <w:bCs/>
        </w:rPr>
        <w:fldChar w:fldCharType="separate"/>
      </w:r>
      <w:r w:rsidR="00A168C0" w:rsidRPr="00A168C0">
        <w:rPr>
          <w:rFonts w:cs="Times New Roman"/>
          <w:bCs/>
          <w:noProof/>
          <w:vertAlign w:val="superscript"/>
        </w:rPr>
        <w:t>[</w:t>
      </w:r>
      <w:hyperlink w:anchor="_ENREF_85" w:tooltip="Wang, 2004 #553" w:history="1">
        <w:r w:rsidR="00DF2A2B" w:rsidRPr="00A168C0">
          <w:rPr>
            <w:rFonts w:cs="Times New Roman"/>
            <w:bCs/>
            <w:noProof/>
            <w:vertAlign w:val="superscript"/>
          </w:rPr>
          <w:t>85</w:t>
        </w:r>
      </w:hyperlink>
      <w:r w:rsidR="00A168C0" w:rsidRPr="00A168C0">
        <w:rPr>
          <w:rFonts w:cs="Times New Roman"/>
          <w:bCs/>
          <w:noProof/>
          <w:vertAlign w:val="superscript"/>
        </w:rPr>
        <w:t xml:space="preserve">, </w:t>
      </w:r>
      <w:hyperlink w:anchor="_ENREF_115" w:tooltip="Shang, 2014 #583" w:history="1">
        <w:r w:rsidR="00DF2A2B" w:rsidRPr="00A168C0">
          <w:rPr>
            <w:rFonts w:cs="Times New Roman"/>
            <w:bCs/>
            <w:noProof/>
            <w:vertAlign w:val="superscript"/>
          </w:rPr>
          <w:t>115</w:t>
        </w:r>
      </w:hyperlink>
      <w:r w:rsidR="00A168C0" w:rsidRPr="00A168C0">
        <w:rPr>
          <w:rFonts w:cs="Times New Roman"/>
          <w:bCs/>
          <w:noProof/>
          <w:vertAlign w:val="superscript"/>
        </w:rPr>
        <w:t xml:space="preserve">, </w:t>
      </w:r>
      <w:hyperlink w:anchor="_ENREF_116" w:tooltip="Shang, 2016 #584" w:history="1">
        <w:r w:rsidR="00DF2A2B" w:rsidRPr="00A168C0">
          <w:rPr>
            <w:rFonts w:cs="Times New Roman"/>
            <w:bCs/>
            <w:noProof/>
            <w:vertAlign w:val="superscript"/>
          </w:rPr>
          <w:t>116</w:t>
        </w:r>
      </w:hyperlink>
      <w:r w:rsidR="00A168C0" w:rsidRPr="00A168C0">
        <w:rPr>
          <w:rFonts w:cs="Times New Roman"/>
          <w:bCs/>
          <w:noProof/>
          <w:vertAlign w:val="superscript"/>
        </w:rPr>
        <w:t xml:space="preserve">, </w:t>
      </w:r>
      <w:hyperlink w:anchor="_ENREF_136" w:tooltip="Mączka, 2016 #602" w:history="1">
        <w:r w:rsidR="00DF2A2B" w:rsidRPr="00A168C0">
          <w:rPr>
            <w:rFonts w:cs="Times New Roman"/>
            <w:bCs/>
            <w:noProof/>
            <w:vertAlign w:val="superscript"/>
          </w:rPr>
          <w:t>136-138</w:t>
        </w:r>
      </w:hyperlink>
      <w:r w:rsidR="00A168C0" w:rsidRPr="00A168C0">
        <w:rPr>
          <w:rFonts w:cs="Times New Roman"/>
          <w:bCs/>
          <w:noProof/>
          <w:vertAlign w:val="superscript"/>
        </w:rPr>
        <w:t>]</w:t>
      </w:r>
      <w:r w:rsidRPr="00D82A5B">
        <w:rPr>
          <w:rFonts w:cs="Times New Roman"/>
          <w:bCs/>
        </w:rPr>
        <w:fldChar w:fldCharType="end"/>
      </w:r>
      <w:r w:rsidRPr="00622BF2">
        <w:rPr>
          <w:rFonts w:cs="Times New Roman" w:hint="eastAsia"/>
          <w:bCs/>
        </w:rPr>
        <w:t>。低矫顽力（</w:t>
      </w:r>
      <w:r w:rsidRPr="00622BF2">
        <w:rPr>
          <w:rFonts w:cs="Times New Roman"/>
          <w:bCs/>
          <w:i/>
          <w:iCs/>
        </w:rPr>
        <w:t>H</w:t>
      </w:r>
      <w:r w:rsidR="00BE18E0">
        <w:rPr>
          <w:rFonts w:cs="Times New Roman" w:hint="eastAsia"/>
          <w:bCs/>
          <w:vertAlign w:val="subscript"/>
        </w:rPr>
        <w:t>C</w:t>
      </w:r>
      <w:r w:rsidRPr="00622BF2">
        <w:rPr>
          <w:rFonts w:cs="Times New Roman" w:hint="eastAsia"/>
          <w:bCs/>
        </w:rPr>
        <w:t>）表明材料具有软磁性，</w:t>
      </w:r>
      <w:r w:rsidR="00BE18E0" w:rsidRPr="00622BF2">
        <w:rPr>
          <w:rFonts w:cs="Times New Roman"/>
          <w:bCs/>
          <w:i/>
          <w:iCs/>
        </w:rPr>
        <w:t>H</w:t>
      </w:r>
      <w:r w:rsidR="00BE18E0">
        <w:rPr>
          <w:rFonts w:cs="Times New Roman"/>
          <w:bCs/>
          <w:vertAlign w:val="subscript"/>
        </w:rPr>
        <w:t>C</w:t>
      </w:r>
      <w:r w:rsidRPr="00622BF2">
        <w:rPr>
          <w:rFonts w:cs="Times New Roman" w:hint="eastAsia"/>
          <w:bCs/>
        </w:rPr>
        <w:t>从</w:t>
      </w:r>
      <w:r w:rsidRPr="00622BF2">
        <w:rPr>
          <w:rFonts w:cs="Times New Roman"/>
          <w:bCs/>
        </w:rPr>
        <w:t>74 Oe</w:t>
      </w:r>
      <w:r w:rsidRPr="00622BF2">
        <w:rPr>
          <w:rFonts w:cs="Times New Roman" w:hint="eastAsia"/>
          <w:bCs/>
        </w:rPr>
        <w:t>（</w:t>
      </w:r>
      <w:r w:rsidRPr="00D82A5B">
        <w:rPr>
          <w:rFonts w:cs="Times New Roman"/>
          <w:bCs/>
          <w:i/>
          <w:iCs/>
        </w:rPr>
        <w:t>x</w:t>
      </w:r>
      <w:r w:rsidRPr="00622BF2">
        <w:rPr>
          <w:rFonts w:cs="Times New Roman"/>
          <w:bCs/>
        </w:rPr>
        <w:t xml:space="preserve"> = 0.10</w:t>
      </w:r>
      <w:r w:rsidRPr="00622BF2">
        <w:rPr>
          <w:rFonts w:cs="Times New Roman" w:hint="eastAsia"/>
          <w:bCs/>
        </w:rPr>
        <w:t>）开始逐渐增加，至</w:t>
      </w:r>
      <w:r w:rsidRPr="00D82A5B">
        <w:rPr>
          <w:rFonts w:cs="Times New Roman"/>
          <w:bCs/>
          <w:i/>
          <w:iCs/>
        </w:rPr>
        <w:t>x</w:t>
      </w:r>
      <w:r w:rsidRPr="00622BF2">
        <w:rPr>
          <w:rFonts w:cs="Times New Roman"/>
          <w:bCs/>
        </w:rPr>
        <w:t xml:space="preserve"> = 0.33</w:t>
      </w:r>
      <w:r w:rsidRPr="00622BF2">
        <w:rPr>
          <w:rFonts w:cs="Times New Roman" w:hint="eastAsia"/>
          <w:bCs/>
        </w:rPr>
        <w:t>时达到</w:t>
      </w:r>
      <w:r w:rsidRPr="00622BF2">
        <w:rPr>
          <w:rFonts w:cs="Times New Roman"/>
          <w:bCs/>
        </w:rPr>
        <w:t>100 Oe</w:t>
      </w:r>
      <w:r w:rsidRPr="00622BF2">
        <w:rPr>
          <w:rFonts w:cs="Times New Roman" w:hint="eastAsia"/>
          <w:bCs/>
        </w:rPr>
        <w:t>，随后随</w:t>
      </w:r>
      <w:r w:rsidRPr="00622BF2">
        <w:rPr>
          <w:rFonts w:cs="Times New Roman"/>
          <w:bCs/>
        </w:rPr>
        <w:t>Cu</w:t>
      </w:r>
      <w:r w:rsidRPr="00622BF2">
        <w:rPr>
          <w:rFonts w:cs="Times New Roman" w:hint="eastAsia"/>
          <w:bCs/>
        </w:rPr>
        <w:t>浓度的增加逐步下降，至</w:t>
      </w:r>
      <w:r w:rsidRPr="00D82A5B">
        <w:rPr>
          <w:rFonts w:cs="Times New Roman"/>
          <w:bCs/>
          <w:i/>
          <w:iCs/>
        </w:rPr>
        <w:t>x</w:t>
      </w:r>
      <w:r w:rsidRPr="00622BF2">
        <w:rPr>
          <w:rFonts w:cs="Times New Roman"/>
          <w:bCs/>
        </w:rPr>
        <w:t xml:space="preserve"> = 0.59</w:t>
      </w:r>
      <w:r w:rsidRPr="00622BF2">
        <w:rPr>
          <w:rFonts w:cs="Times New Roman" w:hint="eastAsia"/>
          <w:bCs/>
        </w:rPr>
        <w:t>时降至</w:t>
      </w:r>
      <w:r w:rsidRPr="00622BF2">
        <w:rPr>
          <w:rFonts w:cs="Times New Roman"/>
          <w:bCs/>
        </w:rPr>
        <w:t>9 Oe</w:t>
      </w:r>
      <w:r w:rsidRPr="00622BF2">
        <w:rPr>
          <w:rFonts w:cs="Times New Roman" w:hint="eastAsia"/>
          <w:bCs/>
        </w:rPr>
        <w:t>，而</w:t>
      </w:r>
      <w:r w:rsidRPr="00D82A5B">
        <w:rPr>
          <w:rFonts w:cs="Times New Roman"/>
          <w:bCs/>
          <w:i/>
          <w:iCs/>
        </w:rPr>
        <w:t>x</w:t>
      </w:r>
      <w:r w:rsidRPr="00622BF2">
        <w:rPr>
          <w:rFonts w:cs="Times New Roman"/>
          <w:bCs/>
        </w:rPr>
        <w:t xml:space="preserve"> </w:t>
      </w:r>
      <w:r w:rsidRPr="00622BF2">
        <w:rPr>
          <w:rFonts w:cs="Times New Roman" w:hint="eastAsia"/>
          <w:bCs/>
        </w:rPr>
        <w:t>≥</w:t>
      </w:r>
      <w:r w:rsidRPr="00622BF2">
        <w:rPr>
          <w:rFonts w:cs="Times New Roman"/>
          <w:bCs/>
        </w:rPr>
        <w:t xml:space="preserve"> 0.66</w:t>
      </w:r>
      <w:r w:rsidRPr="00622BF2">
        <w:rPr>
          <w:rFonts w:cs="Times New Roman" w:hint="eastAsia"/>
          <w:bCs/>
        </w:rPr>
        <w:t>时</w:t>
      </w:r>
      <w:r w:rsidR="00BE18E0" w:rsidRPr="00622BF2">
        <w:rPr>
          <w:rFonts w:cs="Times New Roman"/>
          <w:bCs/>
          <w:i/>
          <w:iCs/>
        </w:rPr>
        <w:t>H</w:t>
      </w:r>
      <w:r w:rsidR="00BE18E0">
        <w:rPr>
          <w:rFonts w:cs="Times New Roman"/>
          <w:bCs/>
          <w:vertAlign w:val="subscript"/>
        </w:rPr>
        <w:t>C</w:t>
      </w:r>
      <w:r w:rsidRPr="00622BF2">
        <w:rPr>
          <w:rFonts w:cs="Times New Roman" w:hint="eastAsia"/>
          <w:bCs/>
        </w:rPr>
        <w:t>趋近于零（图</w:t>
      </w:r>
      <w:r w:rsidRPr="00622BF2">
        <w:rPr>
          <w:rFonts w:cs="Times New Roman"/>
          <w:bCs/>
        </w:rPr>
        <w:t>3.9b</w:t>
      </w:r>
      <w:r w:rsidRPr="00622BF2">
        <w:rPr>
          <w:rFonts w:cs="Times New Roman" w:hint="eastAsia"/>
          <w:bCs/>
        </w:rPr>
        <w:t>）。相应地，剩磁（</w:t>
      </w:r>
      <w:r w:rsidRPr="00D82A5B">
        <w:rPr>
          <w:rFonts w:cs="Times New Roman"/>
          <w:bCs/>
          <w:i/>
          <w:iCs/>
        </w:rPr>
        <w:t>M</w:t>
      </w:r>
      <w:r w:rsidRPr="00D82A5B">
        <w:rPr>
          <w:rFonts w:cs="Times New Roman"/>
          <w:bCs/>
          <w:vertAlign w:val="subscript"/>
        </w:rPr>
        <w:t>R</w:t>
      </w:r>
      <w:r w:rsidRPr="00622BF2">
        <w:rPr>
          <w:rFonts w:cs="Times New Roman" w:hint="eastAsia"/>
          <w:bCs/>
        </w:rPr>
        <w:t>）从</w:t>
      </w:r>
      <w:r w:rsidRPr="00622BF2">
        <w:rPr>
          <w:rFonts w:cs="Times New Roman"/>
          <w:bCs/>
          <w:i/>
          <w:iCs/>
        </w:rPr>
        <w:t>x</w:t>
      </w:r>
      <w:r w:rsidRPr="00622BF2">
        <w:rPr>
          <w:rFonts w:cs="Times New Roman"/>
          <w:bCs/>
        </w:rPr>
        <w:t xml:space="preserve"> = 0.10</w:t>
      </w:r>
      <w:r w:rsidRPr="00622BF2">
        <w:rPr>
          <w:rFonts w:cs="Times New Roman" w:hint="eastAsia"/>
          <w:bCs/>
        </w:rPr>
        <w:t>时的零值开始上升，至</w:t>
      </w:r>
      <w:r w:rsidRPr="00622BF2">
        <w:rPr>
          <w:rFonts w:cs="Times New Roman"/>
          <w:bCs/>
          <w:i/>
          <w:iCs/>
        </w:rPr>
        <w:t>x</w:t>
      </w:r>
      <w:r w:rsidRPr="00622BF2">
        <w:rPr>
          <w:rFonts w:cs="Times New Roman"/>
          <w:bCs/>
        </w:rPr>
        <w:t xml:space="preserve"> = 0.33</w:t>
      </w:r>
      <w:r w:rsidRPr="00622BF2">
        <w:rPr>
          <w:rFonts w:cs="Times New Roman" w:hint="eastAsia"/>
          <w:bCs/>
        </w:rPr>
        <w:t>时达到</w:t>
      </w:r>
      <w:r w:rsidRPr="00622BF2">
        <w:rPr>
          <w:rFonts w:cs="Times New Roman"/>
          <w:bCs/>
        </w:rPr>
        <w:t>0.04 N</w:t>
      </w:r>
      <w:r w:rsidR="00EB4C27">
        <w:rPr>
          <w:rFonts w:cs="Times New Roman"/>
          <w:bCs/>
        </w:rPr>
        <w:t>β</w:t>
      </w:r>
      <w:r w:rsidRPr="00622BF2">
        <w:rPr>
          <w:rFonts w:cs="Times New Roman" w:hint="eastAsia"/>
          <w:bCs/>
        </w:rPr>
        <w:t>，至</w:t>
      </w:r>
      <w:r w:rsidRPr="00622BF2">
        <w:rPr>
          <w:rFonts w:cs="Times New Roman"/>
          <w:bCs/>
          <w:i/>
          <w:iCs/>
        </w:rPr>
        <w:t>x</w:t>
      </w:r>
      <w:r w:rsidRPr="00622BF2">
        <w:rPr>
          <w:rFonts w:cs="Times New Roman"/>
          <w:bCs/>
        </w:rPr>
        <w:t xml:space="preserve"> = 0.59</w:t>
      </w:r>
      <w:r w:rsidRPr="00622BF2">
        <w:rPr>
          <w:rFonts w:cs="Times New Roman" w:hint="eastAsia"/>
          <w:bCs/>
        </w:rPr>
        <w:t>时</w:t>
      </w:r>
      <w:r w:rsidR="00312B0F">
        <w:rPr>
          <w:rFonts w:cs="Times New Roman" w:hint="eastAsia"/>
          <w:bCs/>
        </w:rPr>
        <w:t>为</w:t>
      </w:r>
      <w:r w:rsidRPr="00622BF2">
        <w:rPr>
          <w:rFonts w:cs="Times New Roman"/>
          <w:bCs/>
        </w:rPr>
        <w:t>0.03 N</w:t>
      </w:r>
      <w:r w:rsidR="00BE18E0">
        <w:rPr>
          <w:rFonts w:cs="Times New Roman"/>
          <w:bCs/>
        </w:rPr>
        <w:t>β</w:t>
      </w:r>
      <w:r w:rsidRPr="00622BF2">
        <w:rPr>
          <w:rFonts w:cs="Times New Roman" w:hint="eastAsia"/>
          <w:bCs/>
        </w:rPr>
        <w:t>，随后逐渐下降至接近零值（图</w:t>
      </w:r>
      <w:r w:rsidRPr="00622BF2">
        <w:rPr>
          <w:rFonts w:cs="Times New Roman"/>
          <w:bCs/>
        </w:rPr>
        <w:t>3.9b</w:t>
      </w:r>
      <w:r w:rsidRPr="00622BF2">
        <w:rPr>
          <w:rFonts w:cs="Times New Roman" w:hint="eastAsia"/>
          <w:bCs/>
        </w:rPr>
        <w:t>）。变化的来源都是固</w:t>
      </w:r>
      <w:r w:rsidRPr="00622BF2">
        <w:rPr>
          <w:rFonts w:cs="Times New Roman" w:hint="eastAsia"/>
          <w:bCs/>
          <w:szCs w:val="18"/>
        </w:rPr>
        <w:t>溶体中的</w:t>
      </w:r>
      <w:r w:rsidRPr="00622BF2">
        <w:rPr>
          <w:rFonts w:cs="Times New Roman"/>
          <w:bCs/>
          <w:szCs w:val="18"/>
        </w:rPr>
        <w:t>Mn−Cu</w:t>
      </w:r>
      <w:r w:rsidRPr="00622BF2">
        <w:rPr>
          <w:rFonts w:cs="Times New Roman" w:hint="eastAsia"/>
          <w:bCs/>
          <w:szCs w:val="18"/>
        </w:rPr>
        <w:t>界面未补偿的</w:t>
      </w:r>
      <w:r w:rsidRPr="00622BF2">
        <w:rPr>
          <w:rFonts w:cs="Times New Roman" w:hint="eastAsia"/>
          <w:bCs/>
        </w:rPr>
        <w:t>亚铁磁性。</w:t>
      </w:r>
    </w:p>
    <w:p w14:paraId="20EB0CC6" w14:textId="3355CFEA" w:rsidR="006C3502" w:rsidRPr="00C424FD" w:rsidRDefault="006C3502" w:rsidP="008C3A9A">
      <w:pPr>
        <w:ind w:firstLine="480"/>
      </w:pPr>
      <w:r w:rsidRPr="00622BF2">
        <w:rPr>
          <w:rFonts w:cs="Times New Roman" w:hint="eastAsia"/>
          <w:bCs/>
        </w:rPr>
        <w:t>图</w:t>
      </w:r>
      <w:r w:rsidRPr="00622BF2">
        <w:rPr>
          <w:rFonts w:cs="Times New Roman"/>
          <w:bCs/>
        </w:rPr>
        <w:t>3.11</w:t>
      </w:r>
      <w:r w:rsidRPr="00622BF2">
        <w:rPr>
          <w:rFonts w:cs="Times New Roman" w:hint="eastAsia"/>
          <w:bCs/>
        </w:rPr>
        <w:t>为</w:t>
      </w:r>
      <w:r w:rsidRPr="00622BF2">
        <w:rPr>
          <w:rFonts w:cs="Times New Roman"/>
          <w:bCs/>
        </w:rPr>
        <w:t>etaCuMn</w:t>
      </w:r>
      <w:r w:rsidRPr="00622BF2">
        <w:rPr>
          <w:rFonts w:cs="Times New Roman" w:hint="eastAsia"/>
          <w:bCs/>
        </w:rPr>
        <w:t>的磁相图，</w:t>
      </w:r>
      <w:r w:rsidRPr="00622BF2">
        <w:rPr>
          <w:rFonts w:cs="Times New Roman"/>
          <w:bCs/>
          <w:i/>
        </w:rPr>
        <w:t>T</w:t>
      </w:r>
      <w:r w:rsidRPr="00622BF2">
        <w:rPr>
          <w:rFonts w:cs="Times New Roman"/>
          <w:bCs/>
          <w:vertAlign w:val="subscript"/>
        </w:rPr>
        <w:t>N</w:t>
      </w:r>
      <w:r w:rsidRPr="00622BF2">
        <w:rPr>
          <w:rFonts w:cs="Times New Roman" w:hint="eastAsia"/>
          <w:bCs/>
        </w:rPr>
        <w:t>与</w:t>
      </w:r>
      <w:r w:rsidRPr="00622BF2">
        <w:rPr>
          <w:rFonts w:cs="Times New Roman"/>
          <w:bCs/>
        </w:rPr>
        <w:t>Cu%</w:t>
      </w:r>
      <w:r w:rsidRPr="00622BF2">
        <w:rPr>
          <w:rFonts w:cs="Times New Roman" w:hint="eastAsia"/>
          <w:bCs/>
        </w:rPr>
        <w:t>的关系通过两种独立方法确定：（</w:t>
      </w:r>
      <w:r w:rsidRPr="00622BF2">
        <w:rPr>
          <w:rFonts w:cs="Times New Roman"/>
          <w:bCs/>
        </w:rPr>
        <w:t>1</w:t>
      </w:r>
      <w:r w:rsidRPr="00622BF2">
        <w:rPr>
          <w:rFonts w:cs="Times New Roman" w:hint="eastAsia"/>
          <w:bCs/>
        </w:rPr>
        <w:t>）在</w:t>
      </w:r>
      <w:r w:rsidRPr="00622BF2">
        <w:rPr>
          <w:rFonts w:cs="Times New Roman"/>
          <w:bCs/>
        </w:rPr>
        <w:t>10 Hz</w:t>
      </w:r>
      <w:r w:rsidRPr="00622BF2">
        <w:rPr>
          <w:rFonts w:cs="Times New Roman" w:hint="eastAsia"/>
          <w:bCs/>
        </w:rPr>
        <w:t>下，变温交流磁化率实部</w:t>
      </w:r>
      <w:r w:rsidRPr="00DF2A2B">
        <w:rPr>
          <w:i/>
          <w:iCs/>
        </w:rPr>
        <w:t>χ</w:t>
      </w:r>
      <w:r w:rsidRPr="00622BF2">
        <w:rPr>
          <w:rFonts w:cs="Times New Roman" w:hint="eastAsia"/>
          <w:bCs/>
        </w:rPr>
        <w:t>′的峰值（图</w:t>
      </w:r>
      <w:r w:rsidRPr="00622BF2">
        <w:rPr>
          <w:rFonts w:cs="Times New Roman"/>
          <w:bCs/>
        </w:rPr>
        <w:t>3.10a</w:t>
      </w:r>
      <w:r w:rsidRPr="00622BF2">
        <w:rPr>
          <w:rFonts w:cs="Times New Roman" w:hint="eastAsia"/>
          <w:bCs/>
        </w:rPr>
        <w:t>）；（</w:t>
      </w:r>
      <w:r w:rsidRPr="00622BF2">
        <w:rPr>
          <w:rFonts w:cs="Times New Roman"/>
          <w:bCs/>
        </w:rPr>
        <w:t>2</w:t>
      </w:r>
      <w:r w:rsidRPr="00622BF2">
        <w:rPr>
          <w:rFonts w:cs="Times New Roman" w:hint="eastAsia"/>
          <w:bCs/>
        </w:rPr>
        <w:t>）场冷磁化曲线对温度的导数（</w:t>
      </w:r>
      <w:r w:rsidRPr="00622BF2">
        <w:rPr>
          <w:rFonts w:cs="Times New Roman"/>
          <w:bCs/>
        </w:rPr>
        <w:t>d</w:t>
      </w:r>
      <w:r w:rsidRPr="00257810">
        <w:rPr>
          <w:rFonts w:cs="Times New Roman"/>
          <w:bCs/>
          <w:i/>
          <w:iCs/>
        </w:rPr>
        <w:t>FC</w:t>
      </w:r>
      <w:r w:rsidRPr="00622BF2">
        <w:rPr>
          <w:rFonts w:cs="Times New Roman"/>
          <w:bCs/>
        </w:rPr>
        <w:t>/d</w:t>
      </w:r>
      <w:r w:rsidRPr="00257810">
        <w:rPr>
          <w:rFonts w:cs="Times New Roman"/>
          <w:bCs/>
          <w:i/>
          <w:iCs/>
        </w:rPr>
        <w:t>T</w:t>
      </w:r>
      <w:r w:rsidRPr="00622BF2">
        <w:rPr>
          <w:rFonts w:cs="Times New Roman" w:hint="eastAsia"/>
          <w:bCs/>
        </w:rPr>
        <w:t>）的峰值（图</w:t>
      </w:r>
      <w:r w:rsidRPr="00622BF2">
        <w:rPr>
          <w:rFonts w:cs="Times New Roman"/>
          <w:bCs/>
        </w:rPr>
        <w:t>3.8d</w:t>
      </w:r>
      <w:r w:rsidRPr="00622BF2">
        <w:rPr>
          <w:rFonts w:cs="Times New Roman" w:hint="eastAsia"/>
          <w:bCs/>
        </w:rPr>
        <w:t>）。这两种测量方法一致地揭示了磁有序温度对</w:t>
      </w:r>
      <w:r w:rsidRPr="00622BF2">
        <w:rPr>
          <w:rFonts w:cs="Times New Roman"/>
          <w:bCs/>
        </w:rPr>
        <w:t>Cu%</w:t>
      </w:r>
      <w:r w:rsidRPr="00F571D9">
        <w:rPr>
          <w:rFonts w:cs="Times New Roman" w:hint="eastAsia"/>
          <w:bCs/>
        </w:rPr>
        <w:t>变化的非线性变化，两种方法的</w:t>
      </w:r>
      <w:r w:rsidRPr="00F571D9">
        <w:rPr>
          <w:rFonts w:cs="Times New Roman"/>
          <w:bCs/>
          <w:i/>
          <w:iCs/>
        </w:rPr>
        <w:t>T</w:t>
      </w:r>
      <w:r w:rsidRPr="00F571D9">
        <w:rPr>
          <w:rFonts w:cs="Times New Roman"/>
          <w:bCs/>
          <w:vertAlign w:val="subscript"/>
        </w:rPr>
        <w:t>N</w:t>
      </w:r>
      <w:r w:rsidRPr="00F571D9">
        <w:rPr>
          <w:rFonts w:cs="Times New Roman" w:hint="eastAsia"/>
          <w:bCs/>
        </w:rPr>
        <w:t>的</w:t>
      </w:r>
      <w:r w:rsidRPr="00257810">
        <w:rPr>
          <w:rFonts w:cs="Times New Roman" w:hint="eastAsia"/>
          <w:bCs/>
        </w:rPr>
        <w:t>平均值</w:t>
      </w:r>
      <w:r w:rsidRPr="00F571D9">
        <w:rPr>
          <w:rFonts w:cs="Times New Roman" w:hint="eastAsia"/>
          <w:bCs/>
        </w:rPr>
        <w:t>被设为各个样品的</w:t>
      </w:r>
      <w:r w:rsidRPr="00F571D9">
        <w:rPr>
          <w:rFonts w:cs="Times New Roman"/>
          <w:bCs/>
          <w:i/>
          <w:iCs/>
        </w:rPr>
        <w:t>T</w:t>
      </w:r>
      <w:r w:rsidRPr="00F571D9">
        <w:rPr>
          <w:rFonts w:cs="Times New Roman"/>
          <w:bCs/>
          <w:vertAlign w:val="subscript"/>
        </w:rPr>
        <w:t>N</w:t>
      </w:r>
      <w:r w:rsidRPr="00F571D9">
        <w:rPr>
          <w:rFonts w:cs="Times New Roman" w:hint="eastAsia"/>
          <w:bCs/>
        </w:rPr>
        <w:t>。</w:t>
      </w:r>
      <w:r w:rsidRPr="00F571D9">
        <w:rPr>
          <w:rFonts w:cs="Times New Roman"/>
          <w:bCs/>
          <w:i/>
          <w:iCs/>
        </w:rPr>
        <w:t>x =</w:t>
      </w:r>
      <w:r w:rsidRPr="00F571D9" w:rsidDel="00BD6833">
        <w:rPr>
          <w:rFonts w:cs="Times New Roman"/>
          <w:bCs/>
        </w:rPr>
        <w:t xml:space="preserve"> </w:t>
      </w:r>
      <w:r w:rsidRPr="00F571D9">
        <w:rPr>
          <w:rFonts w:cs="Times New Roman"/>
          <w:bCs/>
        </w:rPr>
        <w:t>0.10</w:t>
      </w:r>
      <w:r w:rsidRPr="00F571D9">
        <w:rPr>
          <w:rFonts w:cs="Times New Roman"/>
          <w:bCs/>
          <w:szCs w:val="18"/>
        </w:rPr>
        <w:t>−0.50</w:t>
      </w:r>
      <w:r w:rsidRPr="00F571D9">
        <w:rPr>
          <w:rFonts w:cs="Times New Roman" w:hint="eastAsia"/>
          <w:bCs/>
        </w:rPr>
        <w:t>，</w:t>
      </w:r>
      <w:r w:rsidRPr="00F571D9">
        <w:rPr>
          <w:rFonts w:cs="Times New Roman"/>
          <w:bCs/>
          <w:i/>
        </w:rPr>
        <w:t>T</w:t>
      </w:r>
      <w:r w:rsidRPr="00DF2A2B">
        <w:rPr>
          <w:rFonts w:cs="Times New Roman"/>
          <w:bCs/>
          <w:iCs/>
          <w:vertAlign w:val="subscript"/>
        </w:rPr>
        <w:t>N</w:t>
      </w:r>
      <w:r w:rsidRPr="00622BF2">
        <w:rPr>
          <w:rFonts w:cs="Times New Roman" w:hint="eastAsia"/>
          <w:bCs/>
        </w:rPr>
        <w:t>从</w:t>
      </w:r>
      <w:r w:rsidRPr="00622BF2">
        <w:rPr>
          <w:rFonts w:cs="Times New Roman"/>
          <w:bCs/>
        </w:rPr>
        <w:t>7.6 K</w:t>
      </w:r>
      <w:r w:rsidRPr="00622BF2">
        <w:rPr>
          <w:rFonts w:cs="Times New Roman" w:hint="eastAsia"/>
          <w:bCs/>
        </w:rPr>
        <w:t>缓慢上升到</w:t>
      </w:r>
      <w:r w:rsidRPr="00622BF2">
        <w:rPr>
          <w:rFonts w:cs="Times New Roman"/>
          <w:bCs/>
        </w:rPr>
        <w:t>10.2 K</w:t>
      </w:r>
      <w:r w:rsidRPr="00622BF2">
        <w:rPr>
          <w:rFonts w:cs="Times New Roman" w:hint="eastAsia"/>
          <w:bCs/>
        </w:rPr>
        <w:t>，之后再缓慢下降到</w:t>
      </w:r>
      <w:r w:rsidRPr="00622BF2">
        <w:rPr>
          <w:rFonts w:cs="Times New Roman"/>
          <w:bCs/>
          <w:i/>
          <w:iCs/>
        </w:rPr>
        <w:t>x =</w:t>
      </w:r>
      <w:r w:rsidRPr="00622BF2" w:rsidDel="00BD6833">
        <w:rPr>
          <w:rFonts w:cs="Times New Roman"/>
          <w:bCs/>
        </w:rPr>
        <w:t xml:space="preserve"> </w:t>
      </w:r>
      <w:r w:rsidRPr="00622BF2">
        <w:rPr>
          <w:rFonts w:cs="Times New Roman"/>
          <w:bCs/>
        </w:rPr>
        <w:t>0.78</w:t>
      </w:r>
      <w:r w:rsidRPr="00622BF2">
        <w:rPr>
          <w:rFonts w:cs="Times New Roman" w:hint="eastAsia"/>
          <w:bCs/>
        </w:rPr>
        <w:t>的</w:t>
      </w:r>
      <w:r w:rsidRPr="00622BF2">
        <w:rPr>
          <w:rFonts w:cs="Times New Roman"/>
          <w:bCs/>
        </w:rPr>
        <w:t>7.9 K</w:t>
      </w:r>
      <w:r w:rsidRPr="00622BF2">
        <w:rPr>
          <w:rFonts w:cs="Times New Roman" w:hint="eastAsia"/>
          <w:bCs/>
        </w:rPr>
        <w:t>，再快速下降到</w:t>
      </w:r>
      <w:r w:rsidRPr="00622BF2">
        <w:rPr>
          <w:rFonts w:cs="Times New Roman"/>
          <w:bCs/>
        </w:rPr>
        <w:t>Cu%</w:t>
      </w:r>
      <w:r w:rsidRPr="00622BF2">
        <w:rPr>
          <w:rFonts w:cs="Times New Roman" w:hint="eastAsia"/>
          <w:bCs/>
        </w:rPr>
        <w:t>约</w:t>
      </w:r>
      <w:r w:rsidRPr="00622BF2">
        <w:rPr>
          <w:rFonts w:cs="Times New Roman"/>
          <w:bCs/>
          <w:i/>
          <w:iCs/>
        </w:rPr>
        <w:t>x =</w:t>
      </w:r>
      <w:r w:rsidRPr="00622BF2" w:rsidDel="00BD6833">
        <w:rPr>
          <w:rFonts w:cs="Times New Roman"/>
          <w:bCs/>
        </w:rPr>
        <w:t xml:space="preserve"> </w:t>
      </w:r>
      <w:r w:rsidRPr="00622BF2">
        <w:rPr>
          <w:rFonts w:cs="Times New Roman"/>
          <w:bCs/>
        </w:rPr>
        <w:t>0.97</w:t>
      </w:r>
      <w:r w:rsidRPr="00622BF2">
        <w:rPr>
          <w:rFonts w:cs="Times New Roman" w:hint="eastAsia"/>
          <w:bCs/>
        </w:rPr>
        <w:t>的</w:t>
      </w:r>
      <w:r w:rsidRPr="00622BF2">
        <w:rPr>
          <w:rFonts w:cs="Times New Roman"/>
          <w:bCs/>
        </w:rPr>
        <w:t>2.2 K</w:t>
      </w:r>
      <w:r w:rsidRPr="00622BF2">
        <w:rPr>
          <w:rFonts w:cs="Times New Roman" w:hint="eastAsia"/>
          <w:bCs/>
        </w:rPr>
        <w:t>，最后再上升至</w:t>
      </w:r>
      <w:r w:rsidRPr="00622BF2">
        <w:rPr>
          <w:rFonts w:cs="Times New Roman"/>
          <w:bCs/>
        </w:rPr>
        <w:t>etaCu</w:t>
      </w:r>
      <w:r w:rsidRPr="00622BF2">
        <w:rPr>
          <w:rFonts w:cs="Times New Roman" w:hint="eastAsia"/>
          <w:bCs/>
        </w:rPr>
        <w:t>的</w:t>
      </w:r>
      <w:r w:rsidRPr="00622BF2">
        <w:rPr>
          <w:rFonts w:cs="Times New Roman"/>
          <w:bCs/>
        </w:rPr>
        <w:t>3.7 K</w:t>
      </w:r>
      <w:r w:rsidRPr="00622BF2">
        <w:rPr>
          <w:rFonts w:cs="Times New Roman" w:hint="eastAsia"/>
          <w:bCs/>
        </w:rPr>
        <w:t>。从</w:t>
      </w:r>
      <w:r w:rsidRPr="00622BF2">
        <w:rPr>
          <w:rFonts w:cs="Times New Roman"/>
          <w:bCs/>
          <w:i/>
          <w:iCs/>
        </w:rPr>
        <w:t>x =</w:t>
      </w:r>
      <w:r w:rsidRPr="00622BF2" w:rsidDel="00BD6833">
        <w:rPr>
          <w:rFonts w:cs="Times New Roman"/>
          <w:bCs/>
        </w:rPr>
        <w:t xml:space="preserve"> </w:t>
      </w:r>
      <w:r w:rsidRPr="00622BF2">
        <w:rPr>
          <w:rFonts w:cs="Times New Roman"/>
          <w:bCs/>
        </w:rPr>
        <w:t>0.94</w:t>
      </w:r>
      <w:r w:rsidRPr="00622BF2">
        <w:rPr>
          <w:rFonts w:cs="Times New Roman"/>
          <w:bCs/>
          <w:szCs w:val="18"/>
        </w:rPr>
        <w:t>−0.99</w:t>
      </w:r>
      <w:r w:rsidRPr="00622BF2">
        <w:rPr>
          <w:rFonts w:cs="Times New Roman" w:hint="eastAsia"/>
          <w:bCs/>
        </w:rPr>
        <w:t>，固溶体样品的</w:t>
      </w:r>
      <w:r w:rsidRPr="00622BF2">
        <w:rPr>
          <w:rFonts w:cs="Times New Roman"/>
          <w:bCs/>
          <w:i/>
        </w:rPr>
        <w:t>T</w:t>
      </w:r>
      <w:r w:rsidRPr="00622BF2">
        <w:rPr>
          <w:rFonts w:cs="Times New Roman"/>
          <w:bCs/>
          <w:vertAlign w:val="subscript"/>
        </w:rPr>
        <w:t>N</w:t>
      </w:r>
      <w:r w:rsidRPr="00622BF2">
        <w:rPr>
          <w:rFonts w:cs="Times New Roman" w:hint="eastAsia"/>
          <w:bCs/>
        </w:rPr>
        <w:t>低于</w:t>
      </w:r>
      <w:r w:rsidRPr="00622BF2">
        <w:rPr>
          <w:rFonts w:cs="Times New Roman"/>
          <w:bCs/>
        </w:rPr>
        <w:t>etaCu</w:t>
      </w:r>
      <w:r w:rsidRPr="00622BF2">
        <w:rPr>
          <w:rFonts w:cs="Times New Roman" w:hint="eastAsia"/>
          <w:bCs/>
        </w:rPr>
        <w:t>。</w:t>
      </w:r>
    </w:p>
    <w:p w14:paraId="37DBDB9F" w14:textId="584FFD45" w:rsidR="00621F8A" w:rsidDel="000C1F81" w:rsidRDefault="00621F8A" w:rsidP="00D82A5B">
      <w:pPr>
        <w:pStyle w:val="2--zhu0"/>
        <w:spacing w:before="163"/>
        <w:rPr>
          <w:del w:id="700" w:author="Xianjun_P15" w:date="2025-09-06T21:14:00Z"/>
        </w:rPr>
      </w:pPr>
    </w:p>
    <w:p w14:paraId="770B3E24" w14:textId="3B5BF0EA" w:rsidR="00FF091F" w:rsidRPr="00FF091F" w:rsidRDefault="00FF091F">
      <w:pPr>
        <w:pStyle w:val="2--zhu0"/>
        <w:spacing w:before="163"/>
      </w:pPr>
      <w:r w:rsidRPr="00FF091F">
        <w:rPr>
          <w:noProof/>
        </w:rPr>
        <w:drawing>
          <wp:inline distT="0" distB="0" distL="0" distR="0" wp14:anchorId="5136069E" wp14:editId="69481236">
            <wp:extent cx="5040000" cy="2030516"/>
            <wp:effectExtent l="0" t="0" r="825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40000" cy="2030516"/>
                    </a:xfrm>
                    <a:prstGeom prst="rect">
                      <a:avLst/>
                    </a:prstGeom>
                  </pic:spPr>
                </pic:pic>
              </a:graphicData>
            </a:graphic>
          </wp:inline>
        </w:drawing>
      </w:r>
    </w:p>
    <w:p w14:paraId="65F9C9E4" w14:textId="29501978" w:rsidR="0040067B" w:rsidRPr="00622BF2" w:rsidRDefault="00520942" w:rsidP="00AC494E">
      <w:pPr>
        <w:pStyle w:val="2--zhu"/>
        <w:spacing w:after="163"/>
      </w:pPr>
      <w:bookmarkStart w:id="701" w:name="OLE_LINK66"/>
      <w:bookmarkStart w:id="702" w:name="OLE_LINK62"/>
      <w:r w:rsidRPr="00622BF2">
        <w:rPr>
          <w:rFonts w:hint="eastAsia"/>
        </w:rPr>
        <w:t>图</w:t>
      </w:r>
      <w:r w:rsidR="00D520D1" w:rsidRPr="00622BF2">
        <w:t>3.</w:t>
      </w:r>
      <w:r w:rsidR="00BE3451" w:rsidRPr="00622BF2">
        <w:t>10</w:t>
      </w:r>
      <w:r w:rsidRPr="00622BF2">
        <w:t xml:space="preserve"> etaCuMn</w:t>
      </w:r>
      <w:r w:rsidRPr="00622BF2">
        <w:rPr>
          <w:rFonts w:hint="eastAsia"/>
        </w:rPr>
        <w:t>系列固溶体</w:t>
      </w:r>
      <w:r w:rsidR="00497237" w:rsidRPr="00D82A5B">
        <w:rPr>
          <w:rFonts w:hint="eastAsia"/>
          <w:color w:val="060607"/>
          <w:spacing w:val="4"/>
          <w:szCs w:val="24"/>
          <w:shd w:val="clear" w:color="auto" w:fill="FFFFFF"/>
        </w:rPr>
        <w:t>零直流场下</w:t>
      </w:r>
      <w:r w:rsidR="00497237" w:rsidRPr="00D82A5B">
        <w:rPr>
          <w:color w:val="060607"/>
          <w:spacing w:val="4"/>
          <w:szCs w:val="24"/>
          <w:shd w:val="clear" w:color="auto" w:fill="FFFFFF"/>
        </w:rPr>
        <w:t>10 Hz</w:t>
      </w:r>
      <w:r w:rsidR="00497237" w:rsidRPr="00D82A5B">
        <w:rPr>
          <w:rFonts w:hint="eastAsia"/>
          <w:color w:val="060607"/>
          <w:spacing w:val="4"/>
          <w:szCs w:val="24"/>
          <w:shd w:val="clear" w:color="auto" w:fill="FFFFFF"/>
        </w:rPr>
        <w:t>的变温交流磁化率</w:t>
      </w:r>
      <w:r w:rsidR="00F571D9">
        <w:rPr>
          <w:rFonts w:hint="eastAsia"/>
          <w:color w:val="060607"/>
          <w:spacing w:val="4"/>
          <w:szCs w:val="24"/>
          <w:shd w:val="clear" w:color="auto" w:fill="FFFFFF"/>
        </w:rPr>
        <w:t>(</w:t>
      </w:r>
      <w:r w:rsidR="00497237" w:rsidRPr="00622BF2">
        <w:t>2</w:t>
      </w:r>
      <w:r w:rsidR="00497237" w:rsidRPr="00D82A5B">
        <w:rPr>
          <w:bCs/>
        </w:rPr>
        <w:t>−12</w:t>
      </w:r>
      <w:r w:rsidR="00497237" w:rsidRPr="00622BF2">
        <w:t xml:space="preserve"> K</w:t>
      </w:r>
      <w:r w:rsidR="00F571D9">
        <w:rPr>
          <w:rFonts w:hint="eastAsia"/>
          <w:color w:val="060607"/>
          <w:spacing w:val="4"/>
          <w:szCs w:val="24"/>
          <w:shd w:val="clear" w:color="auto" w:fill="FFFFFF"/>
        </w:rPr>
        <w:t>)</w:t>
      </w:r>
      <w:r w:rsidR="00F571D9">
        <w:rPr>
          <w:rFonts w:hint="eastAsia"/>
          <w:szCs w:val="24"/>
        </w:rPr>
        <w:t>：</w:t>
      </w:r>
      <w:r w:rsidR="00621F8A" w:rsidRPr="00622BF2">
        <w:rPr>
          <w:szCs w:val="24"/>
        </w:rPr>
        <w:t>(</w:t>
      </w:r>
      <w:r w:rsidR="00497237" w:rsidRPr="00622BF2">
        <w:rPr>
          <w:szCs w:val="24"/>
        </w:rPr>
        <w:t>a</w:t>
      </w:r>
      <w:r w:rsidR="00621F8A" w:rsidRPr="00622BF2">
        <w:rPr>
          <w:szCs w:val="24"/>
        </w:rPr>
        <w:t>)</w:t>
      </w:r>
      <w:r w:rsidR="00AD0960" w:rsidRPr="00622BF2">
        <w:rPr>
          <w:szCs w:val="24"/>
        </w:rPr>
        <w:t xml:space="preserve"> </w:t>
      </w:r>
      <w:r w:rsidR="00497237" w:rsidRPr="00257810">
        <w:rPr>
          <w:i/>
          <w:iCs/>
        </w:rPr>
        <w:t>χ</w:t>
      </w:r>
      <w:r w:rsidR="00F571D9">
        <w:rPr>
          <w:rFonts w:ascii="DengXian" w:eastAsia="DengXian" w:hAnsi="DengXian" w:hint="eastAsia"/>
          <w:i/>
          <w:iCs/>
        </w:rPr>
        <w:t>'</w:t>
      </w:r>
      <w:r w:rsidR="00F571D9">
        <w:rPr>
          <w:rFonts w:ascii="DengXian" w:eastAsia="DengXian" w:hAnsi="DengXian"/>
          <w:i/>
          <w:iCs/>
        </w:rPr>
        <w:t xml:space="preserve"> </w:t>
      </w:r>
      <w:r w:rsidR="00497237" w:rsidRPr="00622BF2">
        <w:rPr>
          <w:rFonts w:hint="eastAsia"/>
        </w:rPr>
        <w:t>随温度的变化关系</w:t>
      </w:r>
      <w:r w:rsidR="00621F8A" w:rsidRPr="00622BF2">
        <w:rPr>
          <w:rFonts w:hint="eastAsia"/>
        </w:rPr>
        <w:t>；</w:t>
      </w:r>
      <w:r w:rsidRPr="00622BF2">
        <w:t>(d)</w:t>
      </w:r>
      <w:r w:rsidR="00497237" w:rsidRPr="00622BF2">
        <w:t xml:space="preserve"> </w:t>
      </w:r>
      <w:bookmarkStart w:id="703" w:name="OLE_LINK71"/>
      <w:r w:rsidRPr="00257810">
        <w:rPr>
          <w:i/>
          <w:iCs/>
        </w:rPr>
        <w:t>χ</w:t>
      </w:r>
      <w:r w:rsidR="00F571D9">
        <w:rPr>
          <w:rFonts w:ascii="DengXian" w:eastAsia="DengXian" w:hAnsi="DengXian" w:hint="eastAsia"/>
        </w:rPr>
        <w:t>''</w:t>
      </w:r>
      <w:r w:rsidRPr="00622BF2">
        <w:rPr>
          <w:rFonts w:hint="eastAsia"/>
        </w:rPr>
        <w:t>随温度的变化关系</w:t>
      </w:r>
      <w:bookmarkEnd w:id="703"/>
    </w:p>
    <w:bookmarkEnd w:id="701"/>
    <w:p w14:paraId="44EB3C1B" w14:textId="758E9836" w:rsidR="00987B3E" w:rsidRPr="00080428" w:rsidRDefault="00987B3E" w:rsidP="00080428">
      <w:pPr>
        <w:pStyle w:val="2--zhu0"/>
        <w:spacing w:before="163"/>
      </w:pPr>
      <w:r w:rsidRPr="00080428">
        <w:rPr>
          <w:noProof/>
        </w:rPr>
        <w:lastRenderedPageBreak/>
        <w:drawing>
          <wp:inline distT="0" distB="0" distL="0" distR="0" wp14:anchorId="0825407B" wp14:editId="1F406CBF">
            <wp:extent cx="2160000" cy="1681714"/>
            <wp:effectExtent l="0" t="0" r="0" b="0"/>
            <wp:docPr id="954399129" name="图片 954399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60000" cy="1681714"/>
                    </a:xfrm>
                    <a:prstGeom prst="rect">
                      <a:avLst/>
                    </a:prstGeom>
                  </pic:spPr>
                </pic:pic>
              </a:graphicData>
            </a:graphic>
          </wp:inline>
        </w:drawing>
      </w:r>
      <w:ins w:id="704" w:author="Xianjun_P15" w:date="2025-09-06T16:50:00Z">
        <w:r w:rsidR="00101682" w:rsidRPr="00877023">
          <w:rPr>
            <w:noProof/>
          </w:rPr>
          <w:object w:dxaOrig="6376" w:dyaOrig="4518" w14:anchorId="20073816">
            <v:shape id="_x0000_i1026" type="#_x0000_t75" alt="" style="width:198.3pt;height:139.3pt;mso-width-percent:0;mso-height-percent:0;mso-width-percent:0;mso-height-percent:0" o:ole="">
              <v:imagedata r:id="rId67" o:title=""/>
            </v:shape>
            <o:OLEObject Type="Embed" ProgID="Origin95.Graph" ShapeID="_x0000_i1026" DrawAspect="Content" ObjectID="_1818747665" r:id="rId68"/>
          </w:object>
        </w:r>
      </w:ins>
    </w:p>
    <w:bookmarkEnd w:id="702"/>
    <w:p w14:paraId="5F8E619F" w14:textId="5716668A" w:rsidR="00BE3451" w:rsidRPr="00D82A5B" w:rsidRDefault="00BE3451" w:rsidP="00257810">
      <w:pPr>
        <w:pStyle w:val="2--zhu"/>
        <w:spacing w:after="163"/>
        <w:jc w:val="center"/>
      </w:pPr>
      <w:r w:rsidRPr="00D82A5B">
        <w:rPr>
          <w:rFonts w:hint="eastAsia"/>
        </w:rPr>
        <w:t>图</w:t>
      </w:r>
      <w:r w:rsidRPr="00D82A5B">
        <w:t>3.1</w:t>
      </w:r>
      <w:r w:rsidR="00F47551" w:rsidRPr="00D82A5B">
        <w:t>1</w:t>
      </w:r>
      <w:r w:rsidRPr="00D82A5B">
        <w:t xml:space="preserve"> etaCuMn</w:t>
      </w:r>
      <w:r w:rsidRPr="00D82A5B">
        <w:rPr>
          <w:rFonts w:hint="eastAsia"/>
        </w:rPr>
        <w:t>系列固溶体的</w:t>
      </w:r>
      <w:r w:rsidRPr="00D82A5B">
        <w:rPr>
          <w:i/>
          <w:iCs/>
        </w:rPr>
        <w:t>T</w:t>
      </w:r>
      <w:r w:rsidRPr="00DF2A2B">
        <w:rPr>
          <w:iCs/>
          <w:vertAlign w:val="subscript"/>
        </w:rPr>
        <w:t>N</w:t>
      </w:r>
      <w:r w:rsidRPr="00D82A5B">
        <w:rPr>
          <w:rFonts w:hint="eastAsia"/>
        </w:rPr>
        <w:t>随</w:t>
      </w:r>
      <w:r w:rsidRPr="00D82A5B">
        <w:t>Cu%</w:t>
      </w:r>
      <w:r w:rsidRPr="00D82A5B">
        <w:rPr>
          <w:rFonts w:hint="eastAsia"/>
        </w:rPr>
        <w:t>含量的变化</w:t>
      </w:r>
    </w:p>
    <w:p w14:paraId="69C95A99" w14:textId="7620C3C9" w:rsidR="0040067B" w:rsidRPr="00D82A5B" w:rsidRDefault="00520942" w:rsidP="00D82A5B">
      <w:pPr>
        <w:ind w:firstLine="480"/>
      </w:pPr>
      <w:bookmarkStart w:id="705" w:name="OLE_LINK148"/>
      <w:r w:rsidRPr="00D82A5B">
        <w:rPr>
          <w:rFonts w:hint="eastAsia"/>
        </w:rPr>
        <w:t>已知的</w:t>
      </w:r>
      <w:r w:rsidRPr="00D82A5B">
        <w:t>Mn</w:t>
      </w:r>
      <w:r w:rsidRPr="00D82A5B">
        <w:rPr>
          <w:vertAlign w:val="superscript"/>
        </w:rPr>
        <w:t>2+</w:t>
      </w:r>
      <w:r w:rsidRPr="00D82A5B">
        <w:rPr>
          <w:rFonts w:hint="eastAsia"/>
        </w:rPr>
        <w:t>和</w:t>
      </w:r>
      <w:r w:rsidRPr="00D82A5B">
        <w:t>Cu</w:t>
      </w:r>
      <w:r w:rsidRPr="00D82A5B">
        <w:rPr>
          <w:vertAlign w:val="superscript"/>
        </w:rPr>
        <w:t>2+</w:t>
      </w:r>
      <w:r w:rsidRPr="00D82A5B">
        <w:rPr>
          <w:rFonts w:hint="eastAsia"/>
        </w:rPr>
        <w:t>它们通过</w:t>
      </w:r>
      <w:r w:rsidRPr="00D82A5B">
        <w:rPr>
          <w:i/>
        </w:rPr>
        <w:t>anti−anti</w:t>
      </w:r>
      <w:r w:rsidRPr="00D82A5B">
        <w:rPr>
          <w:rFonts w:hint="eastAsia"/>
        </w:rPr>
        <w:t>甲酸桥的</w:t>
      </w:r>
      <w:r w:rsidRPr="00D82A5B">
        <w:rPr>
          <w:rFonts w:hint="eastAsia"/>
          <w:szCs w:val="18"/>
        </w:rPr>
        <w:t>反铁磁耦合大小大致为：</w:t>
      </w:r>
      <w:r w:rsidRPr="00D82A5B">
        <w:t>Mn−Mn</w:t>
      </w:r>
      <w:r w:rsidRPr="00D82A5B">
        <w:rPr>
          <w:rFonts w:hint="eastAsia"/>
        </w:rPr>
        <w:t>之间耦合作用</w:t>
      </w:r>
      <w:r w:rsidRPr="00D82A5B">
        <w:rPr>
          <w:i/>
        </w:rPr>
        <w:t>J</w:t>
      </w:r>
      <w:r w:rsidRPr="00D82A5B">
        <w:rPr>
          <w:vertAlign w:val="subscript"/>
        </w:rPr>
        <w:t>Mn−Mn</w:t>
      </w:r>
      <w:r w:rsidRPr="00D82A5B">
        <w:t xml:space="preserve"> ~ </w:t>
      </w:r>
      <w:r w:rsidRPr="00D82A5B">
        <w:rPr>
          <w:szCs w:val="18"/>
        </w:rPr>
        <w:t>−</w:t>
      </w:r>
      <w:r w:rsidRPr="00D82A5B">
        <w:t>0.5 cm</w:t>
      </w:r>
      <w:r w:rsidRPr="00D82A5B">
        <w:rPr>
          <w:szCs w:val="18"/>
          <w:vertAlign w:val="superscript"/>
        </w:rPr>
        <w:t>−</w:t>
      </w:r>
      <w:r w:rsidRPr="00D82A5B">
        <w:rPr>
          <w:vertAlign w:val="superscript"/>
        </w:rPr>
        <w:t>1</w:t>
      </w:r>
      <w:r w:rsidRPr="00D82A5B">
        <w:rPr>
          <w:rFonts w:hint="eastAsia"/>
        </w:rPr>
        <w:t>；</w:t>
      </w:r>
      <w:r w:rsidRPr="00D82A5B">
        <w:t>Cu−Cu</w:t>
      </w:r>
      <w:r w:rsidRPr="00D82A5B">
        <w:rPr>
          <w:rFonts w:hint="eastAsia"/>
        </w:rPr>
        <w:t>之间耦合作用有两种，通过赤道面短的</w:t>
      </w:r>
      <w:r w:rsidRPr="00D82A5B">
        <w:t>Cu</w:t>
      </w:r>
      <w:r w:rsidRPr="00D82A5B">
        <w:rPr>
          <w:szCs w:val="18"/>
        </w:rPr>
        <w:t>−</w:t>
      </w:r>
      <w:r w:rsidRPr="00D82A5B">
        <w:t>O</w:t>
      </w:r>
      <w:r w:rsidRPr="00D82A5B">
        <w:rPr>
          <w:rFonts w:hint="eastAsia"/>
        </w:rPr>
        <w:t>键连接的链内</w:t>
      </w:r>
      <w:r w:rsidRPr="00D82A5B">
        <w:rPr>
          <w:i/>
        </w:rPr>
        <w:t>J</w:t>
      </w:r>
      <w:r w:rsidRPr="00D82A5B">
        <w:rPr>
          <w:vertAlign w:val="subscript"/>
        </w:rPr>
        <w:t>Cu−Cu</w:t>
      </w:r>
      <w:r w:rsidRPr="00D82A5B">
        <w:t xml:space="preserve"> ~ </w:t>
      </w:r>
      <w:r w:rsidRPr="00D82A5B">
        <w:rPr>
          <w:szCs w:val="18"/>
        </w:rPr>
        <w:t>−</w:t>
      </w:r>
      <w:r w:rsidRPr="00D82A5B">
        <w:t>50 cm</w:t>
      </w:r>
      <w:r w:rsidRPr="00D82A5B">
        <w:rPr>
          <w:szCs w:val="18"/>
          <w:vertAlign w:val="superscript"/>
        </w:rPr>
        <w:t>−</w:t>
      </w:r>
      <w:r w:rsidRPr="00D82A5B">
        <w:rPr>
          <w:vertAlign w:val="superscript"/>
        </w:rPr>
        <w:t>1</w:t>
      </w:r>
      <w:r w:rsidRPr="00D82A5B">
        <w:rPr>
          <w:rFonts w:hint="eastAsia"/>
        </w:rPr>
        <w:t>，通过轴向长</w:t>
      </w:r>
      <w:r w:rsidRPr="00D82A5B">
        <w:t>Cu</w:t>
      </w:r>
      <w:r w:rsidRPr="00D82A5B">
        <w:rPr>
          <w:szCs w:val="18"/>
        </w:rPr>
        <w:t>−</w:t>
      </w:r>
      <w:r w:rsidRPr="00D82A5B">
        <w:t>O</w:t>
      </w:r>
      <w:r w:rsidRPr="00D82A5B">
        <w:rPr>
          <w:rFonts w:hint="eastAsia"/>
        </w:rPr>
        <w:t>键连接的链间</w:t>
      </w:r>
      <w:r w:rsidRPr="00D82A5B">
        <w:rPr>
          <w:i/>
        </w:rPr>
        <w:t>j</w:t>
      </w:r>
      <w:r w:rsidRPr="00D82A5B">
        <w:rPr>
          <w:vertAlign w:val="subscript"/>
        </w:rPr>
        <w:t>Cu−Cu</w:t>
      </w:r>
      <w:r w:rsidRPr="00D82A5B">
        <w:t xml:space="preserve"> ~ </w:t>
      </w:r>
      <w:r w:rsidRPr="00D82A5B">
        <w:rPr>
          <w:szCs w:val="18"/>
        </w:rPr>
        <w:t>−</w:t>
      </w:r>
      <w:r w:rsidRPr="00D82A5B">
        <w:t>5 cm</w:t>
      </w:r>
      <w:r w:rsidRPr="00D82A5B">
        <w:rPr>
          <w:szCs w:val="18"/>
          <w:vertAlign w:val="superscript"/>
        </w:rPr>
        <w:t>−</w:t>
      </w:r>
      <w:r w:rsidRPr="00D82A5B">
        <w:rPr>
          <w:vertAlign w:val="superscript"/>
        </w:rPr>
        <w:t>1</w:t>
      </w:r>
      <w:r w:rsidRPr="00D82A5B">
        <w:rPr>
          <w:rFonts w:hint="eastAsia"/>
        </w:rPr>
        <w:t>。</w:t>
      </w:r>
      <w:r w:rsidRPr="00D82A5B">
        <w:t>Mn−Cu</w:t>
      </w:r>
      <w:r w:rsidRPr="00D82A5B">
        <w:rPr>
          <w:rFonts w:hint="eastAsia"/>
        </w:rPr>
        <w:t>之间的耦合，可以用其数值大小的几何平均值估计为：通过</w:t>
      </w:r>
      <w:r w:rsidRPr="00D82A5B">
        <w:t>Cu</w:t>
      </w:r>
      <w:r w:rsidRPr="00D82A5B">
        <w:rPr>
          <w:szCs w:val="18"/>
        </w:rPr>
        <w:t>−</w:t>
      </w:r>
      <w:r w:rsidRPr="00D82A5B">
        <w:t>O</w:t>
      </w:r>
      <w:r w:rsidRPr="00D82A5B">
        <w:rPr>
          <w:rFonts w:hint="eastAsia"/>
        </w:rPr>
        <w:t>为赤道面短键时</w:t>
      </w:r>
      <w:r w:rsidRPr="00D82A5B">
        <w:rPr>
          <w:i/>
        </w:rPr>
        <w:t>J</w:t>
      </w:r>
      <w:r w:rsidRPr="00D82A5B">
        <w:rPr>
          <w:vertAlign w:val="subscript"/>
        </w:rPr>
        <w:t>Mn−Cu</w:t>
      </w:r>
      <w:r w:rsidRPr="00D82A5B">
        <w:t xml:space="preserve"> ~ </w:t>
      </w:r>
      <w:r w:rsidRPr="00D82A5B">
        <w:rPr>
          <w:szCs w:val="18"/>
        </w:rPr>
        <w:t>−</w:t>
      </w:r>
      <w:r w:rsidRPr="00D82A5B">
        <w:t>5 cm</w:t>
      </w:r>
      <w:r w:rsidRPr="00D82A5B">
        <w:rPr>
          <w:szCs w:val="18"/>
          <w:vertAlign w:val="superscript"/>
        </w:rPr>
        <w:t>−</w:t>
      </w:r>
      <w:r w:rsidRPr="00D82A5B">
        <w:rPr>
          <w:vertAlign w:val="superscript"/>
        </w:rPr>
        <w:t>1</w:t>
      </w:r>
      <w:r w:rsidRPr="00D82A5B">
        <w:rPr>
          <w:rFonts w:hint="eastAsia"/>
        </w:rPr>
        <w:t>，大致和</w:t>
      </w:r>
      <w:r w:rsidRPr="00D82A5B">
        <w:rPr>
          <w:i/>
        </w:rPr>
        <w:t>j</w:t>
      </w:r>
      <w:r w:rsidRPr="00D82A5B">
        <w:rPr>
          <w:vertAlign w:val="subscript"/>
        </w:rPr>
        <w:t>Cu−Cu</w:t>
      </w:r>
      <w:r w:rsidRPr="00D82A5B">
        <w:rPr>
          <w:rFonts w:hint="eastAsia"/>
        </w:rPr>
        <w:t>相当；通过</w:t>
      </w:r>
      <w:r w:rsidRPr="00D82A5B">
        <w:t>Cu</w:t>
      </w:r>
      <w:r w:rsidRPr="00D82A5B">
        <w:rPr>
          <w:szCs w:val="18"/>
        </w:rPr>
        <w:t>−</w:t>
      </w:r>
      <w:r w:rsidRPr="00D82A5B">
        <w:t>O</w:t>
      </w:r>
      <w:r w:rsidRPr="00D82A5B">
        <w:rPr>
          <w:rFonts w:hint="eastAsia"/>
        </w:rPr>
        <w:t>为轴向长键时</w:t>
      </w:r>
      <w:r w:rsidRPr="00D82A5B">
        <w:rPr>
          <w:i/>
        </w:rPr>
        <w:t>j</w:t>
      </w:r>
      <w:r w:rsidRPr="00D82A5B">
        <w:rPr>
          <w:vertAlign w:val="subscript"/>
        </w:rPr>
        <w:t>Mn−Cu</w:t>
      </w:r>
      <w:r w:rsidRPr="00D82A5B">
        <w:t xml:space="preserve"> ~ </w:t>
      </w:r>
      <w:r w:rsidRPr="00D82A5B">
        <w:rPr>
          <w:szCs w:val="18"/>
        </w:rPr>
        <w:t>−</w:t>
      </w:r>
      <w:r w:rsidRPr="00D82A5B">
        <w:t>1.6 cm</w:t>
      </w:r>
      <w:r w:rsidRPr="00D82A5B">
        <w:rPr>
          <w:szCs w:val="18"/>
          <w:vertAlign w:val="superscript"/>
        </w:rPr>
        <w:t>−</w:t>
      </w:r>
      <w:r w:rsidRPr="00D82A5B">
        <w:rPr>
          <w:vertAlign w:val="superscript"/>
        </w:rPr>
        <w:t>1</w:t>
      </w:r>
      <w:r w:rsidRPr="00D82A5B">
        <w:rPr>
          <w:rFonts w:hint="eastAsia"/>
        </w:rPr>
        <w:t>。</w:t>
      </w:r>
      <w:r w:rsidRPr="00D82A5B">
        <w:t>Mn</w:t>
      </w:r>
      <w:r w:rsidRPr="00D82A5B">
        <w:rPr>
          <w:vertAlign w:val="superscript"/>
        </w:rPr>
        <w:t>2+</w:t>
      </w:r>
      <w:r w:rsidRPr="00D82A5B">
        <w:rPr>
          <w:rFonts w:hint="eastAsia"/>
        </w:rPr>
        <w:t>和</w:t>
      </w:r>
      <w:r w:rsidRPr="00D82A5B">
        <w:t>Cu</w:t>
      </w:r>
      <w:r w:rsidRPr="00D82A5B">
        <w:rPr>
          <w:vertAlign w:val="superscript"/>
        </w:rPr>
        <w:t>2+</w:t>
      </w:r>
      <w:r w:rsidRPr="00D82A5B">
        <w:rPr>
          <w:rFonts w:hint="eastAsia"/>
        </w:rPr>
        <w:t>的自旋为</w:t>
      </w:r>
      <w:r w:rsidRPr="00D82A5B">
        <w:rPr>
          <w:i/>
        </w:rPr>
        <w:t>S</w:t>
      </w:r>
      <w:r w:rsidRPr="00D82A5B">
        <w:rPr>
          <w:vertAlign w:val="subscript"/>
        </w:rPr>
        <w:t>Mn</w:t>
      </w:r>
      <w:r w:rsidRPr="00D82A5B">
        <w:t xml:space="preserve"> = 5/2</w:t>
      </w:r>
      <w:r w:rsidRPr="00D82A5B">
        <w:rPr>
          <w:rFonts w:hint="eastAsia"/>
        </w:rPr>
        <w:t>和</w:t>
      </w:r>
      <w:r w:rsidRPr="00D82A5B">
        <w:rPr>
          <w:i/>
        </w:rPr>
        <w:t>S</w:t>
      </w:r>
      <w:r w:rsidRPr="00D82A5B">
        <w:rPr>
          <w:vertAlign w:val="subscript"/>
        </w:rPr>
        <w:t>Cu</w:t>
      </w:r>
      <w:r w:rsidRPr="00D82A5B">
        <w:t xml:space="preserve"> = 1/2</w:t>
      </w:r>
      <w:r w:rsidRPr="00D82A5B">
        <w:rPr>
          <w:rFonts w:hint="eastAsia"/>
        </w:rPr>
        <w:t>，有很大的不同；</w:t>
      </w:r>
      <w:r w:rsidRPr="00D82A5B">
        <w:t>Mn</w:t>
      </w:r>
      <w:r w:rsidRPr="00D82A5B">
        <w:rPr>
          <w:vertAlign w:val="superscript"/>
        </w:rPr>
        <w:t>2+</w:t>
      </w:r>
      <w:r w:rsidRPr="00D82A5B">
        <w:rPr>
          <w:rFonts w:hint="eastAsia"/>
        </w:rPr>
        <w:t>是磁各向同性的，而</w:t>
      </w:r>
      <w:r w:rsidRPr="00D82A5B">
        <w:t>Cu</w:t>
      </w:r>
      <w:r w:rsidRPr="00D82A5B">
        <w:rPr>
          <w:vertAlign w:val="superscript"/>
        </w:rPr>
        <w:t>2+</w:t>
      </w:r>
      <w:r w:rsidRPr="00D82A5B">
        <w:rPr>
          <w:rFonts w:hint="eastAsia"/>
        </w:rPr>
        <w:t>是轴向磁各向异性的。同时，</w:t>
      </w:r>
      <w:r w:rsidRPr="00D82A5B">
        <w:t>etaCu</w:t>
      </w:r>
      <w:r w:rsidRPr="00D82A5B">
        <w:rPr>
          <w:rFonts w:hint="eastAsia"/>
        </w:rPr>
        <w:t>结构是以赤道面</w:t>
      </w:r>
      <w:r w:rsidRPr="00D82A5B">
        <w:t>Cu</w:t>
      </w:r>
      <w:r w:rsidRPr="00D82A5B">
        <w:rPr>
          <w:szCs w:val="18"/>
        </w:rPr>
        <w:t>−</w:t>
      </w:r>
      <w:r w:rsidRPr="00D82A5B">
        <w:t>O</w:t>
      </w:r>
      <w:r w:rsidRPr="00D82A5B">
        <w:rPr>
          <w:rFonts w:hint="eastAsia"/>
        </w:rPr>
        <w:t>短键连接的</w:t>
      </w:r>
      <w:r w:rsidRPr="00D82A5B">
        <w:t>Cu</w:t>
      </w:r>
      <w:r w:rsidRPr="00D82A5B">
        <w:rPr>
          <w:szCs w:val="18"/>
        </w:rPr>
        <w:t>−</w:t>
      </w:r>
      <w:r w:rsidRPr="00D82A5B">
        <w:rPr>
          <w:rFonts w:hint="eastAsia"/>
        </w:rPr>
        <w:t>甲酸</w:t>
      </w:r>
      <w:r w:rsidRPr="00D82A5B">
        <w:rPr>
          <w:szCs w:val="18"/>
        </w:rPr>
        <w:t>−</w:t>
      </w:r>
      <w:r w:rsidRPr="00D82A5B">
        <w:t>Cu</w:t>
      </w:r>
      <w:r w:rsidRPr="00D82A5B">
        <w:rPr>
          <w:rFonts w:hint="eastAsia"/>
        </w:rPr>
        <w:t>链，进一步通过轴向</w:t>
      </w:r>
      <w:r w:rsidRPr="00D82A5B">
        <w:t>Cu</w:t>
      </w:r>
      <w:r w:rsidRPr="00D82A5B">
        <w:rPr>
          <w:szCs w:val="18"/>
        </w:rPr>
        <w:t>−</w:t>
      </w:r>
      <w:r w:rsidRPr="00D82A5B">
        <w:t>O</w:t>
      </w:r>
      <w:r w:rsidRPr="00D82A5B">
        <w:rPr>
          <w:rFonts w:hint="eastAsia"/>
        </w:rPr>
        <w:t>长键连接，因此，从磁性角度，</w:t>
      </w:r>
      <w:r w:rsidRPr="00D82A5B">
        <w:t>etaCu</w:t>
      </w:r>
      <w:r w:rsidRPr="00D82A5B">
        <w:rPr>
          <w:rFonts w:hint="eastAsia"/>
        </w:rPr>
        <w:t>是由强链内反铁磁耦合的磁性链再通过弱链间反铁磁耦合形成的、具有低维磁性特性的体系。根据这些结果和数据，可以定性</w:t>
      </w:r>
      <w:r w:rsidRPr="00D82A5B">
        <w:rPr>
          <w:rFonts w:hint="eastAsia"/>
          <w:szCs w:val="18"/>
        </w:rPr>
        <w:t>解释</w:t>
      </w:r>
      <w:r w:rsidRPr="00D82A5B">
        <w:t>etaCuMn</w:t>
      </w:r>
      <w:r w:rsidRPr="00D82A5B">
        <w:rPr>
          <w:rFonts w:hint="eastAsia"/>
        </w:rPr>
        <w:t>固溶体</w:t>
      </w:r>
      <w:r w:rsidRPr="00D82A5B">
        <w:rPr>
          <w:rFonts w:hint="eastAsia"/>
          <w:szCs w:val="18"/>
        </w:rPr>
        <w:t>系列随</w:t>
      </w:r>
      <w:r w:rsidRPr="00D82A5B">
        <w:rPr>
          <w:szCs w:val="18"/>
        </w:rPr>
        <w:t>Cu%</w:t>
      </w:r>
      <w:r w:rsidRPr="00D82A5B">
        <w:rPr>
          <w:rFonts w:hint="eastAsia"/>
          <w:szCs w:val="18"/>
        </w:rPr>
        <w:t>变化的磁性质改变。首先，</w:t>
      </w:r>
      <w:r w:rsidRPr="00D82A5B">
        <w:t>etaMn</w:t>
      </w:r>
      <w:r w:rsidRPr="00D82A5B">
        <w:rPr>
          <w:rFonts w:hint="eastAsia"/>
        </w:rPr>
        <w:t>比</w:t>
      </w:r>
      <w:r w:rsidRPr="00D82A5B">
        <w:t>etaCu</w:t>
      </w:r>
      <w:r w:rsidRPr="00D82A5B">
        <w:rPr>
          <w:rFonts w:hint="eastAsia"/>
        </w:rPr>
        <w:t>有更高的</w:t>
      </w:r>
      <w:r w:rsidRPr="00D82A5B">
        <w:rPr>
          <w:i/>
        </w:rPr>
        <w:t>T</w:t>
      </w:r>
      <w:r w:rsidRPr="00D82A5B">
        <w:rPr>
          <w:vertAlign w:val="subscript"/>
        </w:rPr>
        <w:t>N</w:t>
      </w:r>
      <w:r w:rsidRPr="00D82A5B">
        <w:rPr>
          <w:rFonts w:hint="eastAsia"/>
        </w:rPr>
        <w:t>的重要原因是</w:t>
      </w:r>
      <w:r w:rsidRPr="00D82A5B">
        <w:rPr>
          <w:i/>
        </w:rPr>
        <w:t>S</w:t>
      </w:r>
      <w:r w:rsidRPr="00D82A5B">
        <w:rPr>
          <w:vertAlign w:val="subscript"/>
        </w:rPr>
        <w:t>Mn</w:t>
      </w:r>
      <w:r w:rsidRPr="00D82A5B">
        <w:rPr>
          <w:rFonts w:hint="eastAsia"/>
        </w:rPr>
        <w:t>很大，虽然</w:t>
      </w:r>
      <w:r w:rsidRPr="00D82A5B">
        <w:rPr>
          <w:i/>
        </w:rPr>
        <w:t>J</w:t>
      </w:r>
      <w:r w:rsidRPr="00D82A5B">
        <w:rPr>
          <w:vertAlign w:val="subscript"/>
        </w:rPr>
        <w:t>Mn−Mn</w:t>
      </w:r>
      <w:r w:rsidRPr="00D82A5B">
        <w:rPr>
          <w:rFonts w:hint="eastAsia"/>
        </w:rPr>
        <w:t>看起来不大。因为按分子场理论，</w:t>
      </w:r>
      <w:r w:rsidRPr="00D82A5B">
        <w:rPr>
          <w:i/>
        </w:rPr>
        <w:t>T</w:t>
      </w:r>
      <w:r w:rsidRPr="00D82A5B">
        <w:rPr>
          <w:vertAlign w:val="subscript"/>
        </w:rPr>
        <w:t>N</w:t>
      </w:r>
      <w:r w:rsidRPr="00D82A5B">
        <w:rPr>
          <w:rFonts w:hint="eastAsia"/>
        </w:rPr>
        <w:t>正比于</w:t>
      </w:r>
      <w:r w:rsidRPr="00D82A5B">
        <w:rPr>
          <w:i/>
        </w:rPr>
        <w:t>JS</w:t>
      </w:r>
      <w:r w:rsidRPr="00D82A5B">
        <w:t>(</w:t>
      </w:r>
      <w:r w:rsidRPr="00D82A5B">
        <w:rPr>
          <w:i/>
        </w:rPr>
        <w:t>S</w:t>
      </w:r>
      <w:r w:rsidRPr="00D82A5B">
        <w:t>+1)</w:t>
      </w:r>
      <w:r w:rsidRPr="00D82A5B">
        <w:rPr>
          <w:rFonts w:hint="eastAsia"/>
        </w:rPr>
        <w:t>。其次，在固溶体中，</w:t>
      </w:r>
      <w:r w:rsidRPr="00D82A5B">
        <w:t>Mn</w:t>
      </w:r>
      <w:r w:rsidRPr="00D82A5B">
        <w:rPr>
          <w:vertAlign w:val="superscript"/>
        </w:rPr>
        <w:t>2+</w:t>
      </w:r>
      <w:r w:rsidRPr="00D82A5B">
        <w:rPr>
          <w:rFonts w:hint="eastAsia"/>
        </w:rPr>
        <w:t>和</w:t>
      </w:r>
      <w:r w:rsidRPr="00D82A5B">
        <w:t>Cu</w:t>
      </w:r>
      <w:r w:rsidRPr="00D82A5B">
        <w:rPr>
          <w:vertAlign w:val="superscript"/>
        </w:rPr>
        <w:t>2+</w:t>
      </w:r>
      <w:r w:rsidRPr="00D82A5B">
        <w:rPr>
          <w:rFonts w:hint="eastAsia"/>
        </w:rPr>
        <w:t>的不同自旋之间的</w:t>
      </w:r>
      <w:r w:rsidRPr="00D82A5B">
        <w:rPr>
          <w:rFonts w:hint="eastAsia"/>
          <w:szCs w:val="18"/>
        </w:rPr>
        <w:t>反铁磁耦合导致亚铁磁性，是</w:t>
      </w:r>
      <w:r w:rsidRPr="00D82A5B">
        <w:rPr>
          <w:rFonts w:hint="eastAsia"/>
        </w:rPr>
        <w:t>固溶体低温磁性特征。当固溶体中</w:t>
      </w:r>
      <w:r w:rsidRPr="00D82A5B">
        <w:t>Mn</w:t>
      </w:r>
      <w:r w:rsidRPr="00D82A5B">
        <w:rPr>
          <w:rFonts w:hint="eastAsia"/>
        </w:rPr>
        <w:t>含量很少时，由于</w:t>
      </w:r>
      <w:r w:rsidRPr="00D82A5B">
        <w:rPr>
          <w:i/>
        </w:rPr>
        <w:t>J</w:t>
      </w:r>
      <w:r w:rsidRPr="00D82A5B">
        <w:rPr>
          <w:vertAlign w:val="subscript"/>
        </w:rPr>
        <w:t>Mn−Cu</w:t>
      </w:r>
      <w:r w:rsidRPr="00D82A5B">
        <w:rPr>
          <w:rFonts w:hint="eastAsia"/>
        </w:rPr>
        <w:t>和</w:t>
      </w:r>
      <w:r w:rsidRPr="00D82A5B">
        <w:rPr>
          <w:i/>
        </w:rPr>
        <w:t>j</w:t>
      </w:r>
      <w:r w:rsidRPr="00D82A5B">
        <w:rPr>
          <w:vertAlign w:val="subscript"/>
        </w:rPr>
        <w:t>Mn−Cu</w:t>
      </w:r>
      <w:r w:rsidRPr="00D82A5B">
        <w:rPr>
          <w:rFonts w:hint="eastAsia"/>
        </w:rPr>
        <w:t>都小，</w:t>
      </w:r>
      <w:r w:rsidRPr="00D82A5B">
        <w:t>Mn</w:t>
      </w:r>
      <w:r w:rsidRPr="00D82A5B">
        <w:rPr>
          <w:vertAlign w:val="superscript"/>
        </w:rPr>
        <w:t>2+</w:t>
      </w:r>
      <w:r w:rsidRPr="00D82A5B">
        <w:rPr>
          <w:rFonts w:hint="eastAsia"/>
        </w:rPr>
        <w:t>离子所起的作用主要是同时减小了</w:t>
      </w:r>
      <w:bookmarkStart w:id="706" w:name="_Hlk176902896"/>
      <w:r w:rsidRPr="00D82A5B">
        <w:t>Cu</w:t>
      </w:r>
      <w:r w:rsidRPr="00D82A5B">
        <w:rPr>
          <w:szCs w:val="18"/>
        </w:rPr>
        <w:t>−</w:t>
      </w:r>
      <w:r w:rsidRPr="00D82A5B">
        <w:rPr>
          <w:rFonts w:hint="eastAsia"/>
        </w:rPr>
        <w:t>甲酸</w:t>
      </w:r>
      <w:bookmarkStart w:id="707" w:name="OLE_LINK118"/>
      <w:r w:rsidRPr="00D82A5B">
        <w:rPr>
          <w:szCs w:val="18"/>
        </w:rPr>
        <w:t>−</w:t>
      </w:r>
      <w:bookmarkEnd w:id="707"/>
      <w:r w:rsidRPr="00D82A5B">
        <w:t>Cu</w:t>
      </w:r>
      <w:r w:rsidRPr="00D82A5B">
        <w:rPr>
          <w:rFonts w:hint="eastAsia"/>
        </w:rPr>
        <w:t>链</w:t>
      </w:r>
      <w:bookmarkEnd w:id="706"/>
      <w:r w:rsidRPr="00D82A5B">
        <w:rPr>
          <w:rFonts w:hint="eastAsia"/>
        </w:rPr>
        <w:t>（含少量</w:t>
      </w:r>
      <w:r w:rsidRPr="00D82A5B">
        <w:t>Mn</w:t>
      </w:r>
      <w:r w:rsidRPr="00D82A5B">
        <w:rPr>
          <w:vertAlign w:val="superscript"/>
        </w:rPr>
        <w:t>2+</w:t>
      </w:r>
      <w:r w:rsidRPr="00D82A5B">
        <w:rPr>
          <w:rFonts w:hint="eastAsia"/>
        </w:rPr>
        <w:t>）内和</w:t>
      </w:r>
      <w:r w:rsidRPr="00D82A5B">
        <w:rPr>
          <w:rFonts w:hint="eastAsia"/>
          <w:szCs w:val="18"/>
        </w:rPr>
        <w:t>链间</w:t>
      </w:r>
      <w:r w:rsidRPr="00D82A5B">
        <w:rPr>
          <w:rFonts w:hint="eastAsia"/>
        </w:rPr>
        <w:t>的</w:t>
      </w:r>
      <w:r w:rsidRPr="00D82A5B">
        <w:rPr>
          <w:rFonts w:hint="eastAsia"/>
          <w:szCs w:val="18"/>
        </w:rPr>
        <w:t>反铁磁耦合，这使得</w:t>
      </w:r>
      <w:r w:rsidRPr="00D82A5B">
        <w:t>Mn</w:t>
      </w:r>
      <w:r w:rsidRPr="00D82A5B">
        <w:rPr>
          <w:rFonts w:hint="eastAsia"/>
        </w:rPr>
        <w:t>含量很少的固溶体</w:t>
      </w:r>
      <w:bookmarkStart w:id="708" w:name="OLE_LINK119"/>
      <w:r w:rsidR="00896323" w:rsidRPr="00D82A5B">
        <w:rPr>
          <w:i/>
          <w:iCs/>
        </w:rPr>
        <w:t>x</w:t>
      </w:r>
      <w:r w:rsidR="00896323" w:rsidRPr="00D82A5B">
        <w:t xml:space="preserve"> = 0.9</w:t>
      </w:r>
      <w:r w:rsidR="00854D36">
        <w:t>4</w:t>
      </w:r>
      <w:r w:rsidR="00896323" w:rsidRPr="00D82A5B">
        <w:rPr>
          <w:szCs w:val="18"/>
        </w:rPr>
        <w:t>−0.9</w:t>
      </w:r>
      <w:r w:rsidR="00854D36">
        <w:rPr>
          <w:szCs w:val="18"/>
        </w:rPr>
        <w:t>9</w:t>
      </w:r>
      <w:bookmarkEnd w:id="708"/>
      <w:r w:rsidRPr="00D82A5B">
        <w:rPr>
          <w:rFonts w:hint="eastAsia"/>
        </w:rPr>
        <w:t>的</w:t>
      </w:r>
      <w:r w:rsidRPr="00D82A5B">
        <w:rPr>
          <w:i/>
        </w:rPr>
        <w:t>T</w:t>
      </w:r>
      <w:r w:rsidRPr="00D82A5B">
        <w:rPr>
          <w:vertAlign w:val="subscript"/>
        </w:rPr>
        <w:t>N</w:t>
      </w:r>
      <w:r w:rsidRPr="00D82A5B">
        <w:rPr>
          <w:rFonts w:hint="eastAsia"/>
        </w:rPr>
        <w:t>低于</w:t>
      </w:r>
      <w:r w:rsidRPr="00D82A5B">
        <w:t>etaCu</w:t>
      </w:r>
      <w:r w:rsidRPr="00D82A5B">
        <w:rPr>
          <w:rFonts w:hint="eastAsia"/>
        </w:rPr>
        <w:t>。</w:t>
      </w:r>
      <w:r w:rsidRPr="00D82A5B">
        <w:t>Mn</w:t>
      </w:r>
      <w:r w:rsidRPr="00D82A5B">
        <w:rPr>
          <w:rFonts w:hint="eastAsia"/>
        </w:rPr>
        <w:t>含量继续增加时，由于固溶体中</w:t>
      </w:r>
      <w:r w:rsidRPr="00D82A5B">
        <w:t>Cu</w:t>
      </w:r>
      <w:r w:rsidRPr="00D82A5B">
        <w:rPr>
          <w:rFonts w:eastAsia="微软雅黑"/>
        </w:rPr>
        <w:t>−</w:t>
      </w:r>
      <w:r w:rsidRPr="00D82A5B">
        <w:t>Mn</w:t>
      </w:r>
      <w:r w:rsidRPr="00D82A5B">
        <w:rPr>
          <w:rFonts w:hint="eastAsia"/>
        </w:rPr>
        <w:t>界面的增加，</w:t>
      </w:r>
      <w:r w:rsidRPr="00D82A5B">
        <w:rPr>
          <w:rFonts w:hint="eastAsia"/>
          <w:szCs w:val="18"/>
        </w:rPr>
        <w:t>亚铁磁性增强，或</w:t>
      </w:r>
      <w:r w:rsidRPr="00D82A5B">
        <w:t>Mn</w:t>
      </w:r>
      <w:r w:rsidRPr="00D82A5B">
        <w:rPr>
          <w:vertAlign w:val="superscript"/>
        </w:rPr>
        <w:t>2+</w:t>
      </w:r>
      <w:r w:rsidRPr="00D82A5B">
        <w:rPr>
          <w:rFonts w:hint="eastAsia"/>
        </w:rPr>
        <w:t>大的磁矩开始发挥作用；同时，</w:t>
      </w:r>
      <w:r w:rsidRPr="00D82A5B">
        <w:t>Mn</w:t>
      </w:r>
      <w:r w:rsidRPr="00D82A5B">
        <w:rPr>
          <w:szCs w:val="18"/>
        </w:rPr>
        <w:t>−</w:t>
      </w:r>
      <w:r w:rsidRPr="00D82A5B">
        <w:t>O</w:t>
      </w:r>
      <w:r w:rsidRPr="00D82A5B">
        <w:rPr>
          <w:rFonts w:hint="eastAsia"/>
        </w:rPr>
        <w:t>键增多，使轴向</w:t>
      </w:r>
      <w:r w:rsidRPr="00D82A5B">
        <w:t>Cu</w:t>
      </w:r>
      <w:r w:rsidRPr="00D82A5B">
        <w:rPr>
          <w:szCs w:val="18"/>
        </w:rPr>
        <w:t>−</w:t>
      </w:r>
      <w:r w:rsidRPr="00D82A5B">
        <w:t>O</w:t>
      </w:r>
      <w:r w:rsidRPr="00D82A5B">
        <w:rPr>
          <w:rFonts w:hint="eastAsia"/>
        </w:rPr>
        <w:t>键也缩短，</w:t>
      </w:r>
      <w:r w:rsidRPr="00D82A5B">
        <w:rPr>
          <w:rFonts w:hint="eastAsia"/>
          <w:szCs w:val="18"/>
        </w:rPr>
        <w:t>链间的</w:t>
      </w:r>
      <w:r w:rsidRPr="00D82A5B">
        <w:t>Mn−Cu</w:t>
      </w:r>
      <w:r w:rsidRPr="00D82A5B">
        <w:rPr>
          <w:rFonts w:hint="eastAsia"/>
        </w:rPr>
        <w:t>和</w:t>
      </w:r>
      <w:r w:rsidRPr="00D82A5B">
        <w:t>Cu−Cu</w:t>
      </w:r>
      <w:r w:rsidRPr="00D82A5B">
        <w:rPr>
          <w:rFonts w:hint="eastAsia"/>
          <w:szCs w:val="18"/>
        </w:rPr>
        <w:t>反铁磁耦合</w:t>
      </w:r>
      <w:r w:rsidRPr="00D82A5B">
        <w:rPr>
          <w:rFonts w:hint="eastAsia"/>
        </w:rPr>
        <w:t>都增强，使得固溶体的</w:t>
      </w:r>
      <w:r w:rsidRPr="00D82A5B">
        <w:rPr>
          <w:i/>
        </w:rPr>
        <w:t>T</w:t>
      </w:r>
      <w:r w:rsidRPr="00D82A5B">
        <w:rPr>
          <w:vertAlign w:val="subscript"/>
        </w:rPr>
        <w:t>N</w:t>
      </w:r>
      <w:r w:rsidRPr="00D82A5B">
        <w:rPr>
          <w:rFonts w:hint="eastAsia"/>
        </w:rPr>
        <w:t>逐渐向高温移动。</w:t>
      </w:r>
      <w:r w:rsidRPr="00D82A5B">
        <w:rPr>
          <w:rFonts w:hint="eastAsia"/>
          <w:szCs w:val="18"/>
        </w:rPr>
        <w:t>从</w:t>
      </w:r>
      <w:r w:rsidR="00896323" w:rsidRPr="00D82A5B">
        <w:rPr>
          <w:i/>
          <w:iCs/>
        </w:rPr>
        <w:t>x</w:t>
      </w:r>
      <w:r w:rsidR="00896323" w:rsidRPr="00D82A5B">
        <w:t xml:space="preserve"> = 0.73</w:t>
      </w:r>
      <w:r w:rsidR="00896323" w:rsidRPr="00D82A5B">
        <w:rPr>
          <w:szCs w:val="18"/>
        </w:rPr>
        <w:t>−0.10</w:t>
      </w:r>
      <w:r w:rsidRPr="00D82A5B">
        <w:rPr>
          <w:rFonts w:hint="eastAsia"/>
        </w:rPr>
        <w:t>的</w:t>
      </w:r>
      <w:r w:rsidRPr="00D82A5B">
        <w:rPr>
          <w:i/>
          <w:szCs w:val="18"/>
        </w:rPr>
        <w:t>T</w:t>
      </w:r>
      <w:r w:rsidRPr="00D82A5B">
        <w:rPr>
          <w:szCs w:val="18"/>
          <w:vertAlign w:val="subscript"/>
        </w:rPr>
        <w:t>N</w:t>
      </w:r>
      <w:r w:rsidRPr="00D82A5B">
        <w:rPr>
          <w:rFonts w:hint="eastAsia"/>
          <w:szCs w:val="18"/>
        </w:rPr>
        <w:t>都略高于</w:t>
      </w:r>
      <w:r w:rsidRPr="00D82A5B">
        <w:rPr>
          <w:rFonts w:hint="eastAsia"/>
        </w:rPr>
        <w:t>纯</w:t>
      </w:r>
      <w:r w:rsidRPr="00D82A5B">
        <w:t>Mn</w:t>
      </w:r>
      <w:r w:rsidRPr="00D82A5B">
        <w:rPr>
          <w:rFonts w:hint="eastAsia"/>
        </w:rPr>
        <w:t>化合物</w:t>
      </w:r>
      <w:r w:rsidRPr="00D82A5B">
        <w:t>etaMn</w:t>
      </w:r>
      <w:r w:rsidRPr="00D82A5B">
        <w:rPr>
          <w:rFonts w:hint="eastAsia"/>
        </w:rPr>
        <w:t>，是因为相对于</w:t>
      </w:r>
      <w:r w:rsidRPr="00D82A5B">
        <w:t>etaMn</w:t>
      </w:r>
      <w:r w:rsidRPr="00D82A5B">
        <w:rPr>
          <w:rFonts w:hint="eastAsia"/>
        </w:rPr>
        <w:t>而言，固溶体</w:t>
      </w:r>
      <w:r w:rsidRPr="00D82A5B">
        <w:rPr>
          <w:rFonts w:hint="eastAsia"/>
          <w:szCs w:val="18"/>
        </w:rPr>
        <w:t>亚铁磁性和磁耦合都增强的结果。</w:t>
      </w:r>
      <w:r w:rsidRPr="00D82A5B">
        <w:rPr>
          <w:rFonts w:hint="eastAsia"/>
        </w:rPr>
        <w:t>固溶体</w:t>
      </w:r>
      <w:r w:rsidRPr="00D82A5B">
        <w:rPr>
          <w:rFonts w:hint="eastAsia"/>
          <w:szCs w:val="18"/>
        </w:rPr>
        <w:t>亚铁磁性增强，也是低温时</w:t>
      </w:r>
      <w:r w:rsidR="00896323" w:rsidRPr="00D82A5B">
        <w:rPr>
          <w:i/>
          <w:iCs/>
        </w:rPr>
        <w:t>x</w:t>
      </w:r>
      <w:r w:rsidR="00896323" w:rsidRPr="00D82A5B">
        <w:t xml:space="preserve"> = 0.66</w:t>
      </w:r>
      <w:r w:rsidRPr="00D82A5B">
        <w:rPr>
          <w:rFonts w:hint="eastAsia"/>
          <w:szCs w:val="18"/>
        </w:rPr>
        <w:t>左右样品具有较大的磁化强度的原因。另外，</w:t>
      </w:r>
      <w:r w:rsidRPr="00D82A5B">
        <w:rPr>
          <w:rFonts w:hint="eastAsia"/>
        </w:rPr>
        <w:t>我们注意到，</w:t>
      </w:r>
      <w:r w:rsidRPr="00D82A5B">
        <w:t>Mn%~8%</w:t>
      </w:r>
      <w:r w:rsidRPr="00D82A5B">
        <w:rPr>
          <w:rFonts w:hint="eastAsia"/>
        </w:rPr>
        <w:t>左右，样品的</w:t>
      </w:r>
      <w:r w:rsidRPr="00D82A5B">
        <w:rPr>
          <w:i/>
        </w:rPr>
        <w:t>T</w:t>
      </w:r>
      <w:r w:rsidRPr="00D82A5B">
        <w:rPr>
          <w:vertAlign w:val="subscript"/>
        </w:rPr>
        <w:t>N</w:t>
      </w:r>
      <w:r w:rsidRPr="00D82A5B">
        <w:rPr>
          <w:rFonts w:hint="eastAsia"/>
        </w:rPr>
        <w:t>下降最快。这个</w:t>
      </w:r>
      <w:r w:rsidRPr="00D82A5B">
        <w:t>Mn%</w:t>
      </w:r>
      <w:r w:rsidRPr="00D82A5B">
        <w:rPr>
          <w:rFonts w:hint="eastAsia"/>
        </w:rPr>
        <w:t>的数值和之前所述的相变不再发生时的</w:t>
      </w:r>
      <w:r w:rsidRPr="00D82A5B">
        <w:t>Mn%</w:t>
      </w:r>
      <w:r w:rsidRPr="00D82A5B">
        <w:rPr>
          <w:rFonts w:hint="eastAsia"/>
        </w:rPr>
        <w:t>大于</w:t>
      </w:r>
      <w:r w:rsidRPr="00D82A5B">
        <w:t>~</w:t>
      </w:r>
      <w:r w:rsidR="000823A8">
        <w:t>6</w:t>
      </w:r>
      <w:r w:rsidRPr="00D82A5B">
        <w:t>%</w:t>
      </w:r>
      <w:r w:rsidRPr="00D82A5B">
        <w:rPr>
          <w:rFonts w:hint="eastAsia"/>
        </w:rPr>
        <w:t>大致吻合或有相关性。</w:t>
      </w:r>
    </w:p>
    <w:p w14:paraId="53F2D488" w14:textId="77777777" w:rsidR="002827D7" w:rsidRPr="00622BF2" w:rsidRDefault="002827D7">
      <w:pPr>
        <w:pStyle w:val="2"/>
      </w:pPr>
      <w:bookmarkStart w:id="709" w:name="_Toc207874173"/>
      <w:bookmarkStart w:id="710" w:name="_Toc178683511"/>
      <w:bookmarkStart w:id="711" w:name="_Toc190854842"/>
      <w:bookmarkStart w:id="712" w:name="OLE_LINK135"/>
      <w:bookmarkStart w:id="713" w:name="OLE_LINK146"/>
      <w:bookmarkEnd w:id="705"/>
      <w:r w:rsidRPr="00622BF2">
        <w:lastRenderedPageBreak/>
        <w:t>3.</w:t>
      </w:r>
      <w:r>
        <w:t>3</w:t>
      </w:r>
      <w:r w:rsidRPr="00622BF2">
        <w:t xml:space="preserve"> [CH</w:t>
      </w:r>
      <w:r w:rsidRPr="00622BF2">
        <w:rPr>
          <w:vertAlign w:val="subscript"/>
        </w:rPr>
        <w:t>3</w:t>
      </w:r>
      <w:r w:rsidRPr="00622BF2">
        <w:t>CH</w:t>
      </w:r>
      <w:r w:rsidRPr="00622BF2">
        <w:rPr>
          <w:vertAlign w:val="subscript"/>
        </w:rPr>
        <w:t>2</w:t>
      </w:r>
      <w:r w:rsidRPr="00622BF2">
        <w:t>NH</w:t>
      </w:r>
      <w:r w:rsidRPr="00622BF2">
        <w:rPr>
          <w:vertAlign w:val="subscript"/>
        </w:rPr>
        <w:t>3</w:t>
      </w:r>
      <w:r w:rsidRPr="00622BF2">
        <w:t>][Cu(HCOO)</w:t>
      </w:r>
      <w:r w:rsidRPr="00622BF2">
        <w:rPr>
          <w:vertAlign w:val="subscript"/>
        </w:rPr>
        <w:t>3</w:t>
      </w:r>
      <w:r w:rsidRPr="00622BF2">
        <w:t>]</w:t>
      </w:r>
      <w:r w:rsidRPr="00622BF2">
        <w:rPr>
          <w:rFonts w:hint="eastAsia"/>
        </w:rPr>
        <w:t>单晶结构和磁结构</w:t>
      </w:r>
      <w:bookmarkEnd w:id="709"/>
    </w:p>
    <w:p w14:paraId="25D0526E" w14:textId="173EB5EE" w:rsidR="002827D7" w:rsidRPr="004C5B97" w:rsidRDefault="002827D7" w:rsidP="002827D7">
      <w:pPr>
        <w:pStyle w:val="a5"/>
        <w:ind w:firstLine="480"/>
        <w:rPr>
          <w:rFonts w:cs="Times New Roman"/>
          <w:bCs/>
          <w:szCs w:val="24"/>
        </w:rPr>
      </w:pPr>
      <w:r w:rsidRPr="004C5B97">
        <w:rPr>
          <w:rFonts w:cs="Times New Roman" w:hint="eastAsia"/>
          <w:bCs/>
          <w:szCs w:val="24"/>
        </w:rPr>
        <w:t>我们获得了尺寸达数毫米、质量达数毫克的</w:t>
      </w:r>
      <w:r w:rsidRPr="004C5B97">
        <w:rPr>
          <w:rFonts w:cs="Times New Roman"/>
          <w:bCs/>
          <w:szCs w:val="24"/>
        </w:rPr>
        <w:t>etaCu</w:t>
      </w:r>
      <w:r w:rsidRPr="004C5B97">
        <w:rPr>
          <w:rFonts w:cs="Times New Roman" w:hint="eastAsia"/>
          <w:bCs/>
          <w:szCs w:val="24"/>
        </w:rPr>
        <w:t>和</w:t>
      </w:r>
      <w:r w:rsidRPr="004C5B97">
        <w:rPr>
          <w:rFonts w:cs="Times New Roman"/>
          <w:bCs/>
          <w:szCs w:val="24"/>
        </w:rPr>
        <w:t>etaCu</w:t>
      </w:r>
      <w:r w:rsidRPr="004C5B97">
        <w:rPr>
          <w:rFonts w:cs="Times New Roman"/>
          <w:bCs/>
          <w:szCs w:val="24"/>
          <w:vertAlign w:val="subscript"/>
        </w:rPr>
        <w:t>0.98</w:t>
      </w:r>
      <w:r w:rsidRPr="004C5B97">
        <w:rPr>
          <w:rFonts w:cs="Times New Roman"/>
          <w:bCs/>
          <w:szCs w:val="24"/>
        </w:rPr>
        <w:t>Mn</w:t>
      </w:r>
      <w:r w:rsidRPr="004C5B97">
        <w:rPr>
          <w:rFonts w:cs="Times New Roman"/>
          <w:bCs/>
          <w:szCs w:val="24"/>
          <w:vertAlign w:val="subscript"/>
        </w:rPr>
        <w:t>0.02</w:t>
      </w:r>
      <w:r w:rsidRPr="004C5B97">
        <w:rPr>
          <w:rFonts w:cs="Times New Roman" w:hint="eastAsia"/>
          <w:bCs/>
          <w:szCs w:val="24"/>
        </w:rPr>
        <w:t>块状单晶（图</w:t>
      </w:r>
      <w:r w:rsidRPr="004C5B97">
        <w:rPr>
          <w:rFonts w:cs="Times New Roman"/>
          <w:bCs/>
          <w:szCs w:val="24"/>
        </w:rPr>
        <w:t>3.12</w:t>
      </w:r>
      <w:r w:rsidRPr="004C5B97">
        <w:rPr>
          <w:rFonts w:cs="Times New Roman" w:hint="eastAsia"/>
          <w:bCs/>
          <w:szCs w:val="24"/>
        </w:rPr>
        <w:t>），通过对</w:t>
      </w:r>
      <w:r w:rsidRPr="004C5B97">
        <w:rPr>
          <w:rFonts w:cs="Times New Roman"/>
          <w:bCs/>
          <w:szCs w:val="24"/>
        </w:rPr>
        <w:t>etaCu</w:t>
      </w:r>
      <w:r w:rsidRPr="004C5B97">
        <w:rPr>
          <w:rFonts w:cs="Times New Roman" w:hint="eastAsia"/>
          <w:bCs/>
          <w:szCs w:val="24"/>
        </w:rPr>
        <w:t>单晶低温正交相沿其三个轴</w:t>
      </w:r>
      <w:r w:rsidRPr="004C5B97">
        <w:rPr>
          <w:rFonts w:cs="Times New Roman"/>
          <w:bCs/>
          <w:i/>
          <w:szCs w:val="24"/>
        </w:rPr>
        <w:t>a</w:t>
      </w:r>
      <w:r w:rsidRPr="004C5B97">
        <w:rPr>
          <w:rFonts w:cs="Times New Roman" w:hint="eastAsia"/>
          <w:bCs/>
          <w:szCs w:val="24"/>
        </w:rPr>
        <w:t>、</w:t>
      </w:r>
      <w:r w:rsidRPr="004C5B97">
        <w:rPr>
          <w:rFonts w:cs="Times New Roman"/>
          <w:bCs/>
          <w:i/>
          <w:szCs w:val="24"/>
        </w:rPr>
        <w:t>b</w:t>
      </w:r>
      <w:r w:rsidRPr="004C5B97">
        <w:rPr>
          <w:rFonts w:cs="Times New Roman" w:hint="eastAsia"/>
          <w:bCs/>
          <w:szCs w:val="24"/>
        </w:rPr>
        <w:t>、</w:t>
      </w:r>
      <w:r w:rsidRPr="004C5B97">
        <w:rPr>
          <w:rFonts w:cs="Times New Roman"/>
          <w:bCs/>
          <w:i/>
          <w:szCs w:val="24"/>
        </w:rPr>
        <w:t>c</w:t>
      </w:r>
      <w:r w:rsidRPr="004C5B97">
        <w:rPr>
          <w:rFonts w:cs="Times New Roman" w:hint="eastAsia"/>
          <w:bCs/>
          <w:szCs w:val="24"/>
        </w:rPr>
        <w:t>方向的磁性测量和研究，初步确定了</w:t>
      </w:r>
      <w:r w:rsidRPr="004C5B97">
        <w:rPr>
          <w:rFonts w:cs="Times New Roman"/>
          <w:bCs/>
          <w:szCs w:val="24"/>
        </w:rPr>
        <w:t>etaCu</w:t>
      </w:r>
      <w:r w:rsidRPr="004C5B97">
        <w:rPr>
          <w:rFonts w:cs="Times New Roman" w:hint="eastAsia"/>
          <w:bCs/>
          <w:szCs w:val="24"/>
        </w:rPr>
        <w:t>的磁结构（图</w:t>
      </w:r>
      <w:r w:rsidRPr="004C5B97">
        <w:rPr>
          <w:rFonts w:cs="Times New Roman"/>
          <w:bCs/>
          <w:szCs w:val="24"/>
        </w:rPr>
        <w:t>3.1</w:t>
      </w:r>
      <w:r>
        <w:rPr>
          <w:rFonts w:cs="Times New Roman"/>
          <w:bCs/>
          <w:szCs w:val="24"/>
        </w:rPr>
        <w:t>3</w:t>
      </w:r>
      <w:r w:rsidRPr="004C5B97">
        <w:rPr>
          <w:rFonts w:cs="Times New Roman" w:hint="eastAsia"/>
          <w:bCs/>
          <w:szCs w:val="24"/>
        </w:rPr>
        <w:t>）。下面用</w:t>
      </w:r>
      <w:r w:rsidRPr="004C5B97">
        <w:rPr>
          <w:rFonts w:cs="Times New Roman"/>
          <w:bCs/>
          <w:i/>
          <w:szCs w:val="24"/>
        </w:rPr>
        <w:t>A</w:t>
      </w:r>
      <w:r w:rsidRPr="004C5B97">
        <w:rPr>
          <w:rFonts w:cs="Times New Roman"/>
          <w:bCs/>
          <w:i/>
          <w:szCs w:val="24"/>
          <w:vertAlign w:val="superscript"/>
        </w:rPr>
        <w:t>B</w:t>
      </w:r>
      <w:r w:rsidRPr="004C5B97">
        <w:rPr>
          <w:rFonts w:cs="Times New Roman" w:hint="eastAsia"/>
          <w:bCs/>
          <w:szCs w:val="24"/>
        </w:rPr>
        <w:t>表示磁学量</w:t>
      </w:r>
      <w:r w:rsidRPr="004C5B97">
        <w:rPr>
          <w:rFonts w:cs="Times New Roman"/>
          <w:bCs/>
          <w:i/>
          <w:szCs w:val="24"/>
        </w:rPr>
        <w:t>A</w:t>
      </w:r>
      <w:r w:rsidRPr="004C5B97">
        <w:rPr>
          <w:rFonts w:cs="Times New Roman" w:hint="eastAsia"/>
          <w:bCs/>
          <w:szCs w:val="24"/>
        </w:rPr>
        <w:t>沿</w:t>
      </w:r>
      <w:r w:rsidRPr="004C5B97">
        <w:rPr>
          <w:rFonts w:cs="Times New Roman"/>
          <w:bCs/>
          <w:i/>
          <w:szCs w:val="24"/>
        </w:rPr>
        <w:t>B</w:t>
      </w:r>
      <w:r w:rsidRPr="004C5B97">
        <w:rPr>
          <w:rFonts w:cs="Times New Roman" w:hint="eastAsia"/>
          <w:bCs/>
          <w:szCs w:val="24"/>
        </w:rPr>
        <w:t>（</w:t>
      </w:r>
      <w:r w:rsidRPr="004C5B97">
        <w:rPr>
          <w:rFonts w:cs="Times New Roman"/>
          <w:bCs/>
          <w:i/>
          <w:szCs w:val="24"/>
        </w:rPr>
        <w:t>a</w:t>
      </w:r>
      <w:r w:rsidRPr="004C5B97">
        <w:rPr>
          <w:rFonts w:cs="Times New Roman" w:hint="eastAsia"/>
          <w:bCs/>
          <w:szCs w:val="24"/>
        </w:rPr>
        <w:t>、</w:t>
      </w:r>
      <w:r w:rsidRPr="004C5B97">
        <w:rPr>
          <w:rFonts w:cs="Times New Roman"/>
          <w:bCs/>
          <w:i/>
          <w:szCs w:val="24"/>
        </w:rPr>
        <w:t>b</w:t>
      </w:r>
      <w:r w:rsidRPr="004C5B97">
        <w:rPr>
          <w:rFonts w:cs="Times New Roman" w:hint="eastAsia"/>
          <w:bCs/>
          <w:szCs w:val="24"/>
        </w:rPr>
        <w:t>、</w:t>
      </w:r>
      <w:r w:rsidRPr="004C5B97">
        <w:rPr>
          <w:rFonts w:cs="Times New Roman"/>
          <w:bCs/>
          <w:i/>
          <w:szCs w:val="24"/>
        </w:rPr>
        <w:t>c</w:t>
      </w:r>
      <w:r w:rsidRPr="004C5B97">
        <w:rPr>
          <w:rFonts w:cs="Times New Roman" w:hint="eastAsia"/>
          <w:bCs/>
          <w:szCs w:val="24"/>
        </w:rPr>
        <w:t>）方向的测量数据和结果。</w:t>
      </w:r>
    </w:p>
    <w:p w14:paraId="01CFFB99" w14:textId="73831E7F" w:rsidR="00D616A1" w:rsidRPr="00D616A1" w:rsidRDefault="00D616A1" w:rsidP="00D616A1">
      <w:pPr>
        <w:pStyle w:val="2--zhu"/>
        <w:spacing w:after="163"/>
        <w:jc w:val="center"/>
      </w:pPr>
      <w:r>
        <w:rPr>
          <w:noProof/>
        </w:rPr>
        <w:drawing>
          <wp:inline distT="0" distB="0" distL="0" distR="0" wp14:anchorId="0835D1CC" wp14:editId="3BBD3240">
            <wp:extent cx="5040000" cy="2219558"/>
            <wp:effectExtent l="0" t="0" r="825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40000" cy="2219558"/>
                    </a:xfrm>
                    <a:prstGeom prst="rect">
                      <a:avLst/>
                    </a:prstGeom>
                  </pic:spPr>
                </pic:pic>
              </a:graphicData>
            </a:graphic>
          </wp:inline>
        </w:drawing>
      </w:r>
    </w:p>
    <w:p w14:paraId="2FADAE61" w14:textId="715A56AC" w:rsidR="002827D7" w:rsidRDefault="002827D7" w:rsidP="002827D7">
      <w:pPr>
        <w:pStyle w:val="2--zhu"/>
        <w:spacing w:after="163"/>
        <w:jc w:val="center"/>
        <w:rPr>
          <w:rFonts w:cs="Times New Roman"/>
          <w:bCs/>
          <w:szCs w:val="24"/>
        </w:rPr>
      </w:pPr>
      <w:r w:rsidRPr="004C5B97">
        <w:rPr>
          <w:rFonts w:cs="Times New Roman" w:hint="eastAsia"/>
          <w:bCs/>
          <w:szCs w:val="24"/>
        </w:rPr>
        <w:t>图</w:t>
      </w:r>
      <w:r w:rsidRPr="004C5B97">
        <w:rPr>
          <w:rFonts w:cs="Times New Roman"/>
          <w:bCs/>
          <w:szCs w:val="24"/>
        </w:rPr>
        <w:t>3.12 etaCu</w:t>
      </w:r>
      <w:r w:rsidRPr="004C5B97">
        <w:rPr>
          <w:rFonts w:cs="Times New Roman" w:hint="eastAsia"/>
          <w:bCs/>
          <w:szCs w:val="24"/>
        </w:rPr>
        <w:t>单晶的大单晶的照片与晶轴定向</w:t>
      </w:r>
    </w:p>
    <w:p w14:paraId="1399E22B" w14:textId="77777777" w:rsidR="006C3502" w:rsidRPr="004C5B97" w:rsidRDefault="006C3502" w:rsidP="008C3A9A">
      <w:pPr>
        <w:pStyle w:val="1-PHD"/>
        <w:ind w:firstLine="480"/>
      </w:pPr>
      <w:r w:rsidRPr="004C5B97">
        <w:rPr>
          <w:rFonts w:hint="eastAsia"/>
        </w:rPr>
        <w:t>为厘清</w:t>
      </w:r>
      <w:r w:rsidRPr="004C5B97">
        <w:t>etaCu</w:t>
      </w:r>
      <w:r w:rsidRPr="004C5B97">
        <w:rPr>
          <w:rFonts w:hint="eastAsia"/>
        </w:rPr>
        <w:t>的磁各向异性及自旋排列机制，本研究通过沿</w:t>
      </w:r>
      <w:r w:rsidRPr="004C5B97">
        <w:rPr>
          <w:i/>
          <w:iCs/>
        </w:rPr>
        <w:t>a</w:t>
      </w:r>
      <w:r w:rsidRPr="004C5B97">
        <w:rPr>
          <w:rFonts w:hint="eastAsia"/>
        </w:rPr>
        <w:t>、</w:t>
      </w:r>
      <w:r w:rsidRPr="004C5B97">
        <w:rPr>
          <w:i/>
          <w:iCs/>
        </w:rPr>
        <w:t>b</w:t>
      </w:r>
      <w:r w:rsidRPr="004C5B97">
        <w:rPr>
          <w:rFonts w:hint="eastAsia"/>
        </w:rPr>
        <w:t>、</w:t>
      </w:r>
      <w:r w:rsidRPr="004C5B97">
        <w:rPr>
          <w:i/>
          <w:iCs/>
        </w:rPr>
        <w:t>c</w:t>
      </w:r>
      <w:r w:rsidRPr="004C5B97">
        <w:rPr>
          <w:rFonts w:hint="eastAsia"/>
        </w:rPr>
        <w:t>三晶轴的变温（</w:t>
      </w:r>
      <w:r w:rsidRPr="004C5B97">
        <w:rPr>
          <w:i/>
          <w:iCs/>
        </w:rPr>
        <w:t>M-T</w:t>
      </w:r>
      <w:r w:rsidRPr="004C5B97">
        <w:rPr>
          <w:rFonts w:hint="eastAsia"/>
        </w:rPr>
        <w:t>）与等温（</w:t>
      </w:r>
      <w:r w:rsidRPr="004C5B97">
        <w:rPr>
          <w:i/>
          <w:iCs/>
        </w:rPr>
        <w:t>M-H</w:t>
      </w:r>
      <w:r w:rsidRPr="004C5B97">
        <w:rPr>
          <w:rFonts w:hint="eastAsia"/>
        </w:rPr>
        <w:t>）磁性测量，结合低温</w:t>
      </w:r>
      <w:r w:rsidRPr="004C5B97">
        <w:t>spin-flop</w:t>
      </w:r>
      <w:r w:rsidRPr="004C5B97">
        <w:rPr>
          <w:rFonts w:hint="eastAsia"/>
        </w:rPr>
        <w:t>临界场演化规律，系统揭示了其磁结构与</w:t>
      </w:r>
      <w:r w:rsidRPr="004C5B97">
        <w:t>Cu</w:t>
      </w:r>
      <w:r>
        <w:rPr>
          <w:rFonts w:ascii="宋体" w:hAnsi="宋体" w:hint="eastAsia"/>
        </w:rPr>
        <w:t>―</w:t>
      </w:r>
      <w:r w:rsidRPr="004C5B97">
        <w:rPr>
          <w:rFonts w:hint="eastAsia"/>
        </w:rPr>
        <w:t>甲酸</w:t>
      </w:r>
      <w:r>
        <w:rPr>
          <w:rFonts w:ascii="宋体" w:hAnsi="宋体" w:hint="eastAsia"/>
        </w:rPr>
        <w:t>―</w:t>
      </w:r>
      <w:r w:rsidRPr="004C5B97">
        <w:t>Cu</w:t>
      </w:r>
      <w:r w:rsidRPr="00C63062">
        <w:t>链</w:t>
      </w:r>
      <w:r w:rsidRPr="004C5B97">
        <w:rPr>
          <w:rFonts w:hint="eastAsia"/>
        </w:rPr>
        <w:t>一维磁耦合的关联。</w:t>
      </w:r>
      <w:r w:rsidRPr="004C5B97">
        <w:t>etaCu</w:t>
      </w:r>
      <w:r w:rsidRPr="004C5B97">
        <w:rPr>
          <w:rFonts w:hint="eastAsia"/>
        </w:rPr>
        <w:t>晶体为简单立方结构，因此磁各向异性往往沿着晶轴方向。</w:t>
      </w:r>
    </w:p>
    <w:p w14:paraId="522834C8" w14:textId="11863A9B" w:rsidR="006C3502" w:rsidRDefault="006C3502" w:rsidP="00C424FD">
      <w:pPr>
        <w:pStyle w:val="1-PHD"/>
        <w:ind w:firstLine="480"/>
      </w:pPr>
      <w:r w:rsidRPr="004C5B97">
        <w:rPr>
          <w:rFonts w:hint="eastAsia"/>
        </w:rPr>
        <w:t>在高温顺磁态（</w:t>
      </w:r>
      <w:r w:rsidRPr="004C5B97">
        <w:t>300 K</w:t>
      </w:r>
      <w:r w:rsidRPr="004C5B97">
        <w:rPr>
          <w:rFonts w:hint="eastAsia"/>
        </w:rPr>
        <w:t>），晶轴磁各向异性表现为</w:t>
      </w:r>
      <w:r w:rsidRPr="004C5B97">
        <w:rPr>
          <w:i/>
          <w:iCs/>
        </w:rPr>
        <w:t>M</w:t>
      </w:r>
      <w:r w:rsidRPr="004C5B97">
        <w:rPr>
          <w:i/>
          <w:iCs/>
          <w:vertAlign w:val="superscript"/>
        </w:rPr>
        <w:t>a</w:t>
      </w:r>
      <w:r w:rsidRPr="004C5B97">
        <w:rPr>
          <w:i/>
          <w:iCs/>
        </w:rPr>
        <w:t xml:space="preserve"> </w:t>
      </w:r>
      <w:r w:rsidRPr="004C5B97">
        <w:t xml:space="preserve">(0.78 cm³Gmol⁻¹) </w:t>
      </w:r>
      <w:r w:rsidRPr="004C5B97">
        <w:rPr>
          <w:rFonts w:hint="eastAsia"/>
        </w:rPr>
        <w:t>显著高于</w:t>
      </w:r>
      <w:r w:rsidRPr="004C5B97">
        <w:rPr>
          <w:i/>
          <w:iCs/>
        </w:rPr>
        <w:t>M</w:t>
      </w:r>
      <w:r w:rsidRPr="004C5B97">
        <w:rPr>
          <w:i/>
          <w:iCs/>
          <w:vertAlign w:val="superscript"/>
        </w:rPr>
        <w:t>b</w:t>
      </w:r>
      <w:r w:rsidRPr="004C5B97">
        <w:t xml:space="preserve"> ~ </w:t>
      </w:r>
      <w:r w:rsidRPr="004C5B97">
        <w:rPr>
          <w:i/>
          <w:iCs/>
        </w:rPr>
        <w:t>M</w:t>
      </w:r>
      <w:r w:rsidRPr="004C5B97">
        <w:rPr>
          <w:i/>
          <w:iCs/>
          <w:vertAlign w:val="superscript"/>
        </w:rPr>
        <w:t>c</w:t>
      </w:r>
      <w:r w:rsidRPr="004C5B97">
        <w:rPr>
          <w:i/>
          <w:iCs/>
        </w:rPr>
        <w:t xml:space="preserve"> </w:t>
      </w:r>
      <w:r w:rsidRPr="004C5B97">
        <w:t>(0.66–0.68 cm³Gmol⁻¹)</w:t>
      </w:r>
      <w:r w:rsidRPr="004C5B97">
        <w:rPr>
          <w:rFonts w:hint="eastAsia"/>
        </w:rPr>
        <w:t>（图</w:t>
      </w:r>
      <w:r w:rsidRPr="004C5B97">
        <w:t>3.13a</w:t>
      </w:r>
      <w:r w:rsidRPr="004C5B97">
        <w:rPr>
          <w:rFonts w:hint="eastAsia"/>
        </w:rPr>
        <w:t>），表明</w:t>
      </w:r>
      <w:r w:rsidRPr="004C5B97">
        <w:rPr>
          <w:i/>
          <w:iCs/>
        </w:rPr>
        <w:t>a</w:t>
      </w:r>
      <w:r w:rsidRPr="004C5B97">
        <w:rPr>
          <w:rFonts w:hint="eastAsia"/>
        </w:rPr>
        <w:t>轴为顺磁态主磁化方向，与晶格中</w:t>
      </w:r>
      <w:r w:rsidRPr="004C5B97">
        <w:t>Cu²⁺</w:t>
      </w:r>
      <w:r w:rsidRPr="004C5B97">
        <w:rPr>
          <w:rFonts w:hint="eastAsia"/>
        </w:rPr>
        <w:t>八面体长轴取向相关（</w:t>
      </w:r>
      <w:r w:rsidRPr="004C5B97">
        <w:rPr>
          <w:i/>
          <w:iCs/>
        </w:rPr>
        <w:t>gz</w:t>
      </w:r>
      <w:r w:rsidRPr="004C5B97">
        <w:rPr>
          <w:rFonts w:hint="eastAsia"/>
        </w:rPr>
        <w:t>值合成主导）。降温至</w:t>
      </w:r>
      <w:r w:rsidRPr="004C5B97">
        <w:t>43 K</w:t>
      </w:r>
      <w:r w:rsidRPr="004C5B97">
        <w:rPr>
          <w:rFonts w:hint="eastAsia"/>
        </w:rPr>
        <w:t>时，三轴磁化强度在</w:t>
      </w:r>
      <w:r w:rsidRPr="004C5B97">
        <w:t>43 K</w:t>
      </w:r>
      <w:r w:rsidRPr="004C5B97">
        <w:rPr>
          <w:rFonts w:hint="eastAsia"/>
        </w:rPr>
        <w:t>均出现宽峰（图</w:t>
      </w:r>
      <w:r w:rsidRPr="004C5B97">
        <w:t>3.13a</w:t>
      </w:r>
      <w:r w:rsidRPr="004C5B97">
        <w:rPr>
          <w:rFonts w:hint="eastAsia"/>
        </w:rPr>
        <w:t>），表明</w:t>
      </w:r>
      <w:r w:rsidRPr="004C5B97">
        <w:t>Cu</w:t>
      </w:r>
      <w:r>
        <w:rPr>
          <w:rFonts w:ascii="宋体" w:hAnsi="宋体" w:hint="eastAsia"/>
        </w:rPr>
        <w:t>―</w:t>
      </w:r>
      <w:r w:rsidRPr="004C5B97">
        <w:rPr>
          <w:rFonts w:hint="eastAsia"/>
        </w:rPr>
        <w:t>甲酸链内反铁磁相互作用主导短程磁有序形成。</w:t>
      </w:r>
    </w:p>
    <w:p w14:paraId="31BBFC8F" w14:textId="6319E5A1" w:rsidR="00934A48" w:rsidRPr="00C424FD" w:rsidRDefault="00934A48" w:rsidP="008C3A9A">
      <w:pPr>
        <w:pStyle w:val="1-PHD"/>
        <w:ind w:firstLine="480"/>
      </w:pPr>
      <w:r w:rsidRPr="004C5B97">
        <w:rPr>
          <w:rFonts w:hint="eastAsia"/>
          <w:bCs/>
          <w:szCs w:val="24"/>
        </w:rPr>
        <w:t>当温度降至</w:t>
      </w:r>
      <w:r w:rsidRPr="004C5B97">
        <w:rPr>
          <w:bCs/>
          <w:szCs w:val="24"/>
        </w:rPr>
        <w:t>5 K</w:t>
      </w:r>
      <w:r w:rsidRPr="004C5B97">
        <w:rPr>
          <w:rFonts w:hint="eastAsia"/>
          <w:bCs/>
          <w:szCs w:val="24"/>
        </w:rPr>
        <w:t>以下时，</w:t>
      </w:r>
      <w:r w:rsidRPr="004C5B97">
        <w:rPr>
          <w:bCs/>
          <w:i/>
          <w:iCs/>
          <w:szCs w:val="24"/>
        </w:rPr>
        <w:t>c</w:t>
      </w:r>
      <w:r w:rsidRPr="004C5B97">
        <w:rPr>
          <w:rFonts w:hint="eastAsia"/>
          <w:bCs/>
          <w:szCs w:val="24"/>
        </w:rPr>
        <w:t>轴磁化强度（</w:t>
      </w:r>
      <w:r w:rsidRPr="004C5B97">
        <w:rPr>
          <w:bCs/>
          <w:i/>
          <w:iCs/>
          <w:szCs w:val="24"/>
        </w:rPr>
        <w:t>M</w:t>
      </w:r>
      <w:r w:rsidRPr="004C5B97">
        <w:rPr>
          <w:bCs/>
          <w:i/>
          <w:iCs/>
          <w:szCs w:val="24"/>
          <w:vertAlign w:val="superscript"/>
        </w:rPr>
        <w:t>c</w:t>
      </w:r>
      <w:r w:rsidRPr="004C5B97">
        <w:rPr>
          <w:rFonts w:hint="eastAsia"/>
          <w:bCs/>
          <w:szCs w:val="24"/>
        </w:rPr>
        <w:t>）快速增至</w:t>
      </w:r>
      <w:r w:rsidRPr="004C5B97">
        <w:rPr>
          <w:bCs/>
          <w:szCs w:val="24"/>
        </w:rPr>
        <w:t>1.8 K</w:t>
      </w:r>
      <w:r w:rsidRPr="004C5B97">
        <w:rPr>
          <w:rFonts w:hint="eastAsia"/>
          <w:bCs/>
          <w:szCs w:val="24"/>
        </w:rPr>
        <w:t>时的</w:t>
      </w:r>
      <w:r w:rsidRPr="004C5B97">
        <w:rPr>
          <w:bCs/>
          <w:szCs w:val="24"/>
        </w:rPr>
        <w:t>70 cm³Gmol⁻¹</w:t>
      </w:r>
      <w:r w:rsidRPr="004C5B97">
        <w:rPr>
          <w:rFonts w:hint="eastAsia"/>
          <w:bCs/>
          <w:szCs w:val="24"/>
        </w:rPr>
        <w:t>（奇异性突破线性响应），显著超越</w:t>
      </w:r>
      <w:r w:rsidRPr="004C5B97">
        <w:rPr>
          <w:bCs/>
          <w:i/>
          <w:iCs/>
          <w:szCs w:val="24"/>
        </w:rPr>
        <w:t>a</w:t>
      </w:r>
      <w:r w:rsidRPr="004C5B97">
        <w:rPr>
          <w:rFonts w:hint="eastAsia"/>
          <w:bCs/>
          <w:szCs w:val="24"/>
        </w:rPr>
        <w:t>轴（</w:t>
      </w:r>
      <w:r w:rsidRPr="004C5B97">
        <w:rPr>
          <w:bCs/>
          <w:szCs w:val="24"/>
        </w:rPr>
        <w:t>12 cm³Gmol⁻¹</w:t>
      </w:r>
      <w:r w:rsidRPr="004C5B97">
        <w:rPr>
          <w:rFonts w:hint="eastAsia"/>
          <w:bCs/>
          <w:szCs w:val="24"/>
        </w:rPr>
        <w:t>）及</w:t>
      </w:r>
      <w:r w:rsidRPr="004C5B97">
        <w:rPr>
          <w:bCs/>
          <w:i/>
          <w:iCs/>
          <w:szCs w:val="24"/>
        </w:rPr>
        <w:t>b</w:t>
      </w:r>
      <w:r w:rsidRPr="004C5B97">
        <w:rPr>
          <w:rFonts w:hint="eastAsia"/>
          <w:bCs/>
          <w:szCs w:val="24"/>
        </w:rPr>
        <w:t>轴（</w:t>
      </w:r>
      <w:r w:rsidRPr="004C5B97">
        <w:rPr>
          <w:bCs/>
          <w:szCs w:val="24"/>
        </w:rPr>
        <w:t>1.8 cm³Gmol⁻¹</w:t>
      </w:r>
      <w:r w:rsidRPr="004C5B97">
        <w:rPr>
          <w:rFonts w:hint="eastAsia"/>
          <w:bCs/>
          <w:szCs w:val="24"/>
        </w:rPr>
        <w:t>）。结合</w:t>
      </w:r>
      <w:r w:rsidRPr="004C5B97">
        <w:rPr>
          <w:bCs/>
          <w:i/>
          <w:iCs/>
          <w:szCs w:val="24"/>
        </w:rPr>
        <w:t>M</w:t>
      </w:r>
      <w:r w:rsidRPr="004C5B97">
        <w:rPr>
          <w:bCs/>
          <w:i/>
          <w:iCs/>
          <w:szCs w:val="24"/>
          <w:vertAlign w:val="superscript"/>
        </w:rPr>
        <w:t>c</w:t>
      </w:r>
      <w:r w:rsidRPr="004C5B97">
        <w:rPr>
          <w:rFonts w:hint="eastAsia"/>
          <w:bCs/>
          <w:szCs w:val="24"/>
        </w:rPr>
        <w:t>无峰值特征及</w:t>
      </w:r>
      <w:r w:rsidRPr="004C5B97">
        <w:rPr>
          <w:bCs/>
          <w:i/>
          <w:iCs/>
          <w:szCs w:val="24"/>
        </w:rPr>
        <w:t>M</w:t>
      </w:r>
      <w:r w:rsidRPr="004C5B97">
        <w:rPr>
          <w:bCs/>
          <w:i/>
          <w:iCs/>
          <w:szCs w:val="24"/>
          <w:vertAlign w:val="superscript"/>
        </w:rPr>
        <w:t>c</w:t>
      </w:r>
      <w:r w:rsidRPr="004C5B97">
        <w:rPr>
          <w:bCs/>
          <w:i/>
          <w:iCs/>
          <w:szCs w:val="24"/>
        </w:rPr>
        <w:t>/M</w:t>
      </w:r>
      <w:r w:rsidRPr="004C5B97">
        <w:rPr>
          <w:bCs/>
          <w:i/>
          <w:iCs/>
          <w:szCs w:val="24"/>
          <w:vertAlign w:val="superscript"/>
        </w:rPr>
        <w:t>b</w:t>
      </w:r>
      <w:r w:rsidRPr="004C5B97">
        <w:rPr>
          <w:bCs/>
          <w:szCs w:val="24"/>
        </w:rPr>
        <w:t>=</w:t>
      </w:r>
      <w:r w:rsidR="00D507F4">
        <w:rPr>
          <w:bCs/>
          <w:szCs w:val="24"/>
        </w:rPr>
        <w:t>39</w:t>
      </w:r>
      <w:r w:rsidRPr="004C5B97">
        <w:rPr>
          <w:rFonts w:hint="eastAsia"/>
          <w:bCs/>
          <w:szCs w:val="24"/>
        </w:rPr>
        <w:t>，确认自旋倾斜方向为</w:t>
      </w:r>
      <w:r w:rsidRPr="004C5B97">
        <w:rPr>
          <w:bCs/>
          <w:i/>
          <w:iCs/>
          <w:szCs w:val="24"/>
        </w:rPr>
        <w:t>c</w:t>
      </w:r>
      <w:r w:rsidRPr="004C5B97">
        <w:rPr>
          <w:rFonts w:hint="eastAsia"/>
          <w:bCs/>
          <w:szCs w:val="24"/>
        </w:rPr>
        <w:t>轴（与</w:t>
      </w:r>
      <w:r w:rsidRPr="004C5B97">
        <w:rPr>
          <w:bCs/>
          <w:szCs w:val="24"/>
        </w:rPr>
        <w:t>Cu</w:t>
      </w:r>
      <w:r>
        <w:rPr>
          <w:rFonts w:ascii="宋体" w:hAnsi="宋体" w:hint="eastAsia"/>
          <w:bCs/>
          <w:szCs w:val="24"/>
        </w:rPr>
        <w:t>―</w:t>
      </w:r>
      <w:r w:rsidRPr="004C5B97">
        <w:rPr>
          <w:rFonts w:hint="eastAsia"/>
          <w:bCs/>
          <w:szCs w:val="24"/>
        </w:rPr>
        <w:t>甲酸链延伸方向一致），引发弱铁磁分量（倾斜角后续计算）。与此同时，</w:t>
      </w:r>
      <w:r w:rsidRPr="004C5B97">
        <w:rPr>
          <w:bCs/>
          <w:i/>
          <w:iCs/>
          <w:szCs w:val="24"/>
        </w:rPr>
        <w:t>b</w:t>
      </w:r>
      <w:r w:rsidRPr="004C5B97">
        <w:rPr>
          <w:rFonts w:hint="eastAsia"/>
          <w:bCs/>
          <w:szCs w:val="24"/>
        </w:rPr>
        <w:t>轴磁化强度极低值（</w:t>
      </w:r>
      <w:r w:rsidRPr="004C5B97">
        <w:rPr>
          <w:bCs/>
          <w:i/>
          <w:iCs/>
          <w:szCs w:val="24"/>
        </w:rPr>
        <w:t>M</w:t>
      </w:r>
      <w:r w:rsidRPr="004C5B97">
        <w:rPr>
          <w:bCs/>
          <w:i/>
          <w:iCs/>
          <w:szCs w:val="24"/>
          <w:vertAlign w:val="superscript"/>
        </w:rPr>
        <w:t>b</w:t>
      </w:r>
      <w:r w:rsidRPr="004C5B97">
        <w:rPr>
          <w:bCs/>
          <w:szCs w:val="24"/>
        </w:rPr>
        <w:t>=1.8 cm³Gmol⁻¹</w:t>
      </w:r>
      <w:r w:rsidRPr="004C5B97">
        <w:rPr>
          <w:rFonts w:hint="eastAsia"/>
          <w:bCs/>
          <w:szCs w:val="24"/>
        </w:rPr>
        <w:t>）直接锁定其作为反铁磁易轴（</w:t>
      </w:r>
      <w:r w:rsidRPr="004C5B97">
        <w:rPr>
          <w:bCs/>
          <w:szCs w:val="24"/>
        </w:rPr>
        <w:t>AF</w:t>
      </w:r>
      <w:r w:rsidRPr="004C5B97">
        <w:rPr>
          <w:rFonts w:hint="eastAsia"/>
          <w:bCs/>
          <w:szCs w:val="24"/>
        </w:rPr>
        <w:t>易轴）的地位，表现为强反铁磁交换抑制下的最小磁矩响应。</w:t>
      </w:r>
      <w:r w:rsidRPr="004C5B97">
        <w:rPr>
          <w:bCs/>
          <w:i/>
          <w:iCs/>
          <w:szCs w:val="24"/>
        </w:rPr>
        <w:t>a</w:t>
      </w:r>
      <w:r w:rsidRPr="004C5B97">
        <w:rPr>
          <w:rFonts w:hint="eastAsia"/>
          <w:bCs/>
          <w:szCs w:val="24"/>
        </w:rPr>
        <w:t>轴在</w:t>
      </w:r>
      <w:r w:rsidRPr="004C5B97">
        <w:rPr>
          <w:bCs/>
          <w:szCs w:val="24"/>
        </w:rPr>
        <w:t>4 K</w:t>
      </w:r>
      <w:r w:rsidRPr="004C5B97">
        <w:rPr>
          <w:rFonts w:hint="eastAsia"/>
          <w:bCs/>
          <w:szCs w:val="24"/>
        </w:rPr>
        <w:t>处呈现</w:t>
      </w:r>
      <w:r w:rsidRPr="004C5B97">
        <w:rPr>
          <w:bCs/>
          <w:szCs w:val="24"/>
        </w:rPr>
        <w:t>14 cm³Gmol⁻¹</w:t>
      </w:r>
      <w:r w:rsidRPr="004C5B97">
        <w:rPr>
          <w:rFonts w:hint="eastAsia"/>
          <w:bCs/>
          <w:szCs w:val="24"/>
        </w:rPr>
        <w:t>的磁化强度峰值，且随温度进一步降低其磁化强度趋于稳定（图</w:t>
      </w:r>
      <w:r w:rsidRPr="004C5B97">
        <w:rPr>
          <w:bCs/>
          <w:szCs w:val="24"/>
        </w:rPr>
        <w:t>3.13a</w:t>
      </w:r>
      <w:r w:rsidRPr="004C5B97">
        <w:rPr>
          <w:rFonts w:hint="eastAsia"/>
          <w:bCs/>
          <w:szCs w:val="24"/>
        </w:rPr>
        <w:t>插图），这种行为与垂直反铁磁易轴方向的典型温度依赖模式高度吻合。从晶体结构上看，</w:t>
      </w:r>
      <w:r w:rsidRPr="004C5B97">
        <w:rPr>
          <w:bCs/>
          <w:i/>
          <w:iCs/>
          <w:szCs w:val="24"/>
        </w:rPr>
        <w:t>c</w:t>
      </w:r>
      <w:r w:rsidRPr="004C5B97">
        <w:rPr>
          <w:rFonts w:hint="eastAsia"/>
          <w:bCs/>
          <w:szCs w:val="24"/>
        </w:rPr>
        <w:t>为</w:t>
      </w:r>
      <w:r w:rsidRPr="004C5B97">
        <w:rPr>
          <w:bCs/>
          <w:szCs w:val="24"/>
        </w:rPr>
        <w:t>Cu−</w:t>
      </w:r>
      <w:r w:rsidRPr="004C5B97">
        <w:rPr>
          <w:rFonts w:hint="eastAsia"/>
          <w:bCs/>
          <w:szCs w:val="24"/>
        </w:rPr>
        <w:t>甲酸</w:t>
      </w:r>
      <w:r w:rsidRPr="004C5B97">
        <w:rPr>
          <w:bCs/>
          <w:szCs w:val="24"/>
        </w:rPr>
        <w:t>−Cu</w:t>
      </w:r>
      <w:r w:rsidRPr="00B503E7">
        <w:rPr>
          <w:bCs/>
          <w:szCs w:val="24"/>
        </w:rPr>
        <w:t>链</w:t>
      </w:r>
      <w:r w:rsidRPr="004C5B97">
        <w:rPr>
          <w:rFonts w:hint="eastAsia"/>
          <w:bCs/>
          <w:szCs w:val="24"/>
        </w:rPr>
        <w:t>延伸的方向。</w:t>
      </w:r>
    </w:p>
    <w:p w14:paraId="4E2BFF3D" w14:textId="72C2E10B" w:rsidR="00BB496C" w:rsidRPr="00856974" w:rsidRDefault="00BB496C" w:rsidP="00856974">
      <w:pPr>
        <w:pStyle w:val="2--zhu0"/>
        <w:spacing w:before="163"/>
      </w:pPr>
      <w:r w:rsidRPr="00BB496C">
        <w:rPr>
          <w:noProof/>
        </w:rPr>
        <w:lastRenderedPageBreak/>
        <w:drawing>
          <wp:inline distT="0" distB="0" distL="0" distR="0" wp14:anchorId="39404DB2" wp14:editId="351240CF">
            <wp:extent cx="5040000" cy="2085090"/>
            <wp:effectExtent l="0" t="0" r="8255" b="0"/>
            <wp:docPr id="954399121" name="图片 95439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0000" cy="2085090"/>
                    </a:xfrm>
                    <a:prstGeom prst="rect">
                      <a:avLst/>
                    </a:prstGeom>
                  </pic:spPr>
                </pic:pic>
              </a:graphicData>
            </a:graphic>
          </wp:inline>
        </w:drawing>
      </w:r>
    </w:p>
    <w:p w14:paraId="7DB6BAE3" w14:textId="4CE1896F" w:rsidR="002827D7" w:rsidRPr="004C5B97" w:rsidRDefault="002827D7" w:rsidP="002827D7">
      <w:pPr>
        <w:pStyle w:val="2--zhu"/>
        <w:spacing w:after="163"/>
        <w:rPr>
          <w:rFonts w:cs="Times New Roman"/>
          <w:bCs/>
          <w:szCs w:val="24"/>
        </w:rPr>
      </w:pPr>
      <w:r w:rsidRPr="004C5B97">
        <w:rPr>
          <w:rFonts w:cs="Times New Roman" w:hint="eastAsia"/>
          <w:bCs/>
          <w:szCs w:val="24"/>
        </w:rPr>
        <w:t>图</w:t>
      </w:r>
      <w:r w:rsidRPr="004C5B97">
        <w:rPr>
          <w:rFonts w:cs="Times New Roman"/>
          <w:bCs/>
          <w:szCs w:val="24"/>
        </w:rPr>
        <w:t>3.13 etaCu</w:t>
      </w:r>
      <w:r w:rsidRPr="004C5B97">
        <w:rPr>
          <w:rFonts w:cs="Times New Roman" w:hint="eastAsia"/>
          <w:bCs/>
          <w:szCs w:val="24"/>
        </w:rPr>
        <w:t>单晶</w:t>
      </w:r>
      <w:r w:rsidR="00A40C9B">
        <w:rPr>
          <w:rFonts w:cs="Times New Roman" w:hint="eastAsia"/>
          <w:bCs/>
          <w:szCs w:val="24"/>
        </w:rPr>
        <w:t>,</w:t>
      </w:r>
      <w:r w:rsidR="00A40C9B">
        <w:rPr>
          <w:rFonts w:cs="Times New Roman"/>
          <w:bCs/>
          <w:szCs w:val="24"/>
        </w:rPr>
        <w:t xml:space="preserve"> </w:t>
      </w:r>
      <w:r w:rsidRPr="004C5B97">
        <w:rPr>
          <w:rFonts w:cs="Times New Roman"/>
          <w:bCs/>
          <w:szCs w:val="24"/>
        </w:rPr>
        <w:t xml:space="preserve">(a) </w:t>
      </w:r>
      <w:r w:rsidRPr="004C5B97">
        <w:rPr>
          <w:rFonts w:cs="Times New Roman" w:hint="eastAsia"/>
          <w:bCs/>
          <w:szCs w:val="24"/>
        </w:rPr>
        <w:t>外场平行于各单晶轴的</w:t>
      </w:r>
      <w:r w:rsidRPr="004C5B97">
        <w:rPr>
          <w:rFonts w:cs="Times New Roman"/>
          <w:bCs/>
          <w:i/>
          <w:szCs w:val="24"/>
        </w:rPr>
        <w:t>M−T</w:t>
      </w:r>
      <w:r w:rsidRPr="004C5B97">
        <w:rPr>
          <w:rFonts w:cs="Times New Roman" w:hint="eastAsia"/>
          <w:bCs/>
          <w:szCs w:val="24"/>
        </w:rPr>
        <w:t>曲线</w:t>
      </w:r>
      <w:r w:rsidR="00A40C9B">
        <w:rPr>
          <w:rFonts w:cs="Times New Roman" w:hint="eastAsia"/>
          <w:bCs/>
          <w:szCs w:val="24"/>
        </w:rPr>
        <w:t xml:space="preserve"> </w:t>
      </w:r>
      <w:r w:rsidRPr="004C5B97">
        <w:rPr>
          <w:rFonts w:cs="Times New Roman"/>
          <w:bCs/>
          <w:szCs w:val="24"/>
        </w:rPr>
        <w:t xml:space="preserve">(b) </w:t>
      </w:r>
      <w:r w:rsidRPr="004C5B97">
        <w:rPr>
          <w:rFonts w:cs="Times New Roman" w:hint="eastAsia"/>
          <w:bCs/>
          <w:szCs w:val="24"/>
        </w:rPr>
        <w:t>在</w:t>
      </w:r>
      <w:r w:rsidRPr="004C5B97">
        <w:rPr>
          <w:rFonts w:cs="Times New Roman"/>
          <w:bCs/>
          <w:szCs w:val="24"/>
        </w:rPr>
        <w:t>2K</w:t>
      </w:r>
      <w:r w:rsidRPr="004C5B97">
        <w:rPr>
          <w:rFonts w:cs="Times New Roman" w:hint="eastAsia"/>
          <w:bCs/>
          <w:szCs w:val="24"/>
        </w:rPr>
        <w:t>下，外场平行于各单晶轴</w:t>
      </w:r>
      <w:r w:rsidRPr="004C5B97">
        <w:rPr>
          <w:rFonts w:cs="Times New Roman"/>
          <w:bCs/>
          <w:i/>
          <w:szCs w:val="24"/>
        </w:rPr>
        <w:t>M−H</w:t>
      </w:r>
      <w:r w:rsidRPr="004C5B97">
        <w:rPr>
          <w:rFonts w:cs="Times New Roman" w:hint="eastAsia"/>
          <w:bCs/>
          <w:szCs w:val="24"/>
        </w:rPr>
        <w:t>曲线</w:t>
      </w:r>
    </w:p>
    <w:p w14:paraId="662C7F4A" w14:textId="77777777" w:rsidR="002827D7" w:rsidRPr="004C5B97" w:rsidRDefault="002827D7" w:rsidP="002827D7">
      <w:pPr>
        <w:pStyle w:val="1-PHD"/>
        <w:ind w:firstLine="480"/>
        <w:rPr>
          <w:bCs/>
          <w:szCs w:val="24"/>
        </w:rPr>
      </w:pPr>
      <w:r w:rsidRPr="004C5B97">
        <w:rPr>
          <w:bCs/>
          <w:szCs w:val="24"/>
        </w:rPr>
        <w:t>2 K</w:t>
      </w:r>
      <w:r w:rsidRPr="004C5B97">
        <w:rPr>
          <w:rFonts w:hint="eastAsia"/>
          <w:bCs/>
          <w:szCs w:val="24"/>
        </w:rPr>
        <w:t>等温磁化曲线的各向异性特征系统验证了变温磁性测量对</w:t>
      </w:r>
      <w:r w:rsidRPr="004C5B97">
        <w:rPr>
          <w:bCs/>
          <w:szCs w:val="24"/>
        </w:rPr>
        <w:t>etaCu</w:t>
      </w:r>
      <w:r w:rsidRPr="004C5B97">
        <w:rPr>
          <w:rFonts w:hint="eastAsia"/>
          <w:bCs/>
          <w:szCs w:val="24"/>
        </w:rPr>
        <w:t>磁结构的判断。沿</w:t>
      </w:r>
      <w:r w:rsidRPr="004C5B97">
        <w:rPr>
          <w:bCs/>
          <w:i/>
          <w:iCs/>
          <w:szCs w:val="24"/>
        </w:rPr>
        <w:t>c</w:t>
      </w:r>
      <w:r w:rsidRPr="004C5B97">
        <w:rPr>
          <w:rFonts w:hint="eastAsia"/>
          <w:bCs/>
          <w:szCs w:val="24"/>
        </w:rPr>
        <w:t>轴的磁滞回线在极小场（</w:t>
      </w:r>
      <w:r w:rsidRPr="004C5B97">
        <w:rPr>
          <w:bCs/>
          <w:i/>
          <w:iCs/>
          <w:szCs w:val="24"/>
        </w:rPr>
        <w:t>H</w:t>
      </w:r>
      <w:r w:rsidRPr="004C5B97">
        <w:rPr>
          <w:bCs/>
          <w:i/>
          <w:iCs/>
          <w:szCs w:val="24"/>
          <w:vertAlign w:val="superscript"/>
        </w:rPr>
        <w:t>c</w:t>
      </w:r>
      <w:r w:rsidRPr="004C5B97">
        <w:rPr>
          <w:bCs/>
          <w:szCs w:val="24"/>
        </w:rPr>
        <w:t>=10 Oe</w:t>
      </w:r>
      <w:r w:rsidRPr="004C5B97">
        <w:rPr>
          <w:rFonts w:hint="eastAsia"/>
          <w:bCs/>
          <w:szCs w:val="24"/>
        </w:rPr>
        <w:t>）即呈现狭长陡峭特征，拐点磁化值</w:t>
      </w:r>
      <w:r w:rsidRPr="004C5B97">
        <w:rPr>
          <w:bCs/>
          <w:i/>
          <w:iCs/>
          <w:szCs w:val="24"/>
        </w:rPr>
        <w:t>M</w:t>
      </w:r>
      <w:r w:rsidRPr="004C5B97">
        <w:rPr>
          <w:bCs/>
          <w:i/>
          <w:iCs/>
          <w:szCs w:val="24"/>
          <w:vertAlign w:val="superscript"/>
        </w:rPr>
        <w:t>c</w:t>
      </w:r>
      <w:r w:rsidRPr="004C5B97">
        <w:rPr>
          <w:bCs/>
          <w:szCs w:val="24"/>
        </w:rPr>
        <w:t>=68 cm³Gmol⁻¹</w:t>
      </w:r>
      <w:r w:rsidRPr="004C5B97">
        <w:rPr>
          <w:rFonts w:hint="eastAsia"/>
          <w:bCs/>
          <w:szCs w:val="24"/>
        </w:rPr>
        <w:t>（达</w:t>
      </w:r>
      <w:r w:rsidRPr="004C5B97">
        <w:rPr>
          <w:bCs/>
          <w:szCs w:val="24"/>
        </w:rPr>
        <w:t>70%</w:t>
      </w:r>
      <w:r w:rsidRPr="004C5B97">
        <w:rPr>
          <w:rFonts w:hint="eastAsia"/>
          <w:bCs/>
          <w:szCs w:val="24"/>
        </w:rPr>
        <w:t>饱和值），矫顽场极低（</w:t>
      </w:r>
      <m:oMath>
        <m:sSubSup>
          <m:sSubSupPr>
            <m:ctrlPr>
              <w:rPr>
                <w:rFonts w:ascii="Cambria Math" w:hAnsi="Cambria Math"/>
                <w:bCs/>
                <w:i/>
                <w:iCs/>
                <w:szCs w:val="24"/>
                <w:vertAlign w:val="subscript"/>
              </w:rPr>
            </m:ctrlPr>
          </m:sSubSupPr>
          <m:e>
            <m:r>
              <w:rPr>
                <w:rFonts w:ascii="Cambria Math" w:hAnsi="Cambria Math"/>
                <w:szCs w:val="24"/>
                <w:vertAlign w:val="subscript"/>
              </w:rPr>
              <m:t>H</m:t>
            </m:r>
          </m:e>
          <m:sub>
            <m:r>
              <w:rPr>
                <w:rFonts w:ascii="Cambria Math" w:hAnsi="Cambria Math"/>
                <w:szCs w:val="24"/>
                <w:vertAlign w:val="subscript"/>
              </w:rPr>
              <m:t>c</m:t>
            </m:r>
          </m:sub>
          <m:sup>
            <m:r>
              <w:rPr>
                <w:rFonts w:ascii="Cambria Math" w:hAnsi="Cambria Math"/>
                <w:szCs w:val="24"/>
                <w:vertAlign w:val="subscript"/>
              </w:rPr>
              <m:t>c</m:t>
            </m:r>
          </m:sup>
        </m:sSubSup>
      </m:oMath>
      <w:r w:rsidRPr="004C5B97">
        <w:rPr>
          <w:bCs/>
          <w:szCs w:val="24"/>
        </w:rPr>
        <w:t>=2–3 Oe</w:t>
      </w:r>
      <w:r w:rsidRPr="004C5B97">
        <w:rPr>
          <w:rFonts w:hint="eastAsia"/>
          <w:bCs/>
          <w:szCs w:val="24"/>
        </w:rPr>
        <w:t>），表明自旋倾斜引发的弱铁磁分量在低场迅速饱和，是自旋倾斜方向。</w:t>
      </w:r>
    </w:p>
    <w:p w14:paraId="541C1837" w14:textId="3B694F8A" w:rsidR="002827D7" w:rsidRPr="004C5B97" w:rsidRDefault="002827D7" w:rsidP="002827D7">
      <w:pPr>
        <w:pStyle w:val="1-PHD"/>
        <w:ind w:firstLine="480"/>
        <w:rPr>
          <w:bCs/>
          <w:szCs w:val="24"/>
        </w:rPr>
      </w:pPr>
      <w:r w:rsidRPr="004C5B97">
        <w:rPr>
          <w:bCs/>
          <w:szCs w:val="24"/>
        </w:rPr>
        <w:t>2 K</w:t>
      </w:r>
      <w:r w:rsidRPr="004C5B97">
        <w:rPr>
          <w:rFonts w:hint="eastAsia"/>
          <w:bCs/>
          <w:szCs w:val="24"/>
        </w:rPr>
        <w:t>等温磁化曲线确证了</w:t>
      </w:r>
      <w:r w:rsidRPr="004C5B97">
        <w:rPr>
          <w:bCs/>
          <w:i/>
          <w:iCs/>
          <w:szCs w:val="24"/>
        </w:rPr>
        <w:t>b</w:t>
      </w:r>
      <w:r w:rsidRPr="004C5B97">
        <w:rPr>
          <w:rFonts w:hint="eastAsia"/>
          <w:bCs/>
          <w:szCs w:val="24"/>
        </w:rPr>
        <w:t>轴作为反铁磁易轴：首先，</w:t>
      </w:r>
      <w:r w:rsidRPr="004C5B97">
        <w:rPr>
          <w:bCs/>
          <w:i/>
          <w:iCs/>
          <w:szCs w:val="24"/>
        </w:rPr>
        <w:t>H//b</w:t>
      </w:r>
      <w:r w:rsidRPr="004C5B97">
        <w:rPr>
          <w:rFonts w:hint="eastAsia"/>
          <w:bCs/>
          <w:szCs w:val="24"/>
        </w:rPr>
        <w:t>时拐点磁化（</w:t>
      </w:r>
      <w:r w:rsidRPr="004C5B97">
        <w:rPr>
          <w:bCs/>
          <w:szCs w:val="24"/>
        </w:rPr>
        <w:t>0.5 cm³Gmol⁻¹</w:t>
      </w:r>
      <w:r w:rsidRPr="004C5B97">
        <w:rPr>
          <w:rFonts w:hint="eastAsia"/>
          <w:bCs/>
          <w:szCs w:val="24"/>
        </w:rPr>
        <w:t>）及</w:t>
      </w:r>
      <w:r w:rsidRPr="004C5B97">
        <w:rPr>
          <w:bCs/>
          <w:szCs w:val="24"/>
        </w:rPr>
        <w:t>50</w:t>
      </w:r>
      <w:r>
        <w:rPr>
          <w:bCs/>
          <w:szCs w:val="24"/>
        </w:rPr>
        <w:t xml:space="preserve"> </w:t>
      </w:r>
      <w:r w:rsidRPr="004C5B97">
        <w:rPr>
          <w:bCs/>
          <w:szCs w:val="24"/>
        </w:rPr>
        <w:t>kOe</w:t>
      </w:r>
      <w:r w:rsidRPr="004C5B97">
        <w:rPr>
          <w:rFonts w:hint="eastAsia"/>
          <w:bCs/>
          <w:szCs w:val="24"/>
        </w:rPr>
        <w:t>饱和值（</w:t>
      </w:r>
      <w:r w:rsidRPr="004C5B97">
        <w:rPr>
          <w:bCs/>
          <w:szCs w:val="24"/>
        </w:rPr>
        <w:t>147 cm³Gmol⁻¹</w:t>
      </w:r>
      <w:r w:rsidRPr="004C5B97">
        <w:rPr>
          <w:rFonts w:hint="eastAsia"/>
          <w:bCs/>
          <w:szCs w:val="24"/>
        </w:rPr>
        <w:t>）均为三轴最小值，符合</w:t>
      </w:r>
      <w:r w:rsidRPr="004C5B97">
        <w:rPr>
          <w:bCs/>
          <w:szCs w:val="24"/>
        </w:rPr>
        <w:t>AF</w:t>
      </w:r>
      <w:r w:rsidRPr="004C5B97">
        <w:rPr>
          <w:rFonts w:hint="eastAsia"/>
          <w:bCs/>
          <w:szCs w:val="24"/>
        </w:rPr>
        <w:t>易轴自旋反平行排布导致磁矩微弱补偿的特征。同时该方向测得最高矫顽场（</w:t>
      </w:r>
      <m:oMath>
        <m:sSubSup>
          <m:sSubSupPr>
            <m:ctrlPr>
              <w:rPr>
                <w:rFonts w:ascii="Cambria Math" w:hAnsi="Cambria Math"/>
                <w:bCs/>
                <w:i/>
                <w:iCs/>
                <w:szCs w:val="24"/>
                <w:vertAlign w:val="subscript"/>
              </w:rPr>
            </m:ctrlPr>
          </m:sSubSupPr>
          <m:e>
            <m:r>
              <w:rPr>
                <w:rFonts w:ascii="Cambria Math" w:hAnsi="Cambria Math"/>
                <w:szCs w:val="24"/>
                <w:vertAlign w:val="subscript"/>
              </w:rPr>
              <m:t>H</m:t>
            </m:r>
          </m:e>
          <m:sub>
            <m:r>
              <w:rPr>
                <w:rFonts w:ascii="Cambria Math" w:hAnsi="Cambria Math"/>
                <w:szCs w:val="24"/>
                <w:vertAlign w:val="subscript"/>
              </w:rPr>
              <m:t>c</m:t>
            </m:r>
          </m:sub>
          <m:sup>
            <m:r>
              <w:rPr>
                <w:rFonts w:ascii="Cambria Math" w:hAnsi="Cambria Math"/>
                <w:szCs w:val="24"/>
                <w:vertAlign w:val="subscript"/>
              </w:rPr>
              <m:t>b</m:t>
            </m:r>
          </m:sup>
        </m:sSubSup>
      </m:oMath>
      <w:r w:rsidRPr="004C5B97">
        <w:rPr>
          <w:bCs/>
          <w:szCs w:val="24"/>
        </w:rPr>
        <w:t xml:space="preserve">=20 Oe </w:t>
      </w:r>
      <w:r w:rsidRPr="004C5B97">
        <w:rPr>
          <w:bCs/>
          <w:i/>
          <w:iCs/>
          <w:szCs w:val="24"/>
        </w:rPr>
        <w:t>vs</w:t>
      </w:r>
      <w:r w:rsidRPr="004C5B97">
        <w:rPr>
          <w:bCs/>
          <w:szCs w:val="24"/>
        </w:rPr>
        <w:t>.</w:t>
      </w:r>
      <m:oMath>
        <m:sSubSup>
          <m:sSubSupPr>
            <m:ctrlPr>
              <w:rPr>
                <w:rFonts w:ascii="Cambria Math" w:hAnsi="Cambria Math"/>
                <w:bCs/>
                <w:i/>
                <w:iCs/>
                <w:szCs w:val="24"/>
                <w:vertAlign w:val="subscript"/>
              </w:rPr>
            </m:ctrlPr>
          </m:sSubSupPr>
          <m:e>
            <m:r>
              <w:rPr>
                <w:rFonts w:ascii="Cambria Math" w:hAnsi="Cambria Math"/>
                <w:szCs w:val="24"/>
                <w:vertAlign w:val="subscript"/>
              </w:rPr>
              <m:t>H</m:t>
            </m:r>
          </m:e>
          <m:sub>
            <m:r>
              <w:rPr>
                <w:rFonts w:ascii="Cambria Math" w:hAnsi="Cambria Math"/>
                <w:szCs w:val="24"/>
                <w:vertAlign w:val="subscript"/>
              </w:rPr>
              <m:t>c</m:t>
            </m:r>
          </m:sub>
          <m:sup>
            <m:r>
              <w:rPr>
                <w:rFonts w:ascii="Cambria Math" w:hAnsi="Cambria Math"/>
                <w:szCs w:val="24"/>
                <w:vertAlign w:val="subscript"/>
              </w:rPr>
              <m:t>a</m:t>
            </m:r>
          </m:sup>
        </m:sSubSup>
      </m:oMath>
      <w:r w:rsidRPr="004C5B97">
        <w:rPr>
          <w:bCs/>
          <w:szCs w:val="24"/>
        </w:rPr>
        <w:t>=7 Oe</w:t>
      </w:r>
      <w:r w:rsidRPr="004C5B97">
        <w:rPr>
          <w:rFonts w:hint="eastAsia"/>
          <w:bCs/>
          <w:szCs w:val="24"/>
        </w:rPr>
        <w:t>、</w:t>
      </w:r>
      <m:oMath>
        <m:sSubSup>
          <m:sSubSupPr>
            <m:ctrlPr>
              <w:rPr>
                <w:rFonts w:ascii="Cambria Math" w:hAnsi="Cambria Math"/>
                <w:bCs/>
                <w:i/>
                <w:iCs/>
                <w:szCs w:val="24"/>
                <w:vertAlign w:val="subscript"/>
              </w:rPr>
            </m:ctrlPr>
          </m:sSubSupPr>
          <m:e>
            <m:r>
              <w:rPr>
                <w:rFonts w:ascii="Cambria Math" w:hAnsi="Cambria Math"/>
                <w:szCs w:val="24"/>
                <w:vertAlign w:val="subscript"/>
              </w:rPr>
              <m:t>H</m:t>
            </m:r>
          </m:e>
          <m:sub>
            <m:r>
              <w:rPr>
                <w:rFonts w:ascii="Cambria Math" w:hAnsi="Cambria Math"/>
                <w:szCs w:val="24"/>
                <w:vertAlign w:val="subscript"/>
              </w:rPr>
              <m:t>c</m:t>
            </m:r>
          </m:sub>
          <m:sup>
            <m:r>
              <w:rPr>
                <w:rFonts w:ascii="Cambria Math" w:hAnsi="Cambria Math"/>
                <w:szCs w:val="24"/>
                <w:vertAlign w:val="subscript"/>
              </w:rPr>
              <m:t>c</m:t>
            </m:r>
          </m:sup>
        </m:sSubSup>
      </m:oMath>
      <w:r w:rsidRPr="004C5B97">
        <w:rPr>
          <w:bCs/>
          <w:szCs w:val="24"/>
        </w:rPr>
        <w:t>=2–3 Oe</w:t>
      </w:r>
      <w:r w:rsidRPr="004C5B97">
        <w:rPr>
          <w:rFonts w:hint="eastAsia"/>
          <w:bCs/>
          <w:szCs w:val="24"/>
        </w:rPr>
        <w:t>），表明</w:t>
      </w:r>
      <w:r w:rsidRPr="004C5B97">
        <w:rPr>
          <w:bCs/>
          <w:i/>
          <w:iCs/>
          <w:szCs w:val="24"/>
        </w:rPr>
        <w:t>b</w:t>
      </w:r>
      <w:r w:rsidRPr="004C5B97">
        <w:rPr>
          <w:rFonts w:hint="eastAsia"/>
          <w:bCs/>
          <w:szCs w:val="24"/>
        </w:rPr>
        <w:t>轴磁矩翻转需突破最大磁晶各向异性能垒。当</w:t>
      </w:r>
      <w:r w:rsidRPr="004C5B97">
        <w:rPr>
          <w:bCs/>
          <w:i/>
          <w:iCs/>
          <w:szCs w:val="24"/>
        </w:rPr>
        <w:t>H</w:t>
      </w:r>
      <w:r w:rsidRPr="004C5B97">
        <w:rPr>
          <w:bCs/>
          <w:szCs w:val="24"/>
        </w:rPr>
        <w:t>&gt;100 Oe</w:t>
      </w:r>
      <w:r w:rsidRPr="004C5B97">
        <w:rPr>
          <w:rFonts w:hint="eastAsia"/>
          <w:bCs/>
          <w:szCs w:val="24"/>
        </w:rPr>
        <w:t>时，</w:t>
      </w:r>
      <w:r w:rsidRPr="004C5B97">
        <w:rPr>
          <w:bCs/>
          <w:i/>
          <w:iCs/>
          <w:szCs w:val="24"/>
        </w:rPr>
        <w:t>H//b</w:t>
      </w:r>
      <w:r w:rsidRPr="004C5B97">
        <w:rPr>
          <w:rFonts w:hint="eastAsia"/>
          <w:bCs/>
          <w:szCs w:val="24"/>
        </w:rPr>
        <w:t>与</w:t>
      </w:r>
      <w:r w:rsidRPr="004C5B97">
        <w:rPr>
          <w:bCs/>
          <w:i/>
          <w:iCs/>
          <w:szCs w:val="24"/>
        </w:rPr>
        <w:t>H//c</w:t>
      </w:r>
      <w:r w:rsidRPr="004C5B97">
        <w:rPr>
          <w:rFonts w:hint="eastAsia"/>
          <w:bCs/>
          <w:szCs w:val="24"/>
        </w:rPr>
        <w:t>的磁化强度随场增大的斜率相</w:t>
      </w:r>
      <w:del w:id="714" w:author="Xianjun_P15" w:date="2025-09-06T09:52:00Z">
        <w:r w:rsidRPr="004C5B97" w:rsidDel="00FD0AC9">
          <w:rPr>
            <w:rFonts w:hint="eastAsia"/>
            <w:bCs/>
            <w:szCs w:val="24"/>
          </w:rPr>
          <w:delText>同</w:delText>
        </w:r>
      </w:del>
      <w:ins w:id="715" w:author="Xianjun_P15" w:date="2025-09-06T09:52:00Z">
        <w:r w:rsidR="00FD0AC9">
          <w:rPr>
            <w:rFonts w:hint="eastAsia"/>
            <w:bCs/>
            <w:szCs w:val="24"/>
          </w:rPr>
          <w:t>近</w:t>
        </w:r>
      </w:ins>
      <w:r w:rsidRPr="004C5B97">
        <w:rPr>
          <w:rFonts w:hint="eastAsia"/>
          <w:bCs/>
          <w:szCs w:val="24"/>
        </w:rPr>
        <w:t>（图</w:t>
      </w:r>
      <w:r w:rsidRPr="004C5B97">
        <w:rPr>
          <w:bCs/>
          <w:szCs w:val="24"/>
        </w:rPr>
        <w:t>3.13b</w:t>
      </w:r>
      <w:r w:rsidRPr="004C5B97">
        <w:rPr>
          <w:rFonts w:hint="eastAsia"/>
          <w:bCs/>
          <w:szCs w:val="24"/>
        </w:rPr>
        <w:t>）。这是由于反铁磁基态下，外场诱导自旋基态失稳，出现易轴的标志性</w:t>
      </w:r>
      <w:r w:rsidRPr="004C5B97">
        <w:rPr>
          <w:bCs/>
          <w:szCs w:val="24"/>
        </w:rPr>
        <w:t>spin-flop</w:t>
      </w:r>
      <w:r w:rsidRPr="004C5B97">
        <w:rPr>
          <w:rFonts w:hint="eastAsia"/>
          <w:bCs/>
          <w:szCs w:val="24"/>
        </w:rPr>
        <w:t>响应，随后的磁化增量完全由自旋扭转增幅（</w:t>
      </w:r>
      <w:r w:rsidRPr="004C5B97">
        <w:rPr>
          <w:bCs/>
          <w:i/>
          <w:iCs/>
          <w:szCs w:val="24"/>
        </w:rPr>
        <w:t>sinθ</w:t>
      </w:r>
      <w:r w:rsidRPr="004C5B97">
        <w:rPr>
          <w:rFonts w:ascii="宋体" w:hAnsi="宋体" w:cs="宋体" w:hint="eastAsia"/>
          <w:bCs/>
          <w:szCs w:val="24"/>
        </w:rPr>
        <w:t>∝</w:t>
      </w:r>
      <w:r w:rsidRPr="004C5B97">
        <w:rPr>
          <w:bCs/>
          <w:i/>
          <w:iCs/>
          <w:szCs w:val="24"/>
        </w:rPr>
        <w:t>H</w:t>
      </w:r>
      <w:r w:rsidRPr="004C5B97">
        <w:rPr>
          <w:rFonts w:hint="eastAsia"/>
          <w:bCs/>
          <w:szCs w:val="24"/>
        </w:rPr>
        <w:t>）线性主导。</w:t>
      </w:r>
    </w:p>
    <w:p w14:paraId="54D9EA1E" w14:textId="77777777" w:rsidR="002827D7" w:rsidRPr="004C5B97" w:rsidRDefault="002827D7" w:rsidP="002827D7">
      <w:pPr>
        <w:pStyle w:val="1-PHD"/>
        <w:ind w:firstLine="480"/>
        <w:rPr>
          <w:bCs/>
          <w:szCs w:val="24"/>
        </w:rPr>
      </w:pPr>
      <w:r w:rsidRPr="004C5B97">
        <w:rPr>
          <w:bCs/>
          <w:i/>
          <w:iCs/>
          <w:szCs w:val="24"/>
        </w:rPr>
        <w:t>a</w:t>
      </w:r>
      <w:r w:rsidRPr="004C5B97">
        <w:rPr>
          <w:rFonts w:hint="eastAsia"/>
          <w:bCs/>
          <w:szCs w:val="24"/>
        </w:rPr>
        <w:t>轴磁化在低场区（</w:t>
      </w:r>
      <w:r w:rsidRPr="004C5B97">
        <w:rPr>
          <w:bCs/>
          <w:i/>
          <w:iCs/>
          <w:szCs w:val="24"/>
        </w:rPr>
        <w:t>H</w:t>
      </w:r>
      <w:r w:rsidRPr="004C5B97">
        <w:rPr>
          <w:bCs/>
          <w:szCs w:val="24"/>
        </w:rPr>
        <w:t>&lt;2 kOe</w:t>
      </w:r>
      <w:r w:rsidRPr="004C5B97">
        <w:rPr>
          <w:rFonts w:hint="eastAsia"/>
          <w:bCs/>
          <w:szCs w:val="24"/>
        </w:rPr>
        <w:t>）磁滞回线窄长平缓，拐点场</w:t>
      </w:r>
      <w:r w:rsidRPr="004C5B97">
        <w:rPr>
          <w:bCs/>
          <w:i/>
          <w:iCs/>
          <w:szCs w:val="24"/>
        </w:rPr>
        <w:t>H</w:t>
      </w:r>
      <w:r w:rsidRPr="00CE31B8">
        <w:rPr>
          <w:bCs/>
          <w:i/>
          <w:iCs/>
          <w:szCs w:val="24"/>
          <w:vertAlign w:val="superscript"/>
        </w:rPr>
        <w:t>a</w:t>
      </w:r>
      <w:r w:rsidRPr="004C5B97">
        <w:rPr>
          <w:bCs/>
          <w:szCs w:val="24"/>
        </w:rPr>
        <w:t>=20 Oe</w:t>
      </w:r>
      <w:r w:rsidRPr="004C5B97">
        <w:rPr>
          <w:rFonts w:hint="eastAsia"/>
          <w:bCs/>
          <w:szCs w:val="24"/>
        </w:rPr>
        <w:t>，矫顽场</w:t>
      </w:r>
      <m:oMath>
        <m:sSubSup>
          <m:sSubSupPr>
            <m:ctrlPr>
              <w:rPr>
                <w:rFonts w:ascii="Cambria Math" w:hAnsi="Cambria Math"/>
                <w:bCs/>
                <w:i/>
                <w:iCs/>
                <w:szCs w:val="24"/>
                <w:vertAlign w:val="subscript"/>
              </w:rPr>
            </m:ctrlPr>
          </m:sSubSupPr>
          <m:e>
            <m:r>
              <w:rPr>
                <w:rFonts w:ascii="Cambria Math" w:hAnsi="Cambria Math"/>
                <w:szCs w:val="24"/>
                <w:vertAlign w:val="subscript"/>
              </w:rPr>
              <m:t>H</m:t>
            </m:r>
          </m:e>
          <m:sub>
            <m:r>
              <w:rPr>
                <w:rFonts w:ascii="Cambria Math" w:hAnsi="Cambria Math"/>
                <w:szCs w:val="24"/>
                <w:vertAlign w:val="subscript"/>
              </w:rPr>
              <m:t>c</m:t>
            </m:r>
          </m:sub>
          <m:sup>
            <m:r>
              <w:rPr>
                <w:rFonts w:ascii="Cambria Math" w:hAnsi="Cambria Math"/>
                <w:szCs w:val="24"/>
                <w:vertAlign w:val="subscript"/>
              </w:rPr>
              <m:t>a</m:t>
            </m:r>
          </m:sup>
        </m:sSubSup>
      </m:oMath>
      <w:r w:rsidRPr="004C5B97">
        <w:rPr>
          <w:bCs/>
          <w:szCs w:val="24"/>
        </w:rPr>
        <w:t>=7 Oe</w:t>
      </w:r>
      <w:r w:rsidRPr="004C5B97">
        <w:rPr>
          <w:rFonts w:hint="eastAsia"/>
          <w:bCs/>
          <w:szCs w:val="24"/>
        </w:rPr>
        <w:t>，磁化值仅</w:t>
      </w:r>
      <w:r w:rsidRPr="004C5B97">
        <w:rPr>
          <w:bCs/>
          <w:i/>
          <w:iCs/>
          <w:szCs w:val="24"/>
        </w:rPr>
        <w:t>M</w:t>
      </w:r>
      <w:r w:rsidRPr="004C5B97">
        <w:rPr>
          <w:bCs/>
          <w:i/>
          <w:iCs/>
          <w:szCs w:val="24"/>
          <w:vertAlign w:val="superscript"/>
        </w:rPr>
        <w:t>a</w:t>
      </w:r>
      <w:r w:rsidRPr="004C5B97">
        <w:rPr>
          <w:bCs/>
          <w:szCs w:val="24"/>
        </w:rPr>
        <w:t>=2.0 cm³Gmol⁻¹</w:t>
      </w:r>
      <w:r w:rsidRPr="004C5B97">
        <w:rPr>
          <w:rFonts w:hint="eastAsia"/>
          <w:bCs/>
          <w:szCs w:val="24"/>
        </w:rPr>
        <w:t>，当外场突破</w:t>
      </w:r>
      <w:r w:rsidRPr="004C5B97">
        <w:rPr>
          <w:bCs/>
          <w:szCs w:val="24"/>
        </w:rPr>
        <w:t>2 kOe</w:t>
      </w:r>
      <w:r w:rsidRPr="004C5B97">
        <w:rPr>
          <w:rFonts w:hint="eastAsia"/>
          <w:bCs/>
          <w:szCs w:val="24"/>
        </w:rPr>
        <w:t>后，</w:t>
      </w:r>
      <w:r w:rsidRPr="004C5B97">
        <w:rPr>
          <w:bCs/>
          <w:i/>
          <w:iCs/>
          <w:szCs w:val="24"/>
        </w:rPr>
        <w:t>a</w:t>
      </w:r>
      <w:r w:rsidRPr="004C5B97">
        <w:rPr>
          <w:rFonts w:hint="eastAsia"/>
          <w:bCs/>
          <w:szCs w:val="24"/>
        </w:rPr>
        <w:t>轴磁化曲线在</w:t>
      </w:r>
      <w:r w:rsidRPr="004C5B97">
        <w:rPr>
          <w:bCs/>
          <w:szCs w:val="24"/>
        </w:rPr>
        <w:t>3.5 kOe</w:t>
      </w:r>
      <w:r w:rsidRPr="004C5B97">
        <w:rPr>
          <w:rFonts w:hint="eastAsia"/>
          <w:bCs/>
          <w:szCs w:val="24"/>
        </w:rPr>
        <w:t>处大幅上扬（</w:t>
      </w:r>
      <w:r w:rsidRPr="004C5B97">
        <w:rPr>
          <w:bCs/>
          <w:i/>
          <w:iCs/>
          <w:szCs w:val="24"/>
        </w:rPr>
        <w:t>M</w:t>
      </w:r>
      <w:r w:rsidRPr="004C5B97">
        <w:rPr>
          <w:bCs/>
          <w:i/>
          <w:iCs/>
          <w:szCs w:val="24"/>
          <w:vertAlign w:val="superscript"/>
        </w:rPr>
        <w:t>a</w:t>
      </w:r>
      <w:r w:rsidRPr="004C5B97">
        <w:rPr>
          <w:bCs/>
          <w:szCs w:val="24"/>
        </w:rPr>
        <w:t>=79 cm³Gmol⁻¹</w:t>
      </w:r>
      <w:r w:rsidRPr="004C5B97">
        <w:rPr>
          <w:rFonts w:hint="eastAsia"/>
          <w:bCs/>
          <w:szCs w:val="24"/>
        </w:rPr>
        <w:t>），后续高场区呈现比</w:t>
      </w:r>
      <w:r w:rsidRPr="004C5B97">
        <w:rPr>
          <w:bCs/>
          <w:i/>
          <w:iCs/>
          <w:szCs w:val="24"/>
        </w:rPr>
        <w:t>H//b</w:t>
      </w:r>
      <w:r w:rsidRPr="004C5B97">
        <w:rPr>
          <w:rFonts w:hint="eastAsia"/>
          <w:bCs/>
          <w:szCs w:val="24"/>
        </w:rPr>
        <w:t>更大的线性斜率，该磁矩的增加源于自旋从</w:t>
      </w:r>
      <w:r w:rsidRPr="004C5B97">
        <w:rPr>
          <w:bCs/>
          <w:i/>
          <w:iCs/>
          <w:szCs w:val="24"/>
        </w:rPr>
        <w:t>c</w:t>
      </w:r>
      <w:r w:rsidRPr="004C5B97">
        <w:rPr>
          <w:rFonts w:hint="eastAsia"/>
          <w:bCs/>
          <w:szCs w:val="24"/>
        </w:rPr>
        <w:t>轴向</w:t>
      </w:r>
      <w:r w:rsidRPr="004C5B97">
        <w:rPr>
          <w:bCs/>
          <w:i/>
          <w:iCs/>
          <w:szCs w:val="24"/>
        </w:rPr>
        <w:t>a</w:t>
      </w:r>
      <w:r w:rsidRPr="004C5B97">
        <w:rPr>
          <w:rFonts w:hint="eastAsia"/>
          <w:bCs/>
          <w:szCs w:val="24"/>
        </w:rPr>
        <w:t>轴的集体转向，而后自旋进一步沿外场发生同步扭转。</w:t>
      </w:r>
    </w:p>
    <w:p w14:paraId="46F76F91" w14:textId="41047F28" w:rsidR="002827D7" w:rsidRPr="004C5B97" w:rsidRDefault="002827D7" w:rsidP="002827D7">
      <w:pPr>
        <w:pStyle w:val="1-PHD"/>
        <w:ind w:firstLine="480"/>
        <w:rPr>
          <w:bCs/>
          <w:szCs w:val="24"/>
        </w:rPr>
      </w:pPr>
      <w:r w:rsidRPr="004C5B97">
        <w:rPr>
          <w:rFonts w:hint="eastAsia"/>
          <w:bCs/>
          <w:szCs w:val="24"/>
        </w:rPr>
        <w:t>基于低场（</w:t>
      </w:r>
      <w:r w:rsidRPr="004C5B97">
        <w:rPr>
          <w:bCs/>
          <w:szCs w:val="24"/>
        </w:rPr>
        <w:t>&lt;1 kOe</w:t>
      </w:r>
      <w:r w:rsidRPr="004C5B97">
        <w:rPr>
          <w:rFonts w:hint="eastAsia"/>
          <w:bCs/>
          <w:szCs w:val="24"/>
        </w:rPr>
        <w:t>）等温磁化曲线分析（图</w:t>
      </w:r>
      <w:r w:rsidRPr="004C5B97">
        <w:rPr>
          <w:bCs/>
          <w:szCs w:val="24"/>
        </w:rPr>
        <w:t>3.14a</w:t>
      </w:r>
      <w:r w:rsidR="0019399A">
        <w:rPr>
          <w:bCs/>
          <w:szCs w:val="24"/>
        </w:rPr>
        <w:t xml:space="preserve">, </w:t>
      </w:r>
      <w:r w:rsidRPr="004C5B97">
        <w:rPr>
          <w:bCs/>
          <w:szCs w:val="24"/>
        </w:rPr>
        <w:t>c</w:t>
      </w:r>
      <w:r w:rsidRPr="004C5B97">
        <w:rPr>
          <w:rFonts w:hint="eastAsia"/>
          <w:bCs/>
          <w:szCs w:val="24"/>
        </w:rPr>
        <w:t>），展现了低温下沿</w:t>
      </w:r>
      <w:r w:rsidRPr="004C5B97">
        <w:rPr>
          <w:bCs/>
          <w:i/>
          <w:iCs/>
          <w:szCs w:val="24"/>
        </w:rPr>
        <w:t>b</w:t>
      </w:r>
      <w:r w:rsidRPr="004C5B97">
        <w:rPr>
          <w:rFonts w:hint="eastAsia"/>
          <w:bCs/>
          <w:szCs w:val="24"/>
        </w:rPr>
        <w:t>轴的</w:t>
      </w:r>
      <w:r w:rsidRPr="004C5B97">
        <w:rPr>
          <w:bCs/>
          <w:szCs w:val="24"/>
        </w:rPr>
        <w:t>spin-flop</w:t>
      </w:r>
      <w:r w:rsidRPr="004C5B97">
        <w:rPr>
          <w:rFonts w:hint="eastAsia"/>
          <w:bCs/>
          <w:szCs w:val="24"/>
        </w:rPr>
        <w:t>相变及沿</w:t>
      </w:r>
      <w:r w:rsidRPr="004C5B97">
        <w:rPr>
          <w:bCs/>
          <w:i/>
          <w:iCs/>
          <w:szCs w:val="24"/>
        </w:rPr>
        <w:t>a</w:t>
      </w:r>
      <w:r w:rsidRPr="004C5B97">
        <w:rPr>
          <w:rFonts w:hint="eastAsia"/>
          <w:bCs/>
          <w:szCs w:val="24"/>
        </w:rPr>
        <w:t>轴的自旋倾斜翻转的演化，并通过相图构建（图</w:t>
      </w:r>
      <w:r w:rsidRPr="004C5B97">
        <w:rPr>
          <w:bCs/>
          <w:szCs w:val="24"/>
        </w:rPr>
        <w:t>3.14b,</w:t>
      </w:r>
      <w:r w:rsidR="0019399A">
        <w:rPr>
          <w:bCs/>
          <w:szCs w:val="24"/>
        </w:rPr>
        <w:t xml:space="preserve"> </w:t>
      </w:r>
      <w:r w:rsidRPr="004C5B97">
        <w:rPr>
          <w:bCs/>
          <w:szCs w:val="24"/>
        </w:rPr>
        <w:t>d</w:t>
      </w:r>
      <w:r w:rsidRPr="004C5B97">
        <w:rPr>
          <w:rFonts w:hint="eastAsia"/>
          <w:bCs/>
          <w:szCs w:val="24"/>
        </w:rPr>
        <w:t>）揭示了外场</w:t>
      </w:r>
      <w:r w:rsidRPr="004C5B97">
        <w:rPr>
          <w:bCs/>
          <w:szCs w:val="24"/>
        </w:rPr>
        <w:t>-</w:t>
      </w:r>
      <w:r w:rsidRPr="004C5B97">
        <w:rPr>
          <w:rFonts w:hint="eastAsia"/>
          <w:bCs/>
          <w:szCs w:val="24"/>
        </w:rPr>
        <w:t>温度的协同调控规律。</w:t>
      </w:r>
      <w:r w:rsidRPr="004C5B97">
        <w:rPr>
          <w:bCs/>
          <w:szCs w:val="24"/>
        </w:rPr>
        <w:t>2 K</w:t>
      </w:r>
      <w:r w:rsidRPr="004C5B97">
        <w:rPr>
          <w:rFonts w:hint="eastAsia"/>
          <w:bCs/>
          <w:szCs w:val="24"/>
        </w:rPr>
        <w:t>时，</w:t>
      </w:r>
      <w:r w:rsidRPr="004C5B97">
        <w:rPr>
          <w:bCs/>
          <w:i/>
          <w:iCs/>
          <w:szCs w:val="24"/>
        </w:rPr>
        <w:t>H//b</w:t>
      </w:r>
      <w:r w:rsidRPr="004C5B97">
        <w:rPr>
          <w:rFonts w:hint="eastAsia"/>
          <w:bCs/>
          <w:szCs w:val="24"/>
        </w:rPr>
        <w:t>轴的等温磁化曲线在</w:t>
      </w:r>
      <w:r w:rsidRPr="004C5B97">
        <w:rPr>
          <w:bCs/>
          <w:i/>
          <w:iCs/>
          <w:szCs w:val="24"/>
        </w:rPr>
        <w:t>H=</w:t>
      </w:r>
      <w:r w:rsidRPr="004C5B97">
        <w:rPr>
          <w:bCs/>
          <w:szCs w:val="24"/>
        </w:rPr>
        <w:t>400 Oe</w:t>
      </w:r>
      <w:r w:rsidRPr="004C5B97">
        <w:rPr>
          <w:rFonts w:hint="eastAsia"/>
          <w:bCs/>
          <w:szCs w:val="24"/>
        </w:rPr>
        <w:t>处突现陡升（</w:t>
      </w:r>
      <w:r w:rsidRPr="00DF2A2B">
        <w:rPr>
          <w:bCs/>
          <w:szCs w:val="24"/>
        </w:rPr>
        <w:t>d</w:t>
      </w:r>
      <w:r w:rsidRPr="004C5B97">
        <w:rPr>
          <w:bCs/>
          <w:i/>
          <w:iCs/>
          <w:szCs w:val="24"/>
        </w:rPr>
        <w:t>M/</w:t>
      </w:r>
      <w:r w:rsidRPr="00DF2A2B">
        <w:rPr>
          <w:bCs/>
          <w:szCs w:val="24"/>
        </w:rPr>
        <w:t>d</w:t>
      </w:r>
      <w:r w:rsidRPr="004C5B97">
        <w:rPr>
          <w:bCs/>
          <w:i/>
          <w:iCs/>
          <w:szCs w:val="24"/>
        </w:rPr>
        <w:t>H</w:t>
      </w:r>
      <w:r w:rsidRPr="004C5B97">
        <w:rPr>
          <w:rFonts w:hint="eastAsia"/>
          <w:bCs/>
          <w:szCs w:val="24"/>
        </w:rPr>
        <w:t>峰值对应，图</w:t>
      </w:r>
      <w:r w:rsidRPr="004C5B97">
        <w:rPr>
          <w:bCs/>
          <w:szCs w:val="24"/>
        </w:rPr>
        <w:t>3.14a</w:t>
      </w:r>
      <w:r w:rsidRPr="004C5B97">
        <w:rPr>
          <w:rFonts w:hint="eastAsia"/>
          <w:bCs/>
          <w:szCs w:val="24"/>
        </w:rPr>
        <w:t>），标志反铁磁基态（</w:t>
      </w:r>
      <w:r w:rsidRPr="004C5B97">
        <w:rPr>
          <w:bCs/>
          <w:szCs w:val="24"/>
        </w:rPr>
        <w:t>AF</w:t>
      </w:r>
      <w:r w:rsidRPr="004C5B97">
        <w:rPr>
          <w:rFonts w:hint="eastAsia"/>
          <w:bCs/>
          <w:szCs w:val="24"/>
        </w:rPr>
        <w:t>）向</w:t>
      </w:r>
      <w:r w:rsidRPr="004C5B97">
        <w:rPr>
          <w:bCs/>
          <w:szCs w:val="24"/>
        </w:rPr>
        <w:t>spin-flop</w:t>
      </w:r>
      <w:r w:rsidRPr="004C5B97">
        <w:rPr>
          <w:rFonts w:hint="eastAsia"/>
          <w:bCs/>
          <w:szCs w:val="24"/>
        </w:rPr>
        <w:t>态转变，临界场（</w:t>
      </w:r>
      <w:r w:rsidRPr="004C5B97">
        <w:rPr>
          <w:bCs/>
          <w:i/>
          <w:iCs/>
          <w:szCs w:val="24"/>
        </w:rPr>
        <w:t>H</w:t>
      </w:r>
      <w:r w:rsidRPr="004C5B97">
        <w:rPr>
          <w:bCs/>
          <w:i/>
          <w:iCs/>
          <w:szCs w:val="24"/>
          <w:vertAlign w:val="subscript"/>
        </w:rPr>
        <w:t>c</w:t>
      </w:r>
      <w:r w:rsidRPr="004C5B97">
        <w:rPr>
          <w:rFonts w:hint="eastAsia"/>
          <w:bCs/>
          <w:szCs w:val="24"/>
        </w:rPr>
        <w:t>）从</w:t>
      </w:r>
      <w:r w:rsidRPr="004C5B97">
        <w:rPr>
          <w:bCs/>
          <w:szCs w:val="24"/>
        </w:rPr>
        <w:t>3.5 K</w:t>
      </w:r>
      <w:r w:rsidRPr="004C5B97">
        <w:rPr>
          <w:rFonts w:hint="eastAsia"/>
          <w:bCs/>
          <w:szCs w:val="24"/>
        </w:rPr>
        <w:t>的</w:t>
      </w:r>
      <w:r w:rsidRPr="004C5B97">
        <w:rPr>
          <w:bCs/>
          <w:szCs w:val="24"/>
        </w:rPr>
        <w:t>200 Oe</w:t>
      </w:r>
      <w:r w:rsidRPr="004C5B97">
        <w:rPr>
          <w:rFonts w:hint="eastAsia"/>
          <w:bCs/>
          <w:szCs w:val="24"/>
        </w:rPr>
        <w:t>升至</w:t>
      </w:r>
      <w:r w:rsidRPr="004C5B97">
        <w:rPr>
          <w:bCs/>
          <w:szCs w:val="24"/>
        </w:rPr>
        <w:t>2 K</w:t>
      </w:r>
      <w:r w:rsidRPr="004C5B97">
        <w:rPr>
          <w:rFonts w:hint="eastAsia"/>
          <w:bCs/>
          <w:szCs w:val="24"/>
        </w:rPr>
        <w:t>的</w:t>
      </w:r>
      <w:r w:rsidRPr="004C5B97">
        <w:rPr>
          <w:bCs/>
          <w:szCs w:val="24"/>
        </w:rPr>
        <w:t>400 Oe</w:t>
      </w:r>
      <w:r w:rsidRPr="004C5B97">
        <w:rPr>
          <w:rFonts w:hint="eastAsia"/>
          <w:bCs/>
          <w:szCs w:val="24"/>
        </w:rPr>
        <w:t>。</w:t>
      </w:r>
      <w:r w:rsidRPr="004C5B97">
        <w:rPr>
          <w:bCs/>
          <w:i/>
          <w:iCs/>
          <w:szCs w:val="24"/>
        </w:rPr>
        <w:t>H//a</w:t>
      </w:r>
      <w:r w:rsidRPr="004C5B97">
        <w:rPr>
          <w:rFonts w:hint="eastAsia"/>
          <w:bCs/>
          <w:szCs w:val="24"/>
        </w:rPr>
        <w:t>轴的等温磁化曲线在</w:t>
      </w:r>
      <w:r w:rsidRPr="004C5B97">
        <w:rPr>
          <w:bCs/>
          <w:i/>
          <w:iCs/>
          <w:szCs w:val="24"/>
        </w:rPr>
        <w:t>H</w:t>
      </w:r>
      <w:r w:rsidRPr="004C5B97">
        <w:rPr>
          <w:bCs/>
          <w:szCs w:val="24"/>
        </w:rPr>
        <w:t>=3 kOe</w:t>
      </w:r>
      <w:r w:rsidRPr="004C5B97">
        <w:rPr>
          <w:rFonts w:hint="eastAsia"/>
          <w:bCs/>
          <w:szCs w:val="24"/>
        </w:rPr>
        <w:t>处突现拐点（</w:t>
      </w:r>
      <w:r w:rsidRPr="00DF2A2B">
        <w:rPr>
          <w:bCs/>
          <w:szCs w:val="24"/>
        </w:rPr>
        <w:t>d</w:t>
      </w:r>
      <w:r w:rsidRPr="004C5B97">
        <w:rPr>
          <w:bCs/>
          <w:i/>
          <w:iCs/>
          <w:szCs w:val="24"/>
        </w:rPr>
        <w:t>M/</w:t>
      </w:r>
      <w:r w:rsidRPr="00DF2A2B">
        <w:rPr>
          <w:bCs/>
          <w:szCs w:val="24"/>
        </w:rPr>
        <w:t>d</w:t>
      </w:r>
      <w:r w:rsidRPr="004C5B97">
        <w:rPr>
          <w:bCs/>
          <w:i/>
          <w:iCs/>
          <w:szCs w:val="24"/>
        </w:rPr>
        <w:t>H</w:t>
      </w:r>
      <w:r w:rsidRPr="004C5B97">
        <w:rPr>
          <w:rFonts w:hint="eastAsia"/>
          <w:bCs/>
          <w:szCs w:val="24"/>
        </w:rPr>
        <w:t>峰值对应翻转温度，图</w:t>
      </w:r>
      <w:r w:rsidRPr="004C5B97">
        <w:rPr>
          <w:bCs/>
          <w:szCs w:val="24"/>
        </w:rPr>
        <w:t>3.14c</w:t>
      </w:r>
      <w:r w:rsidRPr="004C5B97">
        <w:rPr>
          <w:rFonts w:hint="eastAsia"/>
          <w:bCs/>
          <w:szCs w:val="24"/>
        </w:rPr>
        <w:t>），自旋重定向场（</w:t>
      </w:r>
      <w:r w:rsidRPr="004C5B97">
        <w:rPr>
          <w:bCs/>
          <w:i/>
          <w:iCs/>
          <w:szCs w:val="24"/>
        </w:rPr>
        <w:t>H</w:t>
      </w:r>
      <w:r w:rsidRPr="004C5B97">
        <w:rPr>
          <w:bCs/>
          <w:i/>
          <w:iCs/>
          <w:szCs w:val="24"/>
          <w:vertAlign w:val="subscript"/>
        </w:rPr>
        <w:t>r</w:t>
      </w:r>
      <w:r w:rsidRPr="004C5B97">
        <w:rPr>
          <w:rFonts w:hint="eastAsia"/>
          <w:bCs/>
          <w:szCs w:val="24"/>
        </w:rPr>
        <w:t>）由</w:t>
      </w:r>
      <w:r w:rsidRPr="004C5B97">
        <w:rPr>
          <w:bCs/>
          <w:i/>
          <w:iCs/>
          <w:szCs w:val="24"/>
        </w:rPr>
        <w:t>T</w:t>
      </w:r>
      <w:r w:rsidRPr="004C5B97">
        <w:rPr>
          <w:bCs/>
          <w:szCs w:val="24"/>
          <w:vertAlign w:val="subscript"/>
        </w:rPr>
        <w:t>N</w:t>
      </w:r>
      <w:r w:rsidRPr="004C5B97">
        <w:rPr>
          <w:rFonts w:hint="eastAsia"/>
          <w:bCs/>
          <w:szCs w:val="24"/>
        </w:rPr>
        <w:t>处的</w:t>
      </w:r>
      <w:r w:rsidRPr="004C5B97">
        <w:rPr>
          <w:bCs/>
          <w:szCs w:val="24"/>
        </w:rPr>
        <w:t>0 kOe</w:t>
      </w:r>
      <w:r w:rsidRPr="004C5B97">
        <w:rPr>
          <w:rFonts w:hint="eastAsia"/>
          <w:bCs/>
          <w:szCs w:val="24"/>
        </w:rPr>
        <w:t>剧增至</w:t>
      </w:r>
      <w:r w:rsidRPr="004C5B97">
        <w:rPr>
          <w:bCs/>
          <w:szCs w:val="24"/>
        </w:rPr>
        <w:t>2 K</w:t>
      </w:r>
      <w:r w:rsidRPr="004C5B97">
        <w:rPr>
          <w:rFonts w:hint="eastAsia"/>
          <w:bCs/>
          <w:szCs w:val="24"/>
        </w:rPr>
        <w:t>的</w:t>
      </w:r>
      <w:r w:rsidRPr="004C5B97">
        <w:rPr>
          <w:bCs/>
          <w:szCs w:val="24"/>
        </w:rPr>
        <w:t>3 kOe</w:t>
      </w:r>
      <w:r w:rsidRPr="004C5B97">
        <w:rPr>
          <w:rFonts w:hint="eastAsia"/>
          <w:bCs/>
          <w:szCs w:val="24"/>
        </w:rPr>
        <w:t>（图</w:t>
      </w:r>
      <w:r w:rsidRPr="004C5B97">
        <w:rPr>
          <w:bCs/>
          <w:szCs w:val="24"/>
        </w:rPr>
        <w:t>3.14c,d</w:t>
      </w:r>
      <w:r w:rsidRPr="004C5B97">
        <w:rPr>
          <w:rFonts w:hint="eastAsia"/>
          <w:bCs/>
          <w:szCs w:val="24"/>
        </w:rPr>
        <w:t>）。</w:t>
      </w:r>
    </w:p>
    <w:p w14:paraId="1D7FF262" w14:textId="77777777" w:rsidR="002827D7" w:rsidRPr="00622BF2" w:rsidRDefault="002827D7" w:rsidP="002827D7">
      <w:pPr>
        <w:pStyle w:val="2--zhu0"/>
        <w:spacing w:before="163"/>
      </w:pPr>
      <w:r w:rsidRPr="00D82A5B">
        <w:rPr>
          <w:noProof/>
        </w:rPr>
        <w:lastRenderedPageBreak/>
        <w:drawing>
          <wp:inline distT="0" distB="0" distL="0" distR="0" wp14:anchorId="121A62E1" wp14:editId="5429779A">
            <wp:extent cx="5040000" cy="3582555"/>
            <wp:effectExtent l="0" t="0" r="8255" b="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40750" name="图片 1"/>
                    <pic:cNvPicPr>
                      <a:picLocks noChangeAspect="1"/>
                    </pic:cNvPicPr>
                  </pic:nvPicPr>
                  <pic:blipFill rotWithShape="1">
                    <a:blip r:embed="rId71"/>
                    <a:srcRect l="6736" r="5245" b="8462"/>
                    <a:stretch/>
                  </pic:blipFill>
                  <pic:spPr bwMode="auto">
                    <a:xfrm>
                      <a:off x="0" y="0"/>
                      <a:ext cx="5040000" cy="3582555"/>
                    </a:xfrm>
                    <a:prstGeom prst="rect">
                      <a:avLst/>
                    </a:prstGeom>
                    <a:ln>
                      <a:noFill/>
                    </a:ln>
                    <a:extLst>
                      <a:ext uri="{53640926-AAD7-44D8-BBD7-CCE9431645EC}">
                        <a14:shadowObscured xmlns:a14="http://schemas.microsoft.com/office/drawing/2010/main"/>
                      </a:ext>
                    </a:extLst>
                  </pic:spPr>
                </pic:pic>
              </a:graphicData>
            </a:graphic>
          </wp:inline>
        </w:drawing>
      </w:r>
    </w:p>
    <w:p w14:paraId="508251DF" w14:textId="77777777" w:rsidR="002827D7" w:rsidRPr="00D82A5B" w:rsidRDefault="002827D7" w:rsidP="002827D7">
      <w:pPr>
        <w:pStyle w:val="2--zhu"/>
        <w:spacing w:after="163"/>
      </w:pPr>
      <w:r w:rsidRPr="00D82A5B">
        <w:rPr>
          <w:rFonts w:hint="eastAsia"/>
        </w:rPr>
        <w:t>图</w:t>
      </w:r>
      <w:r w:rsidRPr="00D82A5B">
        <w:t>3.14 etaCu</w:t>
      </w:r>
      <w:r w:rsidRPr="00D82A5B">
        <w:rPr>
          <w:rFonts w:hint="eastAsia"/>
        </w:rPr>
        <w:t>单晶</w:t>
      </w:r>
      <w:r w:rsidRPr="00D82A5B">
        <w:t>(a)</w:t>
      </w:r>
      <w:r w:rsidRPr="00D82A5B">
        <w:rPr>
          <w:rFonts w:hint="eastAsia"/>
        </w:rPr>
        <w:t>外场平行于</w:t>
      </w:r>
      <w:r w:rsidRPr="00D82A5B">
        <w:rPr>
          <w:i/>
          <w:iCs/>
        </w:rPr>
        <w:t>b</w:t>
      </w:r>
      <w:r w:rsidRPr="00D82A5B">
        <w:rPr>
          <w:rFonts w:hint="eastAsia"/>
        </w:rPr>
        <w:t>轴时，</w:t>
      </w:r>
      <w:r w:rsidRPr="00D82A5B">
        <w:t>2</w:t>
      </w:r>
      <w:r w:rsidRPr="00D82A5B">
        <w:rPr>
          <w:rFonts w:hint="eastAsia"/>
        </w:rPr>
        <w:t>，</w:t>
      </w:r>
      <w:r w:rsidRPr="00D82A5B">
        <w:t>3.5</w:t>
      </w:r>
      <w:r w:rsidRPr="00D82A5B">
        <w:rPr>
          <w:rFonts w:hint="eastAsia"/>
        </w:rPr>
        <w:t>，</w:t>
      </w:r>
      <w:r w:rsidRPr="00D82A5B">
        <w:t>3.8 K</w:t>
      </w:r>
      <w:r w:rsidRPr="00D82A5B">
        <w:rPr>
          <w:rFonts w:hint="eastAsia"/>
        </w:rPr>
        <w:t>下的</w:t>
      </w:r>
      <w:r w:rsidRPr="00D82A5B">
        <w:rPr>
          <w:i/>
        </w:rPr>
        <w:t>M−H</w:t>
      </w:r>
      <w:r w:rsidRPr="00D82A5B">
        <w:rPr>
          <w:rFonts w:hint="eastAsia"/>
        </w:rPr>
        <w:t>曲线；</w:t>
      </w:r>
      <w:r w:rsidRPr="00D82A5B">
        <w:t xml:space="preserve">(b) </w:t>
      </w:r>
      <w:r w:rsidRPr="00D82A5B">
        <w:rPr>
          <w:rFonts w:hint="eastAsia"/>
        </w:rPr>
        <w:t>外场平行于</w:t>
      </w:r>
      <w:r w:rsidRPr="00D82A5B">
        <w:rPr>
          <w:i/>
          <w:iCs/>
        </w:rPr>
        <w:t>b</w:t>
      </w:r>
      <w:r w:rsidRPr="00D82A5B">
        <w:rPr>
          <w:rFonts w:hint="eastAsia"/>
        </w:rPr>
        <w:t>轴时的磁相图；</w:t>
      </w:r>
      <w:r w:rsidRPr="00D82A5B">
        <w:t xml:space="preserve">(c) </w:t>
      </w:r>
      <w:r w:rsidRPr="00D82A5B">
        <w:rPr>
          <w:rFonts w:hint="eastAsia"/>
        </w:rPr>
        <w:t>外场平行于</w:t>
      </w:r>
      <w:r w:rsidRPr="00D80FCD">
        <w:rPr>
          <w:i/>
          <w:iCs/>
          <w:rPrChange w:id="716" w:author="Xianjun_P15" w:date="2025-09-06T13:49:00Z">
            <w:rPr/>
          </w:rPrChange>
        </w:rPr>
        <w:t>a</w:t>
      </w:r>
      <w:r w:rsidRPr="00D82A5B">
        <w:rPr>
          <w:rFonts w:hint="eastAsia"/>
        </w:rPr>
        <w:t>轴时，</w:t>
      </w:r>
      <w:r w:rsidRPr="00D82A5B">
        <w:t>2</w:t>
      </w:r>
      <w:r w:rsidRPr="00D82A5B">
        <w:rPr>
          <w:rFonts w:hint="eastAsia"/>
        </w:rPr>
        <w:t>，</w:t>
      </w:r>
      <w:r w:rsidRPr="00D82A5B">
        <w:t>3.5</w:t>
      </w:r>
      <w:r w:rsidRPr="00D82A5B">
        <w:rPr>
          <w:rFonts w:hint="eastAsia"/>
        </w:rPr>
        <w:t>，</w:t>
      </w:r>
      <w:r w:rsidRPr="00D82A5B">
        <w:t>3.8 K</w:t>
      </w:r>
      <w:r w:rsidRPr="00D82A5B">
        <w:rPr>
          <w:rFonts w:hint="eastAsia"/>
        </w:rPr>
        <w:t>下的</w:t>
      </w:r>
      <w:r w:rsidRPr="00D82A5B">
        <w:rPr>
          <w:i/>
        </w:rPr>
        <w:t>M</w:t>
      </w:r>
      <w:r w:rsidRPr="00D82A5B">
        <w:rPr>
          <w:rFonts w:eastAsia="微软雅黑"/>
          <w:i/>
        </w:rPr>
        <w:t>−</w:t>
      </w:r>
      <w:r w:rsidRPr="00D82A5B">
        <w:rPr>
          <w:i/>
        </w:rPr>
        <w:t>H</w:t>
      </w:r>
      <w:r w:rsidRPr="00D82A5B">
        <w:rPr>
          <w:rFonts w:hint="eastAsia"/>
        </w:rPr>
        <w:t>曲线；</w:t>
      </w:r>
      <w:r w:rsidRPr="00D82A5B">
        <w:t xml:space="preserve">(d) </w:t>
      </w:r>
      <w:r w:rsidRPr="00D82A5B">
        <w:rPr>
          <w:rFonts w:hint="eastAsia"/>
        </w:rPr>
        <w:t>外场平行于</w:t>
      </w:r>
      <w:r w:rsidRPr="00D82A5B">
        <w:rPr>
          <w:i/>
          <w:iCs/>
        </w:rPr>
        <w:t>a</w:t>
      </w:r>
      <w:r w:rsidRPr="00D82A5B">
        <w:rPr>
          <w:rFonts w:hint="eastAsia"/>
        </w:rPr>
        <w:t>轴时的磁相图</w:t>
      </w:r>
    </w:p>
    <w:p w14:paraId="328BC1A9" w14:textId="77777777" w:rsidR="002827D7" w:rsidRPr="00D82A5B" w:rsidRDefault="002827D7" w:rsidP="002827D7">
      <w:pPr>
        <w:pStyle w:val="2--zhu0"/>
        <w:spacing w:before="163"/>
      </w:pPr>
      <w:r w:rsidRPr="00D82A5B">
        <w:rPr>
          <w:noProof/>
        </w:rPr>
        <w:drawing>
          <wp:inline distT="0" distB="0" distL="0" distR="0" wp14:anchorId="3040857F" wp14:editId="78B7AC05">
            <wp:extent cx="2880000" cy="1397247"/>
            <wp:effectExtent l="0" t="0" r="0" b="0"/>
            <wp:docPr id="56"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20404" name="图片 1" descr="图示&#10;&#10;AI 生成的内容可能不正确。"/>
                    <pic:cNvPicPr/>
                  </pic:nvPicPr>
                  <pic:blipFill>
                    <a:blip r:embed="rId72"/>
                    <a:stretch>
                      <a:fillRect/>
                    </a:stretch>
                  </pic:blipFill>
                  <pic:spPr>
                    <a:xfrm>
                      <a:off x="0" y="0"/>
                      <a:ext cx="2880000" cy="1397247"/>
                    </a:xfrm>
                    <a:prstGeom prst="rect">
                      <a:avLst/>
                    </a:prstGeom>
                  </pic:spPr>
                </pic:pic>
              </a:graphicData>
            </a:graphic>
          </wp:inline>
        </w:drawing>
      </w:r>
    </w:p>
    <w:p w14:paraId="36914E95" w14:textId="77777777" w:rsidR="002827D7" w:rsidRDefault="002827D7" w:rsidP="002827D7">
      <w:pPr>
        <w:pStyle w:val="2--zhu"/>
        <w:spacing w:after="163"/>
        <w:jc w:val="center"/>
      </w:pPr>
      <w:r w:rsidRPr="00D82A5B">
        <w:rPr>
          <w:rFonts w:hint="eastAsia"/>
        </w:rPr>
        <w:t>图</w:t>
      </w:r>
      <w:r w:rsidRPr="00D82A5B">
        <w:t>3.15 etaCu</w:t>
      </w:r>
      <w:r w:rsidRPr="00D82A5B">
        <w:rPr>
          <w:rFonts w:hint="eastAsia"/>
        </w:rPr>
        <w:t>单晶磁结构</w:t>
      </w:r>
    </w:p>
    <w:p w14:paraId="7F8069F7" w14:textId="77777777" w:rsidR="002827D7" w:rsidRDefault="002827D7" w:rsidP="008C3A9A">
      <w:pPr>
        <w:pStyle w:val="2--zhu0"/>
        <w:spacing w:before="163"/>
      </w:pPr>
      <w:r w:rsidRPr="00D82A5B">
        <w:rPr>
          <w:noProof/>
        </w:rPr>
        <w:drawing>
          <wp:inline distT="0" distB="0" distL="0" distR="0" wp14:anchorId="6DBF1841" wp14:editId="1D8ADE44">
            <wp:extent cx="5040000" cy="1918044"/>
            <wp:effectExtent l="0" t="0" r="8255"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rotWithShape="1">
                    <a:blip r:embed="rId73"/>
                    <a:srcRect l="5136" r="7212" b="55529"/>
                    <a:stretch/>
                  </pic:blipFill>
                  <pic:spPr bwMode="auto">
                    <a:xfrm>
                      <a:off x="0" y="0"/>
                      <a:ext cx="5040000" cy="1918044"/>
                    </a:xfrm>
                    <a:prstGeom prst="rect">
                      <a:avLst/>
                    </a:prstGeom>
                    <a:ln>
                      <a:noFill/>
                    </a:ln>
                    <a:extLst>
                      <a:ext uri="{53640926-AAD7-44D8-BBD7-CCE9431645EC}">
                        <a14:shadowObscured xmlns:a14="http://schemas.microsoft.com/office/drawing/2010/main"/>
                      </a:ext>
                    </a:extLst>
                  </pic:spPr>
                </pic:pic>
              </a:graphicData>
            </a:graphic>
          </wp:inline>
        </w:drawing>
      </w:r>
    </w:p>
    <w:p w14:paraId="7C6E1FA3" w14:textId="16C85252" w:rsidR="002827D7" w:rsidRPr="00D82A5B" w:rsidRDefault="002827D7" w:rsidP="002827D7">
      <w:pPr>
        <w:pStyle w:val="2--zhu"/>
        <w:spacing w:after="163"/>
      </w:pPr>
      <w:r w:rsidRPr="00D82A5B">
        <w:rPr>
          <w:rFonts w:hint="eastAsia"/>
        </w:rPr>
        <w:lastRenderedPageBreak/>
        <w:t>图</w:t>
      </w:r>
      <w:r w:rsidRPr="00D82A5B">
        <w:t>3.16 etaCu</w:t>
      </w:r>
      <w:r w:rsidRPr="00D82A5B">
        <w:rPr>
          <w:rFonts w:hint="eastAsia"/>
        </w:rPr>
        <w:t>单晶</w:t>
      </w:r>
      <w:r w:rsidR="0019399A">
        <w:rPr>
          <w:rFonts w:hint="eastAsia"/>
        </w:rPr>
        <w:t xml:space="preserve"> </w:t>
      </w:r>
      <w:r w:rsidRPr="00D82A5B">
        <w:t>(a)</w:t>
      </w:r>
      <w:r w:rsidR="0019399A">
        <w:t xml:space="preserve"> </w:t>
      </w:r>
      <w:r w:rsidRPr="00D82A5B">
        <w:t>25 K</w:t>
      </w:r>
      <w:r w:rsidRPr="00D82A5B">
        <w:rPr>
          <w:rFonts w:hint="eastAsia"/>
        </w:rPr>
        <w:t>，</w:t>
      </w:r>
      <w:r w:rsidRPr="00D82A5B">
        <w:t>5 kOe</w:t>
      </w:r>
      <w:r w:rsidRPr="00D82A5B">
        <w:rPr>
          <w:rFonts w:hint="eastAsia"/>
        </w:rPr>
        <w:t>下分别以</w:t>
      </w:r>
      <w:r w:rsidRPr="00D82A5B">
        <w:rPr>
          <w:i/>
          <w:iCs/>
        </w:rPr>
        <w:t>a</w:t>
      </w:r>
      <w:r w:rsidRPr="00D82A5B">
        <w:rPr>
          <w:rFonts w:hint="eastAsia"/>
        </w:rPr>
        <w:t>，</w:t>
      </w:r>
      <w:r w:rsidRPr="00D82A5B">
        <w:rPr>
          <w:i/>
          <w:iCs/>
        </w:rPr>
        <w:t>b</w:t>
      </w:r>
      <w:r w:rsidRPr="00D82A5B">
        <w:rPr>
          <w:rFonts w:hint="eastAsia"/>
        </w:rPr>
        <w:t>，</w:t>
      </w:r>
      <w:r w:rsidRPr="00D82A5B">
        <w:rPr>
          <w:i/>
          <w:iCs/>
        </w:rPr>
        <w:t>c</w:t>
      </w:r>
      <w:r w:rsidRPr="00D82A5B">
        <w:rPr>
          <w:rFonts w:hint="eastAsia"/>
        </w:rPr>
        <w:t>为转轴的连续转动测量实验，等温磁矩</w:t>
      </w:r>
      <w:r w:rsidRPr="00D82A5B">
        <w:rPr>
          <w:rFonts w:eastAsia="微软雅黑"/>
        </w:rPr>
        <w:t>−</w:t>
      </w:r>
      <w:r w:rsidRPr="00D82A5B">
        <w:rPr>
          <w:rFonts w:hint="eastAsia"/>
        </w:rPr>
        <w:t>转动角度曲线；</w:t>
      </w:r>
      <w:r w:rsidRPr="00D82A5B">
        <w:t xml:space="preserve">(b) </w:t>
      </w:r>
      <w:r w:rsidRPr="00D82A5B">
        <w:rPr>
          <w:rFonts w:hint="eastAsia"/>
        </w:rPr>
        <w:t>晶体结构与磁结构的关系，两条磁链中</w:t>
      </w:r>
      <w:r w:rsidRPr="00D82A5B">
        <w:t>Cu</w:t>
      </w:r>
      <w:r w:rsidRPr="00D82A5B">
        <w:rPr>
          <w:vertAlign w:val="superscript"/>
        </w:rPr>
        <w:t>2+</w:t>
      </w:r>
      <w:r w:rsidRPr="00D82A5B">
        <w:rPr>
          <w:rFonts w:hint="eastAsia"/>
        </w:rPr>
        <w:t>离子的</w:t>
      </w:r>
      <w:r w:rsidRPr="00257810">
        <w:rPr>
          <w:i/>
          <w:iCs/>
        </w:rPr>
        <w:t>g</w:t>
      </w:r>
      <w:r w:rsidRPr="00D82A5B">
        <w:rPr>
          <w:rFonts w:hint="eastAsia"/>
        </w:rPr>
        <w:t>朝向不同</w:t>
      </w:r>
    </w:p>
    <w:p w14:paraId="0CDDC00A" w14:textId="77777777" w:rsidR="00BC5C33" w:rsidRDefault="002827D7" w:rsidP="002827D7">
      <w:pPr>
        <w:pStyle w:val="1-PHD"/>
        <w:ind w:firstLine="480"/>
        <w:rPr>
          <w:ins w:id="717" w:author="Xianjun_P15" w:date="2025-09-06T14:00:00Z"/>
        </w:rPr>
      </w:pPr>
      <w:r w:rsidRPr="004C5B97">
        <w:rPr>
          <w:rFonts w:hint="eastAsia"/>
        </w:rPr>
        <w:t>图</w:t>
      </w:r>
      <w:r w:rsidRPr="004C5B97">
        <w:t>3.17</w:t>
      </w:r>
      <w:r w:rsidRPr="004C5B97">
        <w:rPr>
          <w:rFonts w:hint="eastAsia"/>
        </w:rPr>
        <w:t>左中右分别是以</w:t>
      </w:r>
      <w:r w:rsidRPr="004C5B97">
        <w:rPr>
          <w:i/>
          <w:iCs/>
        </w:rPr>
        <w:t>a</w:t>
      </w:r>
      <w:r w:rsidRPr="004C5B97">
        <w:rPr>
          <w:rFonts w:hint="eastAsia"/>
        </w:rPr>
        <w:t>、</w:t>
      </w:r>
      <w:r w:rsidRPr="004C5B97">
        <w:rPr>
          <w:i/>
          <w:iCs/>
        </w:rPr>
        <w:t>b</w:t>
      </w:r>
      <w:r w:rsidRPr="004C5B97">
        <w:rPr>
          <w:rFonts w:hint="eastAsia"/>
        </w:rPr>
        <w:t>、</w:t>
      </w:r>
      <w:r w:rsidRPr="004C5B97">
        <w:rPr>
          <w:i/>
          <w:iCs/>
        </w:rPr>
        <w:t>c</w:t>
      </w:r>
      <w:r w:rsidRPr="004C5B97">
        <w:rPr>
          <w:rFonts w:hint="eastAsia"/>
        </w:rPr>
        <w:t>为单晶转轴，</w:t>
      </w:r>
      <w:ins w:id="718" w:author="Xianjun_P15" w:date="2025-09-06T10:05:00Z">
        <w:r w:rsidR="00875B49" w:rsidRPr="00D82A5B">
          <w:t>etaCu</w:t>
        </w:r>
        <w:r w:rsidR="00875B49" w:rsidRPr="00D82A5B">
          <w:rPr>
            <w:rFonts w:hint="eastAsia"/>
          </w:rPr>
          <w:t>单晶磁矩的连续转动测量</w:t>
        </w:r>
      </w:ins>
      <w:ins w:id="719" w:author="Xianjun_P15" w:date="2025-09-06T10:06:00Z">
        <w:r w:rsidR="00875B49">
          <w:rPr>
            <w:rFonts w:hint="eastAsia"/>
          </w:rPr>
          <w:t>结果。</w:t>
        </w:r>
      </w:ins>
      <w:r w:rsidRPr="004C5B97">
        <w:t>3.17a−c</w:t>
      </w:r>
      <w:r w:rsidRPr="004C5B97">
        <w:rPr>
          <w:rFonts w:hint="eastAsia"/>
        </w:rPr>
        <w:t>为不同温度下，</w:t>
      </w:r>
      <w:r w:rsidRPr="004C5B97">
        <w:t>3.17d−f</w:t>
      </w:r>
      <w:r w:rsidRPr="004C5B97">
        <w:rPr>
          <w:rFonts w:hint="eastAsia"/>
        </w:rPr>
        <w:t>为不同外磁场下的等温磁化曲线。基于连续转动磁化测量（图</w:t>
      </w:r>
      <w:r w:rsidRPr="004C5B97">
        <w:t>3.17</w:t>
      </w:r>
      <w:r w:rsidRPr="004C5B97">
        <w:rPr>
          <w:rFonts w:hint="eastAsia"/>
        </w:rPr>
        <w:t>），本研究通过外场方向与温度</w:t>
      </w:r>
      <w:r w:rsidRPr="004C5B97">
        <w:t>/</w:t>
      </w:r>
      <w:r w:rsidRPr="004C5B97">
        <w:rPr>
          <w:rFonts w:hint="eastAsia"/>
        </w:rPr>
        <w:t>场强的协同调控，揭示了</w:t>
      </w:r>
      <w:r w:rsidRPr="004C5B97">
        <w:t>etaCu</w:t>
      </w:r>
      <w:r w:rsidRPr="004C5B97">
        <w:rPr>
          <w:rFonts w:hint="eastAsia"/>
        </w:rPr>
        <w:t>单晶的磁响应对晶体取向的本征依赖性，交叉验证了定向测量结果（图</w:t>
      </w:r>
      <w:r w:rsidRPr="004C5B97">
        <w:t>3.13-3.14</w:t>
      </w:r>
      <w:r w:rsidRPr="004C5B97">
        <w:rPr>
          <w:rFonts w:hint="eastAsia"/>
        </w:rPr>
        <w:t>）的理论模型</w:t>
      </w:r>
      <w:ins w:id="720" w:author="Xianjun_P15" w:date="2025-09-06T13:44:00Z">
        <w:r w:rsidR="00E40C31">
          <w:rPr>
            <w:rFonts w:hint="eastAsia"/>
          </w:rPr>
          <w:t>。</w:t>
        </w:r>
      </w:ins>
    </w:p>
    <w:p w14:paraId="27C0BA9C" w14:textId="476F1DF9" w:rsidR="002827D7" w:rsidRPr="004C5B97" w:rsidRDefault="002827D7" w:rsidP="002827D7">
      <w:pPr>
        <w:pStyle w:val="1-PHD"/>
        <w:ind w:firstLine="480"/>
      </w:pPr>
      <w:del w:id="721" w:author="Xianjun_P15" w:date="2025-09-06T13:44:00Z">
        <w:r w:rsidRPr="004C5B97" w:rsidDel="00E40C31">
          <w:rPr>
            <w:rFonts w:hint="eastAsia"/>
          </w:rPr>
          <w:delText>，</w:delText>
        </w:r>
      </w:del>
      <w:ins w:id="722" w:author="Xianjun_P15" w:date="2025-09-06T13:44:00Z">
        <w:r w:rsidR="00E40C31">
          <w:rPr>
            <w:rFonts w:hint="eastAsia"/>
          </w:rPr>
          <w:t>结合图</w:t>
        </w:r>
        <w:r w:rsidR="00E40C31">
          <w:rPr>
            <w:rFonts w:hint="eastAsia"/>
          </w:rPr>
          <w:t>3.</w:t>
        </w:r>
        <w:r w:rsidR="00E40C31">
          <w:t>17</w:t>
        </w:r>
        <w:r w:rsidR="00E40C31">
          <w:rPr>
            <w:rFonts w:hint="eastAsia"/>
          </w:rPr>
          <w:t>和图</w:t>
        </w:r>
        <w:r w:rsidR="00E40C31">
          <w:rPr>
            <w:rFonts w:hint="eastAsia"/>
          </w:rPr>
          <w:t>3.</w:t>
        </w:r>
        <w:r w:rsidR="00E40C31">
          <w:t>13</w:t>
        </w:r>
        <w:r w:rsidR="00E40C31">
          <w:rPr>
            <w:rFonts w:hint="eastAsia"/>
          </w:rPr>
          <w:t>-</w:t>
        </w:r>
        <w:r w:rsidR="00E40C31">
          <w:t>3</w:t>
        </w:r>
        <w:r w:rsidR="00E40C31">
          <w:rPr>
            <w:rFonts w:hint="eastAsia"/>
          </w:rPr>
          <w:t>.</w:t>
        </w:r>
        <w:r w:rsidR="00E40C31">
          <w:t>14</w:t>
        </w:r>
        <w:r w:rsidR="00E40C31">
          <w:rPr>
            <w:rFonts w:hint="eastAsia"/>
          </w:rPr>
          <w:t>的实验结果，</w:t>
        </w:r>
      </w:ins>
      <w:del w:id="723" w:author="Xianjun_P15" w:date="2025-09-06T13:44:00Z">
        <w:r w:rsidRPr="004C5B97" w:rsidDel="00E40C31">
          <w:rPr>
            <w:rFonts w:hint="eastAsia"/>
          </w:rPr>
          <w:delText>并</w:delText>
        </w:r>
      </w:del>
      <w:r w:rsidRPr="004C5B97">
        <w:rPr>
          <w:rFonts w:hint="eastAsia"/>
        </w:rPr>
        <w:t>发现以下规律：</w:t>
      </w:r>
    </w:p>
    <w:p w14:paraId="27C3B908" w14:textId="6515A3AC" w:rsidR="002827D7" w:rsidRPr="004C5B97" w:rsidRDefault="002827D7" w:rsidP="002827D7">
      <w:pPr>
        <w:adjustRightInd w:val="0"/>
        <w:ind w:firstLine="480"/>
        <w:rPr>
          <w:rFonts w:cs="Times New Roman"/>
          <w:bCs/>
        </w:rPr>
      </w:pPr>
      <w:r w:rsidRPr="004C5B97">
        <w:rPr>
          <w:rFonts w:cs="Times New Roman" w:hint="eastAsia"/>
          <w:bCs/>
        </w:rPr>
        <w:t>当磁场平行于晶轴</w:t>
      </w:r>
      <w:r w:rsidRPr="004C5B97">
        <w:rPr>
          <w:rFonts w:cs="Times New Roman"/>
          <w:bCs/>
          <w:i/>
          <w:iCs/>
        </w:rPr>
        <w:t>a</w:t>
      </w:r>
      <w:r w:rsidRPr="004C5B97">
        <w:rPr>
          <w:rFonts w:cs="Times New Roman" w:hint="eastAsia"/>
          <w:bCs/>
        </w:rPr>
        <w:t>（</w:t>
      </w:r>
      <w:r w:rsidRPr="004C5B97">
        <w:rPr>
          <w:rFonts w:cs="Times New Roman"/>
          <w:bCs/>
          <w:i/>
          <w:iCs/>
        </w:rPr>
        <w:t>H//a</w:t>
      </w:r>
      <w:r w:rsidRPr="004C5B97">
        <w:rPr>
          <w:rFonts w:cs="Times New Roman" w:hint="eastAsia"/>
          <w:bCs/>
        </w:rPr>
        <w:t>）时，低温（</w:t>
      </w:r>
      <w:r w:rsidRPr="004C5B97">
        <w:rPr>
          <w:rFonts w:cs="Times New Roman"/>
          <w:bCs/>
        </w:rPr>
        <w:t>2 K</w:t>
      </w:r>
      <w:r w:rsidRPr="004C5B97">
        <w:rPr>
          <w:rFonts w:cs="Times New Roman" w:hint="eastAsia"/>
          <w:bCs/>
        </w:rPr>
        <w:t>）下需</w:t>
      </w:r>
      <w:r w:rsidRPr="009B5B2D">
        <w:rPr>
          <w:rFonts w:cs="Times New Roman"/>
          <w:bCs/>
        </w:rPr>
        <w:t>3</w:t>
      </w:r>
      <w:r w:rsidRPr="004C5B97">
        <w:rPr>
          <w:rFonts w:cs="Times New Roman"/>
          <w:bCs/>
        </w:rPr>
        <w:t xml:space="preserve"> kOe</w:t>
      </w:r>
      <w:r w:rsidRPr="004C5B97">
        <w:rPr>
          <w:rFonts w:cs="Times New Roman" w:hint="eastAsia"/>
          <w:bCs/>
        </w:rPr>
        <w:t>外场方可观测磁化强度突增（图</w:t>
      </w:r>
      <w:r w:rsidRPr="004C5B97">
        <w:rPr>
          <w:rFonts w:cs="Times New Roman"/>
          <w:bCs/>
        </w:rPr>
        <w:t>3.14</w:t>
      </w:r>
      <w:del w:id="724" w:author="Xianjun_P15" w:date="2025-09-06T13:47:00Z">
        <w:r w:rsidRPr="004C5B97" w:rsidDel="00D80FCD">
          <w:rPr>
            <w:rFonts w:cs="Times New Roman"/>
            <w:bCs/>
          </w:rPr>
          <w:delText>b</w:delText>
        </w:r>
        <w:r w:rsidRPr="004C5B97" w:rsidDel="00D80FCD">
          <w:rPr>
            <w:rFonts w:cs="Times New Roman" w:hint="eastAsia"/>
            <w:bCs/>
          </w:rPr>
          <w:delText>、</w:delText>
        </w:r>
      </w:del>
      <w:r w:rsidRPr="004C5B97">
        <w:rPr>
          <w:rFonts w:cs="Times New Roman"/>
          <w:bCs/>
        </w:rPr>
        <w:t>c</w:t>
      </w:r>
      <w:r w:rsidRPr="004C5B97">
        <w:rPr>
          <w:rFonts w:cs="Times New Roman" w:hint="eastAsia"/>
          <w:bCs/>
        </w:rPr>
        <w:t>），对应自旋集体从</w:t>
      </w:r>
      <w:r w:rsidRPr="004C5B97">
        <w:rPr>
          <w:rFonts w:cs="Times New Roman"/>
          <w:bCs/>
          <w:i/>
          <w:iCs/>
        </w:rPr>
        <w:t>c</w:t>
      </w:r>
      <w:r w:rsidRPr="004C5B97">
        <w:rPr>
          <w:rFonts w:cs="Times New Roman" w:hint="eastAsia"/>
          <w:bCs/>
        </w:rPr>
        <w:t>轴倾斜向</w:t>
      </w:r>
      <w:r w:rsidRPr="004C5B97">
        <w:rPr>
          <w:rFonts w:cs="Times New Roman"/>
          <w:bCs/>
          <w:i/>
          <w:iCs/>
        </w:rPr>
        <w:t>a</w:t>
      </w:r>
      <w:r w:rsidRPr="004C5B97">
        <w:rPr>
          <w:rFonts w:cs="Times New Roman" w:hint="eastAsia"/>
          <w:bCs/>
        </w:rPr>
        <w:t>轴的重定向；低温低场则未达临界条件，</w:t>
      </w:r>
      <w:r w:rsidR="006E6446" w:rsidRPr="00BC5C33">
        <w:rPr>
          <w:rFonts w:cs="Times New Roman" w:hint="eastAsia"/>
          <w:bCs/>
          <w:highlight w:val="yellow"/>
          <w:rPrChange w:id="725" w:author="Xianjun_P15" w:date="2025-09-06T13:57:00Z">
            <w:rPr>
              <w:rFonts w:cs="Times New Roman" w:hint="eastAsia"/>
              <w:bCs/>
            </w:rPr>
          </w:rPrChange>
        </w:rPr>
        <w:t>在</w:t>
      </w:r>
      <w:r w:rsidRPr="00BC5C33">
        <w:rPr>
          <w:rFonts w:cs="Times New Roman"/>
          <w:bCs/>
          <w:highlight w:val="yellow"/>
          <w:rPrChange w:id="726" w:author="Xianjun_P15" w:date="2025-09-06T13:57:00Z">
            <w:rPr>
              <w:rFonts w:cs="Times New Roman"/>
              <w:bCs/>
            </w:rPr>
          </w:rPrChange>
        </w:rPr>
        <w:t>2 K</w:t>
      </w:r>
      <w:r w:rsidRPr="00BC5C33">
        <w:rPr>
          <w:rFonts w:cs="Times New Roman" w:hint="eastAsia"/>
          <w:bCs/>
          <w:highlight w:val="yellow"/>
          <w:rPrChange w:id="727" w:author="Xianjun_P15" w:date="2025-09-06T13:57:00Z">
            <w:rPr>
              <w:rFonts w:cs="Times New Roman" w:hint="eastAsia"/>
              <w:bCs/>
            </w:rPr>
          </w:rPrChange>
        </w:rPr>
        <w:t>、</w:t>
      </w:r>
      <w:r w:rsidRPr="00BC5C33">
        <w:rPr>
          <w:rFonts w:cs="Times New Roman"/>
          <w:bCs/>
          <w:highlight w:val="yellow"/>
          <w:rPrChange w:id="728" w:author="Xianjun_P15" w:date="2025-09-06T13:57:00Z">
            <w:rPr>
              <w:rFonts w:cs="Times New Roman"/>
              <w:bCs/>
            </w:rPr>
          </w:rPrChange>
        </w:rPr>
        <w:t>2 kOe</w:t>
      </w:r>
      <w:r w:rsidRPr="00BC5C33">
        <w:rPr>
          <w:rFonts w:cs="Times New Roman" w:hint="eastAsia"/>
          <w:bCs/>
          <w:highlight w:val="yellow"/>
          <w:rPrChange w:id="729" w:author="Xianjun_P15" w:date="2025-09-06T13:57:00Z">
            <w:rPr>
              <w:rFonts w:cs="Times New Roman" w:hint="eastAsia"/>
              <w:bCs/>
            </w:rPr>
          </w:rPrChange>
        </w:rPr>
        <w:t>时（图</w:t>
      </w:r>
      <w:r w:rsidRPr="00BC5C33">
        <w:rPr>
          <w:rFonts w:cs="Times New Roman"/>
          <w:bCs/>
          <w:highlight w:val="yellow"/>
          <w:rPrChange w:id="730" w:author="Xianjun_P15" w:date="2025-09-06T13:57:00Z">
            <w:rPr>
              <w:rFonts w:cs="Times New Roman"/>
              <w:bCs/>
            </w:rPr>
          </w:rPrChange>
        </w:rPr>
        <w:t>3.14b</w:t>
      </w:r>
      <w:r w:rsidRPr="00BC5C33">
        <w:rPr>
          <w:rFonts w:cs="Times New Roman" w:hint="eastAsia"/>
          <w:bCs/>
          <w:highlight w:val="yellow"/>
          <w:rPrChange w:id="731" w:author="Xianjun_P15" w:date="2025-09-06T13:57:00Z">
            <w:rPr>
              <w:rFonts w:cs="Times New Roman" w:hint="eastAsia"/>
              <w:bCs/>
            </w:rPr>
          </w:rPrChange>
        </w:rPr>
        <w:t>、</w:t>
      </w:r>
      <w:r w:rsidRPr="00BC5C33">
        <w:rPr>
          <w:rFonts w:cs="Times New Roman"/>
          <w:bCs/>
          <w:highlight w:val="yellow"/>
          <w:rPrChange w:id="732" w:author="Xianjun_P15" w:date="2025-09-06T13:57:00Z">
            <w:rPr>
              <w:rFonts w:cs="Times New Roman"/>
              <w:bCs/>
            </w:rPr>
          </w:rPrChange>
        </w:rPr>
        <w:t>c</w:t>
      </w:r>
      <w:r w:rsidRPr="00BC5C33">
        <w:rPr>
          <w:rFonts w:cs="Times New Roman" w:hint="eastAsia"/>
          <w:bCs/>
          <w:highlight w:val="yellow"/>
          <w:rPrChange w:id="733" w:author="Xianjun_P15" w:date="2025-09-06T13:57:00Z">
            <w:rPr>
              <w:rFonts w:cs="Times New Roman" w:hint="eastAsia"/>
              <w:bCs/>
            </w:rPr>
          </w:rPrChange>
        </w:rPr>
        <w:t>）</w:t>
      </w:r>
      <w:r w:rsidRPr="004C5B97">
        <w:rPr>
          <w:rFonts w:cs="Times New Roman" w:hint="eastAsia"/>
          <w:bCs/>
        </w:rPr>
        <w:t>，磁化曲线未显示突增信号，表明此时外场低于自旋从</w:t>
      </w:r>
      <w:r w:rsidRPr="004C5B97">
        <w:rPr>
          <w:rFonts w:cs="Times New Roman"/>
          <w:bCs/>
          <w:i/>
          <w:iCs/>
        </w:rPr>
        <w:t>c</w:t>
      </w:r>
      <w:r w:rsidRPr="004C5B97">
        <w:rPr>
          <w:rFonts w:cs="Times New Roman" w:hint="eastAsia"/>
          <w:bCs/>
        </w:rPr>
        <w:t>轴倾斜转向</w:t>
      </w:r>
      <w:r w:rsidRPr="004C5B97">
        <w:rPr>
          <w:rFonts w:cs="Times New Roman"/>
          <w:bCs/>
          <w:i/>
          <w:iCs/>
        </w:rPr>
        <w:t>a</w:t>
      </w:r>
      <w:r w:rsidRPr="004C5B97">
        <w:rPr>
          <w:rFonts w:cs="Times New Roman" w:hint="eastAsia"/>
          <w:bCs/>
        </w:rPr>
        <w:t>轴所需的临界场（</w:t>
      </w:r>
      <w:r w:rsidRPr="004C5B97">
        <w:rPr>
          <w:rFonts w:cs="Times New Roman"/>
          <w:bCs/>
          <w:i/>
          <w:iCs/>
        </w:rPr>
        <w:t>H</w:t>
      </w:r>
      <w:r w:rsidRPr="004C5B97">
        <w:rPr>
          <w:rFonts w:cs="Times New Roman"/>
          <w:bCs/>
          <w:i/>
          <w:iCs/>
          <w:vertAlign w:val="subscript"/>
        </w:rPr>
        <w:t>c</w:t>
      </w:r>
      <w:r w:rsidRPr="004C5B97">
        <w:rPr>
          <w:rFonts w:cs="Times New Roman"/>
          <w:bCs/>
        </w:rPr>
        <w:t>=2.6 kOe</w:t>
      </w:r>
      <w:r>
        <w:rPr>
          <w:rFonts w:cs="Times New Roman"/>
          <w:bCs/>
        </w:rPr>
        <w:t xml:space="preserve"> </w:t>
      </w:r>
      <w:r w:rsidRPr="004C5B97">
        <w:rPr>
          <w:rFonts w:cs="Times New Roman"/>
          <w:bCs/>
        </w:rPr>
        <w:t>@2 K</w:t>
      </w:r>
      <w:r w:rsidRPr="004C5B97">
        <w:rPr>
          <w:rFonts w:cs="Times New Roman" w:hint="eastAsia"/>
          <w:bCs/>
        </w:rPr>
        <w:t>）；观察到恒场变温下，场强突破临界阈值后发生的自旋重定向：</w:t>
      </w:r>
      <w:r w:rsidR="009751BD">
        <w:rPr>
          <w:rFonts w:cs="Times New Roman" w:hint="eastAsia"/>
          <w:bCs/>
        </w:rPr>
        <w:t>在</w:t>
      </w:r>
      <w:r w:rsidRPr="004C5B97">
        <w:rPr>
          <w:rFonts w:cs="Times New Roman" w:hint="eastAsia"/>
          <w:bCs/>
        </w:rPr>
        <w:t>场强（</w:t>
      </w:r>
      <w:r w:rsidRPr="004C5B97">
        <w:rPr>
          <w:rFonts w:cs="Times New Roman"/>
          <w:bCs/>
        </w:rPr>
        <w:t>2 kOe</w:t>
      </w:r>
      <w:r w:rsidRPr="004C5B97">
        <w:rPr>
          <w:rFonts w:cs="Times New Roman" w:hint="eastAsia"/>
          <w:bCs/>
        </w:rPr>
        <w:t>）下，升温至</w:t>
      </w:r>
      <w:r w:rsidRPr="004C5B97">
        <w:rPr>
          <w:rFonts w:cs="Times New Roman"/>
          <w:bCs/>
        </w:rPr>
        <w:t>3.5 K</w:t>
      </w:r>
      <w:r w:rsidRPr="004C5B97">
        <w:rPr>
          <w:rFonts w:cs="Times New Roman" w:hint="eastAsia"/>
          <w:bCs/>
        </w:rPr>
        <w:t>时（图</w:t>
      </w:r>
      <w:r w:rsidRPr="004C5B97">
        <w:rPr>
          <w:rFonts w:cs="Times New Roman"/>
          <w:bCs/>
        </w:rPr>
        <w:t>3.14b-c</w:t>
      </w:r>
      <w:r w:rsidRPr="004C5B97">
        <w:rPr>
          <w:rFonts w:cs="Times New Roman" w:hint="eastAsia"/>
          <w:bCs/>
        </w:rPr>
        <w:t>），磁化强度显著突增，反映热涨落软化磁各向异性能垒，使临界场从</w:t>
      </w:r>
      <w:r w:rsidRPr="004C5B97">
        <w:rPr>
          <w:rFonts w:cs="Times New Roman"/>
          <w:bCs/>
        </w:rPr>
        <w:t>2 K</w:t>
      </w:r>
      <w:r w:rsidRPr="004C5B97">
        <w:rPr>
          <w:rFonts w:cs="Times New Roman" w:hint="eastAsia"/>
          <w:bCs/>
        </w:rPr>
        <w:t>的</w:t>
      </w:r>
      <w:r w:rsidR="00911A95" w:rsidRPr="004C5B97">
        <w:rPr>
          <w:rFonts w:cs="Times New Roman"/>
          <w:bCs/>
          <w:i/>
          <w:iCs/>
        </w:rPr>
        <w:t>H</w:t>
      </w:r>
      <w:r w:rsidR="00911A95">
        <w:rPr>
          <w:rFonts w:cs="Times New Roman"/>
          <w:bCs/>
          <w:i/>
          <w:iCs/>
          <w:vertAlign w:val="subscript"/>
        </w:rPr>
        <w:t>C</w:t>
      </w:r>
      <w:r w:rsidRPr="004C5B97">
        <w:rPr>
          <w:rFonts w:cs="Times New Roman"/>
          <w:bCs/>
        </w:rPr>
        <w:t>=2.6 kOe</w:t>
      </w:r>
      <w:r w:rsidRPr="004C5B97">
        <w:rPr>
          <w:rFonts w:cs="Times New Roman" w:hint="eastAsia"/>
          <w:bCs/>
        </w:rPr>
        <w:t>降至</w:t>
      </w:r>
      <w:r w:rsidRPr="004C5B97">
        <w:rPr>
          <w:rFonts w:cs="Times New Roman"/>
          <w:bCs/>
        </w:rPr>
        <w:t>1.5 kOe</w:t>
      </w:r>
      <w:r w:rsidRPr="004C5B97">
        <w:rPr>
          <w:rFonts w:cs="Times New Roman" w:hint="eastAsia"/>
          <w:bCs/>
        </w:rPr>
        <w:t>（</w:t>
      </w:r>
      <w:r w:rsidRPr="004C5B97">
        <w:rPr>
          <w:rFonts w:cs="Times New Roman"/>
          <w:bCs/>
        </w:rPr>
        <w:t>3.5 K</w:t>
      </w:r>
      <w:r w:rsidRPr="004C5B97">
        <w:rPr>
          <w:rFonts w:cs="Times New Roman" w:hint="eastAsia"/>
          <w:bCs/>
        </w:rPr>
        <w:t>），最终在</w:t>
      </w:r>
      <w:r w:rsidRPr="004C5B97">
        <w:rPr>
          <w:rFonts w:cs="Times New Roman"/>
          <w:bCs/>
          <w:i/>
          <w:iCs/>
        </w:rPr>
        <w:t>T</w:t>
      </w:r>
      <w:r w:rsidRPr="004C5B97">
        <w:rPr>
          <w:rFonts w:cs="Times New Roman"/>
          <w:bCs/>
          <w:vertAlign w:val="subscript"/>
        </w:rPr>
        <w:t>N</w:t>
      </w:r>
      <w:r w:rsidRPr="004C5B97">
        <w:rPr>
          <w:rFonts w:cs="Times New Roman" w:hint="eastAsia"/>
          <w:bCs/>
        </w:rPr>
        <w:t>以上（</w:t>
      </w:r>
      <w:r w:rsidRPr="004C5B97">
        <w:rPr>
          <w:rFonts w:cs="Times New Roman"/>
          <w:bCs/>
        </w:rPr>
        <w:t>4 K</w:t>
      </w:r>
      <w:r w:rsidRPr="004C5B97">
        <w:rPr>
          <w:rFonts w:cs="Times New Roman" w:hint="eastAsia"/>
          <w:bCs/>
        </w:rPr>
        <w:t>）恢复顺磁态（无突增信号）；在</w:t>
      </w:r>
      <w:r w:rsidRPr="004C5B97">
        <w:rPr>
          <w:rFonts w:cs="Times New Roman"/>
          <w:bCs/>
        </w:rPr>
        <w:t>2</w:t>
      </w:r>
      <w:ins w:id="734" w:author="Xianjun_P15" w:date="2025-09-06T13:54:00Z">
        <w:r w:rsidR="00417470">
          <w:rPr>
            <w:rFonts w:cs="Times New Roman"/>
            <w:bCs/>
          </w:rPr>
          <w:t>.</w:t>
        </w:r>
      </w:ins>
      <w:r w:rsidRPr="004C5B97">
        <w:rPr>
          <w:rFonts w:cs="Times New Roman"/>
          <w:bCs/>
        </w:rPr>
        <w:t>6</w:t>
      </w:r>
      <w:del w:id="735" w:author="Xianjun_P15" w:date="2025-09-06T13:54:00Z">
        <w:r w:rsidRPr="004C5B97" w:rsidDel="00417470">
          <w:rPr>
            <w:rFonts w:cs="Times New Roman"/>
            <w:bCs/>
          </w:rPr>
          <w:delText>00</w:delText>
        </w:r>
      </w:del>
      <w:r w:rsidRPr="004C5B97">
        <w:rPr>
          <w:rFonts w:cs="Times New Roman"/>
          <w:bCs/>
        </w:rPr>
        <w:t xml:space="preserve"> </w:t>
      </w:r>
      <w:ins w:id="736" w:author="Xianjun_P15" w:date="2025-09-06T13:54:00Z">
        <w:r w:rsidR="00417470">
          <w:rPr>
            <w:rFonts w:cs="Times New Roman"/>
            <w:bCs/>
          </w:rPr>
          <w:t>k</w:t>
        </w:r>
      </w:ins>
      <w:r w:rsidRPr="004C5B97">
        <w:rPr>
          <w:rFonts w:cs="Times New Roman"/>
          <w:bCs/>
        </w:rPr>
        <w:t>Oe</w:t>
      </w:r>
      <w:r w:rsidRPr="004C5B97">
        <w:rPr>
          <w:rFonts w:cs="Times New Roman" w:hint="eastAsia"/>
          <w:bCs/>
        </w:rPr>
        <w:t>以上场强（图</w:t>
      </w:r>
      <w:r w:rsidRPr="004C5B97">
        <w:rPr>
          <w:rFonts w:cs="Times New Roman"/>
          <w:bCs/>
        </w:rPr>
        <w:t>3.17e-f</w:t>
      </w:r>
      <w:r w:rsidRPr="004C5B97">
        <w:rPr>
          <w:rFonts w:cs="Times New Roman" w:hint="eastAsia"/>
          <w:bCs/>
        </w:rPr>
        <w:t>），低温（</w:t>
      </w:r>
      <w:r w:rsidRPr="004C5B97">
        <w:rPr>
          <w:rFonts w:cs="Times New Roman"/>
          <w:bCs/>
        </w:rPr>
        <w:t>2 K</w:t>
      </w:r>
      <w:r w:rsidRPr="004C5B97">
        <w:rPr>
          <w:rFonts w:cs="Times New Roman" w:hint="eastAsia"/>
          <w:bCs/>
        </w:rPr>
        <w:t>）仍可观测磁化突增（如</w:t>
      </w:r>
      <w:r w:rsidRPr="004C5B97">
        <w:rPr>
          <w:rFonts w:cs="Times New Roman"/>
          <w:bCs/>
          <w:i/>
          <w:iCs/>
        </w:rPr>
        <w:t>H</w:t>
      </w:r>
      <w:r w:rsidRPr="004C5B97">
        <w:rPr>
          <w:rFonts w:cs="Times New Roman"/>
          <w:bCs/>
        </w:rPr>
        <w:t>=2.6 kOe</w:t>
      </w:r>
      <w:r w:rsidRPr="004C5B97">
        <w:rPr>
          <w:rFonts w:cs="Times New Roman" w:hint="eastAsia"/>
          <w:bCs/>
        </w:rPr>
        <w:t>时，</w:t>
      </w:r>
      <w:r w:rsidRPr="004C5B97">
        <w:rPr>
          <w:rFonts w:cs="Times New Roman"/>
          <w:bCs/>
          <w:i/>
          <w:iCs/>
        </w:rPr>
        <w:t>M</w:t>
      </w:r>
      <w:r w:rsidRPr="004C5B97">
        <w:rPr>
          <w:rFonts w:cs="Times New Roman" w:hint="eastAsia"/>
          <w:bCs/>
        </w:rPr>
        <w:t>跃升</w:t>
      </w:r>
      <w:r w:rsidRPr="004C5B97">
        <w:rPr>
          <w:rFonts w:cs="Times New Roman"/>
          <w:bCs/>
        </w:rPr>
        <w:t>16%</w:t>
      </w:r>
      <w:r w:rsidRPr="004C5B97">
        <w:rPr>
          <w:rFonts w:cs="Times New Roman" w:hint="eastAsia"/>
          <w:bCs/>
        </w:rPr>
        <w:t>）。</w:t>
      </w:r>
    </w:p>
    <w:p w14:paraId="1A9E30E4" w14:textId="77777777" w:rsidR="002827D7" w:rsidRPr="004C5B97" w:rsidRDefault="002827D7" w:rsidP="002827D7">
      <w:pPr>
        <w:adjustRightInd w:val="0"/>
        <w:ind w:firstLine="480"/>
        <w:rPr>
          <w:rFonts w:cs="Times New Roman"/>
          <w:bCs/>
        </w:rPr>
      </w:pPr>
      <w:r w:rsidRPr="004C5B97">
        <w:rPr>
          <w:rFonts w:cs="Times New Roman" w:hint="eastAsia"/>
          <w:bCs/>
        </w:rPr>
        <w:t>低场磁畴翻转与软磁体特性验证：以</w:t>
      </w:r>
      <w:r w:rsidRPr="004C5B97">
        <w:rPr>
          <w:rFonts w:cs="Times New Roman"/>
          <w:bCs/>
          <w:i/>
          <w:iCs/>
        </w:rPr>
        <w:t>a</w:t>
      </w:r>
      <w:r w:rsidRPr="004C5B97">
        <w:rPr>
          <w:rFonts w:cs="Times New Roman" w:hint="eastAsia"/>
          <w:bCs/>
        </w:rPr>
        <w:t>、</w:t>
      </w:r>
      <w:r w:rsidRPr="004C5B97">
        <w:rPr>
          <w:rFonts w:cs="Times New Roman"/>
          <w:bCs/>
          <w:i/>
          <w:iCs/>
        </w:rPr>
        <w:t>b</w:t>
      </w:r>
      <w:r w:rsidRPr="004C5B97">
        <w:rPr>
          <w:rFonts w:cs="Times New Roman" w:hint="eastAsia"/>
          <w:bCs/>
        </w:rPr>
        <w:t>轴为转轴的转动实验中（图</w:t>
      </w:r>
      <w:r w:rsidRPr="004C5B97">
        <w:rPr>
          <w:rFonts w:cs="Times New Roman"/>
          <w:bCs/>
        </w:rPr>
        <w:t>3.17d-e</w:t>
      </w:r>
      <w:r w:rsidRPr="004C5B97">
        <w:rPr>
          <w:rFonts w:cs="Times New Roman" w:hint="eastAsia"/>
          <w:bCs/>
        </w:rPr>
        <w:t>），外场</w:t>
      </w:r>
      <w:r w:rsidRPr="004C5B97">
        <w:rPr>
          <w:rFonts w:cs="Times New Roman"/>
          <w:bCs/>
        </w:rPr>
        <w:t>&gt;5 Oe</w:t>
      </w:r>
      <w:r w:rsidRPr="004C5B97">
        <w:rPr>
          <w:rFonts w:cs="Times New Roman" w:hint="eastAsia"/>
          <w:bCs/>
        </w:rPr>
        <w:t>即可诱导磁化强度跳跃型突变（磁畴翻转信号），结合沿晶轴方向测量的极低矫顽场（沿</w:t>
      </w:r>
      <w:r w:rsidRPr="004C5B97">
        <w:rPr>
          <w:rFonts w:cs="Times New Roman"/>
          <w:bCs/>
          <w:i/>
          <w:iCs/>
        </w:rPr>
        <w:t>c</w:t>
      </w:r>
      <w:r w:rsidRPr="004C5B97">
        <w:rPr>
          <w:rFonts w:cs="Times New Roman" w:hint="eastAsia"/>
          <w:bCs/>
        </w:rPr>
        <w:t>轴仅</w:t>
      </w:r>
      <w:r w:rsidRPr="004C5B97">
        <w:rPr>
          <w:rFonts w:cs="Times New Roman"/>
          <w:bCs/>
        </w:rPr>
        <w:t>2–3 Oe</w:t>
      </w:r>
      <w:r w:rsidRPr="004C5B97">
        <w:rPr>
          <w:rFonts w:cs="Times New Roman" w:hint="eastAsia"/>
          <w:bCs/>
        </w:rPr>
        <w:t>，图</w:t>
      </w:r>
      <w:r w:rsidRPr="004C5B97">
        <w:rPr>
          <w:rFonts w:cs="Times New Roman"/>
          <w:bCs/>
        </w:rPr>
        <w:t>3.13b</w:t>
      </w:r>
      <w:r w:rsidRPr="004C5B97">
        <w:rPr>
          <w:rFonts w:cs="Times New Roman" w:hint="eastAsia"/>
          <w:bCs/>
        </w:rPr>
        <w:t>），明确</w:t>
      </w:r>
      <w:r w:rsidRPr="004C5B97">
        <w:rPr>
          <w:rFonts w:cs="Times New Roman"/>
          <w:bCs/>
        </w:rPr>
        <w:t>etaCu</w:t>
      </w:r>
      <w:r w:rsidRPr="004C5B97">
        <w:rPr>
          <w:rFonts w:cs="Times New Roman" w:hint="eastAsia"/>
          <w:bCs/>
        </w:rPr>
        <w:t>为本征软磁体，使得磁畴在极小外场下便可实现易轴方向的集体反转。</w:t>
      </w:r>
    </w:p>
    <w:p w14:paraId="41C64B28" w14:textId="77777777" w:rsidR="002827D7" w:rsidRPr="004C5B97" w:rsidRDefault="002827D7" w:rsidP="002827D7">
      <w:pPr>
        <w:adjustRightInd w:val="0"/>
        <w:ind w:firstLine="480"/>
        <w:rPr>
          <w:rFonts w:cs="Times New Roman"/>
          <w:bCs/>
        </w:rPr>
      </w:pPr>
      <w:r w:rsidRPr="004C5B97">
        <w:rPr>
          <w:rFonts w:cs="Times New Roman" w:hint="eastAsia"/>
          <w:bCs/>
        </w:rPr>
        <w:t>场驱</w:t>
      </w:r>
      <w:r w:rsidRPr="004C5B97">
        <w:rPr>
          <w:rFonts w:cs="Times New Roman"/>
          <w:bCs/>
        </w:rPr>
        <w:t>spin-flop</w:t>
      </w:r>
      <w:r w:rsidRPr="004C5B97">
        <w:rPr>
          <w:rFonts w:cs="Times New Roman" w:hint="eastAsia"/>
          <w:bCs/>
        </w:rPr>
        <w:t>的取向演化规律：当转轴为</w:t>
      </w:r>
      <w:r w:rsidRPr="004C5B97">
        <w:rPr>
          <w:rFonts w:cs="Times New Roman"/>
          <w:bCs/>
          <w:i/>
          <w:iCs/>
        </w:rPr>
        <w:t>c</w:t>
      </w:r>
      <w:r w:rsidRPr="004C5B97">
        <w:rPr>
          <w:rFonts w:cs="Times New Roman" w:hint="eastAsia"/>
          <w:bCs/>
        </w:rPr>
        <w:t>时（图</w:t>
      </w:r>
      <w:r w:rsidRPr="004C5B97">
        <w:rPr>
          <w:rFonts w:cs="Times New Roman"/>
          <w:bCs/>
        </w:rPr>
        <w:t>3.17f</w:t>
      </w:r>
      <w:r w:rsidRPr="004C5B97">
        <w:rPr>
          <w:rFonts w:cs="Times New Roman" w:hint="eastAsia"/>
          <w:bCs/>
        </w:rPr>
        <w:t>），磁矩</w:t>
      </w:r>
      <w:r w:rsidRPr="004C5B97">
        <w:rPr>
          <w:rFonts w:cs="Times New Roman"/>
          <w:bCs/>
        </w:rPr>
        <w:t>-</w:t>
      </w:r>
      <w:r w:rsidRPr="004C5B97">
        <w:rPr>
          <w:rFonts w:cs="Times New Roman" w:hint="eastAsia"/>
          <w:bCs/>
        </w:rPr>
        <w:t>角度曲线在水平场</w:t>
      </w:r>
      <w:r w:rsidRPr="004C5B97">
        <w:rPr>
          <w:rFonts w:cs="Times New Roman"/>
          <w:bCs/>
        </w:rPr>
        <w:t>&gt;7 kOe</w:t>
      </w:r>
      <w:r w:rsidRPr="004C5B97">
        <w:rPr>
          <w:rFonts w:cs="Times New Roman" w:hint="eastAsia"/>
          <w:bCs/>
        </w:rPr>
        <w:t>后（如</w:t>
      </w:r>
      <w:r w:rsidRPr="004C5B97">
        <w:rPr>
          <w:rFonts w:cs="Times New Roman"/>
          <w:bCs/>
          <w:i/>
          <w:iCs/>
        </w:rPr>
        <w:t>H</w:t>
      </w:r>
      <w:r w:rsidRPr="004C5B97">
        <w:rPr>
          <w:rFonts w:cs="Times New Roman"/>
          <w:bCs/>
        </w:rPr>
        <w:t>=7 kOe</w:t>
      </w:r>
      <w:r w:rsidRPr="004C5B97">
        <w:rPr>
          <w:rFonts w:cs="Times New Roman" w:hint="eastAsia"/>
          <w:bCs/>
        </w:rPr>
        <w:t>，</w:t>
      </w:r>
      <w:r w:rsidRPr="004C5B97">
        <w:rPr>
          <w:rFonts w:cs="Times New Roman"/>
          <w:bCs/>
          <w:i/>
          <w:iCs/>
        </w:rPr>
        <w:t>θ</w:t>
      </w:r>
      <w:r w:rsidRPr="004C5B97">
        <w:rPr>
          <w:rFonts w:cs="Times New Roman"/>
          <w:bCs/>
        </w:rPr>
        <w:t>=45°</w:t>
      </w:r>
      <w:r w:rsidRPr="004C5B97">
        <w:rPr>
          <w:rFonts w:cs="Times New Roman" w:hint="eastAsia"/>
          <w:bCs/>
        </w:rPr>
        <w:t>方向）出现磁化突增肩峰，标志着自旋系统从倾斜反铁磁态进入</w:t>
      </w:r>
      <w:r w:rsidRPr="004C5B97">
        <w:rPr>
          <w:rFonts w:cs="Times New Roman"/>
          <w:bCs/>
        </w:rPr>
        <w:t>spin-flop</w:t>
      </w:r>
      <w:r w:rsidRPr="004C5B97">
        <w:rPr>
          <w:rFonts w:cs="Times New Roman" w:hint="eastAsia"/>
          <w:bCs/>
        </w:rPr>
        <w:t>态。外场进一步增大（如</w:t>
      </w:r>
      <w:r w:rsidRPr="004C5B97">
        <w:rPr>
          <w:rFonts w:cs="Times New Roman"/>
          <w:bCs/>
        </w:rPr>
        <w:t>15 kOe</w:t>
      </w:r>
      <w:r w:rsidRPr="004C5B97">
        <w:rPr>
          <w:rFonts w:cs="Times New Roman" w:hint="eastAsia"/>
          <w:bCs/>
        </w:rPr>
        <w:t>），肩峰位置向</w:t>
      </w:r>
      <w:r w:rsidRPr="004C5B97">
        <w:rPr>
          <w:rFonts w:cs="Times New Roman"/>
          <w:bCs/>
          <w:i/>
          <w:iCs/>
        </w:rPr>
        <w:t>H//b</w:t>
      </w:r>
      <w:r w:rsidRPr="004C5B97">
        <w:rPr>
          <w:rFonts w:cs="Times New Roman" w:hint="eastAsia"/>
          <w:bCs/>
        </w:rPr>
        <w:t>轴偏移（峰位移至</w:t>
      </w:r>
      <w:r w:rsidRPr="004C5B97">
        <w:rPr>
          <w:rFonts w:cs="Times New Roman"/>
          <w:bCs/>
        </w:rPr>
        <w:t>~30°</w:t>
      </w:r>
      <w:r w:rsidRPr="004C5B97">
        <w:rPr>
          <w:rFonts w:cs="Times New Roman" w:hint="eastAsia"/>
          <w:bCs/>
        </w:rPr>
        <w:t>，图</w:t>
      </w:r>
      <w:r w:rsidRPr="004C5B97">
        <w:rPr>
          <w:rFonts w:cs="Times New Roman"/>
          <w:bCs/>
        </w:rPr>
        <w:t>3.17f</w:t>
      </w:r>
      <w:r w:rsidRPr="004C5B97">
        <w:rPr>
          <w:rFonts w:cs="Times New Roman" w:hint="eastAsia"/>
          <w:bCs/>
        </w:rPr>
        <w:t>箭头），表明更强的外场促使更多自旋以垂直外场方向（</w:t>
      </w:r>
      <w:r w:rsidRPr="004C5B97">
        <w:rPr>
          <w:rFonts w:cs="Times New Roman"/>
          <w:bCs/>
          <w:i/>
          <w:iCs/>
        </w:rPr>
        <w:t>H//b</w:t>
      </w:r>
      <w:r w:rsidRPr="004C5B97">
        <w:rPr>
          <w:rFonts w:cs="Times New Roman" w:hint="eastAsia"/>
          <w:bCs/>
        </w:rPr>
        <w:t>相邻）布居至</w:t>
      </w:r>
      <w:r w:rsidRPr="004C5B97">
        <w:rPr>
          <w:rFonts w:cs="Times New Roman"/>
          <w:bCs/>
        </w:rPr>
        <w:t>spin-flop</w:t>
      </w:r>
      <w:r w:rsidRPr="004C5B97">
        <w:rPr>
          <w:rFonts w:cs="Times New Roman" w:hint="eastAsia"/>
          <w:bCs/>
        </w:rPr>
        <w:t>态。</w:t>
      </w:r>
    </w:p>
    <w:p w14:paraId="3CFC3EB5" w14:textId="77777777" w:rsidR="002827D7" w:rsidRPr="00622BF2" w:rsidRDefault="002827D7" w:rsidP="002827D7">
      <w:pPr>
        <w:pStyle w:val="2--zhu0"/>
        <w:spacing w:before="163"/>
        <w:rPr>
          <w:bCs/>
        </w:rPr>
      </w:pPr>
      <w:r w:rsidRPr="00D82A5B">
        <w:rPr>
          <w:noProof/>
        </w:rPr>
        <w:lastRenderedPageBreak/>
        <w:drawing>
          <wp:inline distT="0" distB="0" distL="0" distR="0" wp14:anchorId="768A0F59" wp14:editId="520A0F15">
            <wp:extent cx="5040000" cy="2502562"/>
            <wp:effectExtent l="0" t="0" r="8255" b="0"/>
            <wp:docPr id="954399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59884" name=""/>
                    <pic:cNvPicPr/>
                  </pic:nvPicPr>
                  <pic:blipFill>
                    <a:blip r:embed="rId74"/>
                    <a:stretch>
                      <a:fillRect/>
                    </a:stretch>
                  </pic:blipFill>
                  <pic:spPr>
                    <a:xfrm>
                      <a:off x="0" y="0"/>
                      <a:ext cx="5040000" cy="2502562"/>
                    </a:xfrm>
                    <a:prstGeom prst="rect">
                      <a:avLst/>
                    </a:prstGeom>
                  </pic:spPr>
                </pic:pic>
              </a:graphicData>
            </a:graphic>
          </wp:inline>
        </w:drawing>
      </w:r>
    </w:p>
    <w:p w14:paraId="33FE8AAF" w14:textId="77777777" w:rsidR="002827D7" w:rsidRPr="00D82A5B" w:rsidRDefault="002827D7" w:rsidP="002827D7">
      <w:pPr>
        <w:pStyle w:val="2--zhu"/>
        <w:spacing w:after="163"/>
      </w:pPr>
      <w:r w:rsidRPr="00D82A5B">
        <w:rPr>
          <w:rFonts w:hint="eastAsia"/>
        </w:rPr>
        <w:t>图</w:t>
      </w:r>
      <w:r w:rsidRPr="00D82A5B">
        <w:t>3.17 etaCu</w:t>
      </w:r>
      <w:r w:rsidRPr="00D82A5B">
        <w:rPr>
          <w:rFonts w:hint="eastAsia"/>
        </w:rPr>
        <w:t>单晶磁矩的连续转动测量实验。等温磁矩</w:t>
      </w:r>
      <w:r w:rsidRPr="00D82A5B">
        <w:t>−</w:t>
      </w:r>
      <w:r w:rsidRPr="00D82A5B">
        <w:rPr>
          <w:rFonts w:hint="eastAsia"/>
        </w:rPr>
        <w:t>转动角度曲线</w:t>
      </w:r>
      <w:r w:rsidRPr="00D82A5B">
        <w:t>(a)−(c)</w:t>
      </w:r>
      <w:r w:rsidRPr="00D82A5B">
        <w:rPr>
          <w:rFonts w:hint="eastAsia"/>
        </w:rPr>
        <w:t>为不同温度下；</w:t>
      </w:r>
      <w:r w:rsidRPr="00D82A5B">
        <w:t>(d)−(f)</w:t>
      </w:r>
      <w:r w:rsidRPr="00D82A5B">
        <w:rPr>
          <w:rFonts w:hint="eastAsia"/>
        </w:rPr>
        <w:t>为不同外磁场下的等温磁化曲线</w:t>
      </w:r>
    </w:p>
    <w:p w14:paraId="300EE97F" w14:textId="0A45E314" w:rsidR="0040067B" w:rsidRPr="00622BF2" w:rsidRDefault="00156B36" w:rsidP="00DF2A2B">
      <w:pPr>
        <w:pStyle w:val="2"/>
      </w:pPr>
      <w:bookmarkStart w:id="737" w:name="_Toc207874174"/>
      <w:r w:rsidRPr="00622BF2">
        <w:t>3</w:t>
      </w:r>
      <w:r w:rsidR="00520942" w:rsidRPr="00622BF2">
        <w:t>.</w:t>
      </w:r>
      <w:r w:rsidR="00A51A75">
        <w:t>4</w:t>
      </w:r>
      <w:r w:rsidR="00520942" w:rsidRPr="00622BF2">
        <w:t xml:space="preserve"> [CH</w:t>
      </w:r>
      <w:r w:rsidR="00520942" w:rsidRPr="00622BF2">
        <w:rPr>
          <w:vertAlign w:val="subscript"/>
        </w:rPr>
        <w:t>3</w:t>
      </w:r>
      <w:r w:rsidR="00520942" w:rsidRPr="00622BF2">
        <w:t>CH</w:t>
      </w:r>
      <w:r w:rsidR="00520942" w:rsidRPr="00622BF2">
        <w:rPr>
          <w:vertAlign w:val="subscript"/>
        </w:rPr>
        <w:t>2</w:t>
      </w:r>
      <w:r w:rsidR="00520942" w:rsidRPr="00622BF2">
        <w:t>NH</w:t>
      </w:r>
      <w:r w:rsidR="00520942" w:rsidRPr="00622BF2">
        <w:rPr>
          <w:vertAlign w:val="subscript"/>
        </w:rPr>
        <w:t>3</w:t>
      </w:r>
      <w:r w:rsidR="00520942" w:rsidRPr="00622BF2">
        <w:t>][Cu</w:t>
      </w:r>
      <w:r w:rsidR="00520942" w:rsidRPr="00622BF2">
        <w:rPr>
          <w:vertAlign w:val="subscript"/>
        </w:rPr>
        <w:t>0.98</w:t>
      </w:r>
      <w:r w:rsidR="00520942" w:rsidRPr="00622BF2">
        <w:t>Mn</w:t>
      </w:r>
      <w:r w:rsidR="00520942" w:rsidRPr="00622BF2">
        <w:rPr>
          <w:vertAlign w:val="subscript"/>
        </w:rPr>
        <w:t>0.02</w:t>
      </w:r>
      <w:r w:rsidR="00520942" w:rsidRPr="00622BF2">
        <w:t>(HCOO)</w:t>
      </w:r>
      <w:r w:rsidR="00520942" w:rsidRPr="00622BF2">
        <w:rPr>
          <w:vertAlign w:val="subscript"/>
        </w:rPr>
        <w:t>3</w:t>
      </w:r>
      <w:r w:rsidR="00520942" w:rsidRPr="00622BF2">
        <w:t>]</w:t>
      </w:r>
      <w:r w:rsidR="00520942" w:rsidRPr="00622BF2">
        <w:rPr>
          <w:rFonts w:hint="eastAsia"/>
        </w:rPr>
        <w:t>单晶结构和磁结构</w:t>
      </w:r>
      <w:bookmarkEnd w:id="710"/>
      <w:bookmarkEnd w:id="711"/>
      <w:bookmarkEnd w:id="737"/>
    </w:p>
    <w:p w14:paraId="5CE419F8" w14:textId="40EDFC7B" w:rsidR="00CC4369" w:rsidRPr="009512DA" w:rsidRDefault="00CC4369" w:rsidP="00CC4369">
      <w:pPr>
        <w:ind w:firstLine="480"/>
        <w:rPr>
          <w:rFonts w:cs="Times New Roman"/>
          <w:bCs/>
        </w:rPr>
      </w:pPr>
      <w:r w:rsidRPr="009512DA">
        <w:rPr>
          <w:rFonts w:cs="Times New Roman" w:hint="eastAsia"/>
          <w:bCs/>
        </w:rPr>
        <w:t>通过成功制备低浓度（</w:t>
      </w:r>
      <w:r w:rsidRPr="009512DA">
        <w:rPr>
          <w:rFonts w:cs="Times New Roman"/>
          <w:bCs/>
        </w:rPr>
        <w:t>~1.9%</w:t>
      </w:r>
      <w:r w:rsidRPr="009512DA">
        <w:rPr>
          <w:rFonts w:cs="Times New Roman" w:hint="eastAsia"/>
          <w:bCs/>
        </w:rPr>
        <w:t>）</w:t>
      </w:r>
      <w:r w:rsidRPr="009512DA">
        <w:rPr>
          <w:rFonts w:cs="Times New Roman"/>
          <w:bCs/>
        </w:rPr>
        <w:t>Mn²⁺</w:t>
      </w:r>
      <w:r w:rsidRPr="009512DA">
        <w:rPr>
          <w:rFonts w:cs="Times New Roman" w:hint="eastAsia"/>
          <w:bCs/>
        </w:rPr>
        <w:t>取代的</w:t>
      </w:r>
      <w:r w:rsidRPr="009512DA">
        <w:rPr>
          <w:rFonts w:cs="Times New Roman"/>
          <w:bCs/>
        </w:rPr>
        <w:t>etaCu</w:t>
      </w:r>
      <w:r w:rsidRPr="008C3A9A">
        <w:rPr>
          <w:rFonts w:cs="Times New Roman"/>
          <w:bCs/>
          <w:vertAlign w:val="subscript"/>
        </w:rPr>
        <w:t>0.98</w:t>
      </w:r>
      <w:r w:rsidRPr="009512DA">
        <w:rPr>
          <w:rFonts w:cs="Times New Roman"/>
          <w:bCs/>
        </w:rPr>
        <w:t>Mn</w:t>
      </w:r>
      <w:r w:rsidRPr="008C3A9A">
        <w:rPr>
          <w:rFonts w:cs="Times New Roman"/>
          <w:bCs/>
          <w:vertAlign w:val="subscript"/>
        </w:rPr>
        <w:t>0.02</w:t>
      </w:r>
      <w:r w:rsidRPr="009512DA">
        <w:rPr>
          <w:rFonts w:cs="Times New Roman" w:hint="eastAsia"/>
          <w:bCs/>
        </w:rPr>
        <w:t>单晶，结合</w:t>
      </w:r>
      <w:r w:rsidRPr="009512DA">
        <w:rPr>
          <w:rFonts w:cs="Times New Roman"/>
          <w:bCs/>
        </w:rPr>
        <w:t>XRD</w:t>
      </w:r>
      <w:r w:rsidRPr="009512DA">
        <w:rPr>
          <w:rFonts w:cs="Times New Roman" w:hint="eastAsia"/>
          <w:bCs/>
        </w:rPr>
        <w:t>、等温</w:t>
      </w:r>
      <w:r w:rsidRPr="009512DA">
        <w:rPr>
          <w:rFonts w:cs="Times New Roman"/>
          <w:bCs/>
        </w:rPr>
        <w:t>/</w:t>
      </w:r>
      <w:r w:rsidRPr="009512DA">
        <w:rPr>
          <w:rFonts w:cs="Times New Roman" w:hint="eastAsia"/>
          <w:bCs/>
        </w:rPr>
        <w:t>变温磁化测量，揭示了</w:t>
      </w:r>
      <w:r w:rsidRPr="009512DA">
        <w:rPr>
          <w:rFonts w:cs="Times New Roman"/>
          <w:bCs/>
        </w:rPr>
        <w:t>Mn</w:t>
      </w:r>
      <w:r w:rsidRPr="009512DA">
        <w:rPr>
          <w:rFonts w:cs="Times New Roman" w:hint="eastAsia"/>
          <w:bCs/>
        </w:rPr>
        <w:t>掺杂对</w:t>
      </w:r>
      <w:r w:rsidRPr="009512DA">
        <w:rPr>
          <w:rFonts w:cs="Times New Roman"/>
          <w:bCs/>
        </w:rPr>
        <w:t>Cu</w:t>
      </w:r>
      <w:r w:rsidR="00ED6A4B">
        <w:rPr>
          <w:rFonts w:ascii="宋体" w:hAnsi="宋体" w:cs="Times New Roman" w:hint="eastAsia"/>
          <w:bCs/>
        </w:rPr>
        <w:t>―</w:t>
      </w:r>
      <w:r w:rsidRPr="009512DA">
        <w:rPr>
          <w:rFonts w:cs="Times New Roman" w:hint="eastAsia"/>
          <w:bCs/>
        </w:rPr>
        <w:t>甲酸链磁耦合的阻断效应及磁各向异性演化规律（图</w:t>
      </w:r>
      <w:r w:rsidRPr="009512DA">
        <w:rPr>
          <w:rFonts w:cs="Times New Roman"/>
          <w:bCs/>
        </w:rPr>
        <w:t>3.18-3.20</w:t>
      </w:r>
      <w:r w:rsidRPr="009512DA">
        <w:rPr>
          <w:rFonts w:cs="Times New Roman" w:hint="eastAsia"/>
          <w:bCs/>
        </w:rPr>
        <w:t>），验证了前期固溶体磁相图理论。</w:t>
      </w:r>
    </w:p>
    <w:p w14:paraId="35C538EE" w14:textId="77777777" w:rsidR="00CC4369" w:rsidRPr="008C3A9A" w:rsidRDefault="00CC4369" w:rsidP="00CC4369">
      <w:pPr>
        <w:ind w:firstLine="480"/>
        <w:rPr>
          <w:rFonts w:cs="Times New Roman"/>
          <w:bCs/>
        </w:rPr>
      </w:pPr>
      <w:r w:rsidRPr="008C3A9A">
        <w:rPr>
          <w:rFonts w:cs="Times New Roman"/>
          <w:bCs/>
        </w:rPr>
        <w:t xml:space="preserve">1. </w:t>
      </w:r>
      <w:r w:rsidRPr="008C3A9A">
        <w:rPr>
          <w:rFonts w:cs="Times New Roman" w:hint="eastAsia"/>
          <w:bCs/>
        </w:rPr>
        <w:t>结构稳定性的</w:t>
      </w:r>
      <w:r w:rsidRPr="008C3A9A">
        <w:rPr>
          <w:rFonts w:cs="Times New Roman"/>
          <w:bCs/>
        </w:rPr>
        <w:t>XRD</w:t>
      </w:r>
      <w:r w:rsidRPr="008C3A9A">
        <w:rPr>
          <w:rFonts w:cs="Times New Roman" w:hint="eastAsia"/>
          <w:bCs/>
        </w:rPr>
        <w:t>验证</w:t>
      </w:r>
    </w:p>
    <w:p w14:paraId="6A25C346" w14:textId="77777777" w:rsidR="00CC4369" w:rsidRPr="009512DA" w:rsidRDefault="00CC4369" w:rsidP="00CC4369">
      <w:pPr>
        <w:ind w:firstLine="480"/>
        <w:rPr>
          <w:rFonts w:cs="Times New Roman"/>
          <w:bCs/>
        </w:rPr>
      </w:pPr>
      <w:r w:rsidRPr="009512DA">
        <w:rPr>
          <w:rFonts w:cs="Times New Roman" w:hint="eastAsia"/>
          <w:bCs/>
        </w:rPr>
        <w:t>未掺杂</w:t>
      </w:r>
      <w:r w:rsidRPr="009512DA">
        <w:rPr>
          <w:rFonts w:cs="Times New Roman"/>
          <w:bCs/>
        </w:rPr>
        <w:t>etaCu</w:t>
      </w:r>
      <w:r w:rsidRPr="009512DA">
        <w:rPr>
          <w:rFonts w:cs="Times New Roman" w:hint="eastAsia"/>
          <w:bCs/>
        </w:rPr>
        <w:t>与</w:t>
      </w:r>
      <w:r w:rsidRPr="009512DA">
        <w:rPr>
          <w:rFonts w:cs="Times New Roman"/>
          <w:bCs/>
        </w:rPr>
        <w:t>etaCu</w:t>
      </w:r>
      <w:r w:rsidRPr="008C3A9A">
        <w:rPr>
          <w:rFonts w:cs="Times New Roman"/>
          <w:bCs/>
          <w:vertAlign w:val="subscript"/>
        </w:rPr>
        <w:t>0.98</w:t>
      </w:r>
      <w:r w:rsidRPr="009512DA">
        <w:rPr>
          <w:rFonts w:cs="Times New Roman"/>
          <w:bCs/>
        </w:rPr>
        <w:t>Mn</w:t>
      </w:r>
      <w:r w:rsidRPr="008C3A9A">
        <w:rPr>
          <w:rFonts w:cs="Times New Roman"/>
          <w:bCs/>
          <w:vertAlign w:val="subscript"/>
        </w:rPr>
        <w:t>0.02</w:t>
      </w:r>
      <w:r w:rsidRPr="009512DA">
        <w:rPr>
          <w:rFonts w:cs="Times New Roman" w:hint="eastAsia"/>
          <w:bCs/>
        </w:rPr>
        <w:t>的</w:t>
      </w:r>
      <w:r w:rsidRPr="008C3A9A">
        <w:rPr>
          <w:rFonts w:cs="Times New Roman" w:hint="eastAsia"/>
          <w:bCs/>
        </w:rPr>
        <w:t>粉末</w:t>
      </w:r>
      <w:r w:rsidRPr="008C3A9A">
        <w:rPr>
          <w:rFonts w:cs="Times New Roman"/>
          <w:bCs/>
        </w:rPr>
        <w:t>XRD</w:t>
      </w:r>
      <w:r w:rsidRPr="008C3A9A">
        <w:rPr>
          <w:rFonts w:cs="Times New Roman" w:hint="eastAsia"/>
          <w:bCs/>
        </w:rPr>
        <w:t>图谱完全匹配</w:t>
      </w:r>
      <w:r w:rsidRPr="009512DA">
        <w:rPr>
          <w:rFonts w:cs="Times New Roman" w:hint="eastAsia"/>
          <w:bCs/>
        </w:rPr>
        <w:t>（图</w:t>
      </w:r>
      <w:r w:rsidRPr="009512DA">
        <w:rPr>
          <w:rFonts w:cs="Times New Roman"/>
          <w:bCs/>
        </w:rPr>
        <w:t>3.18b</w:t>
      </w:r>
      <w:r w:rsidRPr="009512DA">
        <w:rPr>
          <w:rFonts w:cs="Times New Roman" w:hint="eastAsia"/>
          <w:bCs/>
        </w:rPr>
        <w:t>），主峰位置与强度无显著偏移，证实</w:t>
      </w:r>
      <w:r w:rsidRPr="009512DA">
        <w:rPr>
          <w:rFonts w:cs="Times New Roman"/>
          <w:bCs/>
        </w:rPr>
        <w:t>Mn²⁺</w:t>
      </w:r>
      <w:r w:rsidRPr="009512DA">
        <w:rPr>
          <w:rFonts w:cs="Times New Roman" w:hint="eastAsia"/>
          <w:bCs/>
        </w:rPr>
        <w:t>（</w:t>
      </w:r>
      <w:r w:rsidRPr="008C3A9A">
        <w:rPr>
          <w:rFonts w:cs="Times New Roman"/>
          <w:bCs/>
          <w:i/>
          <w:iCs/>
        </w:rPr>
        <w:t>r</w:t>
      </w:r>
      <w:r w:rsidRPr="009512DA">
        <w:rPr>
          <w:rFonts w:cs="Times New Roman"/>
          <w:bCs/>
        </w:rPr>
        <w:t>=0.83 Å</w:t>
      </w:r>
      <w:r w:rsidRPr="009512DA">
        <w:rPr>
          <w:rFonts w:cs="Times New Roman" w:hint="eastAsia"/>
          <w:bCs/>
        </w:rPr>
        <w:t>）的引入未破坏钙钛矿结构骨架。</w:t>
      </w:r>
    </w:p>
    <w:p w14:paraId="45C132D7" w14:textId="77777777" w:rsidR="00CC4369" w:rsidRPr="008C3A9A" w:rsidRDefault="00CC4369" w:rsidP="00CC4369">
      <w:pPr>
        <w:ind w:firstLine="480"/>
        <w:rPr>
          <w:rFonts w:cs="Times New Roman"/>
          <w:bCs/>
        </w:rPr>
      </w:pPr>
      <w:r w:rsidRPr="008C3A9A">
        <w:rPr>
          <w:rFonts w:cs="Times New Roman"/>
          <w:bCs/>
        </w:rPr>
        <w:t xml:space="preserve">2. </w:t>
      </w:r>
      <w:r w:rsidRPr="008C3A9A">
        <w:rPr>
          <w:rFonts w:cs="Times New Roman" w:hint="eastAsia"/>
          <w:bCs/>
        </w:rPr>
        <w:t>磁各向异性削弱与自旋倾斜角抑制</w:t>
      </w:r>
    </w:p>
    <w:p w14:paraId="1FC836DA" w14:textId="4A0E493C" w:rsidR="00CC4369" w:rsidRPr="009512DA" w:rsidRDefault="00CC4369" w:rsidP="00CC4369">
      <w:pPr>
        <w:ind w:firstLine="480"/>
        <w:rPr>
          <w:rFonts w:cs="Times New Roman"/>
          <w:bCs/>
        </w:rPr>
      </w:pPr>
      <w:r w:rsidRPr="009512DA">
        <w:rPr>
          <w:rFonts w:cs="Times New Roman" w:hint="eastAsia"/>
          <w:bCs/>
        </w:rPr>
        <w:t>对磁性材料</w:t>
      </w:r>
      <w:r w:rsidRPr="009512DA">
        <w:rPr>
          <w:rFonts w:cs="Times New Roman"/>
          <w:bCs/>
        </w:rPr>
        <w:t>etaCu</w:t>
      </w:r>
      <w:r w:rsidRPr="009512DA">
        <w:rPr>
          <w:rFonts w:cs="Times New Roman" w:hint="eastAsia"/>
          <w:bCs/>
        </w:rPr>
        <w:t>的</w:t>
      </w:r>
      <w:r w:rsidRPr="009512DA">
        <w:rPr>
          <w:rFonts w:cs="Times New Roman"/>
          <w:bCs/>
        </w:rPr>
        <w:t>Mn²⁺</w:t>
      </w:r>
      <w:r w:rsidRPr="009512DA">
        <w:rPr>
          <w:rFonts w:cs="Times New Roman" w:hint="eastAsia"/>
          <w:bCs/>
        </w:rPr>
        <w:t>掺杂研究表明，微量掺杂可显著调控其磁滞行为。未掺杂样品沿不同晶轴的磁滞回线具有显著差异：沿</w:t>
      </w:r>
      <w:r w:rsidRPr="008C3A9A">
        <w:rPr>
          <w:rFonts w:cs="Times New Roman"/>
          <w:bCs/>
          <w:i/>
          <w:iCs/>
        </w:rPr>
        <w:t>c</w:t>
      </w:r>
      <w:r w:rsidRPr="009512DA">
        <w:rPr>
          <w:rFonts w:cs="Times New Roman" w:hint="eastAsia"/>
          <w:bCs/>
        </w:rPr>
        <w:t>轴（</w:t>
      </w:r>
      <w:r w:rsidRPr="009512DA">
        <w:rPr>
          <w:rFonts w:cs="Times New Roman"/>
          <w:bCs/>
        </w:rPr>
        <w:t>Cu-</w:t>
      </w:r>
      <w:r w:rsidRPr="009512DA">
        <w:rPr>
          <w:rFonts w:cs="Times New Roman" w:hint="eastAsia"/>
          <w:bCs/>
        </w:rPr>
        <w:t>甲酸链方向）表现为陡峭的弱铁磁响应（剩磁</w:t>
      </w:r>
      <w:r w:rsidRPr="009512DA">
        <w:rPr>
          <w:rFonts w:cs="Times New Roman"/>
          <w:bCs/>
        </w:rPr>
        <w:t>70 cm³Gmol⁻¹</w:t>
      </w:r>
      <w:r w:rsidRPr="009512DA">
        <w:rPr>
          <w:rFonts w:cs="Times New Roman" w:hint="eastAsia"/>
          <w:bCs/>
        </w:rPr>
        <w:t>，矫顽场</w:t>
      </w:r>
      <w:r w:rsidRPr="009512DA">
        <w:rPr>
          <w:rFonts w:cs="Times New Roman"/>
          <w:bCs/>
        </w:rPr>
        <w:t>2-3 Oe</w:t>
      </w:r>
      <w:r w:rsidRPr="009512DA">
        <w:rPr>
          <w:rFonts w:cs="Times New Roman" w:hint="eastAsia"/>
          <w:bCs/>
        </w:rPr>
        <w:t>），</w:t>
      </w:r>
      <w:r w:rsidRPr="008C3A9A">
        <w:rPr>
          <w:rFonts w:cs="Times New Roman"/>
          <w:bCs/>
          <w:i/>
          <w:iCs/>
        </w:rPr>
        <w:t>a</w:t>
      </w:r>
      <w:r w:rsidRPr="009512DA">
        <w:rPr>
          <w:rFonts w:cs="Times New Roman" w:hint="eastAsia"/>
          <w:bCs/>
        </w:rPr>
        <w:t>轴呈现缓慢磁化上升（剩磁</w:t>
      </w:r>
      <w:r w:rsidRPr="009512DA">
        <w:rPr>
          <w:rFonts w:cs="Times New Roman"/>
          <w:bCs/>
        </w:rPr>
        <w:t>2 cm³Gmol⁻¹</w:t>
      </w:r>
      <w:r w:rsidRPr="009512DA">
        <w:rPr>
          <w:rFonts w:cs="Times New Roman" w:hint="eastAsia"/>
          <w:bCs/>
        </w:rPr>
        <w:t>，矫顽场</w:t>
      </w:r>
      <w:r w:rsidRPr="009512DA">
        <w:rPr>
          <w:rFonts w:cs="Times New Roman"/>
          <w:bCs/>
        </w:rPr>
        <w:t>7 Oe</w:t>
      </w:r>
      <w:r w:rsidRPr="009512DA">
        <w:rPr>
          <w:rFonts w:cs="Times New Roman" w:hint="eastAsia"/>
          <w:bCs/>
        </w:rPr>
        <w:t>），而</w:t>
      </w:r>
      <w:r w:rsidRPr="008C3A9A">
        <w:rPr>
          <w:rFonts w:cs="Times New Roman"/>
          <w:bCs/>
          <w:i/>
          <w:iCs/>
        </w:rPr>
        <w:t>b</w:t>
      </w:r>
      <w:r w:rsidRPr="009512DA">
        <w:rPr>
          <w:rFonts w:cs="Times New Roman" w:hint="eastAsia"/>
          <w:bCs/>
        </w:rPr>
        <w:t>轴以近平坦回线（剩磁</w:t>
      </w:r>
      <w:r w:rsidRPr="009512DA">
        <w:rPr>
          <w:rFonts w:cs="Times New Roman"/>
          <w:bCs/>
        </w:rPr>
        <w:t>0.5 cm³Gmol⁻¹</w:t>
      </w:r>
      <w:r w:rsidRPr="009512DA">
        <w:rPr>
          <w:rFonts w:cs="Times New Roman" w:hint="eastAsia"/>
          <w:bCs/>
        </w:rPr>
        <w:t>，矫顽场</w:t>
      </w:r>
      <w:r w:rsidRPr="009512DA">
        <w:rPr>
          <w:rFonts w:cs="Times New Roman"/>
          <w:bCs/>
        </w:rPr>
        <w:t>20 Oe</w:t>
      </w:r>
      <w:r w:rsidRPr="009512DA">
        <w:rPr>
          <w:rFonts w:cs="Times New Roman" w:hint="eastAsia"/>
          <w:bCs/>
        </w:rPr>
        <w:t>）反映反铁磁主导态。引入</w:t>
      </w:r>
      <w:r w:rsidR="004D0C30">
        <w:rPr>
          <w:rFonts w:cs="Times New Roman"/>
          <w:bCs/>
        </w:rPr>
        <w:t>2</w:t>
      </w:r>
      <w:r w:rsidRPr="009512DA">
        <w:rPr>
          <w:rFonts w:cs="Times New Roman"/>
          <w:bCs/>
        </w:rPr>
        <w:t>% Mn²⁺</w:t>
      </w:r>
      <w:r w:rsidRPr="009512DA">
        <w:rPr>
          <w:rFonts w:cs="Times New Roman" w:hint="eastAsia"/>
          <w:bCs/>
        </w:rPr>
        <w:t>后，三轴回线特征均质化，趋于平缓闭合弧形（弧形源于</w:t>
      </w:r>
      <w:r w:rsidRPr="009512DA">
        <w:rPr>
          <w:rFonts w:cs="Times New Roman"/>
          <w:bCs/>
        </w:rPr>
        <w:t>Mn²⁺</w:t>
      </w:r>
      <w:r w:rsidRPr="009512DA">
        <w:rPr>
          <w:rFonts w:cs="Times New Roman" w:hint="eastAsia"/>
          <w:bCs/>
        </w:rPr>
        <w:t>形成的磁性团簇），且弱铁磁被抑制</w:t>
      </w:r>
      <w:r w:rsidRPr="009512DA">
        <w:rPr>
          <w:rFonts w:cs="Times New Roman"/>
          <w:bCs/>
        </w:rPr>
        <w:t>——</w:t>
      </w:r>
      <w:r w:rsidRPr="009512DA">
        <w:rPr>
          <w:rFonts w:cs="Times New Roman" w:hint="eastAsia"/>
          <w:bCs/>
        </w:rPr>
        <w:t>高场区（</w:t>
      </w:r>
      <w:r w:rsidRPr="009512DA">
        <w:rPr>
          <w:rFonts w:cs="Times New Roman"/>
          <w:bCs/>
        </w:rPr>
        <w:t>&gt;1 kOe</w:t>
      </w:r>
      <w:r w:rsidRPr="009512DA">
        <w:rPr>
          <w:rFonts w:cs="Times New Roman" w:hint="eastAsia"/>
          <w:bCs/>
        </w:rPr>
        <w:t>）磁化增长模式趋同，原</w:t>
      </w:r>
      <w:r w:rsidRPr="008C3A9A">
        <w:rPr>
          <w:rFonts w:cs="Times New Roman"/>
          <w:bCs/>
          <w:i/>
          <w:iCs/>
        </w:rPr>
        <w:t>c</w:t>
      </w:r>
      <w:r w:rsidRPr="009512DA">
        <w:rPr>
          <w:rFonts w:cs="Times New Roman" w:hint="eastAsia"/>
          <w:bCs/>
        </w:rPr>
        <w:t>轴陡峭回线剩磁骤降至</w:t>
      </w:r>
      <w:r w:rsidRPr="009512DA">
        <w:rPr>
          <w:rFonts w:cs="Times New Roman"/>
          <w:bCs/>
        </w:rPr>
        <w:t>20 cm³Gmol⁻¹</w:t>
      </w:r>
      <w:r w:rsidRPr="009512DA">
        <w:rPr>
          <w:rFonts w:cs="Times New Roman" w:hint="eastAsia"/>
          <w:bCs/>
        </w:rPr>
        <w:t>（对应自旋倾斜角从</w:t>
      </w:r>
      <w:r w:rsidRPr="003E4597">
        <w:rPr>
          <w:rFonts w:cs="Times New Roman"/>
          <w:bCs/>
          <w:highlight w:val="yellow"/>
        </w:rPr>
        <w:t>0.</w:t>
      </w:r>
      <w:del w:id="738" w:author="Xianjun_P15" w:date="2025-09-06T14:16:00Z">
        <w:r w:rsidRPr="003E4597" w:rsidDel="005E799A">
          <w:rPr>
            <w:rFonts w:cs="Times New Roman"/>
            <w:bCs/>
            <w:highlight w:val="yellow"/>
          </w:rPr>
          <w:delText>37</w:delText>
        </w:r>
      </w:del>
      <w:ins w:id="739" w:author="Xianjun_P15" w:date="2025-09-06T14:16:00Z">
        <w:r w:rsidR="005E799A" w:rsidRPr="003E4597">
          <w:rPr>
            <w:rFonts w:cs="Times New Roman"/>
            <w:bCs/>
            <w:highlight w:val="yellow"/>
          </w:rPr>
          <w:t>3</w:t>
        </w:r>
        <w:r w:rsidR="005E799A">
          <w:rPr>
            <w:rFonts w:cs="Times New Roman"/>
            <w:bCs/>
            <w:highlight w:val="yellow"/>
          </w:rPr>
          <w:t>0</w:t>
        </w:r>
      </w:ins>
      <w:r w:rsidRPr="003E4597">
        <w:rPr>
          <w:rFonts w:cs="Times New Roman"/>
          <w:bCs/>
          <w:highlight w:val="yellow"/>
        </w:rPr>
        <w:t>°</w:t>
      </w:r>
      <w:r w:rsidRPr="009512DA">
        <w:rPr>
          <w:rFonts w:cs="Times New Roman" w:hint="eastAsia"/>
          <w:bCs/>
        </w:rPr>
        <w:t>缩减至</w:t>
      </w:r>
      <w:r w:rsidRPr="009512DA">
        <w:rPr>
          <w:rFonts w:cs="Times New Roman"/>
          <w:bCs/>
        </w:rPr>
        <w:t>0.12°</w:t>
      </w:r>
      <w:r w:rsidRPr="009512DA">
        <w:rPr>
          <w:rFonts w:cs="Times New Roman" w:hint="eastAsia"/>
          <w:bCs/>
        </w:rPr>
        <w:t>）</w:t>
      </w:r>
      <w:r w:rsidR="009B7659">
        <w:rPr>
          <w:rFonts w:cs="Times New Roman"/>
          <w:bCs/>
        </w:rPr>
        <w:fldChar w:fldCharType="begin">
          <w:fldData xml:space="preserve">PEVuZE5vdGU+PENpdGU+PEF1dGhvcj5MaTwvQXV0aG9yPjxZZWFyPjIwMTE8L1llYXI+PFJlY051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</w:fldData>
        </w:fldChar>
      </w:r>
      <w:r w:rsidR="00967E36">
        <w:rPr>
          <w:rFonts w:cs="Times New Roman"/>
          <w:bCs/>
        </w:rPr>
        <w:instrText xml:space="preserve"> ADDIN EN.CITE </w:instrText>
      </w:r>
      <w:r w:rsidR="00967E36">
        <w:rPr>
          <w:rFonts w:cs="Times New Roman"/>
          <w:bCs/>
        </w:rPr>
        <w:fldChar w:fldCharType="begin">
          <w:fldData xml:space="preserve">PEVuZE5vdGU+PENpdGU+PEF1dGhvcj5MaTwvQXV0aG9yPjxZZWFyPjIwMTE8L1llYXI+PFJlY051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</w:fldData>
        </w:fldChar>
      </w:r>
      <w:r w:rsidR="00967E36">
        <w:rPr>
          <w:rFonts w:cs="Times New Roman"/>
          <w:bCs/>
        </w:rPr>
        <w:instrText xml:space="preserve"> ADDIN EN.CITE.DATA </w:instrText>
      </w:r>
      <w:r w:rsidR="00967E36">
        <w:rPr>
          <w:rFonts w:cs="Times New Roman"/>
          <w:bCs/>
        </w:rPr>
      </w:r>
      <w:r w:rsidR="00967E36">
        <w:rPr>
          <w:rFonts w:cs="Times New Roman"/>
          <w:bCs/>
        </w:rPr>
        <w:fldChar w:fldCharType="end"/>
      </w:r>
      <w:r w:rsidR="009B7659">
        <w:rPr>
          <w:rFonts w:cs="Times New Roman"/>
          <w:bCs/>
        </w:rPr>
      </w:r>
      <w:r w:rsidR="009B7659">
        <w:rPr>
          <w:rFonts w:cs="Times New Roman"/>
          <w:bCs/>
        </w:rPr>
        <w:fldChar w:fldCharType="separate"/>
      </w:r>
      <w:r w:rsidR="00A168C0" w:rsidRPr="00A168C0">
        <w:rPr>
          <w:rFonts w:cs="Times New Roman"/>
          <w:bCs/>
          <w:noProof/>
          <w:vertAlign w:val="superscript"/>
        </w:rPr>
        <w:t>[</w:t>
      </w:r>
      <w:hyperlink w:anchor="_ENREF_143" w:tooltip="Li, 2011 #701" w:history="1">
        <w:r w:rsidR="00DF2A2B" w:rsidRPr="00A168C0">
          <w:rPr>
            <w:rFonts w:cs="Times New Roman"/>
            <w:bCs/>
            <w:noProof/>
            <w:vertAlign w:val="superscript"/>
          </w:rPr>
          <w:t>143</w:t>
        </w:r>
      </w:hyperlink>
      <w:r w:rsidR="00A168C0" w:rsidRPr="00A168C0">
        <w:rPr>
          <w:rFonts w:cs="Times New Roman"/>
          <w:bCs/>
          <w:noProof/>
          <w:vertAlign w:val="superscript"/>
        </w:rPr>
        <w:t xml:space="preserve">, </w:t>
      </w:r>
      <w:hyperlink w:anchor="_ENREF_144" w:tooltip="Liu, 2012 #702" w:history="1">
        <w:r w:rsidR="00DF2A2B" w:rsidRPr="00A168C0">
          <w:rPr>
            <w:rFonts w:cs="Times New Roman"/>
            <w:bCs/>
            <w:noProof/>
            <w:vertAlign w:val="superscript"/>
          </w:rPr>
          <w:t>144</w:t>
        </w:r>
      </w:hyperlink>
      <w:r w:rsidR="00A168C0" w:rsidRPr="00A168C0">
        <w:rPr>
          <w:rFonts w:cs="Times New Roman"/>
          <w:bCs/>
          <w:noProof/>
          <w:vertAlign w:val="superscript"/>
        </w:rPr>
        <w:t>]</w:t>
      </w:r>
      <w:r w:rsidR="009B7659">
        <w:rPr>
          <w:rFonts w:cs="Times New Roman"/>
          <w:bCs/>
        </w:rPr>
        <w:fldChar w:fldCharType="end"/>
      </w:r>
      <w:r w:rsidRPr="009512DA">
        <w:rPr>
          <w:rFonts w:cs="Times New Roman" w:hint="eastAsia"/>
          <w:bCs/>
        </w:rPr>
        <w:t>。这种磁化各向异性的快速退化也在变温磁化曲线中显现。掺入</w:t>
      </w:r>
      <w:r w:rsidRPr="009512DA">
        <w:rPr>
          <w:rFonts w:cs="Times New Roman"/>
          <w:bCs/>
        </w:rPr>
        <w:t>2% Mn²⁺</w:t>
      </w:r>
      <w:r w:rsidRPr="009512DA">
        <w:rPr>
          <w:rFonts w:cs="Times New Roman" w:hint="eastAsia"/>
          <w:bCs/>
        </w:rPr>
        <w:t>后，</w:t>
      </w:r>
      <w:r w:rsidRPr="00DF2A2B">
        <w:rPr>
          <w:rFonts w:cs="Times New Roman"/>
          <w:bCs/>
          <w:i/>
          <w:iCs/>
          <w:highlight w:val="yellow"/>
        </w:rPr>
        <w:t>χT</w:t>
      </w:r>
      <w:r w:rsidRPr="009512DA">
        <w:rPr>
          <w:rFonts w:cs="Times New Roman" w:hint="eastAsia"/>
          <w:bCs/>
        </w:rPr>
        <w:t>变温曲线在降温过程中持续单调上升</w:t>
      </w:r>
      <w:r w:rsidRPr="00DF2A2B">
        <w:rPr>
          <w:rFonts w:cs="Times New Roman" w:hint="eastAsia"/>
          <w:bCs/>
          <w:highlight w:val="yellow"/>
        </w:rPr>
        <w:t>（图</w:t>
      </w:r>
      <w:r w:rsidRPr="00DF2A2B">
        <w:rPr>
          <w:rFonts w:cs="Times New Roman"/>
          <w:bCs/>
          <w:highlight w:val="yellow"/>
        </w:rPr>
        <w:t>3.20b</w:t>
      </w:r>
      <w:r w:rsidRPr="00DF2A2B">
        <w:rPr>
          <w:rFonts w:cs="Times New Roman" w:hint="eastAsia"/>
          <w:bCs/>
          <w:highlight w:val="yellow"/>
        </w:rPr>
        <w:t>）</w:t>
      </w:r>
      <w:r w:rsidRPr="009512DA">
        <w:rPr>
          <w:rFonts w:cs="Times New Roman" w:hint="eastAsia"/>
          <w:bCs/>
        </w:rPr>
        <w:t>，失去原有低维反铁磁耦合的典型峰值特征，尤其</w:t>
      </w:r>
      <w:r w:rsidRPr="008C3A9A">
        <w:rPr>
          <w:rFonts w:cs="Times New Roman"/>
          <w:bCs/>
          <w:i/>
          <w:iCs/>
        </w:rPr>
        <w:t>a</w:t>
      </w:r>
      <w:r w:rsidRPr="009512DA">
        <w:rPr>
          <w:rFonts w:cs="Times New Roman" w:hint="eastAsia"/>
          <w:bCs/>
        </w:rPr>
        <w:t>、</w:t>
      </w:r>
      <w:r w:rsidRPr="008C3A9A">
        <w:rPr>
          <w:rFonts w:cs="Times New Roman"/>
          <w:bCs/>
          <w:i/>
          <w:iCs/>
        </w:rPr>
        <w:t>b</w:t>
      </w:r>
      <w:r w:rsidRPr="009512DA">
        <w:rPr>
          <w:rFonts w:cs="Times New Roman" w:hint="eastAsia"/>
          <w:bCs/>
        </w:rPr>
        <w:t>、</w:t>
      </w:r>
      <w:r w:rsidRPr="008C3A9A">
        <w:rPr>
          <w:rFonts w:cs="Times New Roman"/>
          <w:bCs/>
          <w:i/>
          <w:iCs/>
        </w:rPr>
        <w:t>c</w:t>
      </w:r>
      <w:r w:rsidRPr="009512DA">
        <w:rPr>
          <w:rFonts w:cs="Times New Roman" w:hint="eastAsia"/>
          <w:bCs/>
        </w:rPr>
        <w:t>三轴</w:t>
      </w:r>
      <w:r w:rsidRPr="008C3A9A">
        <w:rPr>
          <w:rFonts w:cs="Times New Roman"/>
          <w:bCs/>
          <w:i/>
          <w:iCs/>
        </w:rPr>
        <w:t>χT</w:t>
      </w:r>
      <w:r w:rsidRPr="009512DA">
        <w:rPr>
          <w:rFonts w:cs="Times New Roman" w:hint="eastAsia"/>
          <w:bCs/>
        </w:rPr>
        <w:t>值在低温区（如低于</w:t>
      </w:r>
      <w:r w:rsidRPr="009512DA">
        <w:rPr>
          <w:rFonts w:cs="Times New Roman"/>
          <w:bCs/>
        </w:rPr>
        <w:t>5 K</w:t>
      </w:r>
      <w:r w:rsidRPr="009512DA">
        <w:rPr>
          <w:rFonts w:cs="Times New Roman" w:hint="eastAsia"/>
          <w:bCs/>
        </w:rPr>
        <w:t>）收敛趋近，近乎重合的行为表明链内磁交换更接近三维磁性状态。</w:t>
      </w:r>
      <w:r w:rsidRPr="00DF2A2B">
        <w:rPr>
          <w:rFonts w:cs="Times New Roman"/>
          <w:bCs/>
          <w:i/>
          <w:iCs/>
        </w:rPr>
        <w:t>ZFC/FC</w:t>
      </w:r>
      <w:r w:rsidRPr="009512DA">
        <w:rPr>
          <w:rFonts w:cs="Times New Roman" w:hint="eastAsia"/>
          <w:bCs/>
        </w:rPr>
        <w:t>曲线在</w:t>
      </w:r>
      <w:r w:rsidRPr="008C3A9A">
        <w:rPr>
          <w:rFonts w:cs="Times New Roman"/>
          <w:bCs/>
          <w:i/>
          <w:iCs/>
        </w:rPr>
        <w:t>T</w:t>
      </w:r>
      <w:r w:rsidRPr="008C3A9A">
        <w:rPr>
          <w:rFonts w:cs="Times New Roman"/>
          <w:bCs/>
          <w:vertAlign w:val="subscript"/>
        </w:rPr>
        <w:t>N</w:t>
      </w:r>
      <w:r w:rsidRPr="009512DA">
        <w:rPr>
          <w:rFonts w:cs="Times New Roman"/>
          <w:bCs/>
        </w:rPr>
        <w:t>=</w:t>
      </w:r>
      <w:r w:rsidRPr="005E799A">
        <w:rPr>
          <w:rFonts w:cs="Times New Roman"/>
          <w:bCs/>
          <w:highlight w:val="yellow"/>
          <w:rPrChange w:id="740" w:author="Xianjun_P15" w:date="2025-09-06T14:23:00Z">
            <w:rPr>
              <w:rFonts w:cs="Times New Roman"/>
              <w:bCs/>
            </w:rPr>
          </w:rPrChange>
        </w:rPr>
        <w:t>2.4 K</w:t>
      </w:r>
      <w:r w:rsidRPr="009512DA">
        <w:rPr>
          <w:rFonts w:cs="Times New Roman" w:hint="eastAsia"/>
          <w:bCs/>
        </w:rPr>
        <w:t>处分离</w:t>
      </w:r>
      <w:r w:rsidRPr="00DF2A2B">
        <w:rPr>
          <w:rFonts w:cs="Times New Roman" w:hint="eastAsia"/>
          <w:bCs/>
          <w:highlight w:val="yellow"/>
        </w:rPr>
        <w:t>（图</w:t>
      </w:r>
      <w:r w:rsidRPr="00DF2A2B">
        <w:rPr>
          <w:rFonts w:cs="Times New Roman"/>
          <w:bCs/>
          <w:highlight w:val="yellow"/>
        </w:rPr>
        <w:t>3.20d</w:t>
      </w:r>
      <w:r w:rsidRPr="00DF2A2B">
        <w:rPr>
          <w:rFonts w:cs="Times New Roman" w:hint="eastAsia"/>
          <w:bCs/>
          <w:highlight w:val="yellow"/>
        </w:rPr>
        <w:t>）</w:t>
      </w:r>
      <w:r w:rsidRPr="009512DA">
        <w:rPr>
          <w:rFonts w:cs="Times New Roman" w:hint="eastAsia"/>
          <w:bCs/>
        </w:rPr>
        <w:t>（比</w:t>
      </w:r>
      <w:r w:rsidRPr="009512DA">
        <w:rPr>
          <w:rFonts w:cs="Times New Roman"/>
          <w:bCs/>
        </w:rPr>
        <w:t>3.7 K</w:t>
      </w:r>
      <w:r w:rsidRPr="009512DA">
        <w:rPr>
          <w:rFonts w:cs="Times New Roman" w:hint="eastAsia"/>
          <w:bCs/>
        </w:rPr>
        <w:t>低）。</w:t>
      </w:r>
    </w:p>
    <w:bookmarkEnd w:id="712"/>
    <w:bookmarkEnd w:id="713"/>
    <w:p w14:paraId="4477128C" w14:textId="77777777" w:rsidR="0040067B" w:rsidRPr="00622BF2" w:rsidRDefault="00520942" w:rsidP="00D82A5B">
      <w:pPr>
        <w:pStyle w:val="2--zhu0"/>
        <w:spacing w:before="163"/>
      </w:pPr>
      <w:r w:rsidRPr="00D82A5B">
        <w:rPr>
          <w:noProof/>
        </w:rPr>
        <w:lastRenderedPageBreak/>
        <w:drawing>
          <wp:inline distT="0" distB="0" distL="0" distR="0" wp14:anchorId="6655C601" wp14:editId="1D0676B2">
            <wp:extent cx="4680000" cy="1658061"/>
            <wp:effectExtent l="0" t="0" r="6350" b="0"/>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680000" cy="1658061"/>
                    </a:xfrm>
                    <a:prstGeom prst="rect">
                      <a:avLst/>
                    </a:prstGeom>
                    <a:noFill/>
                    <a:ln>
                      <a:noFill/>
                    </a:ln>
                  </pic:spPr>
                </pic:pic>
              </a:graphicData>
            </a:graphic>
          </wp:inline>
        </w:drawing>
      </w:r>
    </w:p>
    <w:p w14:paraId="270F6345" w14:textId="10583024" w:rsidR="0040067B" w:rsidRPr="00622BF2" w:rsidRDefault="00520942" w:rsidP="00257810">
      <w:pPr>
        <w:pStyle w:val="2--zhu"/>
        <w:spacing w:after="163"/>
        <w:jc w:val="center"/>
      </w:pPr>
      <w:r w:rsidRPr="00257810">
        <w:rPr>
          <w:rFonts w:hint="eastAsia"/>
        </w:rPr>
        <w:t>图</w:t>
      </w:r>
      <w:r w:rsidR="00F34878" w:rsidRPr="00257810">
        <w:t>3.1</w:t>
      </w:r>
      <w:r w:rsidR="00F47551" w:rsidRPr="00257810">
        <w:t>8</w:t>
      </w:r>
      <w:r w:rsidRPr="00257810">
        <w:t xml:space="preserve"> etaCu</w:t>
      </w:r>
      <w:bookmarkStart w:id="741" w:name="OLE_LINK134"/>
      <w:r w:rsidRPr="00257810">
        <w:rPr>
          <w:rFonts w:hint="eastAsia"/>
        </w:rPr>
        <w:t>和</w:t>
      </w:r>
      <w:r w:rsidRPr="00257810">
        <w:t>etaCu</w:t>
      </w:r>
      <w:r w:rsidRPr="00257810">
        <w:rPr>
          <w:vertAlign w:val="subscript"/>
        </w:rPr>
        <w:t>0.98</w:t>
      </w:r>
      <w:r w:rsidRPr="00257810">
        <w:t>Mn</w:t>
      </w:r>
      <w:r w:rsidRPr="00257810">
        <w:rPr>
          <w:vertAlign w:val="subscript"/>
        </w:rPr>
        <w:t>0.02</w:t>
      </w:r>
      <w:bookmarkEnd w:id="741"/>
      <w:r w:rsidRPr="00257810">
        <w:t>(a)</w:t>
      </w:r>
      <w:r w:rsidRPr="00257810">
        <w:rPr>
          <w:rFonts w:hint="eastAsia"/>
        </w:rPr>
        <w:t>单晶结构；</w:t>
      </w:r>
      <w:r w:rsidRPr="00257810">
        <w:t>(b)</w:t>
      </w:r>
      <w:r w:rsidRPr="00257810">
        <w:rPr>
          <w:rFonts w:hint="eastAsia"/>
        </w:rPr>
        <w:t>粉末衍射图谱</w:t>
      </w:r>
    </w:p>
    <w:p w14:paraId="146022D0" w14:textId="77777777" w:rsidR="0040067B" w:rsidRPr="00D82A5B" w:rsidRDefault="00520942" w:rsidP="00D82A5B">
      <w:pPr>
        <w:pStyle w:val="2--zhu0"/>
        <w:spacing w:before="163"/>
      </w:pPr>
      <w:r w:rsidRPr="00D82A5B">
        <w:rPr>
          <w:noProof/>
        </w:rPr>
        <w:drawing>
          <wp:inline distT="0" distB="0" distL="0" distR="0" wp14:anchorId="4425E91F" wp14:editId="2A2BD769">
            <wp:extent cx="4680000" cy="1744969"/>
            <wp:effectExtent l="0" t="0" r="6350" b="825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4680000" cy="1744969"/>
                    </a:xfrm>
                    <a:prstGeom prst="rect">
                      <a:avLst/>
                    </a:prstGeom>
                    <a:noFill/>
                    <a:ln>
                      <a:noFill/>
                    </a:ln>
                  </pic:spPr>
                </pic:pic>
              </a:graphicData>
            </a:graphic>
          </wp:inline>
        </w:drawing>
      </w:r>
    </w:p>
    <w:p w14:paraId="472449BF" w14:textId="61EA1232" w:rsidR="0040067B" w:rsidRPr="00622BF2" w:rsidRDefault="00520942" w:rsidP="00AC494E">
      <w:pPr>
        <w:pStyle w:val="2--zhu"/>
        <w:spacing w:after="163"/>
      </w:pPr>
      <w:r w:rsidRPr="00257810">
        <w:rPr>
          <w:rFonts w:hint="eastAsia"/>
        </w:rPr>
        <w:t>图</w:t>
      </w:r>
      <w:r w:rsidR="00D520D1" w:rsidRPr="00257810">
        <w:t>3.1</w:t>
      </w:r>
      <w:r w:rsidR="00F47551" w:rsidRPr="00257810">
        <w:t>9</w:t>
      </w:r>
      <w:r w:rsidRPr="00257810">
        <w:t xml:space="preserve"> </w:t>
      </w:r>
      <w:r w:rsidRPr="00257810">
        <w:rPr>
          <w:rFonts w:hint="eastAsia"/>
        </w:rPr>
        <w:t>外场平行于各单晶轴的</w:t>
      </w:r>
      <w:r w:rsidRPr="00257810">
        <w:t>(a)</w:t>
      </w:r>
      <w:r w:rsidR="005F4062" w:rsidRPr="00257810">
        <w:t xml:space="preserve"> </w:t>
      </w:r>
      <w:r w:rsidRPr="00257810">
        <w:t>etaCu</w:t>
      </w:r>
      <w:r w:rsidRPr="00257810">
        <w:rPr>
          <w:rFonts w:hint="eastAsia"/>
        </w:rPr>
        <w:t>单晶的</w:t>
      </w:r>
      <w:r w:rsidRPr="00257810">
        <w:rPr>
          <w:i/>
          <w:iCs/>
        </w:rPr>
        <w:t>M−H</w:t>
      </w:r>
      <w:r w:rsidRPr="00257810">
        <w:rPr>
          <w:rFonts w:hint="eastAsia"/>
        </w:rPr>
        <w:t>曲线；</w:t>
      </w:r>
      <w:r w:rsidRPr="00257810">
        <w:t xml:space="preserve">(b) </w:t>
      </w:r>
      <w:bookmarkStart w:id="742" w:name="OLE_LINK137"/>
      <w:r w:rsidRPr="00257810">
        <w:t>etaCu</w:t>
      </w:r>
      <w:r w:rsidRPr="00257810">
        <w:rPr>
          <w:vertAlign w:val="subscript"/>
        </w:rPr>
        <w:t>0.98</w:t>
      </w:r>
      <w:r w:rsidRPr="00257810">
        <w:t>Mn</w:t>
      </w:r>
      <w:r w:rsidRPr="00257810">
        <w:rPr>
          <w:vertAlign w:val="subscript"/>
        </w:rPr>
        <w:t>0.02</w:t>
      </w:r>
      <w:bookmarkEnd w:id="742"/>
      <w:r w:rsidRPr="00257810">
        <w:rPr>
          <w:rFonts w:hint="eastAsia"/>
        </w:rPr>
        <w:t>单晶的</w:t>
      </w:r>
      <w:r w:rsidRPr="00257810">
        <w:rPr>
          <w:i/>
          <w:iCs/>
        </w:rPr>
        <w:t>M−H</w:t>
      </w:r>
      <w:r w:rsidRPr="00257810">
        <w:rPr>
          <w:rFonts w:hint="eastAsia"/>
        </w:rPr>
        <w:t>曲线</w:t>
      </w:r>
    </w:p>
    <w:p w14:paraId="562E0977" w14:textId="12E6C9DD" w:rsidR="0040067B" w:rsidRPr="00622BF2" w:rsidRDefault="00520942" w:rsidP="00D82A5B">
      <w:pPr>
        <w:pStyle w:val="2--zhu0"/>
        <w:spacing w:before="163"/>
      </w:pPr>
      <w:r w:rsidRPr="00D82A5B">
        <w:rPr>
          <w:noProof/>
        </w:rPr>
        <w:drawing>
          <wp:inline distT="0" distB="0" distL="0" distR="0" wp14:anchorId="7E4F9F2F" wp14:editId="41312EF8">
            <wp:extent cx="4153846" cy="2880000"/>
            <wp:effectExtent l="0" t="0" r="0" b="0"/>
            <wp:docPr id="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4153846" cy="2880000"/>
                    </a:xfrm>
                    <a:prstGeom prst="rect">
                      <a:avLst/>
                    </a:prstGeom>
                    <a:noFill/>
                    <a:ln>
                      <a:noFill/>
                    </a:ln>
                  </pic:spPr>
                </pic:pic>
              </a:graphicData>
            </a:graphic>
          </wp:inline>
        </w:drawing>
      </w:r>
    </w:p>
    <w:p w14:paraId="3F2DF558" w14:textId="72BA945B" w:rsidR="0040067B" w:rsidRPr="00D82A5B" w:rsidRDefault="00520942" w:rsidP="00AC494E">
      <w:pPr>
        <w:pStyle w:val="2--zhu"/>
        <w:spacing w:after="163"/>
      </w:pPr>
      <w:r w:rsidRPr="00D82A5B">
        <w:rPr>
          <w:rFonts w:hint="eastAsia"/>
        </w:rPr>
        <w:t>图</w:t>
      </w:r>
      <w:r w:rsidR="00D520D1" w:rsidRPr="00D82A5B">
        <w:t>3.</w:t>
      </w:r>
      <w:r w:rsidR="00F47551" w:rsidRPr="00D82A5B">
        <w:t>20</w:t>
      </w:r>
      <w:r w:rsidRPr="00D82A5B">
        <w:t xml:space="preserve"> </w:t>
      </w:r>
      <w:r w:rsidRPr="00D82A5B">
        <w:rPr>
          <w:rFonts w:hint="eastAsia"/>
        </w:rPr>
        <w:t>外场平行于各单晶轴的</w:t>
      </w:r>
      <w:r w:rsidRPr="00D82A5B">
        <w:t>(a)</w:t>
      </w:r>
      <w:bookmarkStart w:id="743" w:name="_Hlk178608583"/>
      <w:r w:rsidR="003E46BB" w:rsidRPr="00D82A5B">
        <w:t xml:space="preserve"> </w:t>
      </w:r>
      <w:r w:rsidRPr="00D82A5B">
        <w:t>etaCu</w:t>
      </w:r>
      <w:r w:rsidRPr="00D82A5B">
        <w:rPr>
          <w:rFonts w:hint="eastAsia"/>
        </w:rPr>
        <w:t>单晶在</w:t>
      </w:r>
      <w:r w:rsidRPr="00D82A5B">
        <w:t>500 Oe</w:t>
      </w:r>
      <w:r w:rsidRPr="00D82A5B">
        <w:rPr>
          <w:rFonts w:hint="eastAsia"/>
        </w:rPr>
        <w:t>下的</w:t>
      </w:r>
      <w:r w:rsidRPr="00D82A5B">
        <w:rPr>
          <w:i/>
          <w:iCs/>
        </w:rPr>
        <w:t>M−T</w:t>
      </w:r>
      <w:r w:rsidRPr="00D82A5B">
        <w:rPr>
          <w:rFonts w:hint="eastAsia"/>
        </w:rPr>
        <w:t>曲线；</w:t>
      </w:r>
      <w:r w:rsidRPr="00D82A5B">
        <w:t>(b)</w:t>
      </w:r>
      <w:bookmarkEnd w:id="743"/>
      <w:r w:rsidR="003E46BB" w:rsidRPr="00D82A5B">
        <w:t xml:space="preserve"> </w:t>
      </w:r>
      <w:r w:rsidRPr="00D82A5B">
        <w:t>etaCu</w:t>
      </w:r>
      <w:r w:rsidRPr="00D82A5B">
        <w:rPr>
          <w:vertAlign w:val="subscript"/>
        </w:rPr>
        <w:t>0.98</w:t>
      </w:r>
      <w:r w:rsidRPr="00D82A5B">
        <w:t>Mn</w:t>
      </w:r>
      <w:r w:rsidRPr="00D82A5B">
        <w:rPr>
          <w:vertAlign w:val="subscript"/>
        </w:rPr>
        <w:t>0.02</w:t>
      </w:r>
      <w:r w:rsidRPr="00D82A5B">
        <w:rPr>
          <w:rFonts w:hint="eastAsia"/>
        </w:rPr>
        <w:t>单晶在</w:t>
      </w:r>
      <w:r w:rsidRPr="00D82A5B">
        <w:t>500 Oe</w:t>
      </w:r>
      <w:r w:rsidRPr="00D82A5B">
        <w:rPr>
          <w:rFonts w:hint="eastAsia"/>
        </w:rPr>
        <w:t>下的</w:t>
      </w:r>
      <w:r w:rsidRPr="00D82A5B">
        <w:rPr>
          <w:i/>
          <w:iCs/>
        </w:rPr>
        <w:t>M−T</w:t>
      </w:r>
      <w:r w:rsidRPr="00D82A5B">
        <w:rPr>
          <w:rFonts w:hint="eastAsia"/>
        </w:rPr>
        <w:t>曲线；</w:t>
      </w:r>
      <w:r w:rsidRPr="00D82A5B">
        <w:t>(c)</w:t>
      </w:r>
      <w:r w:rsidR="003E46BB" w:rsidRPr="00D82A5B">
        <w:t xml:space="preserve"> </w:t>
      </w:r>
      <w:r w:rsidRPr="00D82A5B">
        <w:t>etaCu</w:t>
      </w:r>
      <w:r w:rsidRPr="00D82A5B">
        <w:rPr>
          <w:rFonts w:hint="eastAsia"/>
        </w:rPr>
        <w:t>单晶在</w:t>
      </w:r>
      <w:r w:rsidR="004D0C30">
        <w:t>1</w:t>
      </w:r>
      <w:r w:rsidRPr="00D82A5B">
        <w:t>0 Oe</w:t>
      </w:r>
      <w:r w:rsidRPr="00D82A5B">
        <w:rPr>
          <w:rFonts w:hint="eastAsia"/>
        </w:rPr>
        <w:t>下的</w:t>
      </w:r>
      <w:r w:rsidRPr="00DF2A2B">
        <w:rPr>
          <w:i/>
          <w:iCs/>
        </w:rPr>
        <w:t>ZFC</w:t>
      </w:r>
      <w:r w:rsidR="009751BD">
        <w:t>/</w:t>
      </w:r>
      <w:r w:rsidRPr="00DF2A2B">
        <w:rPr>
          <w:i/>
          <w:iCs/>
        </w:rPr>
        <w:t>FC</w:t>
      </w:r>
      <w:r w:rsidRPr="00D82A5B">
        <w:rPr>
          <w:rFonts w:hint="eastAsia"/>
        </w:rPr>
        <w:t>曲线；</w:t>
      </w:r>
      <w:r w:rsidRPr="00D82A5B">
        <w:t>(</w:t>
      </w:r>
      <w:r w:rsidR="003E46BB" w:rsidRPr="00D82A5B">
        <w:t>d</w:t>
      </w:r>
      <w:r w:rsidRPr="00D82A5B">
        <w:t>)</w:t>
      </w:r>
      <w:r w:rsidR="003E46BB" w:rsidRPr="00D82A5B">
        <w:t xml:space="preserve"> </w:t>
      </w:r>
      <w:r w:rsidRPr="00D82A5B">
        <w:t>etaCu</w:t>
      </w:r>
      <w:r w:rsidRPr="00D82A5B">
        <w:rPr>
          <w:vertAlign w:val="subscript"/>
        </w:rPr>
        <w:t>0.98</w:t>
      </w:r>
      <w:r w:rsidRPr="00D82A5B">
        <w:t>Mn</w:t>
      </w:r>
      <w:r w:rsidRPr="00D82A5B">
        <w:rPr>
          <w:vertAlign w:val="subscript"/>
        </w:rPr>
        <w:t>0.02</w:t>
      </w:r>
      <w:r w:rsidRPr="00D82A5B">
        <w:rPr>
          <w:rFonts w:hint="eastAsia"/>
        </w:rPr>
        <w:t>单晶在</w:t>
      </w:r>
      <w:r w:rsidR="004D0C30">
        <w:t>1</w:t>
      </w:r>
      <w:r w:rsidRPr="00D82A5B">
        <w:t>0 Oe</w:t>
      </w:r>
      <w:r w:rsidRPr="00D82A5B">
        <w:rPr>
          <w:rFonts w:hint="eastAsia"/>
        </w:rPr>
        <w:t>下的</w:t>
      </w:r>
      <w:r w:rsidRPr="00DF2A2B">
        <w:rPr>
          <w:i/>
          <w:iCs/>
        </w:rPr>
        <w:t>ZFC</w:t>
      </w:r>
      <w:r w:rsidR="009751BD" w:rsidRPr="00DF2A2B">
        <w:rPr>
          <w:i/>
          <w:iCs/>
        </w:rPr>
        <w:t>/</w:t>
      </w:r>
      <w:r w:rsidRPr="00DF2A2B">
        <w:rPr>
          <w:i/>
          <w:iCs/>
        </w:rPr>
        <w:t>FC</w:t>
      </w:r>
      <w:r w:rsidRPr="00D82A5B">
        <w:rPr>
          <w:rFonts w:hint="eastAsia"/>
        </w:rPr>
        <w:t>曲线</w:t>
      </w:r>
    </w:p>
    <w:p w14:paraId="5DFA1CAA" w14:textId="60CD8957" w:rsidR="0040067B" w:rsidRPr="00622BF2" w:rsidRDefault="00156B36">
      <w:pPr>
        <w:pStyle w:val="2"/>
      </w:pPr>
      <w:bookmarkStart w:id="744" w:name="_Toc178683512"/>
      <w:bookmarkStart w:id="745" w:name="_Toc176529784"/>
      <w:bookmarkStart w:id="746" w:name="_Toc190854843"/>
      <w:bookmarkStart w:id="747" w:name="_Toc207874175"/>
      <w:r w:rsidRPr="00622BF2">
        <w:lastRenderedPageBreak/>
        <w:t>3</w:t>
      </w:r>
      <w:r w:rsidR="00520942" w:rsidRPr="00622BF2">
        <w:t>.</w:t>
      </w:r>
      <w:r w:rsidR="00435A3A">
        <w:t>5</w:t>
      </w:r>
      <w:r w:rsidR="00520942" w:rsidRPr="00622BF2">
        <w:t xml:space="preserve"> </w:t>
      </w:r>
      <w:r w:rsidR="00520942" w:rsidRPr="00622BF2">
        <w:rPr>
          <w:rFonts w:hint="eastAsia"/>
        </w:rPr>
        <w:t>本章小结</w:t>
      </w:r>
      <w:bookmarkEnd w:id="744"/>
      <w:bookmarkEnd w:id="745"/>
      <w:bookmarkEnd w:id="746"/>
      <w:bookmarkEnd w:id="747"/>
    </w:p>
    <w:p w14:paraId="2F092AE7" w14:textId="00C81D8A" w:rsidR="004A5BD7" w:rsidRPr="008C444E" w:rsidRDefault="004A5BD7" w:rsidP="008C3A9A">
      <w:pPr>
        <w:pStyle w:val="1-PHD"/>
        <w:ind w:firstLine="480"/>
      </w:pPr>
      <w:bookmarkStart w:id="748" w:name="_Hlk178613729"/>
      <w:r w:rsidRPr="008C444E">
        <w:t>成功制备并表征了</w:t>
      </w:r>
      <w:r w:rsidRPr="008C444E">
        <w:t>Cu-Mn</w:t>
      </w:r>
      <w:r w:rsidRPr="008C444E">
        <w:t>混合金属甲酸铵钙钛矿固溶体</w:t>
      </w:r>
      <w:r w:rsidRPr="008C444E">
        <w:t>[CH</w:t>
      </w:r>
      <w:r w:rsidRPr="008C3A9A">
        <w:rPr>
          <w:vertAlign w:val="subscript"/>
        </w:rPr>
        <w:t>3</w:t>
      </w:r>
      <w:r w:rsidRPr="008C444E">
        <w:t>CH</w:t>
      </w:r>
      <w:r w:rsidRPr="008C3A9A">
        <w:rPr>
          <w:vertAlign w:val="subscript"/>
        </w:rPr>
        <w:t>2</w:t>
      </w:r>
      <w:r w:rsidRPr="008C444E">
        <w:t>NH</w:t>
      </w:r>
      <w:r w:rsidRPr="008C3A9A">
        <w:rPr>
          <w:vertAlign w:val="subscript"/>
        </w:rPr>
        <w:t>3</w:t>
      </w:r>
      <w:r w:rsidRPr="008C444E">
        <w:t>][Cu</w:t>
      </w:r>
      <w:r w:rsidRPr="008C3A9A">
        <w:rPr>
          <w:i/>
          <w:iCs/>
          <w:vertAlign w:val="subscript"/>
        </w:rPr>
        <w:t>x</w:t>
      </w:r>
      <w:r w:rsidRPr="008C444E">
        <w:t>Mn</w:t>
      </w:r>
      <w:r w:rsidRPr="008C3A9A">
        <w:rPr>
          <w:vertAlign w:val="subscript"/>
        </w:rPr>
        <w:t>1-</w:t>
      </w:r>
      <w:r w:rsidRPr="008C3A9A">
        <w:rPr>
          <w:i/>
          <w:iCs/>
          <w:vertAlign w:val="subscript"/>
        </w:rPr>
        <w:t>x</w:t>
      </w:r>
      <w:r w:rsidRPr="008C444E">
        <w:t>(HCOO)</w:t>
      </w:r>
      <w:r w:rsidRPr="008C3A9A">
        <w:rPr>
          <w:vertAlign w:val="subscript"/>
        </w:rPr>
        <w:t>3</w:t>
      </w:r>
      <w:r w:rsidRPr="008C444E">
        <w:t>]</w:t>
      </w:r>
      <w:r w:rsidRPr="008C444E">
        <w:t>（</w:t>
      </w:r>
      <w:r w:rsidRPr="008C444E">
        <w:t>etaCuMn</w:t>
      </w:r>
      <w:r w:rsidRPr="008C444E">
        <w:t>）在</w:t>
      </w:r>
      <w:r w:rsidRPr="008C3A9A">
        <w:rPr>
          <w:i/>
          <w:iCs/>
        </w:rPr>
        <w:t>x</w:t>
      </w:r>
      <w:r w:rsidRPr="008C444E">
        <w:t>=0-1</w:t>
      </w:r>
      <w:r w:rsidRPr="008C444E">
        <w:t>全浓度范围内的化合物。本研究揭示了</w:t>
      </w:r>
      <w:r w:rsidRPr="008C444E">
        <w:t>etaCuMn</w:t>
      </w:r>
      <w:r w:rsidRPr="008C444E">
        <w:t>钙钛矿固溶体中化学成分、键刚性与磁维度之间的相互作用规律。单晶与粉末</w:t>
      </w:r>
      <w:r w:rsidRPr="008C444E">
        <w:t>X</w:t>
      </w:r>
      <w:r w:rsidRPr="008C444E">
        <w:t>射线衍射分析确认这些固溶体化合物具有与简单</w:t>
      </w:r>
      <w:r w:rsidRPr="008C444E">
        <w:t>NaCl</w:t>
      </w:r>
      <w:r w:rsidRPr="008C444E">
        <w:t>型立方钙钛矿同构的</w:t>
      </w:r>
      <w:r w:rsidRPr="008C3A9A">
        <w:rPr>
          <w:i/>
          <w:iCs/>
        </w:rPr>
        <w:t>Pna</w:t>
      </w:r>
      <w:r w:rsidRPr="008C444E">
        <w:t>2</w:t>
      </w:r>
      <w:r w:rsidRPr="008C3A9A">
        <w:rPr>
          <w:vertAlign w:val="subscript"/>
        </w:rPr>
        <w:t>1</w:t>
      </w:r>
      <w:r w:rsidRPr="008C444E">
        <w:t>空间群结构。结构分析揭示了由</w:t>
      </w:r>
      <w:r w:rsidRPr="008C444E">
        <w:t>Jahn-Teller</w:t>
      </w:r>
      <w:r w:rsidRPr="008C444E">
        <w:t>效应驱动的非线性晶格演变（晶胞参数及</w:t>
      </w:r>
      <w:r w:rsidRPr="008C444E">
        <w:t>M-O/M-M</w:t>
      </w:r>
      <w:r w:rsidRPr="008C444E">
        <w:t>间距变化）。从</w:t>
      </w:r>
      <w:r w:rsidR="00A626BD">
        <w:rPr>
          <w:rFonts w:hint="eastAsia"/>
        </w:rPr>
        <w:t>etaCu</w:t>
      </w:r>
      <w:r w:rsidR="00A626BD">
        <w:rPr>
          <w:rFonts w:hint="eastAsia"/>
        </w:rPr>
        <w:t>（</w:t>
      </w:r>
      <w:r w:rsidRPr="008C3A9A">
        <w:rPr>
          <w:i/>
          <w:iCs/>
        </w:rPr>
        <w:t>x</w:t>
      </w:r>
      <w:r w:rsidRPr="008C444E">
        <w:t>=1.0</w:t>
      </w:r>
      <w:r w:rsidR="00A626BD">
        <w:rPr>
          <w:rFonts w:hint="eastAsia"/>
        </w:rPr>
        <w:t>）</w:t>
      </w:r>
      <w:r w:rsidRPr="008C444E">
        <w:t>起始，</w:t>
      </w:r>
      <w:r w:rsidRPr="008C444E">
        <w:t>Cu²</w:t>
      </w:r>
      <w:r w:rsidRPr="008C444E">
        <w:rPr>
          <w:rFonts w:ascii="Cambria Math" w:hAnsi="Cambria Math" w:cs="Cambria Math"/>
        </w:rPr>
        <w:t>⁺</w:t>
      </w:r>
      <w:r w:rsidRPr="008C444E">
        <w:t>被</w:t>
      </w:r>
      <w:r w:rsidRPr="008C444E">
        <w:t>Mn²</w:t>
      </w:r>
      <w:r w:rsidRPr="008C444E">
        <w:rPr>
          <w:rFonts w:ascii="Cambria Math" w:hAnsi="Cambria Math" w:cs="Cambria Math"/>
        </w:rPr>
        <w:t>⁺</w:t>
      </w:r>
      <w:r w:rsidRPr="008C444E">
        <w:t>替代产生键刚性竞争，使得相变从</w:t>
      </w:r>
      <w:r w:rsidRPr="008C444E">
        <w:t>etaCu</w:t>
      </w:r>
      <w:r w:rsidRPr="008C444E">
        <w:t>的不可逆向可逆转换，相变温度升高了</w:t>
      </w:r>
      <w:r w:rsidRPr="008C444E">
        <w:t>23K</w:t>
      </w:r>
      <w:r w:rsidRPr="008C444E">
        <w:t>（</w:t>
      </w:r>
      <w:r w:rsidRPr="008C444E">
        <w:t>357→380K</w:t>
      </w:r>
      <w:r w:rsidRPr="008C444E">
        <w:t>），</w:t>
      </w:r>
      <w:r w:rsidRPr="00EE3430">
        <w:rPr>
          <w:i/>
          <w:iCs/>
          <w:highlight w:val="yellow"/>
          <w:rPrChange w:id="749" w:author="Xianjun_P15" w:date="2025-09-06T14:35:00Z">
            <w:rPr>
              <w:i/>
              <w:iCs/>
            </w:rPr>
          </w:rPrChange>
        </w:rPr>
        <w:t>x</w:t>
      </w:r>
      <w:r w:rsidRPr="00EE3430">
        <w:rPr>
          <w:highlight w:val="yellow"/>
          <w:rPrChange w:id="750" w:author="Xianjun_P15" w:date="2025-09-06T14:35:00Z">
            <w:rPr/>
          </w:rPrChange>
        </w:rPr>
        <w:t>=0.9</w:t>
      </w:r>
      <w:r w:rsidR="006D5384" w:rsidRPr="00EE3430">
        <w:rPr>
          <w:highlight w:val="yellow"/>
          <w:rPrChange w:id="751" w:author="Xianjun_P15" w:date="2025-09-06T14:35:00Z">
            <w:rPr/>
          </w:rPrChange>
        </w:rPr>
        <w:t>3</w:t>
      </w:r>
      <w:r w:rsidRPr="008C444E">
        <w:t>以上，结构相变被完全抑制。这种替代还伴随磁维度竞争：具有</w:t>
      </w:r>
      <w:r w:rsidRPr="008C444E">
        <w:t>Jahn-Teller</w:t>
      </w:r>
      <w:r w:rsidRPr="008C444E">
        <w:t>效应的</w:t>
      </w:r>
      <w:r w:rsidRPr="008C444E">
        <w:t>Cu²</w:t>
      </w:r>
      <w:r w:rsidRPr="008C444E">
        <w:rPr>
          <w:rFonts w:ascii="Cambria Math" w:hAnsi="Cambria Math" w:cs="Cambria Math"/>
        </w:rPr>
        <w:t>⁺</w:t>
      </w:r>
      <w:r w:rsidRPr="008C444E">
        <w:t>主导低维磁性，而各向同性的</w:t>
      </w:r>
      <w:r w:rsidRPr="008C444E">
        <w:t>Mn²</w:t>
      </w:r>
      <w:r w:rsidRPr="008C444E">
        <w:rPr>
          <w:rFonts w:ascii="Cambria Math" w:hAnsi="Cambria Math" w:cs="Cambria Math"/>
        </w:rPr>
        <w:t>⁺</w:t>
      </w:r>
      <w:r w:rsidRPr="008C444E">
        <w:t>建立三维自旋拓扑。固溶体界面成为化学计量可调的</w:t>
      </w:r>
      <w:r w:rsidRPr="008C444E">
        <w:t>"</w:t>
      </w:r>
      <w:r w:rsidRPr="008C444E">
        <w:t>磁相开关</w:t>
      </w:r>
      <w:r w:rsidRPr="008C444E">
        <w:t>"</w:t>
      </w:r>
      <w:r w:rsidRPr="008C444E">
        <w:t>，实现了磁维度的可切换性。当</w:t>
      </w:r>
      <w:r w:rsidRPr="008C3A9A">
        <w:rPr>
          <w:i/>
          <w:iCs/>
        </w:rPr>
        <w:t>x</w:t>
      </w:r>
      <w:r w:rsidRPr="008C444E">
        <w:t>&gt;0.93</w:t>
      </w:r>
      <w:r w:rsidRPr="008C444E">
        <w:t>时，孤立的</w:t>
      </w:r>
      <w:r w:rsidRPr="008C444E">
        <w:t>Mn²</w:t>
      </w:r>
      <w:r w:rsidRPr="008C444E">
        <w:rPr>
          <w:rFonts w:ascii="Cambria Math" w:hAnsi="Cambria Math" w:cs="Cambria Math"/>
        </w:rPr>
        <w:t>⁺</w:t>
      </w:r>
      <w:r w:rsidRPr="008C444E">
        <w:t>破坏了一维</w:t>
      </w:r>
      <w:r w:rsidRPr="008C444E">
        <w:t>Cu-</w:t>
      </w:r>
      <w:r w:rsidRPr="008C444E">
        <w:t>甲酸</w:t>
      </w:r>
      <w:r w:rsidRPr="008C444E">
        <w:t>-Cu</w:t>
      </w:r>
      <w:r w:rsidRPr="008C444E">
        <w:t>链的耦合，导致</w:t>
      </w:r>
      <w:r w:rsidRPr="008C3A9A">
        <w:rPr>
          <w:i/>
          <w:iCs/>
        </w:rPr>
        <w:t>T</w:t>
      </w:r>
      <w:r w:rsidRPr="008C3A9A">
        <w:rPr>
          <w:vertAlign w:val="subscript"/>
        </w:rPr>
        <w:t>N</w:t>
      </w:r>
      <w:r w:rsidRPr="008C444E">
        <w:t>从纯</w:t>
      </w:r>
      <w:r w:rsidRPr="008C444E">
        <w:t>etaCu</w:t>
      </w:r>
      <w:r w:rsidRPr="008C444E">
        <w:t>的</w:t>
      </w:r>
      <w:r w:rsidRPr="008C444E">
        <w:t>3.7K</w:t>
      </w:r>
      <w:r w:rsidRPr="008C444E">
        <w:t>降低到</w:t>
      </w:r>
      <w:r w:rsidRPr="008C3A9A">
        <w:rPr>
          <w:i/>
          <w:iCs/>
        </w:rPr>
        <w:t>x</w:t>
      </w:r>
      <w:r w:rsidRPr="008C444E">
        <w:t>=0.9</w:t>
      </w:r>
      <w:r w:rsidR="00A626BD">
        <w:t>7</w:t>
      </w:r>
      <w:r w:rsidRPr="008C444E">
        <w:t>时的</w:t>
      </w:r>
      <w:r w:rsidRPr="0045146E">
        <w:rPr>
          <w:highlight w:val="yellow"/>
          <w:rPrChange w:id="752" w:author="Xianjun_P15" w:date="2025-09-06T14:36:00Z">
            <w:rPr/>
          </w:rPrChange>
        </w:rPr>
        <w:t>2.6K</w:t>
      </w:r>
      <w:r w:rsidRPr="008C444E">
        <w:t>。最大</w:t>
      </w:r>
      <w:r w:rsidRPr="008C3A9A">
        <w:rPr>
          <w:i/>
          <w:iCs/>
        </w:rPr>
        <w:t>T</w:t>
      </w:r>
      <w:r w:rsidRPr="008C3A9A">
        <w:rPr>
          <w:vertAlign w:val="subscript"/>
        </w:rPr>
        <w:t>N</w:t>
      </w:r>
      <w:r w:rsidRPr="008C444E">
        <w:t>出现在</w:t>
      </w:r>
      <w:r w:rsidRPr="008C3A9A">
        <w:rPr>
          <w:i/>
          <w:iCs/>
        </w:rPr>
        <w:t>x</w:t>
      </w:r>
      <w:r w:rsidRPr="008C444E">
        <w:t>≈0.</w:t>
      </w:r>
      <w:r w:rsidR="00A626BD">
        <w:t>50</w:t>
      </w:r>
      <w:r w:rsidRPr="008C444E">
        <w:t>附近，这归因于界面未补偿反铁磁自旋和优化的亚铁磁矩状态。值得注意的是，</w:t>
      </w:r>
      <w:r w:rsidRPr="008C3A9A">
        <w:rPr>
          <w:i/>
          <w:iCs/>
        </w:rPr>
        <w:t>x</w:t>
      </w:r>
      <w:r w:rsidRPr="008C444E">
        <w:t>=0.93</w:t>
      </w:r>
      <w:r w:rsidRPr="008C444E">
        <w:t>浓度点呈现出结构与磁学性质的同步剧变。</w:t>
      </w:r>
    </w:p>
    <w:p w14:paraId="0DBFB677" w14:textId="3D17E09C" w:rsidR="004A5BD7" w:rsidRPr="008C444E" w:rsidRDefault="004A5BD7" w:rsidP="008C3A9A">
      <w:pPr>
        <w:pStyle w:val="1-PHD"/>
        <w:ind w:firstLine="480"/>
      </w:pPr>
      <w:r w:rsidRPr="008C444E">
        <w:t>为厘清</w:t>
      </w:r>
      <w:r w:rsidRPr="008C444E">
        <w:t>etaCu</w:t>
      </w:r>
      <w:r w:rsidRPr="008C444E">
        <w:t>的磁各向异性及自旋排列机制，本研究通过沿晶轴</w:t>
      </w:r>
      <w:r w:rsidRPr="008C3A9A">
        <w:rPr>
          <w:i/>
          <w:iCs/>
        </w:rPr>
        <w:t>a</w:t>
      </w:r>
      <w:r w:rsidRPr="008C444E">
        <w:t>、</w:t>
      </w:r>
      <w:r w:rsidRPr="008C3A9A">
        <w:rPr>
          <w:i/>
          <w:iCs/>
        </w:rPr>
        <w:t>b</w:t>
      </w:r>
      <w:r w:rsidRPr="008C444E">
        <w:t>、</w:t>
      </w:r>
      <w:r w:rsidRPr="008C3A9A">
        <w:rPr>
          <w:i/>
          <w:iCs/>
        </w:rPr>
        <w:t>c</w:t>
      </w:r>
      <w:r w:rsidRPr="008C444E">
        <w:t>的变温（</w:t>
      </w:r>
      <w:r w:rsidRPr="008C3A9A">
        <w:rPr>
          <w:i/>
          <w:iCs/>
        </w:rPr>
        <w:t>M-T</w:t>
      </w:r>
      <w:r w:rsidRPr="008C444E">
        <w:t>）和等温（</w:t>
      </w:r>
      <w:r w:rsidRPr="008C3A9A">
        <w:rPr>
          <w:i/>
          <w:iCs/>
        </w:rPr>
        <w:t>M-H</w:t>
      </w:r>
      <w:r w:rsidRPr="008C444E">
        <w:t>）磁性测量，揭示了其磁结构：顺磁态（</w:t>
      </w:r>
      <w:r w:rsidRPr="008C444E">
        <w:t>300 K</w:t>
      </w:r>
      <w:r w:rsidRPr="008C444E">
        <w:t>）下，</w:t>
      </w:r>
      <w:r w:rsidRPr="008C3A9A">
        <w:rPr>
          <w:i/>
          <w:iCs/>
        </w:rPr>
        <w:t>a</w:t>
      </w:r>
      <w:r w:rsidRPr="008C444E">
        <w:t>轴因</w:t>
      </w:r>
      <w:r w:rsidRPr="008C444E">
        <w:t>Cu²</w:t>
      </w:r>
      <w:r w:rsidRPr="008C444E">
        <w:rPr>
          <w:rFonts w:ascii="Cambria Math" w:hAnsi="Cambria Math" w:cs="Cambria Math"/>
        </w:rPr>
        <w:t>⁺</w:t>
      </w:r>
      <w:r w:rsidRPr="008C444E">
        <w:t>八面体长轴取向及</w:t>
      </w:r>
      <w:r w:rsidRPr="008C3A9A">
        <w:rPr>
          <w:i/>
          <w:iCs/>
        </w:rPr>
        <w:t>g</w:t>
      </w:r>
      <w:r w:rsidRPr="008C444E">
        <w:t>值主导成为磁化优先方向（</w:t>
      </w:r>
      <w:r w:rsidRPr="008C3A9A">
        <w:rPr>
          <w:i/>
          <w:iCs/>
        </w:rPr>
        <w:t>M</w:t>
      </w:r>
      <w:r w:rsidR="00A626BD" w:rsidRPr="008C3A9A">
        <w:rPr>
          <w:i/>
          <w:iCs/>
          <w:vertAlign w:val="superscript"/>
        </w:rPr>
        <w:t>a</w:t>
      </w:r>
      <w:r w:rsidRPr="008C444E">
        <w:t xml:space="preserve"> = 0.78 cm³Gmol</w:t>
      </w:r>
      <w:r w:rsidRPr="008C444E">
        <w:rPr>
          <w:rFonts w:ascii="Cambria Math" w:hAnsi="Cambria Math" w:cs="Cambria Math"/>
        </w:rPr>
        <w:t>⁻</w:t>
      </w:r>
      <w:r w:rsidRPr="008C444E">
        <w:t>¹</w:t>
      </w:r>
      <w:r w:rsidRPr="008C444E">
        <w:t>）；低温下（</w:t>
      </w:r>
      <w:r w:rsidR="006D5384">
        <w:t>1.8</w:t>
      </w:r>
      <w:r w:rsidRPr="008C444E">
        <w:t xml:space="preserve"> K</w:t>
      </w:r>
      <w:r w:rsidRPr="008C444E">
        <w:t>），</w:t>
      </w:r>
      <w:r w:rsidRPr="008C3A9A">
        <w:rPr>
          <w:i/>
          <w:iCs/>
        </w:rPr>
        <w:t>b</w:t>
      </w:r>
      <w:r w:rsidRPr="008C444E">
        <w:t>轴因极低磁响应强度（</w:t>
      </w:r>
      <w:r w:rsidRPr="008C3A9A">
        <w:rPr>
          <w:i/>
          <w:iCs/>
        </w:rPr>
        <w:t>M</w:t>
      </w:r>
      <w:r w:rsidR="00A626BD" w:rsidRPr="008C3A9A">
        <w:rPr>
          <w:i/>
          <w:iCs/>
          <w:vertAlign w:val="superscript"/>
        </w:rPr>
        <w:t>b</w:t>
      </w:r>
      <w:r w:rsidRPr="008C444E">
        <w:t xml:space="preserve"> = 1.8 cm³Gmol</w:t>
      </w:r>
      <w:r w:rsidRPr="008C444E">
        <w:rPr>
          <w:rFonts w:ascii="Cambria Math" w:hAnsi="Cambria Math" w:cs="Cambria Math"/>
        </w:rPr>
        <w:t>⁻</w:t>
      </w:r>
      <w:r w:rsidRPr="008C444E">
        <w:t>¹</w:t>
      </w:r>
      <w:r w:rsidRPr="008C444E">
        <w:t>）和高矫顽场（</w:t>
      </w:r>
      <m:oMath>
        <m:sSubSup>
          <m:sSubSupPr>
            <m:ctrlPr>
              <w:rPr>
                <w:rFonts w:ascii="Cambria Math" w:hAnsi="Cambria Math"/>
                <w:i/>
              </w:rPr>
            </m:ctrlPr>
          </m:sSubSupPr>
          <m:e>
            <m:r>
              <w:rPr>
                <w:rFonts w:ascii="Cambria Math" w:hAnsi="Cambria Math"/>
              </w:rPr>
              <m:t>H</m:t>
            </m:r>
          </m:e>
          <m:sub>
            <m:r>
              <w:rPr>
                <w:rFonts w:ascii="Cambria Math" w:hAnsi="Cambria Math"/>
              </w:rPr>
              <m:t>c</m:t>
            </m:r>
          </m:sub>
          <m:sup>
            <m:r>
              <w:rPr>
                <w:rFonts w:ascii="Cambria Math" w:hAnsi="Cambria Math"/>
              </w:rPr>
              <m:t>b</m:t>
            </m:r>
          </m:sup>
        </m:sSubSup>
      </m:oMath>
      <w:r w:rsidRPr="008C444E">
        <w:t>= 20 Oe</w:t>
      </w:r>
      <w:r w:rsidRPr="008C444E">
        <w:t>）被锁定为反铁磁易轴，而</w:t>
      </w:r>
      <w:r w:rsidRPr="008C3A9A">
        <w:rPr>
          <w:i/>
          <w:iCs/>
        </w:rPr>
        <w:t>c</w:t>
      </w:r>
      <w:r w:rsidRPr="008C444E">
        <w:t>轴因磁化突增（</w:t>
      </w:r>
      <w:r w:rsidRPr="008C3A9A">
        <w:rPr>
          <w:i/>
          <w:iCs/>
        </w:rPr>
        <w:t>M</w:t>
      </w:r>
      <w:r w:rsidR="00A626BD" w:rsidRPr="008C3A9A">
        <w:rPr>
          <w:i/>
          <w:iCs/>
          <w:vertAlign w:val="superscript"/>
        </w:rPr>
        <w:t>c</w:t>
      </w:r>
      <w:r w:rsidRPr="008C444E">
        <w:t xml:space="preserve"> = 70 cm³Gmol</w:t>
      </w:r>
      <w:r w:rsidRPr="008C444E">
        <w:rPr>
          <w:rFonts w:ascii="Cambria Math" w:hAnsi="Cambria Math" w:cs="Cambria Math"/>
        </w:rPr>
        <w:t>⁻</w:t>
      </w:r>
      <w:r w:rsidRPr="008C444E">
        <w:t>¹</w:t>
      </w:r>
      <w:r w:rsidRPr="008C444E">
        <w:t>，</w:t>
      </w:r>
      <m:oMath>
        <m:sSubSup>
          <m:sSubSupPr>
            <m:ctrlPr>
              <w:rPr>
                <w:rFonts w:ascii="Cambria Math" w:hAnsi="Cambria Math"/>
                <w:i/>
              </w:rPr>
            </m:ctrlPr>
          </m:sSubSupPr>
          <m:e>
            <m:r>
              <w:rPr>
                <w:rFonts w:ascii="Cambria Math" w:hAnsi="Cambria Math"/>
              </w:rPr>
              <m:t>H</m:t>
            </m:r>
          </m:e>
          <m:sub>
            <m:r>
              <w:rPr>
                <w:rFonts w:ascii="Cambria Math" w:hAnsi="Cambria Math"/>
              </w:rPr>
              <m:t>c</m:t>
            </m:r>
          </m:sub>
          <m:sup>
            <m:r>
              <w:rPr>
                <w:rFonts w:ascii="Cambria Math" w:hAnsi="Cambria Math"/>
              </w:rPr>
              <m:t>c</m:t>
            </m:r>
          </m:sup>
        </m:sSubSup>
      </m:oMath>
      <w:r w:rsidRPr="008C444E">
        <w:t>= 2–3 Oe</w:t>
      </w:r>
      <w:r w:rsidRPr="008C444E">
        <w:t>）被确认为自旋倾斜方向（倾斜角</w:t>
      </w:r>
      <w:r w:rsidRPr="008C444E">
        <w:t>~0.37°</w:t>
      </w:r>
      <w:r w:rsidRPr="008C444E">
        <w:t>）。实验首次观测到沿</w:t>
      </w:r>
      <w:r w:rsidRPr="008C3A9A">
        <w:rPr>
          <w:i/>
          <w:iCs/>
        </w:rPr>
        <w:t>a</w:t>
      </w:r>
      <w:r w:rsidRPr="008C444E">
        <w:t>轴的外场诱导自旋重定向现象（临界场</w:t>
      </w:r>
      <w:r w:rsidRPr="008C444E">
        <w:t>3.5 kOe</w:t>
      </w:r>
      <w:r w:rsidR="00880BAC">
        <w:t xml:space="preserve"> </w:t>
      </w:r>
      <w:r w:rsidRPr="008C444E">
        <w:t>@2 K</w:t>
      </w:r>
      <w:r w:rsidR="00880BAC">
        <w:t>)</w:t>
      </w:r>
      <w:r w:rsidRPr="008C444E">
        <w:t>，自旋从</w:t>
      </w:r>
      <w:r w:rsidRPr="008C3A9A">
        <w:rPr>
          <w:i/>
          <w:iCs/>
        </w:rPr>
        <w:t>c</w:t>
      </w:r>
      <w:r w:rsidRPr="008C444E">
        <w:t>轴转向</w:t>
      </w:r>
      <w:r w:rsidRPr="008C3A9A">
        <w:rPr>
          <w:i/>
          <w:iCs/>
        </w:rPr>
        <w:t>a</w:t>
      </w:r>
      <w:r w:rsidRPr="008C444E">
        <w:t>轴），以及沿</w:t>
      </w:r>
      <w:r w:rsidRPr="008C3A9A">
        <w:rPr>
          <w:i/>
          <w:iCs/>
        </w:rPr>
        <w:t>b</w:t>
      </w:r>
      <w:r w:rsidRPr="008C444E">
        <w:t>轴的</w:t>
      </w:r>
      <w:r w:rsidRPr="008C444E">
        <w:t>spin-flop</w:t>
      </w:r>
      <w:r w:rsidRPr="008C444E">
        <w:t>临界场随温度演化的规律（</w:t>
      </w:r>
      <w:r w:rsidRPr="008C3A9A">
        <w:rPr>
          <w:i/>
          <w:iCs/>
        </w:rPr>
        <w:t>H</w:t>
      </w:r>
      <w:r w:rsidR="00880BAC" w:rsidRPr="008C3A9A">
        <w:rPr>
          <w:i/>
          <w:iCs/>
          <w:vertAlign w:val="subscript"/>
        </w:rPr>
        <w:t>c</w:t>
      </w:r>
      <w:r w:rsidRPr="008C444E">
        <w:t>由</w:t>
      </w:r>
      <w:r w:rsidRPr="008C444E">
        <w:t>3.5 K</w:t>
      </w:r>
      <w:r w:rsidRPr="008C444E">
        <w:t>的</w:t>
      </w:r>
      <w:r w:rsidRPr="008C444E">
        <w:t>200 Oe</w:t>
      </w:r>
      <w:r w:rsidRPr="008C444E">
        <w:t>升至</w:t>
      </w:r>
      <w:r w:rsidRPr="008C444E">
        <w:t>2 K</w:t>
      </w:r>
      <w:r w:rsidRPr="008C444E">
        <w:t>的</w:t>
      </w:r>
      <w:r w:rsidRPr="008C444E">
        <w:t>400 Oe</w:t>
      </w:r>
      <w:r w:rsidRPr="008C444E">
        <w:t>）。引入</w:t>
      </w:r>
      <w:r w:rsidRPr="008C444E">
        <w:t>2% Mn²</w:t>
      </w:r>
      <w:r w:rsidRPr="008C444E">
        <w:rPr>
          <w:rFonts w:ascii="Cambria Math" w:hAnsi="Cambria Math" w:cs="Cambria Math"/>
        </w:rPr>
        <w:t>⁺</w:t>
      </w:r>
      <w:r w:rsidRPr="008C444E">
        <w:t>后，弱铁磁分量被显著抑制（</w:t>
      </w:r>
      <w:r w:rsidRPr="008C3A9A">
        <w:rPr>
          <w:i/>
          <w:iCs/>
        </w:rPr>
        <w:t>c</w:t>
      </w:r>
      <w:r w:rsidRPr="008C444E">
        <w:t>轴剩磁从</w:t>
      </w:r>
      <w:r w:rsidRPr="008C444E">
        <w:t>70</w:t>
      </w:r>
      <w:r w:rsidRPr="008C444E">
        <w:t>降至</w:t>
      </w:r>
      <w:r w:rsidRPr="008C444E">
        <w:t>20 cm³Gmol</w:t>
      </w:r>
      <w:r w:rsidRPr="008C444E">
        <w:rPr>
          <w:rFonts w:ascii="Cambria Math" w:hAnsi="Cambria Math" w:cs="Cambria Math"/>
        </w:rPr>
        <w:t>⁻</w:t>
      </w:r>
      <w:r w:rsidRPr="008C444E">
        <w:t>¹</w:t>
      </w:r>
      <w:r w:rsidRPr="008C444E">
        <w:t>），三轴磁化各向异性趋同（自旋倾斜角缩减至</w:t>
      </w:r>
      <w:r w:rsidRPr="008C444E">
        <w:t>0.12°</w:t>
      </w:r>
      <w:r w:rsidRPr="008C444E">
        <w:t>），低温磁耦合峰值消失，验证了</w:t>
      </w:r>
      <w:r w:rsidRPr="008C444E">
        <w:t>Mn²</w:t>
      </w:r>
      <w:r w:rsidRPr="008C444E">
        <w:rPr>
          <w:rFonts w:ascii="Cambria Math" w:hAnsi="Cambria Math" w:cs="Cambria Math"/>
        </w:rPr>
        <w:t>⁺</w:t>
      </w:r>
      <w:r w:rsidRPr="008C444E">
        <w:t>通过打断</w:t>
      </w:r>
      <w:r w:rsidRPr="008C444E">
        <w:t>Cu</w:t>
      </w:r>
      <w:r w:rsidRPr="008C444E">
        <w:rPr>
          <w:rFonts w:ascii="Cambria Math" w:hAnsi="Cambria Math" w:cs="Cambria Math"/>
        </w:rPr>
        <w:t>−</w:t>
      </w:r>
      <w:r w:rsidRPr="008C444E">
        <w:t>甲酸链一维耦合削弱低维磁性的机制，为固溶体磁相开关理论提供了直接实验证据。</w:t>
      </w:r>
    </w:p>
    <w:p w14:paraId="25102A9D" w14:textId="00B3F45A" w:rsidR="00ED446F" w:rsidRDefault="00ED446F" w:rsidP="00ED446F">
      <w:pPr>
        <w:ind w:firstLineChars="0" w:firstLine="0"/>
      </w:pPr>
    </w:p>
    <w:p w14:paraId="12B1D30D" w14:textId="77777777" w:rsidR="00684D30" w:rsidRDefault="00684D30" w:rsidP="00ED446F">
      <w:pPr>
        <w:ind w:firstLineChars="0" w:firstLine="0"/>
      </w:pPr>
    </w:p>
    <w:p w14:paraId="1057D112" w14:textId="13FC6590" w:rsidR="00147BC6" w:rsidRDefault="00147BC6" w:rsidP="00AC494E">
      <w:pPr>
        <w:ind w:firstLineChars="0" w:firstLine="0"/>
      </w:pPr>
    </w:p>
    <w:p w14:paraId="54D1021E" w14:textId="77777777" w:rsidR="00147BC6" w:rsidRDefault="00147BC6" w:rsidP="00AC494E">
      <w:pPr>
        <w:ind w:firstLineChars="0" w:firstLine="0"/>
      </w:pPr>
    </w:p>
    <w:p w14:paraId="28AEA2D9" w14:textId="4EAA2E2E" w:rsidR="00251C6D" w:rsidRDefault="00251C6D" w:rsidP="00AC494E">
      <w:pPr>
        <w:ind w:firstLineChars="0" w:firstLine="0"/>
      </w:pPr>
    </w:p>
    <w:p w14:paraId="604444BB" w14:textId="77777777" w:rsidR="00147BC6" w:rsidRDefault="00147BC6" w:rsidP="00AC494E">
      <w:pPr>
        <w:ind w:firstLineChars="0" w:firstLine="0"/>
        <w:sectPr w:rsidR="00147BC6" w:rsidSect="00755049">
          <w:headerReference w:type="default" r:id="rId78"/>
          <w:footnotePr>
            <w:numFmt w:val="decimalEnclosedCircleChinese"/>
            <w:numRestart w:val="eachPage"/>
          </w:footnotePr>
          <w:pgSz w:w="11906" w:h="16838"/>
          <w:pgMar w:top="1701" w:right="1474" w:bottom="1418" w:left="1474" w:header="1134" w:footer="992" w:gutter="0"/>
          <w:cols w:space="720"/>
          <w:docGrid w:type="lines" w:linePitch="326"/>
        </w:sectPr>
      </w:pPr>
    </w:p>
    <w:p w14:paraId="1E113C94" w14:textId="5434665D" w:rsidR="0040067B" w:rsidRPr="005A332D" w:rsidRDefault="00520942">
      <w:pPr>
        <w:pStyle w:val="1"/>
      </w:pPr>
      <w:bookmarkStart w:id="753" w:name="_Toc5342"/>
      <w:bookmarkStart w:id="754" w:name="_Toc178683513"/>
      <w:bookmarkStart w:id="755" w:name="_Toc171021731"/>
      <w:bookmarkStart w:id="756" w:name="_Toc190854844"/>
      <w:bookmarkStart w:id="757" w:name="_Toc207874176"/>
      <w:bookmarkEnd w:id="748"/>
      <w:r w:rsidRPr="00622BF2">
        <w:rPr>
          <w:rFonts w:hint="eastAsia"/>
        </w:rPr>
        <w:lastRenderedPageBreak/>
        <w:t>第</w:t>
      </w:r>
      <w:r w:rsidR="00156B36" w:rsidRPr="00622BF2">
        <w:rPr>
          <w:rFonts w:hint="eastAsia"/>
        </w:rPr>
        <w:t>四</w:t>
      </w:r>
      <w:r w:rsidRPr="00622BF2">
        <w:rPr>
          <w:rFonts w:hint="eastAsia"/>
        </w:rPr>
        <w:t>章</w:t>
      </w:r>
      <w:r w:rsidRPr="00622BF2">
        <w:t xml:space="preserve"> [(CH</w:t>
      </w:r>
      <w:r w:rsidRPr="00622BF2">
        <w:rPr>
          <w:vertAlign w:val="subscript"/>
        </w:rPr>
        <w:t>3</w:t>
      </w:r>
      <w:r w:rsidRPr="005A332D">
        <w:t>)</w:t>
      </w:r>
      <w:r w:rsidRPr="00622BF2">
        <w:rPr>
          <w:vertAlign w:val="subscript"/>
        </w:rPr>
        <w:t>2</w:t>
      </w:r>
      <w:r w:rsidRPr="005A332D">
        <w:t>NH</w:t>
      </w:r>
      <w:r w:rsidRPr="00622BF2">
        <w:rPr>
          <w:vertAlign w:val="subscript"/>
        </w:rPr>
        <w:t>2</w:t>
      </w:r>
      <w:r w:rsidRPr="005A332D">
        <w:t>][Cu</w:t>
      </w:r>
      <w:r w:rsidRPr="00622BF2">
        <w:rPr>
          <w:i/>
          <w:vertAlign w:val="subscript"/>
        </w:rPr>
        <w:t>x</w:t>
      </w:r>
      <w:r w:rsidRPr="005A332D">
        <w:t>M</w:t>
      </w:r>
      <w:r w:rsidR="00FE7C1A" w:rsidRPr="005A332D">
        <w:t>n</w:t>
      </w:r>
      <w:r w:rsidRPr="00622BF2">
        <w:rPr>
          <w:vertAlign w:val="subscript"/>
        </w:rPr>
        <w:t>1−</w:t>
      </w:r>
      <w:r w:rsidRPr="00622BF2">
        <w:rPr>
          <w:i/>
          <w:vertAlign w:val="subscript"/>
        </w:rPr>
        <w:t>x</w:t>
      </w:r>
      <w:r w:rsidRPr="005A332D">
        <w:t>(HCOO)</w:t>
      </w:r>
      <w:r w:rsidRPr="00622BF2">
        <w:rPr>
          <w:vertAlign w:val="subscript"/>
        </w:rPr>
        <w:t>3</w:t>
      </w:r>
      <w:r w:rsidRPr="005A332D">
        <w:t>]</w:t>
      </w:r>
      <w:r w:rsidRPr="005A332D">
        <w:rPr>
          <w:rFonts w:hint="eastAsia"/>
        </w:rPr>
        <w:t>系列的结构</w:t>
      </w:r>
      <w:r w:rsidR="00994663" w:rsidRPr="005A332D">
        <w:rPr>
          <w:rFonts w:hint="eastAsia"/>
        </w:rPr>
        <w:t>、</w:t>
      </w:r>
      <w:r w:rsidRPr="005A332D">
        <w:rPr>
          <w:rFonts w:hint="eastAsia"/>
        </w:rPr>
        <w:t>磁性</w:t>
      </w:r>
      <w:bookmarkEnd w:id="753"/>
      <w:bookmarkEnd w:id="754"/>
      <w:bookmarkEnd w:id="755"/>
      <w:bookmarkEnd w:id="756"/>
      <w:r w:rsidR="00994663" w:rsidRPr="005A332D">
        <w:rPr>
          <w:rFonts w:hint="eastAsia"/>
        </w:rPr>
        <w:t>和介电性质</w:t>
      </w:r>
      <w:bookmarkEnd w:id="757"/>
    </w:p>
    <w:p w14:paraId="164DB663" w14:textId="4E61AB6D" w:rsidR="0040067B" w:rsidRPr="00DC1AA9" w:rsidRDefault="00156B36" w:rsidP="00DF2A2B">
      <w:pPr>
        <w:pStyle w:val="2"/>
        <w:spacing w:before="156"/>
      </w:pPr>
      <w:bookmarkStart w:id="758" w:name="_Toc178683514"/>
      <w:bookmarkStart w:id="759" w:name="_Toc190854845"/>
      <w:bookmarkStart w:id="760" w:name="_Toc207874177"/>
      <w:r w:rsidRPr="00622BF2">
        <w:t>4</w:t>
      </w:r>
      <w:r w:rsidR="00520942" w:rsidRPr="00622BF2">
        <w:t xml:space="preserve">.1 </w:t>
      </w:r>
      <w:r w:rsidR="00520942" w:rsidRPr="00622BF2">
        <w:rPr>
          <w:rFonts w:hint="eastAsia"/>
        </w:rPr>
        <w:t>引言</w:t>
      </w:r>
      <w:bookmarkEnd w:id="758"/>
      <w:bookmarkEnd w:id="759"/>
      <w:bookmarkEnd w:id="760"/>
    </w:p>
    <w:p w14:paraId="00743195" w14:textId="77753007" w:rsidR="005B703E" w:rsidRDefault="00173023" w:rsidP="008C3A9A">
      <w:pPr>
        <w:pStyle w:val="1-PHD"/>
        <w:ind w:firstLine="480"/>
      </w:pPr>
      <w:r w:rsidRPr="00C424FD">
        <w:rPr>
          <w:rFonts w:hint="eastAsia"/>
        </w:rPr>
        <w:t>以</w:t>
      </w:r>
      <w:r w:rsidRPr="00C424FD">
        <w:t>(CH</w:t>
      </w:r>
      <w:r w:rsidR="002B671F" w:rsidRPr="008C3A9A">
        <w:rPr>
          <w:vertAlign w:val="subscript"/>
        </w:rPr>
        <w:t>3</w:t>
      </w:r>
      <w:r w:rsidRPr="00C424FD">
        <w:t>)</w:t>
      </w:r>
      <w:r w:rsidRPr="008C3A9A">
        <w:t>₂</w:t>
      </w:r>
      <w:r w:rsidRPr="00C424FD">
        <w:t>NH</w:t>
      </w:r>
      <w:r w:rsidRPr="008C3A9A">
        <w:t>₃⁺</w:t>
      </w:r>
      <w:r w:rsidRPr="00C424FD">
        <w:rPr>
          <w:rFonts w:hint="eastAsia"/>
        </w:rPr>
        <w:t>（</w:t>
      </w:r>
      <w:r w:rsidRPr="00B05D06">
        <w:t>dma</w:t>
      </w:r>
      <w:r w:rsidRPr="008C3A9A">
        <w:rPr>
          <w:rFonts w:hint="eastAsia"/>
        </w:rPr>
        <w:t>）为模板的钙钛矿体系</w:t>
      </w:r>
      <w:r w:rsidR="00111656" w:rsidRPr="008C3A9A">
        <w:rPr>
          <w:bCs/>
        </w:rPr>
        <w:t>[(CH</w:t>
      </w:r>
      <w:r w:rsidR="00111656" w:rsidRPr="008C3A9A">
        <w:rPr>
          <w:bCs/>
          <w:vertAlign w:val="subscript"/>
        </w:rPr>
        <w:t>3</w:t>
      </w:r>
      <w:r w:rsidR="00111656" w:rsidRPr="008C3A9A">
        <w:rPr>
          <w:bCs/>
        </w:rPr>
        <w:t>)</w:t>
      </w:r>
      <w:r w:rsidR="00111656" w:rsidRPr="008C3A9A">
        <w:rPr>
          <w:bCs/>
          <w:vertAlign w:val="subscript"/>
        </w:rPr>
        <w:t>2</w:t>
      </w:r>
      <w:r w:rsidR="00111656" w:rsidRPr="008C3A9A">
        <w:rPr>
          <w:bCs/>
        </w:rPr>
        <w:t>NH</w:t>
      </w:r>
      <w:r w:rsidR="00111656" w:rsidRPr="008C3A9A">
        <w:rPr>
          <w:bCs/>
          <w:vertAlign w:val="subscript"/>
        </w:rPr>
        <w:t>2</w:t>
      </w:r>
      <w:r w:rsidR="00111656" w:rsidRPr="008C3A9A">
        <w:rPr>
          <w:bCs/>
        </w:rPr>
        <w:t>][M(HCOO)</w:t>
      </w:r>
      <w:r w:rsidR="00111656" w:rsidRPr="008C3A9A">
        <w:rPr>
          <w:bCs/>
          <w:vertAlign w:val="subscript"/>
        </w:rPr>
        <w:t>3</w:t>
      </w:r>
      <w:r w:rsidR="00111656" w:rsidRPr="008C3A9A">
        <w:rPr>
          <w:bCs/>
        </w:rPr>
        <w:t>]</w:t>
      </w:r>
      <w:r w:rsidR="00111656" w:rsidRPr="008C3A9A">
        <w:rPr>
          <w:rFonts w:hint="eastAsia"/>
          <w:bCs/>
        </w:rPr>
        <w:t>（</w:t>
      </w:r>
      <w:r w:rsidR="00111656" w:rsidRPr="008C3A9A">
        <w:rPr>
          <w:bCs/>
        </w:rPr>
        <w:t>dmaM</w:t>
      </w:r>
      <w:r w:rsidR="00111656" w:rsidRPr="008C3A9A">
        <w:rPr>
          <w:rFonts w:hint="eastAsia"/>
          <w:bCs/>
        </w:rPr>
        <w:t>）</w:t>
      </w:r>
      <w:r w:rsidRPr="00C424FD">
        <w:rPr>
          <w:rFonts w:hint="eastAsia"/>
        </w:rPr>
        <w:t>，其</w:t>
      </w:r>
      <w:r w:rsidRPr="00B05D06">
        <w:t>dma</w:t>
      </w:r>
      <w:r w:rsidRPr="008C3A9A">
        <w:rPr>
          <w:rFonts w:hint="eastAsia"/>
        </w:rPr>
        <w:t>分子独特的动态无序</w:t>
      </w:r>
      <w:r w:rsidRPr="008C3A9A">
        <w:t>-</w:t>
      </w:r>
      <w:r w:rsidRPr="008C3A9A">
        <w:rPr>
          <w:rFonts w:hint="eastAsia"/>
        </w:rPr>
        <w:t>有序切换能力赋予系列化合物</w:t>
      </w:r>
      <w:r w:rsidRPr="008C3A9A">
        <w:rPr>
          <w:i/>
          <w:iCs/>
        </w:rPr>
        <w:t>R</w:t>
      </w:r>
      <w:r w:rsidR="00111656" w:rsidRPr="00C424FD">
        <w:t xml:space="preserve"> </w:t>
      </w:r>
      <m:oMath>
        <m:acc>
          <m:accPr>
            <m:chr m:val="̅"/>
            <m:ctrlPr>
              <w:rPr>
                <w:rFonts w:ascii="Cambria Math" w:hAnsi="Cambria Math"/>
                <w:i/>
              </w:rPr>
            </m:ctrlPr>
          </m:accPr>
          <m:e>
            <m:r>
              <w:rPr>
                <w:rFonts w:ascii="Cambria Math" w:hAnsi="Cambria Math"/>
              </w:rPr>
              <m:t>3</m:t>
            </m:r>
          </m:e>
        </m:acc>
      </m:oMath>
      <w:r w:rsidRPr="00C424FD">
        <w:t xml:space="preserve">c </w:t>
      </w:r>
      <w:r w:rsidRPr="008C3A9A">
        <w:rPr>
          <w:rFonts w:ascii="MS Mincho" w:eastAsia="MS Mincho" w:hAnsi="MS Mincho" w:cs="MS Mincho"/>
        </w:rPr>
        <w:t>⇌</w:t>
      </w:r>
      <w:r w:rsidRPr="00C424FD">
        <w:t xml:space="preserve"> </w:t>
      </w:r>
      <w:r w:rsidRPr="008C3A9A">
        <w:rPr>
          <w:i/>
          <w:iCs/>
        </w:rPr>
        <w:t>Cc</w:t>
      </w:r>
      <w:r w:rsidRPr="00C424FD">
        <w:rPr>
          <w:rFonts w:hint="eastAsia"/>
        </w:rPr>
        <w:t>的</w:t>
      </w:r>
      <w:r w:rsidR="00D35DB4">
        <w:rPr>
          <w:rFonts w:hint="eastAsia"/>
        </w:rPr>
        <w:t>相</w:t>
      </w:r>
      <w:r w:rsidRPr="00C424FD">
        <w:rPr>
          <w:rFonts w:hint="eastAsia"/>
        </w:rPr>
        <w:t>转变（除</w:t>
      </w:r>
      <w:r w:rsidRPr="00B05D06">
        <w:t>Cu</w:t>
      </w:r>
      <w:r w:rsidRPr="008C3A9A">
        <w:rPr>
          <w:rFonts w:hint="eastAsia"/>
        </w:rPr>
        <w:t>外），此系列化合物的磁、电功能性质和结构相变还与</w:t>
      </w:r>
      <w:r w:rsidRPr="008C3A9A">
        <w:t>B−</w:t>
      </w:r>
      <w:r w:rsidRPr="00C424FD">
        <w:rPr>
          <w:rFonts w:hint="eastAsia"/>
        </w:rPr>
        <w:t>位金属离子密切相关</w:t>
      </w:r>
      <w:r w:rsidR="00111656" w:rsidRPr="008C3A9A">
        <w:rPr>
          <w:bCs/>
        </w:rPr>
        <w:fldChar w:fldCharType="begin">
          <w:fldData xml:space="preserve">bT48cmVjb3JkPjxyZWMtbnVtYmVyPjYwODwvcmVjLW51bWJlcj48Zm9yZWlnbi1rZXlzPjxrZXkg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=
</w:fldData>
        </w:fldChar>
      </w:r>
      <w:r w:rsidR="00967E36">
        <w:rPr>
          <w:bCs/>
        </w:rPr>
        <w:instrText xml:space="preserve"> ADDIN EN.CITE </w:instrText>
      </w:r>
      <w:r w:rsidR="00967E36">
        <w:rPr>
          <w:bCs/>
        </w:rPr>
        <w:fldChar w:fldCharType="begin">
          <w:fldData xml:space="preserve">PEVuZE5vdGU+PENpdGU+PEF1dGhvcj5XYW5nPC9BdXRob3I+PFllYXI+MjAwNDwvWWVhcj48UmVj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==
</w:fldData>
        </w:fldChar>
      </w:r>
      <w:r w:rsidR="00967E36">
        <w:rPr>
          <w:bCs/>
        </w:rPr>
        <w:instrText xml:space="preserve"> ADDIN EN.CITE.DATA </w:instrText>
      </w:r>
      <w:r w:rsidR="00967E36">
        <w:rPr>
          <w:bCs/>
        </w:rPr>
      </w:r>
      <w:r w:rsidR="00967E36">
        <w:rPr>
          <w:bCs/>
        </w:rPr>
        <w:fldChar w:fldCharType="end"/>
      </w:r>
      <w:r w:rsidR="00967E36">
        <w:rPr>
          <w:bCs/>
        </w:rPr>
        <w:fldChar w:fldCharType="begin">
          <w:fldData xml:space="preserve">eWxlIGZhY2U9InN1YnNjcmlwdCIgZm9udD0iZGVmYXVsdCIgc2l6ZT0iMTAwJSI+Mjwvc3R5bGU+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==
</w:fldData>
        </w:fldChar>
      </w:r>
      <w:r w:rsidR="00967E36">
        <w:rPr>
          <w:bCs/>
        </w:rPr>
        <w:instrText xml:space="preserve"> ADDIN EN.CITE.DATA </w:instrText>
      </w:r>
      <w:r w:rsidR="00967E36">
        <w:rPr>
          <w:bCs/>
        </w:rPr>
      </w:r>
      <w:r w:rsidR="00967E36">
        <w:rPr>
          <w:bCs/>
        </w:rPr>
        <w:fldChar w:fldCharType="end"/>
      </w:r>
      <w:r w:rsidR="00967E36">
        <w:rPr>
          <w:bCs/>
        </w:rPr>
        <w:fldChar w:fldCharType="begin">
          <w:fldData xml:space="preserve">Q2hlbWlzdHJ5PC9wdWJsaXNoZXI+PGlzYm4+MTQ3Ny05MjM0IChFbGVjdHJvbmljKSYjeEQ7MTQ3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==
</w:fldData>
        </w:fldChar>
      </w:r>
      <w:r w:rsidR="00967E36">
        <w:rPr>
          <w:bCs/>
        </w:rPr>
        <w:instrText xml:space="preserve"> ADDIN EN.CITE.DATA </w:instrText>
      </w:r>
      <w:r w:rsidR="00967E36">
        <w:rPr>
          <w:bCs/>
        </w:rPr>
      </w:r>
      <w:r w:rsidR="00967E36">
        <w:rPr>
          <w:bCs/>
        </w:rPr>
        <w:fldChar w:fldCharType="end"/>
      </w:r>
      <w:r w:rsidR="00967E36">
        <w:rPr>
          <w:bCs/>
        </w:rPr>
        <w:fldChar w:fldCharType="begin">
          <w:fldData xml:space="preserve">bT48cmVjb3JkPjxyZWMtbnVtYmVyPjYwODwvcmVjLW51bWJlcj48Zm9yZWlnbi1rZXlzPjxrZXkg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=
</w:fldData>
        </w:fldChar>
      </w:r>
      <w:r w:rsidR="00967E36">
        <w:rPr>
          <w:bCs/>
        </w:rPr>
        <w:instrText xml:space="preserve"> ADDIN EN.CITE.DATA </w:instrText>
      </w:r>
      <w:r w:rsidR="00967E36">
        <w:rPr>
          <w:bCs/>
        </w:rPr>
      </w:r>
      <w:r w:rsidR="00967E36">
        <w:rPr>
          <w:bCs/>
        </w:rPr>
        <w:fldChar w:fldCharType="end"/>
      </w:r>
      <w:r w:rsidR="00111656" w:rsidRPr="008C3A9A">
        <w:rPr>
          <w:bCs/>
        </w:rPr>
      </w:r>
      <w:r w:rsidR="00111656" w:rsidRPr="008C3A9A">
        <w:rPr>
          <w:bCs/>
        </w:rPr>
        <w:fldChar w:fldCharType="separate"/>
      </w:r>
      <w:r w:rsidR="00A168C0" w:rsidRPr="00A168C0">
        <w:rPr>
          <w:bCs/>
          <w:noProof/>
          <w:vertAlign w:val="superscript"/>
        </w:rPr>
        <w:t>[</w:t>
      </w:r>
      <w:hyperlink w:anchor="_ENREF_14" w:tooltip="Cheetham, 2007 #474" w:history="1">
        <w:r w:rsidR="00DF2A2B" w:rsidRPr="00A168C0">
          <w:rPr>
            <w:bCs/>
            <w:noProof/>
            <w:vertAlign w:val="superscript"/>
          </w:rPr>
          <w:t>14</w:t>
        </w:r>
      </w:hyperlink>
      <w:r w:rsidR="00A168C0" w:rsidRPr="00A168C0">
        <w:rPr>
          <w:bCs/>
          <w:noProof/>
          <w:vertAlign w:val="superscript"/>
        </w:rPr>
        <w:t xml:space="preserve">, </w:t>
      </w:r>
      <w:hyperlink w:anchor="_ENREF_58" w:tooltip="Kitagawa, 2004 #526" w:history="1">
        <w:r w:rsidR="00DF2A2B" w:rsidRPr="00A168C0">
          <w:rPr>
            <w:bCs/>
            <w:noProof/>
            <w:vertAlign w:val="superscript"/>
          </w:rPr>
          <w:t>58</w:t>
        </w:r>
      </w:hyperlink>
      <w:r w:rsidR="00A168C0" w:rsidRPr="00A168C0">
        <w:rPr>
          <w:bCs/>
          <w:noProof/>
          <w:vertAlign w:val="superscript"/>
        </w:rPr>
        <w:t xml:space="preserve">, </w:t>
      </w:r>
      <w:hyperlink w:anchor="_ENREF_85" w:tooltip="Wang, 2004 #553" w:history="1">
        <w:r w:rsidR="00DF2A2B" w:rsidRPr="00A168C0">
          <w:rPr>
            <w:bCs/>
            <w:noProof/>
            <w:vertAlign w:val="superscript"/>
          </w:rPr>
          <w:t>85</w:t>
        </w:r>
      </w:hyperlink>
      <w:r w:rsidR="00A168C0" w:rsidRPr="00A168C0">
        <w:rPr>
          <w:bCs/>
          <w:noProof/>
          <w:vertAlign w:val="superscript"/>
        </w:rPr>
        <w:t xml:space="preserve">, </w:t>
      </w:r>
      <w:hyperlink w:anchor="_ENREF_86" w:tooltip="Wang, 2004 #554" w:history="1">
        <w:r w:rsidR="00DF2A2B" w:rsidRPr="00A168C0">
          <w:rPr>
            <w:bCs/>
            <w:noProof/>
            <w:vertAlign w:val="superscript"/>
          </w:rPr>
          <w:t>86</w:t>
        </w:r>
      </w:hyperlink>
      <w:r w:rsidR="00A168C0" w:rsidRPr="00A168C0">
        <w:rPr>
          <w:bCs/>
          <w:noProof/>
          <w:vertAlign w:val="superscript"/>
        </w:rPr>
        <w:t xml:space="preserve">, </w:t>
      </w:r>
      <w:hyperlink w:anchor="_ENREF_90" w:tooltip="Jain, 2008 #558" w:history="1">
        <w:r w:rsidR="00DF2A2B" w:rsidRPr="00A168C0">
          <w:rPr>
            <w:bCs/>
            <w:noProof/>
            <w:vertAlign w:val="superscript"/>
          </w:rPr>
          <w:t>90-93</w:t>
        </w:r>
      </w:hyperlink>
      <w:r w:rsidR="00A168C0" w:rsidRPr="00A168C0">
        <w:rPr>
          <w:bCs/>
          <w:noProof/>
          <w:vertAlign w:val="superscript"/>
        </w:rPr>
        <w:t xml:space="preserve">, </w:t>
      </w:r>
      <w:hyperlink w:anchor="_ENREF_100" w:tooltip="Wang, 2013 #568" w:history="1">
        <w:r w:rsidR="00DF2A2B" w:rsidRPr="00A168C0">
          <w:rPr>
            <w:bCs/>
            <w:noProof/>
            <w:vertAlign w:val="superscript"/>
          </w:rPr>
          <w:t>100</w:t>
        </w:r>
      </w:hyperlink>
      <w:r w:rsidR="00A168C0" w:rsidRPr="00A168C0">
        <w:rPr>
          <w:bCs/>
          <w:noProof/>
          <w:vertAlign w:val="superscript"/>
        </w:rPr>
        <w:t xml:space="preserve">, </w:t>
      </w:r>
      <w:hyperlink w:anchor="_ENREF_105" w:tooltip="Maczka, 2014 #573" w:history="1">
        <w:r w:rsidR="00DF2A2B" w:rsidRPr="00A168C0">
          <w:rPr>
            <w:bCs/>
            <w:noProof/>
            <w:vertAlign w:val="superscript"/>
          </w:rPr>
          <w:t>105</w:t>
        </w:r>
      </w:hyperlink>
      <w:r w:rsidR="00A168C0" w:rsidRPr="00A168C0">
        <w:rPr>
          <w:bCs/>
          <w:noProof/>
          <w:vertAlign w:val="superscript"/>
        </w:rPr>
        <w:t xml:space="preserve">, </w:t>
      </w:r>
      <w:hyperlink w:anchor="_ENREF_120" w:tooltip="Mączka, 2014 #587" w:history="1">
        <w:r w:rsidR="00DF2A2B" w:rsidRPr="00A168C0">
          <w:rPr>
            <w:bCs/>
            <w:noProof/>
            <w:vertAlign w:val="superscript"/>
          </w:rPr>
          <w:t>120</w:t>
        </w:r>
      </w:hyperlink>
      <w:r w:rsidR="00A168C0" w:rsidRPr="00A168C0">
        <w:rPr>
          <w:bCs/>
          <w:noProof/>
          <w:vertAlign w:val="superscript"/>
        </w:rPr>
        <w:t xml:space="preserve">, </w:t>
      </w:r>
      <w:hyperlink w:anchor="_ENREF_121" w:tooltip="Clausen, 2005 #588" w:history="1">
        <w:r w:rsidR="00DF2A2B" w:rsidRPr="00A168C0">
          <w:rPr>
            <w:bCs/>
            <w:noProof/>
            <w:vertAlign w:val="superscript"/>
          </w:rPr>
          <w:t>121</w:t>
        </w:r>
      </w:hyperlink>
      <w:r w:rsidR="00A168C0" w:rsidRPr="00A168C0">
        <w:rPr>
          <w:bCs/>
          <w:noProof/>
          <w:vertAlign w:val="superscript"/>
        </w:rPr>
        <w:t xml:space="preserve">, </w:t>
      </w:r>
      <w:hyperlink w:anchor="_ENREF_124" w:tooltip="Wang, 2013 #591" w:history="1">
        <w:r w:rsidR="00DF2A2B" w:rsidRPr="00A168C0">
          <w:rPr>
            <w:bCs/>
            <w:noProof/>
            <w:vertAlign w:val="superscript"/>
          </w:rPr>
          <w:t>124</w:t>
        </w:r>
      </w:hyperlink>
      <w:r w:rsidR="00A168C0" w:rsidRPr="00A168C0">
        <w:rPr>
          <w:bCs/>
          <w:noProof/>
          <w:vertAlign w:val="superscript"/>
        </w:rPr>
        <w:t xml:space="preserve">, </w:t>
      </w:r>
      <w:hyperlink w:anchor="_ENREF_140" w:tooltip="Scatena, 2020 #606" w:history="1">
        <w:r w:rsidR="00DF2A2B" w:rsidRPr="00A168C0">
          <w:rPr>
            <w:bCs/>
            <w:noProof/>
            <w:vertAlign w:val="superscript"/>
          </w:rPr>
          <w:t>140-142</w:t>
        </w:r>
      </w:hyperlink>
      <w:r w:rsidR="00A168C0" w:rsidRPr="00A168C0">
        <w:rPr>
          <w:bCs/>
          <w:noProof/>
          <w:vertAlign w:val="superscript"/>
        </w:rPr>
        <w:t xml:space="preserve">, </w:t>
      </w:r>
      <w:hyperlink w:anchor="_ENREF_145" w:tooltip="Pato-Doldan, 2012 #609" w:history="1">
        <w:r w:rsidR="00DF2A2B" w:rsidRPr="00A168C0">
          <w:rPr>
            <w:bCs/>
            <w:noProof/>
            <w:vertAlign w:val="superscript"/>
          </w:rPr>
          <w:t>145-163</w:t>
        </w:r>
      </w:hyperlink>
      <w:r w:rsidR="00A168C0" w:rsidRPr="00A168C0">
        <w:rPr>
          <w:bCs/>
          <w:noProof/>
          <w:vertAlign w:val="superscript"/>
        </w:rPr>
        <w:t>]</w:t>
      </w:r>
      <w:r w:rsidR="00111656" w:rsidRPr="008C3A9A">
        <w:rPr>
          <w:bCs/>
        </w:rPr>
        <w:fldChar w:fldCharType="end"/>
      </w:r>
      <w:r w:rsidRPr="00C424FD">
        <w:rPr>
          <w:rFonts w:hint="eastAsia"/>
        </w:rPr>
        <w:t>。本章以</w:t>
      </w:r>
      <w:r w:rsidRPr="008C3A9A">
        <w:t>dmaCu</w:t>
      </w:r>
      <w:r w:rsidR="002B671F" w:rsidRPr="008C3A9A">
        <w:rPr>
          <w:i/>
          <w:iCs/>
          <w:vertAlign w:val="subscript"/>
        </w:rPr>
        <w:t>x</w:t>
      </w:r>
      <w:r w:rsidRPr="008C3A9A">
        <w:t>Mn</w:t>
      </w:r>
      <w:r w:rsidR="00DB4F40" w:rsidRPr="008C3A9A">
        <w:rPr>
          <w:vertAlign w:val="subscript"/>
        </w:rPr>
        <w:t>1-</w:t>
      </w:r>
      <w:r w:rsidRPr="008C3A9A">
        <w:rPr>
          <w:i/>
          <w:iCs/>
          <w:vertAlign w:val="subscript"/>
        </w:rPr>
        <w:t>x</w:t>
      </w:r>
      <w:r w:rsidRPr="008C3A9A">
        <w:t>(HCOO)₃</w:t>
      </w:r>
      <w:r w:rsidRPr="00C424FD">
        <w:rPr>
          <w:rFonts w:hint="eastAsia"/>
        </w:rPr>
        <w:t>固溶体系列为研究对象，聚焦</w:t>
      </w:r>
      <w:r w:rsidRPr="00B05D06">
        <w:rPr>
          <w:rFonts w:hint="eastAsia"/>
        </w:rPr>
        <w:t>以下关键科学问题：</w:t>
      </w:r>
      <w:r w:rsidR="007A556C">
        <w:t>(</w:t>
      </w:r>
      <w:r w:rsidRPr="00C424FD">
        <w:t>1</w:t>
      </w:r>
      <w:r w:rsidR="007A556C">
        <w:t>)</w:t>
      </w:r>
      <w:r w:rsidRPr="00C424FD">
        <w:t xml:space="preserve"> </w:t>
      </w:r>
      <w:r w:rsidR="007A556C">
        <w:rPr>
          <w:rFonts w:hint="eastAsia"/>
        </w:rPr>
        <w:t>具有</w:t>
      </w:r>
      <w:r w:rsidRPr="00C424FD">
        <w:t>Jahn-Teller</w:t>
      </w:r>
      <w:r w:rsidR="007A556C">
        <w:rPr>
          <w:rFonts w:hint="eastAsia"/>
        </w:rPr>
        <w:t>效应的</w:t>
      </w:r>
      <w:r w:rsidRPr="00C424FD">
        <w:t>Cu²</w:t>
      </w:r>
      <w:r w:rsidRPr="008C3A9A">
        <w:t>⁺</w:t>
      </w:r>
      <w:r w:rsidRPr="00C424FD">
        <w:rPr>
          <w:rFonts w:hint="eastAsia"/>
        </w:rPr>
        <w:t>如何通过三维</w:t>
      </w:r>
      <w:r w:rsidR="007A556C" w:rsidRPr="00147596">
        <w:t>网络</w:t>
      </w:r>
      <w:r w:rsidR="007A556C">
        <w:rPr>
          <w:rFonts w:hint="eastAsia"/>
        </w:rPr>
        <w:t>结构</w:t>
      </w:r>
      <w:r w:rsidRPr="00C424FD">
        <w:rPr>
          <w:rFonts w:hint="eastAsia"/>
        </w:rPr>
        <w:t>传递畸变应力，与</w:t>
      </w:r>
      <w:r w:rsidRPr="00B05D06">
        <w:t>Mn²</w:t>
      </w:r>
      <w:r w:rsidRPr="008C3A9A">
        <w:t>⁺</w:t>
      </w:r>
      <w:r w:rsidRPr="00C424FD">
        <w:rPr>
          <w:rFonts w:hint="eastAsia"/>
        </w:rPr>
        <w:t>共同调控</w:t>
      </w:r>
      <w:r w:rsidRPr="00B05D06">
        <w:t>dma</w:t>
      </w:r>
      <w:r w:rsidRPr="008C3A9A">
        <w:t>⁺</w:t>
      </w:r>
      <w:r w:rsidRPr="00C424FD">
        <w:rPr>
          <w:rFonts w:hint="eastAsia"/>
        </w:rPr>
        <w:t>的转动</w:t>
      </w:r>
      <w:r w:rsidR="007A556C">
        <w:rPr>
          <w:rFonts w:hint="eastAsia"/>
        </w:rPr>
        <w:t>、</w:t>
      </w:r>
      <w:r w:rsidRPr="00C424FD">
        <w:rPr>
          <w:rFonts w:hint="eastAsia"/>
        </w:rPr>
        <w:t>冻结行为及其驱动的结构相变？</w:t>
      </w:r>
      <w:r w:rsidR="005B703E">
        <w:t>(</w:t>
      </w:r>
      <w:r w:rsidRPr="008C3A9A">
        <w:t>2</w:t>
      </w:r>
      <w:r w:rsidR="005B703E">
        <w:t xml:space="preserve">) </w:t>
      </w:r>
      <w:r w:rsidR="005B703E">
        <w:rPr>
          <w:rFonts w:hint="eastAsia"/>
        </w:rPr>
        <w:t>作为有机铵模板，</w:t>
      </w:r>
      <w:r w:rsidR="005B703E">
        <w:rPr>
          <w:rFonts w:hint="eastAsia"/>
        </w:rPr>
        <w:t>dma</w:t>
      </w:r>
      <w:r w:rsidR="005B703E" w:rsidRPr="008C3A9A">
        <w:rPr>
          <w:vertAlign w:val="superscript"/>
        </w:rPr>
        <w:t>+</w:t>
      </w:r>
      <w:r w:rsidR="005B703E">
        <w:rPr>
          <w:rFonts w:hint="eastAsia"/>
        </w:rPr>
        <w:t>与</w:t>
      </w:r>
      <w:r w:rsidR="005B703E">
        <w:rPr>
          <w:rFonts w:hint="eastAsia"/>
        </w:rPr>
        <w:t>e</w:t>
      </w:r>
      <w:r w:rsidR="005B703E">
        <w:t>t</w:t>
      </w:r>
      <w:r w:rsidR="005B703E">
        <w:rPr>
          <w:rFonts w:hint="eastAsia"/>
        </w:rPr>
        <w:t>a</w:t>
      </w:r>
      <w:r w:rsidR="005B703E" w:rsidRPr="008C3A9A">
        <w:rPr>
          <w:vertAlign w:val="superscript"/>
        </w:rPr>
        <w:t>+</w:t>
      </w:r>
      <w:r w:rsidR="005B703E">
        <w:rPr>
          <w:rFonts w:hint="eastAsia"/>
        </w:rPr>
        <w:t>对</w:t>
      </w:r>
      <w:r w:rsidR="005B703E" w:rsidRPr="006329A8">
        <w:t>Cu-Mn</w:t>
      </w:r>
      <w:r w:rsidR="005B703E" w:rsidRPr="006329A8">
        <w:t>固溶体的</w:t>
      </w:r>
      <w:r w:rsidR="005B703E">
        <w:rPr>
          <w:rFonts w:hint="eastAsia"/>
        </w:rPr>
        <w:t>磁性行为的影响比较？</w:t>
      </w:r>
    </w:p>
    <w:p w14:paraId="3E5AA56B" w14:textId="19942E95" w:rsidR="0040067B" w:rsidRPr="00622BF2" w:rsidRDefault="00520942">
      <w:pPr>
        <w:pStyle w:val="a5"/>
        <w:ind w:firstLine="480"/>
        <w:rPr>
          <w:rFonts w:cs="Times New Roman"/>
          <w:bCs/>
          <w:color w:val="000000"/>
          <w:szCs w:val="24"/>
        </w:rPr>
      </w:pPr>
      <w:r w:rsidRPr="005B703E">
        <w:rPr>
          <w:rFonts w:cs="Times New Roman" w:hint="eastAsia"/>
          <w:bCs/>
        </w:rPr>
        <w:t>下文中，纯金属化合物按金属全名，如</w:t>
      </w:r>
      <w:r w:rsidRPr="005B703E">
        <w:rPr>
          <w:rFonts w:cs="Times New Roman"/>
          <w:bCs/>
        </w:rPr>
        <w:t>dmaCu</w:t>
      </w:r>
      <w:r w:rsidRPr="005B703E">
        <w:rPr>
          <w:rFonts w:cs="Times New Roman" w:hint="eastAsia"/>
          <w:bCs/>
        </w:rPr>
        <w:t>为化合物</w:t>
      </w:r>
      <w:r w:rsidRPr="005B703E">
        <w:rPr>
          <w:rFonts w:cs="Times New Roman"/>
          <w:bCs/>
        </w:rPr>
        <w:t>[(CH</w:t>
      </w:r>
      <w:r w:rsidRPr="005B703E">
        <w:rPr>
          <w:rFonts w:cs="Times New Roman"/>
          <w:bCs/>
          <w:vertAlign w:val="subscript"/>
        </w:rPr>
        <w:t>3</w:t>
      </w:r>
      <w:r w:rsidRPr="005B703E">
        <w:rPr>
          <w:rFonts w:cs="Times New Roman"/>
          <w:bCs/>
        </w:rPr>
        <w:t>)</w:t>
      </w:r>
      <w:r w:rsidRPr="005B703E">
        <w:rPr>
          <w:rFonts w:cs="Times New Roman"/>
          <w:bCs/>
          <w:vertAlign w:val="subscript"/>
        </w:rPr>
        <w:t>2</w:t>
      </w:r>
      <w:r w:rsidRPr="005B703E">
        <w:rPr>
          <w:rFonts w:cs="Times New Roman"/>
          <w:bCs/>
        </w:rPr>
        <w:t>NH</w:t>
      </w:r>
      <w:r w:rsidRPr="005B703E">
        <w:rPr>
          <w:rFonts w:cs="Times New Roman"/>
          <w:bCs/>
          <w:vertAlign w:val="subscript"/>
        </w:rPr>
        <w:t>3</w:t>
      </w:r>
      <w:r w:rsidRPr="005B703E">
        <w:rPr>
          <w:rFonts w:cs="Times New Roman"/>
          <w:bCs/>
        </w:rPr>
        <w:t>][[Cu(HCOO)</w:t>
      </w:r>
      <w:r w:rsidRPr="005B703E">
        <w:rPr>
          <w:rFonts w:cs="Times New Roman"/>
          <w:bCs/>
          <w:vertAlign w:val="subscript"/>
        </w:rPr>
        <w:t>3</w:t>
      </w:r>
      <w:r w:rsidRPr="005B703E">
        <w:rPr>
          <w:rFonts w:cs="Times New Roman"/>
          <w:bCs/>
        </w:rPr>
        <w:t>]</w:t>
      </w:r>
      <w:r w:rsidR="00D35DB4">
        <w:rPr>
          <w:rFonts w:cs="Times New Roman" w:hint="eastAsia"/>
          <w:bCs/>
        </w:rPr>
        <w:t>，</w:t>
      </w:r>
      <w:r w:rsidRPr="005B703E">
        <w:rPr>
          <w:rFonts w:cs="Times New Roman" w:hint="eastAsia"/>
          <w:bCs/>
        </w:rPr>
        <w:t>固溶体按照双金属混合体系中金属所占的摩尔百分比（取到百分数的个位）命名，如</w:t>
      </w:r>
      <w:r w:rsidRPr="005B703E">
        <w:rPr>
          <w:rFonts w:cs="Times New Roman"/>
          <w:bCs/>
        </w:rPr>
        <w:t>dmaCu</w:t>
      </w:r>
      <w:r w:rsidR="00F5158C" w:rsidRPr="005B703E">
        <w:rPr>
          <w:rFonts w:cs="Times New Roman"/>
          <w:bCs/>
          <w:vertAlign w:val="subscript"/>
        </w:rPr>
        <w:t>0.0</w:t>
      </w:r>
      <w:r w:rsidR="00666A42" w:rsidRPr="005B703E">
        <w:rPr>
          <w:rFonts w:cs="Times New Roman"/>
          <w:bCs/>
          <w:vertAlign w:val="subscript"/>
        </w:rPr>
        <w:t>6</w:t>
      </w:r>
      <w:r w:rsidRPr="005B703E">
        <w:rPr>
          <w:rFonts w:cs="Times New Roman"/>
          <w:bCs/>
        </w:rPr>
        <w:t>Mn</w:t>
      </w:r>
      <w:r w:rsidR="00F5158C" w:rsidRPr="005B703E">
        <w:rPr>
          <w:rFonts w:cs="Times New Roman"/>
          <w:bCs/>
          <w:vertAlign w:val="subscript"/>
        </w:rPr>
        <w:t>0.9</w:t>
      </w:r>
      <w:r w:rsidR="00666A42" w:rsidRPr="005B703E">
        <w:rPr>
          <w:rFonts w:cs="Times New Roman"/>
          <w:bCs/>
          <w:vertAlign w:val="subscript"/>
        </w:rPr>
        <w:t>4</w:t>
      </w:r>
      <w:r w:rsidRPr="005B703E">
        <w:rPr>
          <w:rFonts w:cs="Times New Roman" w:hint="eastAsia"/>
          <w:bCs/>
        </w:rPr>
        <w:t>是</w:t>
      </w:r>
      <w:r w:rsidRPr="005B703E">
        <w:rPr>
          <w:rFonts w:cs="Times New Roman"/>
          <w:bCs/>
        </w:rPr>
        <w:t>Cu−Mn</w:t>
      </w:r>
      <w:r w:rsidRPr="005B703E">
        <w:rPr>
          <w:rFonts w:cs="Times New Roman" w:hint="eastAsia"/>
          <w:bCs/>
        </w:rPr>
        <w:t>体系化合物</w:t>
      </w:r>
      <w:r w:rsidRPr="005B703E">
        <w:rPr>
          <w:rFonts w:cs="Times New Roman"/>
          <w:bCs/>
          <w:color w:val="000000"/>
          <w:szCs w:val="24"/>
        </w:rPr>
        <w:t>[</w:t>
      </w:r>
      <w:r w:rsidRPr="005B703E">
        <w:rPr>
          <w:rFonts w:cs="Times New Roman"/>
          <w:bCs/>
        </w:rPr>
        <w:t>(CH</w:t>
      </w:r>
      <w:r w:rsidRPr="005B703E">
        <w:rPr>
          <w:rFonts w:cs="Times New Roman"/>
          <w:bCs/>
          <w:vertAlign w:val="subscript"/>
        </w:rPr>
        <w:t>3</w:t>
      </w:r>
      <w:r w:rsidRPr="005B703E">
        <w:rPr>
          <w:rFonts w:cs="Times New Roman"/>
          <w:bCs/>
        </w:rPr>
        <w:t>)</w:t>
      </w:r>
      <w:r w:rsidRPr="005B703E">
        <w:rPr>
          <w:rFonts w:cs="Times New Roman"/>
          <w:bCs/>
          <w:vertAlign w:val="subscript"/>
        </w:rPr>
        <w:t>2</w:t>
      </w:r>
      <w:r w:rsidRPr="005B703E">
        <w:rPr>
          <w:rFonts w:cs="Times New Roman"/>
          <w:bCs/>
        </w:rPr>
        <w:t>NH</w:t>
      </w:r>
      <w:r w:rsidRPr="005B703E">
        <w:rPr>
          <w:rFonts w:cs="Times New Roman"/>
          <w:bCs/>
          <w:vertAlign w:val="subscript"/>
        </w:rPr>
        <w:t>2</w:t>
      </w:r>
      <w:r w:rsidRPr="005B703E">
        <w:rPr>
          <w:rFonts w:cs="Times New Roman"/>
          <w:bCs/>
          <w:color w:val="000000"/>
          <w:szCs w:val="24"/>
        </w:rPr>
        <w:t>][Cu</w:t>
      </w:r>
      <w:r w:rsidRPr="005B703E">
        <w:rPr>
          <w:rFonts w:cs="Times New Roman"/>
          <w:bCs/>
          <w:color w:val="000000"/>
          <w:szCs w:val="24"/>
          <w:vertAlign w:val="subscript"/>
        </w:rPr>
        <w:t>0.0</w:t>
      </w:r>
      <w:r w:rsidR="00666A42" w:rsidRPr="005B703E">
        <w:rPr>
          <w:rFonts w:cs="Times New Roman"/>
          <w:bCs/>
          <w:color w:val="000000"/>
          <w:szCs w:val="24"/>
          <w:vertAlign w:val="subscript"/>
        </w:rPr>
        <w:t>6</w:t>
      </w:r>
      <w:r w:rsidRPr="005B703E">
        <w:rPr>
          <w:rFonts w:cs="Times New Roman"/>
          <w:bCs/>
          <w:color w:val="000000"/>
          <w:szCs w:val="24"/>
        </w:rPr>
        <w:t>Mn</w:t>
      </w:r>
      <w:r w:rsidRPr="005B703E">
        <w:rPr>
          <w:rFonts w:cs="Times New Roman"/>
          <w:bCs/>
          <w:color w:val="000000"/>
          <w:szCs w:val="24"/>
          <w:vertAlign w:val="subscript"/>
        </w:rPr>
        <w:t>0.</w:t>
      </w:r>
      <w:r w:rsidR="00666A42" w:rsidRPr="005B703E">
        <w:rPr>
          <w:rFonts w:cs="Times New Roman"/>
          <w:bCs/>
          <w:color w:val="000000"/>
          <w:szCs w:val="24"/>
          <w:vertAlign w:val="subscript"/>
        </w:rPr>
        <w:t>94</w:t>
      </w:r>
      <w:r w:rsidRPr="005B703E">
        <w:rPr>
          <w:rFonts w:cs="Times New Roman"/>
          <w:bCs/>
          <w:color w:val="000000"/>
          <w:szCs w:val="24"/>
        </w:rPr>
        <w:t>(HCOO)</w:t>
      </w:r>
      <w:r w:rsidRPr="005B703E">
        <w:rPr>
          <w:rFonts w:cs="Times New Roman"/>
          <w:bCs/>
          <w:color w:val="000000"/>
          <w:szCs w:val="24"/>
          <w:vertAlign w:val="subscript"/>
        </w:rPr>
        <w:t>3</w:t>
      </w:r>
      <w:r w:rsidRPr="005B703E">
        <w:rPr>
          <w:rFonts w:cs="Times New Roman"/>
          <w:bCs/>
          <w:color w:val="000000"/>
          <w:szCs w:val="24"/>
        </w:rPr>
        <w:t>]</w:t>
      </w:r>
      <w:r w:rsidR="00F5158C" w:rsidRPr="005B703E">
        <w:rPr>
          <w:rFonts w:cs="Times New Roman" w:hint="eastAsia"/>
          <w:bCs/>
          <w:color w:val="000000"/>
          <w:szCs w:val="24"/>
        </w:rPr>
        <w:t>。</w:t>
      </w:r>
    </w:p>
    <w:p w14:paraId="73D47571" w14:textId="1EE1CCEC" w:rsidR="00435A3A" w:rsidRPr="00DF2A2B" w:rsidRDefault="00435A3A" w:rsidP="00DF2A2B">
      <w:pPr>
        <w:pStyle w:val="2"/>
        <w:spacing w:before="156"/>
      </w:pPr>
      <w:bookmarkStart w:id="761" w:name="_Toc207874178"/>
      <w:r w:rsidRPr="00DF2A2B">
        <w:t>4.2 Cu−Mn</w:t>
      </w:r>
      <w:r w:rsidRPr="00DF2A2B">
        <w:rPr>
          <w:rFonts w:hint="eastAsia"/>
        </w:rPr>
        <w:t>混合金属</w:t>
      </w:r>
      <w:r w:rsidRPr="00DF2A2B">
        <w:t>[(CH</w:t>
      </w:r>
      <w:r w:rsidRPr="00DF2A2B">
        <w:rPr>
          <w:vertAlign w:val="subscript"/>
        </w:rPr>
        <w:t>3</w:t>
      </w:r>
      <w:r w:rsidRPr="00DF2A2B">
        <w:t>)</w:t>
      </w:r>
      <w:r w:rsidRPr="00DF2A2B">
        <w:rPr>
          <w:vertAlign w:val="subscript"/>
        </w:rPr>
        <w:t>2</w:t>
      </w:r>
      <w:r w:rsidRPr="00DF2A2B">
        <w:t>NH</w:t>
      </w:r>
      <w:r w:rsidRPr="00DF2A2B">
        <w:rPr>
          <w:vertAlign w:val="subscript"/>
        </w:rPr>
        <w:t>2</w:t>
      </w:r>
      <w:r w:rsidRPr="00DF2A2B">
        <w:t>][Cu</w:t>
      </w:r>
      <w:r w:rsidRPr="00DF2A2B">
        <w:rPr>
          <w:i/>
          <w:iCs/>
          <w:vertAlign w:val="subscript"/>
        </w:rPr>
        <w:t>x</w:t>
      </w:r>
      <w:r w:rsidR="0049072F" w:rsidRPr="00DF2A2B">
        <w:t>Mn</w:t>
      </w:r>
      <w:r w:rsidRPr="00DF2A2B">
        <w:rPr>
          <w:vertAlign w:val="subscript"/>
        </w:rPr>
        <w:t>1−</w:t>
      </w:r>
      <w:r w:rsidRPr="00DF2A2B">
        <w:rPr>
          <w:i/>
          <w:iCs/>
          <w:vertAlign w:val="subscript"/>
        </w:rPr>
        <w:t>x</w:t>
      </w:r>
      <w:r w:rsidRPr="00DF2A2B">
        <w:t>(HCOO)</w:t>
      </w:r>
      <w:r w:rsidRPr="00DF2A2B">
        <w:rPr>
          <w:vertAlign w:val="subscript"/>
        </w:rPr>
        <w:t>3</w:t>
      </w:r>
      <w:r w:rsidRPr="00DF2A2B">
        <w:t>]</w:t>
      </w:r>
      <w:r w:rsidRPr="00DF2A2B">
        <w:rPr>
          <w:rFonts w:hint="eastAsia"/>
        </w:rPr>
        <w:t>系列</w:t>
      </w:r>
      <w:bookmarkEnd w:id="761"/>
    </w:p>
    <w:p w14:paraId="55D95355" w14:textId="0DE94936" w:rsidR="0040067B" w:rsidRPr="00622BF2" w:rsidRDefault="00156B36" w:rsidP="00AC494E">
      <w:pPr>
        <w:pStyle w:val="3"/>
        <w:ind w:firstLine="122"/>
      </w:pPr>
      <w:bookmarkStart w:id="762" w:name="_Toc178683516"/>
      <w:bookmarkStart w:id="763" w:name="_Toc190854846"/>
      <w:bookmarkStart w:id="764" w:name="_Toc207874179"/>
      <w:r w:rsidRPr="00D82A5B">
        <w:t>4</w:t>
      </w:r>
      <w:r w:rsidR="00520942" w:rsidRPr="00D82A5B">
        <w:t>.2</w:t>
      </w:r>
      <w:r w:rsidR="0049072F">
        <w:t>.1</w:t>
      </w:r>
      <w:r w:rsidR="00520942" w:rsidRPr="00D82A5B">
        <w:t xml:space="preserve"> </w:t>
      </w:r>
      <w:r w:rsidR="00BC1966">
        <w:t>[(CH</w:t>
      </w:r>
      <w:r w:rsidR="00BC1966">
        <w:rPr>
          <w:vertAlign w:val="subscript"/>
        </w:rPr>
        <w:t>3</w:t>
      </w:r>
      <w:r w:rsidR="00BC1966">
        <w:t>)</w:t>
      </w:r>
      <w:r w:rsidR="00BC1966">
        <w:rPr>
          <w:vertAlign w:val="subscript"/>
        </w:rPr>
        <w:t>2</w:t>
      </w:r>
      <w:r w:rsidR="00BC1966">
        <w:t>NH</w:t>
      </w:r>
      <w:r w:rsidR="00BC1966">
        <w:rPr>
          <w:vertAlign w:val="subscript"/>
        </w:rPr>
        <w:t>2</w:t>
      </w:r>
      <w:r w:rsidR="00BC1966">
        <w:t>][Cu</w:t>
      </w:r>
      <w:r w:rsidR="00BC1966">
        <w:rPr>
          <w:i/>
          <w:iCs/>
          <w:vertAlign w:val="subscript"/>
        </w:rPr>
        <w:t>x</w:t>
      </w:r>
      <w:r w:rsidR="00BC1966">
        <w:t>Mn</w:t>
      </w:r>
      <w:r w:rsidR="00BC1966">
        <w:rPr>
          <w:vertAlign w:val="subscript"/>
        </w:rPr>
        <w:t>1−</w:t>
      </w:r>
      <w:r w:rsidR="00BC1966">
        <w:rPr>
          <w:i/>
          <w:iCs/>
          <w:vertAlign w:val="subscript"/>
        </w:rPr>
        <w:t>x</w:t>
      </w:r>
      <w:r w:rsidR="00BC1966">
        <w:t>(HCOO)</w:t>
      </w:r>
      <w:r w:rsidR="00BC1966">
        <w:rPr>
          <w:vertAlign w:val="subscript"/>
        </w:rPr>
        <w:t>3</w:t>
      </w:r>
      <w:r w:rsidR="00BC1966">
        <w:t>]</w:t>
      </w:r>
      <w:r w:rsidR="000D3B31">
        <w:rPr>
          <w:rFonts w:hint="eastAsia"/>
        </w:rPr>
        <w:t>的</w:t>
      </w:r>
      <w:bookmarkEnd w:id="762"/>
      <w:r w:rsidR="00AA0BE1">
        <w:rPr>
          <w:rFonts w:hint="eastAsia"/>
        </w:rPr>
        <w:t>元素分析</w:t>
      </w:r>
      <w:r w:rsidR="00994663">
        <w:rPr>
          <w:rFonts w:hint="eastAsia"/>
        </w:rPr>
        <w:t>和</w:t>
      </w:r>
      <w:r w:rsidR="00A051AF" w:rsidRPr="00D82A5B">
        <w:rPr>
          <w:rFonts w:hint="eastAsia"/>
        </w:rPr>
        <w:t>热稳定性</w:t>
      </w:r>
      <w:bookmarkEnd w:id="763"/>
      <w:bookmarkEnd w:id="764"/>
    </w:p>
    <w:p w14:paraId="0744E626" w14:textId="3970FF38" w:rsidR="0040067B" w:rsidRDefault="00520942" w:rsidP="00D82A5B">
      <w:pPr>
        <w:ind w:firstLine="480"/>
      </w:pPr>
      <w:r w:rsidRPr="00D82A5B">
        <w:rPr>
          <w:rFonts w:hint="eastAsia"/>
        </w:rPr>
        <w:t>电感耦合等离子体发射光谱（</w:t>
      </w:r>
      <w:r w:rsidRPr="00D82A5B">
        <w:t>ICP</w:t>
      </w:r>
      <w:r w:rsidRPr="00D82A5B">
        <w:rPr>
          <w:rFonts w:hint="eastAsia"/>
        </w:rPr>
        <w:t>）分析结果表明（图</w:t>
      </w:r>
      <w:r w:rsidR="00A3227A" w:rsidRPr="00D82A5B">
        <w:t>4</w:t>
      </w:r>
      <w:r w:rsidRPr="00D82A5B">
        <w:t>.1</w:t>
      </w:r>
      <w:r w:rsidR="00183D22">
        <w:t>a</w:t>
      </w:r>
      <w:r w:rsidRPr="00D82A5B">
        <w:rPr>
          <w:rFonts w:hint="eastAsia"/>
        </w:rPr>
        <w:t>），产物在</w:t>
      </w:r>
      <w:r w:rsidRPr="00D82A5B">
        <w:t>Cu%</w:t>
      </w:r>
      <w:r w:rsidRPr="00D82A5B">
        <w:rPr>
          <w:rFonts w:hint="eastAsia"/>
        </w:rPr>
        <w:t>低于</w:t>
      </w:r>
      <w:r w:rsidRPr="00D82A5B">
        <w:t>90%</w:t>
      </w:r>
      <w:r w:rsidRPr="00622394">
        <w:rPr>
          <w:rFonts w:hint="eastAsia"/>
        </w:rPr>
        <w:t>的部分会出现</w:t>
      </w:r>
      <w:r w:rsidRPr="00622394">
        <w:t>Mn</w:t>
      </w:r>
      <w:r w:rsidRPr="00622394">
        <w:rPr>
          <w:rFonts w:hint="eastAsia"/>
        </w:rPr>
        <w:t>偏析，</w:t>
      </w:r>
      <w:r w:rsidRPr="00622394">
        <w:t>Mn</w:t>
      </w:r>
      <w:r w:rsidRPr="00622394">
        <w:rPr>
          <w:rFonts w:hint="eastAsia"/>
        </w:rPr>
        <w:t>偏析从</w:t>
      </w:r>
      <w:r w:rsidRPr="00622394">
        <w:t>Cu%</w:t>
      </w:r>
      <w:r w:rsidRPr="00622394">
        <w:rPr>
          <w:rFonts w:hint="eastAsia"/>
        </w:rPr>
        <w:t>投料比为</w:t>
      </w:r>
      <w:r w:rsidRPr="00622394">
        <w:t>10%</w:t>
      </w:r>
      <w:r w:rsidRPr="00622394">
        <w:rPr>
          <w:rFonts w:hint="eastAsia"/>
        </w:rPr>
        <w:t>的</w:t>
      </w:r>
      <w:r w:rsidR="003C77DB" w:rsidRPr="00622394">
        <w:t>3</w:t>
      </w:r>
      <w:r w:rsidRPr="00622394">
        <w:t>.7%</w:t>
      </w:r>
      <w:r w:rsidRPr="00622394">
        <w:rPr>
          <w:rFonts w:hint="eastAsia"/>
        </w:rPr>
        <w:t>有所增加，最大到</w:t>
      </w:r>
      <w:r w:rsidRPr="00622394">
        <w:t>40%</w:t>
      </w:r>
      <w:r w:rsidRPr="00D82A5B">
        <w:rPr>
          <w:rFonts w:hint="eastAsia"/>
        </w:rPr>
        <w:t>的</w:t>
      </w:r>
      <w:r w:rsidRPr="00D82A5B">
        <w:t>9.41%</w:t>
      </w:r>
      <w:r w:rsidRPr="00D82A5B">
        <w:rPr>
          <w:rFonts w:hint="eastAsia"/>
        </w:rPr>
        <w:t>；考虑到</w:t>
      </w:r>
      <w:r w:rsidRPr="00D82A5B">
        <w:t>Cu%</w:t>
      </w:r>
      <w:r w:rsidRPr="00D82A5B">
        <w:rPr>
          <w:rFonts w:hint="eastAsia"/>
        </w:rPr>
        <w:t>投料比在</w:t>
      </w:r>
      <w:r w:rsidRPr="00D82A5B">
        <w:t>50%</w:t>
      </w:r>
      <w:r w:rsidRPr="00D82A5B">
        <w:rPr>
          <w:rFonts w:hint="eastAsia"/>
        </w:rPr>
        <w:t>以下的样品都加入了水，水的引入会有助于形成好的晶体，也增加了</w:t>
      </w:r>
      <w:r w:rsidRPr="00D82A5B">
        <w:t>Mn</w:t>
      </w:r>
      <w:r w:rsidRPr="00D82A5B">
        <w:rPr>
          <w:rFonts w:hint="eastAsia"/>
        </w:rPr>
        <w:t>的偏析，这可能是由于</w:t>
      </w:r>
      <w:r w:rsidRPr="00D82A5B">
        <w:t>Mn</w:t>
      </w:r>
      <w:r w:rsidRPr="00D82A5B">
        <w:rPr>
          <w:rFonts w:hint="eastAsia"/>
        </w:rPr>
        <w:t>的水和能小于</w:t>
      </w:r>
      <w:r w:rsidRPr="00D82A5B">
        <w:t>Cu</w:t>
      </w:r>
      <w:r w:rsidRPr="00D82A5B">
        <w:rPr>
          <w:rFonts w:hint="eastAsia"/>
        </w:rPr>
        <w:t>的水合能（</w:t>
      </w:r>
      <w:r w:rsidRPr="00D82A5B">
        <w:t>Mn</w:t>
      </w:r>
      <w:r w:rsidRPr="00D82A5B">
        <w:rPr>
          <w:vertAlign w:val="superscript"/>
        </w:rPr>
        <w:t>2+</w:t>
      </w:r>
      <w:r w:rsidRPr="00D82A5B">
        <w:t>: −1800 kJ/mol, Cu</w:t>
      </w:r>
      <w:r w:rsidRPr="00D82A5B">
        <w:rPr>
          <w:vertAlign w:val="superscript"/>
        </w:rPr>
        <w:t>2+</w:t>
      </w:r>
      <w:r w:rsidRPr="00D82A5B">
        <w:t>: −2100 kJ/mol</w:t>
      </w:r>
      <w:r w:rsidRPr="00D82A5B">
        <w:rPr>
          <w:rFonts w:hint="eastAsia"/>
        </w:rPr>
        <w:t>），</w:t>
      </w:r>
      <w:r w:rsidRPr="00D82A5B">
        <w:t>Mn</w:t>
      </w:r>
      <w:r w:rsidRPr="00D82A5B">
        <w:rPr>
          <w:rFonts w:hint="eastAsia"/>
        </w:rPr>
        <w:t>更容易进入产品中。对</w:t>
      </w:r>
      <w:r w:rsidR="009F7D25">
        <w:rPr>
          <w:rFonts w:hint="eastAsia"/>
        </w:rPr>
        <w:t>比</w:t>
      </w:r>
      <w:r w:rsidRPr="00D82A5B">
        <w:rPr>
          <w:rFonts w:hint="eastAsia"/>
        </w:rPr>
        <w:t>化合物进行的</w:t>
      </w:r>
      <w:r w:rsidRPr="00D82A5B">
        <w:t>C/H/N</w:t>
      </w:r>
      <w:r w:rsidRPr="00D82A5B">
        <w:rPr>
          <w:rFonts w:hint="eastAsia"/>
        </w:rPr>
        <w:t>元</w:t>
      </w:r>
      <w:r w:rsidRPr="00622394">
        <w:rPr>
          <w:rFonts w:hint="eastAsia"/>
        </w:rPr>
        <w:t>素分析结果</w:t>
      </w:r>
      <w:r w:rsidRPr="00F544C3">
        <w:rPr>
          <w:rFonts w:hint="eastAsia"/>
        </w:rPr>
        <w:t>（</w:t>
      </w:r>
      <w:r w:rsidR="00643D43" w:rsidRPr="00F544C3">
        <w:rPr>
          <w:rFonts w:hint="eastAsia"/>
        </w:rPr>
        <w:t>第二章，</w:t>
      </w:r>
      <w:r w:rsidRPr="00F544C3">
        <w:rPr>
          <w:rFonts w:hint="eastAsia"/>
        </w:rPr>
        <w:t>表</w:t>
      </w:r>
      <w:r w:rsidR="00A3227A" w:rsidRPr="00F544C3">
        <w:t>2</w:t>
      </w:r>
      <w:r w:rsidRPr="00F544C3">
        <w:t>.</w:t>
      </w:r>
      <w:r w:rsidR="00ED1B5D" w:rsidRPr="00F544C3">
        <w:t>2</w:t>
      </w:r>
      <w:r w:rsidRPr="00F544C3">
        <w:rPr>
          <w:rFonts w:hint="eastAsia"/>
        </w:rPr>
        <w:t>）</w:t>
      </w:r>
      <w:r w:rsidRPr="00622394">
        <w:rPr>
          <w:rFonts w:hint="eastAsia"/>
        </w:rPr>
        <w:t>，与理论计算值相符，加之均一的产物形貌，说明系列</w:t>
      </w:r>
      <w:r w:rsidRPr="00D82A5B">
        <w:rPr>
          <w:rFonts w:hint="eastAsia"/>
        </w:rPr>
        <w:t>固溶体化合物均为纯相。</w:t>
      </w:r>
    </w:p>
    <w:p w14:paraId="310F78BE" w14:textId="587EE606" w:rsidR="00342A4B" w:rsidRDefault="00342A4B" w:rsidP="00D82A5B">
      <w:pPr>
        <w:ind w:firstLine="480"/>
      </w:pPr>
      <w:r w:rsidRPr="00622BF2">
        <w:rPr>
          <w:rFonts w:cs="Times New Roman" w:hint="eastAsia"/>
          <w:bCs/>
        </w:rPr>
        <w:t>常温下，</w:t>
      </w:r>
      <w:r w:rsidRPr="00622BF2">
        <w:rPr>
          <w:rFonts w:cs="Times New Roman"/>
          <w:bCs/>
        </w:rPr>
        <w:t>dmaMn</w:t>
      </w:r>
      <w:r w:rsidRPr="00D82A5B">
        <w:rPr>
          <w:rFonts w:cs="Times New Roman"/>
          <w:bCs/>
        </w:rPr>
        <w:fldChar w:fldCharType="begin">
          <w:fldData xml:space="preserve">PEVuZE5vdGU+PENpdGU+PEF1dGhvcj5KYWluPC9BdXRob3I+PFllYXI+MjAwOTwvWWVhcj48UmVj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</w:fldData>
        </w:fldChar>
      </w:r>
      <w:r w:rsidR="00967E36">
        <w:rPr>
          <w:rFonts w:cs="Times New Roman"/>
          <w:bCs/>
        </w:rPr>
        <w:instrText xml:space="preserve"> ADDIN EN.CITE </w:instrText>
      </w:r>
      <w:r w:rsidR="00967E36">
        <w:rPr>
          <w:rFonts w:cs="Times New Roman"/>
          <w:bCs/>
        </w:rPr>
        <w:fldChar w:fldCharType="begin">
          <w:fldData xml:space="preserve">PEVuZE5vdGU+PENpdGU+PEF1dGhvcj5KYWluPC9BdXRob3I+PFllYXI+MjAwOTwvWWVhcj48UmVj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</w:fldData>
        </w:fldChar>
      </w:r>
      <w:r w:rsidR="00967E36">
        <w:rPr>
          <w:rFonts w:cs="Times New Roman"/>
          <w:bCs/>
        </w:rPr>
        <w:instrText xml:space="preserve"> ADDIN EN.CITE.DATA </w:instrText>
      </w:r>
      <w:r w:rsidR="00967E36">
        <w:rPr>
          <w:rFonts w:cs="Times New Roman"/>
          <w:bCs/>
        </w:rPr>
      </w:r>
      <w:r w:rsidR="00967E36">
        <w:rPr>
          <w:rFonts w:cs="Times New Roman"/>
          <w:bCs/>
        </w:rPr>
        <w:fldChar w:fldCharType="end"/>
      </w:r>
      <w:r w:rsidRPr="00D82A5B">
        <w:rPr>
          <w:rFonts w:cs="Times New Roman"/>
          <w:bCs/>
        </w:rPr>
      </w:r>
      <w:r w:rsidRPr="00D82A5B">
        <w:rPr>
          <w:rFonts w:cs="Times New Roman"/>
          <w:bCs/>
        </w:rPr>
        <w:fldChar w:fldCharType="separate"/>
      </w:r>
      <w:r w:rsidR="00A168C0" w:rsidRPr="00A168C0">
        <w:rPr>
          <w:rFonts w:cs="Times New Roman"/>
          <w:bCs/>
          <w:noProof/>
          <w:vertAlign w:val="superscript"/>
        </w:rPr>
        <w:t>[</w:t>
      </w:r>
      <w:hyperlink w:anchor="_ENREF_85" w:tooltip="Wang, 2004 #553" w:history="1">
        <w:r w:rsidR="00DF2A2B" w:rsidRPr="00A168C0">
          <w:rPr>
            <w:rFonts w:cs="Times New Roman"/>
            <w:bCs/>
            <w:noProof/>
            <w:vertAlign w:val="superscript"/>
          </w:rPr>
          <w:t>85</w:t>
        </w:r>
      </w:hyperlink>
      <w:r w:rsidR="00A168C0" w:rsidRPr="00A168C0">
        <w:rPr>
          <w:rFonts w:cs="Times New Roman"/>
          <w:bCs/>
          <w:noProof/>
          <w:vertAlign w:val="superscript"/>
        </w:rPr>
        <w:t xml:space="preserve">, </w:t>
      </w:r>
      <w:hyperlink w:anchor="_ENREF_86" w:tooltip="Wang, 2004 #554" w:history="1">
        <w:r w:rsidR="00DF2A2B" w:rsidRPr="00A168C0">
          <w:rPr>
            <w:rFonts w:cs="Times New Roman"/>
            <w:bCs/>
            <w:noProof/>
            <w:vertAlign w:val="superscript"/>
          </w:rPr>
          <w:t>86</w:t>
        </w:r>
      </w:hyperlink>
      <w:r w:rsidR="00A168C0" w:rsidRPr="00A168C0">
        <w:rPr>
          <w:rFonts w:cs="Times New Roman"/>
          <w:bCs/>
          <w:noProof/>
          <w:vertAlign w:val="superscript"/>
        </w:rPr>
        <w:t xml:space="preserve">, </w:t>
      </w:r>
      <w:hyperlink w:anchor="_ENREF_91" w:tooltip="Jain, 2009 #559" w:history="1">
        <w:r w:rsidR="00DF2A2B" w:rsidRPr="00A168C0">
          <w:rPr>
            <w:rFonts w:cs="Times New Roman"/>
            <w:bCs/>
            <w:noProof/>
            <w:vertAlign w:val="superscript"/>
          </w:rPr>
          <w:t>91</w:t>
        </w:r>
      </w:hyperlink>
      <w:r w:rsidR="00A168C0" w:rsidRPr="00A168C0">
        <w:rPr>
          <w:rFonts w:cs="Times New Roman"/>
          <w:bCs/>
          <w:noProof/>
          <w:vertAlign w:val="superscript"/>
        </w:rPr>
        <w:t xml:space="preserve">, </w:t>
      </w:r>
      <w:hyperlink w:anchor="_ENREF_159" w:tooltip="Clune, 2020 #623" w:history="1">
        <w:r w:rsidR="00DF2A2B" w:rsidRPr="00A168C0">
          <w:rPr>
            <w:rFonts w:cs="Times New Roman"/>
            <w:bCs/>
            <w:noProof/>
            <w:vertAlign w:val="superscript"/>
          </w:rPr>
          <w:t>159</w:t>
        </w:r>
      </w:hyperlink>
      <w:r w:rsidR="00A168C0" w:rsidRPr="00A168C0">
        <w:rPr>
          <w:rFonts w:cs="Times New Roman"/>
          <w:bCs/>
          <w:noProof/>
          <w:vertAlign w:val="superscript"/>
        </w:rPr>
        <w:t>]</w:t>
      </w:r>
      <w:r w:rsidRPr="00D82A5B">
        <w:rPr>
          <w:rFonts w:cs="Times New Roman"/>
          <w:bCs/>
        </w:rPr>
        <w:fldChar w:fldCharType="end"/>
      </w:r>
      <w:r w:rsidRPr="00622BF2">
        <w:rPr>
          <w:rFonts w:cs="Times New Roman" w:hint="eastAsia"/>
          <w:bCs/>
        </w:rPr>
        <w:t>属于三方晶系，空间群为</w:t>
      </w:r>
      <w:r w:rsidRPr="00622BF2">
        <w:rPr>
          <w:rFonts w:cs="Times New Roman"/>
          <w:bCs/>
          <w:i/>
          <w:iCs/>
        </w:rPr>
        <w:t>R</w:t>
      </w:r>
      <m:oMath>
        <m:acc>
          <m:accPr>
            <m:chr m:val="̅"/>
            <m:ctrlPr>
              <w:rPr>
                <w:rFonts w:ascii="Cambria Math" w:hAnsi="Cambria Math" w:cs="Times New Roman"/>
                <w:bCs/>
              </w:rPr>
            </m:ctrlPr>
          </m:accPr>
          <m:e>
            <m:r>
              <m:rPr>
                <m:sty m:val="p"/>
              </m:rPr>
              <w:rPr>
                <w:rFonts w:ascii="Cambria Math" w:hAnsi="Cambria Math" w:cs="Times New Roman"/>
              </w:rPr>
              <m:t xml:space="preserve"> 3</m:t>
            </m:r>
          </m:e>
        </m:acc>
      </m:oMath>
      <w:r w:rsidRPr="00622BF2">
        <w:rPr>
          <w:rFonts w:cs="Times New Roman"/>
          <w:bCs/>
          <w:i/>
          <w:iCs/>
        </w:rPr>
        <w:t>c</w:t>
      </w:r>
      <w:r w:rsidRPr="00622BF2">
        <w:rPr>
          <w:rFonts w:cs="Times New Roman" w:hint="eastAsia"/>
          <w:bCs/>
        </w:rPr>
        <w:t>，而</w:t>
      </w:r>
      <w:r w:rsidRPr="00622BF2">
        <w:rPr>
          <w:rFonts w:cs="Times New Roman"/>
          <w:bCs/>
        </w:rPr>
        <w:t>dmaCu</w:t>
      </w:r>
      <w:r w:rsidRPr="00D82A5B">
        <w:rPr>
          <w:rFonts w:cs="Times New Roman"/>
          <w:bCs/>
        </w:rPr>
        <w:fldChar w:fldCharType="begin">
          <w:fldData xml:space="preserve">PEVuZE5vdGU+PENpdGU+PEF1dGhvcj5HbGF6ZXI8L0F1dGhvcj48WWVhcj4xOTcyPC9ZZWFyPjxS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</w:fldData>
        </w:fldChar>
      </w:r>
      <w:r w:rsidR="00967E36">
        <w:rPr>
          <w:rFonts w:cs="Times New Roman"/>
          <w:bCs/>
        </w:rPr>
        <w:instrText xml:space="preserve"> ADDIN EN.CITE </w:instrText>
      </w:r>
      <w:r w:rsidR="00967E36">
        <w:rPr>
          <w:rFonts w:cs="Times New Roman"/>
          <w:bCs/>
        </w:rPr>
        <w:fldChar w:fldCharType="begin">
          <w:fldData xml:space="preserve">PEVuZE5vdGU+PENpdGU+PEF1dGhvcj5HbGF6ZXI8L0F1dGhvcj48WWVhcj4xOTcyPC9ZZWFyPjxS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</w:fldData>
        </w:fldChar>
      </w:r>
      <w:r w:rsidR="00967E36">
        <w:rPr>
          <w:rFonts w:cs="Times New Roman"/>
          <w:bCs/>
        </w:rPr>
        <w:instrText xml:space="preserve"> ADDIN EN.CITE.DATA </w:instrText>
      </w:r>
      <w:r w:rsidR="00967E36">
        <w:rPr>
          <w:rFonts w:cs="Times New Roman"/>
          <w:bCs/>
        </w:rPr>
      </w:r>
      <w:r w:rsidR="00967E36">
        <w:rPr>
          <w:rFonts w:cs="Times New Roman"/>
          <w:bCs/>
        </w:rPr>
        <w:fldChar w:fldCharType="end"/>
      </w:r>
      <w:r w:rsidRPr="00D82A5B">
        <w:rPr>
          <w:rFonts w:cs="Times New Roman"/>
          <w:bCs/>
        </w:rPr>
      </w:r>
      <w:r w:rsidRPr="00D82A5B">
        <w:rPr>
          <w:rFonts w:cs="Times New Roman"/>
          <w:bCs/>
        </w:rPr>
        <w:fldChar w:fldCharType="separate"/>
      </w:r>
      <w:r w:rsidR="00A168C0" w:rsidRPr="00A168C0">
        <w:rPr>
          <w:rFonts w:cs="Times New Roman"/>
          <w:bCs/>
          <w:noProof/>
          <w:vertAlign w:val="superscript"/>
        </w:rPr>
        <w:t>[</w:t>
      </w:r>
      <w:hyperlink w:anchor="_ENREF_124" w:tooltip="Wang, 2013 #591" w:history="1">
        <w:r w:rsidR="00DF2A2B" w:rsidRPr="00A168C0">
          <w:rPr>
            <w:rFonts w:cs="Times New Roman"/>
            <w:bCs/>
            <w:noProof/>
            <w:vertAlign w:val="superscript"/>
          </w:rPr>
          <w:t>124</w:t>
        </w:r>
      </w:hyperlink>
      <w:r w:rsidR="00A168C0" w:rsidRPr="00A168C0">
        <w:rPr>
          <w:rFonts w:cs="Times New Roman"/>
          <w:bCs/>
          <w:noProof/>
          <w:vertAlign w:val="superscript"/>
        </w:rPr>
        <w:t xml:space="preserve">, </w:t>
      </w:r>
      <w:hyperlink w:anchor="_ENREF_140" w:tooltip="Scatena, 2020 #606" w:history="1">
        <w:r w:rsidR="00DF2A2B" w:rsidRPr="00A168C0">
          <w:rPr>
            <w:rFonts w:cs="Times New Roman"/>
            <w:bCs/>
            <w:noProof/>
            <w:vertAlign w:val="superscript"/>
          </w:rPr>
          <w:t>140</w:t>
        </w:r>
      </w:hyperlink>
      <w:r w:rsidR="00A168C0" w:rsidRPr="00A168C0">
        <w:rPr>
          <w:rFonts w:cs="Times New Roman"/>
          <w:bCs/>
          <w:noProof/>
          <w:vertAlign w:val="superscript"/>
        </w:rPr>
        <w:t xml:space="preserve">, </w:t>
      </w:r>
      <w:hyperlink w:anchor="_ENREF_164" w:tooltip="Glazer, 1972 #628" w:history="1">
        <w:r w:rsidR="00DF2A2B" w:rsidRPr="00A168C0">
          <w:rPr>
            <w:rFonts w:cs="Times New Roman"/>
            <w:bCs/>
            <w:noProof/>
            <w:vertAlign w:val="superscript"/>
          </w:rPr>
          <w:t>164</w:t>
        </w:r>
      </w:hyperlink>
      <w:r w:rsidR="00A168C0" w:rsidRPr="00A168C0">
        <w:rPr>
          <w:rFonts w:cs="Times New Roman"/>
          <w:bCs/>
          <w:noProof/>
          <w:vertAlign w:val="superscript"/>
        </w:rPr>
        <w:t>]</w:t>
      </w:r>
      <w:r w:rsidRPr="00D82A5B">
        <w:rPr>
          <w:rFonts w:cs="Times New Roman"/>
          <w:bCs/>
        </w:rPr>
        <w:fldChar w:fldCharType="end"/>
      </w:r>
      <w:r w:rsidRPr="00622BF2">
        <w:rPr>
          <w:rFonts w:cs="Times New Roman" w:hint="eastAsia"/>
          <w:bCs/>
        </w:rPr>
        <w:t>属于单斜晶系，空间群为</w:t>
      </w:r>
      <w:r w:rsidRPr="00622BF2">
        <w:rPr>
          <w:rFonts w:cs="Times New Roman"/>
          <w:bCs/>
          <w:i/>
          <w:iCs/>
        </w:rPr>
        <w:t>C</w:t>
      </w:r>
      <w:r>
        <w:rPr>
          <w:rFonts w:cs="Times New Roman"/>
          <w:bCs/>
          <w:i/>
          <w:iCs/>
        </w:rPr>
        <w:t xml:space="preserve"> </w:t>
      </w:r>
      <w:r w:rsidRPr="00622BF2">
        <w:rPr>
          <w:rFonts w:cs="Times New Roman"/>
          <w:bCs/>
        </w:rPr>
        <w:t>2/</w:t>
      </w:r>
      <w:r w:rsidRPr="00622BF2">
        <w:rPr>
          <w:rFonts w:cs="Times New Roman"/>
          <w:bCs/>
          <w:i/>
          <w:iCs/>
        </w:rPr>
        <w:t>c</w:t>
      </w:r>
      <w:r w:rsidRPr="00622BF2">
        <w:rPr>
          <w:rFonts w:cs="Times New Roman" w:hint="eastAsia"/>
          <w:bCs/>
        </w:rPr>
        <w:t>。</w:t>
      </w:r>
      <w:r w:rsidRPr="00622BF2">
        <w:rPr>
          <w:rFonts w:cs="Times New Roman"/>
          <w:bCs/>
        </w:rPr>
        <w:t>PXRD</w:t>
      </w:r>
      <w:r w:rsidRPr="00622BF2">
        <w:rPr>
          <w:rFonts w:cs="Times New Roman" w:hint="eastAsia"/>
          <w:bCs/>
        </w:rPr>
        <w:t>谱图反映了</w:t>
      </w:r>
      <w:r w:rsidRPr="00622BF2">
        <w:rPr>
          <w:rFonts w:cs="Times New Roman"/>
          <w:bCs/>
        </w:rPr>
        <w:t>dmaCu</w:t>
      </w:r>
      <w:r w:rsidRPr="00622BF2">
        <w:rPr>
          <w:rFonts w:cs="Times New Roman"/>
          <w:bCs/>
          <w:i/>
          <w:iCs/>
          <w:vertAlign w:val="subscript"/>
        </w:rPr>
        <w:t>x</w:t>
      </w:r>
      <w:r w:rsidRPr="00622BF2">
        <w:rPr>
          <w:rFonts w:cs="Times New Roman"/>
          <w:bCs/>
        </w:rPr>
        <w:t>Mn</w:t>
      </w:r>
      <w:r w:rsidRPr="00622BF2">
        <w:rPr>
          <w:rFonts w:cs="Times New Roman"/>
          <w:bCs/>
          <w:vertAlign w:val="subscript"/>
        </w:rPr>
        <w:t>1–</w:t>
      </w:r>
      <w:r w:rsidRPr="00622BF2">
        <w:rPr>
          <w:rFonts w:cs="Times New Roman"/>
          <w:bCs/>
          <w:i/>
          <w:iCs/>
          <w:vertAlign w:val="subscript"/>
        </w:rPr>
        <w:t>x</w:t>
      </w:r>
      <w:r w:rsidRPr="00622BF2">
        <w:rPr>
          <w:rFonts w:cs="Times New Roman" w:hint="eastAsia"/>
          <w:bCs/>
        </w:rPr>
        <w:t>固溶体的空间群在两个相之间的过渡，衍射峰图谱介于</w:t>
      </w:r>
      <w:r w:rsidRPr="00622BF2">
        <w:rPr>
          <w:rFonts w:cs="Times New Roman"/>
          <w:bCs/>
        </w:rPr>
        <w:t>dmaCu</w:t>
      </w:r>
      <w:r w:rsidRPr="00622BF2">
        <w:rPr>
          <w:rFonts w:cs="Times New Roman" w:hint="eastAsia"/>
          <w:bCs/>
        </w:rPr>
        <w:t>和</w:t>
      </w:r>
      <w:r w:rsidRPr="00622BF2">
        <w:rPr>
          <w:rFonts w:cs="Times New Roman"/>
          <w:bCs/>
        </w:rPr>
        <w:t>dmaMn</w:t>
      </w:r>
      <w:r w:rsidRPr="00622BF2">
        <w:rPr>
          <w:rFonts w:cs="Times New Roman" w:hint="eastAsia"/>
          <w:bCs/>
        </w:rPr>
        <w:t>之间（图</w:t>
      </w:r>
      <w:r w:rsidRPr="00622BF2">
        <w:rPr>
          <w:rFonts w:cs="Times New Roman"/>
          <w:bCs/>
        </w:rPr>
        <w:t>4.</w:t>
      </w:r>
      <w:r w:rsidR="00183D22">
        <w:rPr>
          <w:rFonts w:cs="Times New Roman"/>
          <w:bCs/>
        </w:rPr>
        <w:t>1b</w:t>
      </w:r>
      <w:r w:rsidRPr="00622BF2">
        <w:rPr>
          <w:rFonts w:cs="Times New Roman" w:hint="eastAsia"/>
          <w:bCs/>
        </w:rPr>
        <w:t>）。</w:t>
      </w:r>
      <w:r w:rsidRPr="00622BF2">
        <w:rPr>
          <w:rFonts w:cs="Times New Roman"/>
          <w:bCs/>
          <w:i/>
          <w:iCs/>
        </w:rPr>
        <w:t xml:space="preserve">x </w:t>
      </w:r>
      <w:r w:rsidRPr="00622BF2">
        <w:rPr>
          <w:rFonts w:cs="Times New Roman"/>
          <w:bCs/>
        </w:rPr>
        <w:t>= 0.30</w:t>
      </w:r>
      <w:r w:rsidRPr="00622BF2">
        <w:rPr>
          <w:rFonts w:cs="Times New Roman" w:hint="eastAsia"/>
          <w:bCs/>
        </w:rPr>
        <w:t>以下，衍射峰与</w:t>
      </w:r>
      <w:r w:rsidRPr="00622BF2">
        <w:rPr>
          <w:rFonts w:cs="Times New Roman"/>
          <w:bCs/>
        </w:rPr>
        <w:t>dmaMn</w:t>
      </w:r>
      <w:r w:rsidRPr="00622BF2">
        <w:rPr>
          <w:rFonts w:cs="Times New Roman" w:hint="eastAsia"/>
          <w:bCs/>
        </w:rPr>
        <w:t>相同，与</w:t>
      </w:r>
      <w:r w:rsidRPr="00622BF2">
        <w:rPr>
          <w:rFonts w:cs="Times New Roman"/>
          <w:bCs/>
        </w:rPr>
        <w:t>dmaMn</w:t>
      </w:r>
      <w:r w:rsidRPr="00622BF2">
        <w:rPr>
          <w:rFonts w:cs="Times New Roman" w:hint="eastAsia"/>
          <w:bCs/>
        </w:rPr>
        <w:t>同构，</w:t>
      </w:r>
      <w:r w:rsidRPr="00622BF2">
        <w:rPr>
          <w:rFonts w:cs="Times New Roman"/>
          <w:bCs/>
        </w:rPr>
        <w:t>15°</w:t>
      </w:r>
      <w:r w:rsidRPr="00622BF2">
        <w:rPr>
          <w:rFonts w:cs="Times New Roman" w:hint="eastAsia"/>
          <w:bCs/>
        </w:rPr>
        <w:t>，</w:t>
      </w:r>
      <w:r w:rsidRPr="00622BF2">
        <w:rPr>
          <w:rFonts w:cs="Times New Roman"/>
          <w:bCs/>
        </w:rPr>
        <w:t>20°</w:t>
      </w:r>
      <w:r w:rsidRPr="00622BF2">
        <w:rPr>
          <w:rFonts w:cs="Times New Roman" w:hint="eastAsia"/>
          <w:bCs/>
        </w:rPr>
        <w:t>，</w:t>
      </w:r>
      <w:r w:rsidRPr="00622BF2">
        <w:rPr>
          <w:rFonts w:cs="Times New Roman"/>
          <w:bCs/>
        </w:rPr>
        <w:t>25°</w:t>
      </w:r>
      <w:r w:rsidRPr="00622BF2">
        <w:rPr>
          <w:rFonts w:cs="Times New Roman" w:hint="eastAsia"/>
          <w:bCs/>
        </w:rPr>
        <w:t>左右的衍射峰为单峰，随着</w:t>
      </w:r>
      <w:r w:rsidRPr="00622BF2">
        <w:rPr>
          <w:rFonts w:cs="Times New Roman"/>
          <w:bCs/>
        </w:rPr>
        <w:t>Cu</w:t>
      </w:r>
      <w:r w:rsidRPr="00622BF2">
        <w:rPr>
          <w:rFonts w:cs="Times New Roman" w:hint="eastAsia"/>
          <w:bCs/>
        </w:rPr>
        <w:t>浓度继续增加，</w:t>
      </w:r>
      <w:r w:rsidRPr="00622BF2">
        <w:rPr>
          <w:rFonts w:cs="Times New Roman"/>
          <w:bCs/>
        </w:rPr>
        <w:t>15°</w:t>
      </w:r>
      <w:r w:rsidRPr="00622BF2">
        <w:rPr>
          <w:rFonts w:cs="Times New Roman" w:hint="eastAsia"/>
          <w:bCs/>
        </w:rPr>
        <w:t>单峰裂为双峰，</w:t>
      </w:r>
      <w:r w:rsidRPr="00622BF2">
        <w:rPr>
          <w:rFonts w:cs="Times New Roman"/>
          <w:bCs/>
        </w:rPr>
        <w:t>21°</w:t>
      </w:r>
      <w:r w:rsidRPr="00622BF2">
        <w:rPr>
          <w:rFonts w:cs="Times New Roman" w:hint="eastAsia"/>
          <w:bCs/>
        </w:rPr>
        <w:t>出现了向低角度移动的峰，</w:t>
      </w:r>
      <w:r w:rsidRPr="00622BF2">
        <w:rPr>
          <w:rFonts w:cs="Times New Roman"/>
          <w:bCs/>
        </w:rPr>
        <w:t>25°</w:t>
      </w:r>
      <w:r w:rsidRPr="00622BF2">
        <w:rPr>
          <w:rFonts w:cs="Times New Roman" w:hint="eastAsia"/>
          <w:bCs/>
        </w:rPr>
        <w:t>裂分为三重峰，峰的裂分体现了</w:t>
      </w:r>
      <w:r w:rsidRPr="00622BF2">
        <w:rPr>
          <w:rFonts w:cs="Times New Roman"/>
          <w:bCs/>
        </w:rPr>
        <w:t>Cu</w:t>
      </w:r>
      <w:r w:rsidRPr="00622BF2">
        <w:rPr>
          <w:rFonts w:cs="Times New Roman"/>
          <w:bCs/>
          <w:vertAlign w:val="superscript"/>
        </w:rPr>
        <w:t>2+</w:t>
      </w:r>
      <w:r w:rsidRPr="00622BF2">
        <w:rPr>
          <w:rFonts w:cs="Times New Roman" w:hint="eastAsia"/>
          <w:bCs/>
        </w:rPr>
        <w:t>的</w:t>
      </w:r>
      <w:r w:rsidRPr="00622BF2">
        <w:rPr>
          <w:rFonts w:cs="Times New Roman"/>
          <w:bCs/>
        </w:rPr>
        <w:t>J–T</w:t>
      </w:r>
      <w:r w:rsidRPr="00622BF2">
        <w:rPr>
          <w:rFonts w:cs="Times New Roman" w:hint="eastAsia"/>
          <w:bCs/>
        </w:rPr>
        <w:t>效应使得结构对称性降低，峰向低角度移动因为</w:t>
      </w:r>
      <w:r w:rsidRPr="00622BF2">
        <w:rPr>
          <w:rFonts w:cs="Times New Roman"/>
          <w:bCs/>
        </w:rPr>
        <w:t>Cu</w:t>
      </w:r>
      <w:r w:rsidRPr="00622BF2">
        <w:rPr>
          <w:rFonts w:cs="Times New Roman"/>
          <w:bCs/>
          <w:vertAlign w:val="superscript"/>
        </w:rPr>
        <w:t>2+</w:t>
      </w:r>
      <w:r w:rsidRPr="00622BF2">
        <w:rPr>
          <w:rFonts w:cs="Times New Roman" w:hint="eastAsia"/>
          <w:bCs/>
        </w:rPr>
        <w:t>比</w:t>
      </w:r>
      <w:r w:rsidRPr="00622BF2">
        <w:rPr>
          <w:rFonts w:cs="Times New Roman"/>
          <w:bCs/>
        </w:rPr>
        <w:t>Mn</w:t>
      </w:r>
      <w:r w:rsidRPr="00622BF2">
        <w:rPr>
          <w:rFonts w:cs="Times New Roman"/>
          <w:bCs/>
          <w:vertAlign w:val="superscript"/>
        </w:rPr>
        <w:t>2+</w:t>
      </w:r>
      <w:r w:rsidRPr="00622BF2">
        <w:rPr>
          <w:rFonts w:cs="Times New Roman" w:hint="eastAsia"/>
          <w:bCs/>
        </w:rPr>
        <w:t>离子半径小（</w:t>
      </w:r>
      <w:r w:rsidRPr="00622BF2">
        <w:rPr>
          <w:rFonts w:cs="Times New Roman"/>
          <w:bCs/>
        </w:rPr>
        <w:t>0.87 vs 0.97 Å</w:t>
      </w:r>
      <w:r w:rsidRPr="00622BF2">
        <w:rPr>
          <w:rFonts w:cs="Times New Roman" w:hint="eastAsia"/>
          <w:bCs/>
        </w:rPr>
        <w:t>）。</w:t>
      </w:r>
      <w:r w:rsidRPr="00622BF2">
        <w:rPr>
          <w:rFonts w:cs="Times New Roman"/>
          <w:bCs/>
          <w:i/>
          <w:iCs/>
        </w:rPr>
        <w:t xml:space="preserve">x </w:t>
      </w:r>
      <w:r w:rsidRPr="00622BF2">
        <w:rPr>
          <w:rFonts w:cs="Times New Roman"/>
          <w:bCs/>
        </w:rPr>
        <w:t>= 0.</w:t>
      </w:r>
      <w:r>
        <w:rPr>
          <w:rFonts w:cs="Times New Roman"/>
          <w:bCs/>
        </w:rPr>
        <w:t>3</w:t>
      </w:r>
      <w:r w:rsidRPr="00622BF2">
        <w:rPr>
          <w:rFonts w:cs="Times New Roman"/>
          <w:bCs/>
        </w:rPr>
        <w:t>0</w:t>
      </w:r>
      <w:r w:rsidRPr="00622BF2">
        <w:rPr>
          <w:rFonts w:cs="Times New Roman" w:hint="eastAsia"/>
          <w:bCs/>
        </w:rPr>
        <w:t>及以上，固溶体与</w:t>
      </w:r>
      <w:r w:rsidRPr="00622BF2">
        <w:rPr>
          <w:rFonts w:cs="Times New Roman"/>
          <w:bCs/>
        </w:rPr>
        <w:t>dmaCu</w:t>
      </w:r>
      <w:r w:rsidRPr="00622BF2">
        <w:rPr>
          <w:rFonts w:cs="Times New Roman" w:hint="eastAsia"/>
          <w:bCs/>
        </w:rPr>
        <w:t>同构。</w:t>
      </w:r>
      <w:r w:rsidRPr="00622BF2">
        <w:rPr>
          <w:rFonts w:cs="Times New Roman"/>
          <w:bCs/>
        </w:rPr>
        <w:t>290 K</w:t>
      </w:r>
      <w:r w:rsidRPr="00622BF2">
        <w:rPr>
          <w:rFonts w:cs="Times New Roman" w:hint="eastAsia"/>
          <w:bCs/>
        </w:rPr>
        <w:t>下的相界在</w:t>
      </w:r>
      <w:r w:rsidRPr="00622BF2">
        <w:rPr>
          <w:rFonts w:cs="Times New Roman"/>
          <w:bCs/>
        </w:rPr>
        <w:t>Cu</w:t>
      </w:r>
      <w:r w:rsidRPr="00622BF2">
        <w:rPr>
          <w:rFonts w:cs="Times New Roman" w:hint="eastAsia"/>
          <w:bCs/>
        </w:rPr>
        <w:t>含量为</w:t>
      </w:r>
      <w:r w:rsidRPr="00622BF2">
        <w:rPr>
          <w:rFonts w:cs="Times New Roman"/>
          <w:bCs/>
        </w:rPr>
        <w:t>30%</w:t>
      </w:r>
      <w:r w:rsidRPr="00622BF2">
        <w:rPr>
          <w:rFonts w:cs="Times New Roman" w:hint="eastAsia"/>
          <w:bCs/>
        </w:rPr>
        <w:t>处，与逾渗理论一致，与单晶衍射的结论一致（见后文）。</w:t>
      </w:r>
    </w:p>
    <w:p w14:paraId="0C8B0659" w14:textId="55D468A6" w:rsidR="00E62959" w:rsidRPr="00E62959" w:rsidRDefault="00E62959">
      <w:pPr>
        <w:pStyle w:val="2--zhu0"/>
        <w:spacing w:before="156"/>
      </w:pPr>
      <w:r w:rsidRPr="00E62959">
        <w:rPr>
          <w:noProof/>
        </w:rPr>
        <w:lastRenderedPageBreak/>
        <w:drawing>
          <wp:inline distT="0" distB="0" distL="0" distR="0" wp14:anchorId="1A0DE468" wp14:editId="04325053">
            <wp:extent cx="5040000" cy="1791400"/>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40000" cy="1791400"/>
                    </a:xfrm>
                    <a:prstGeom prst="rect">
                      <a:avLst/>
                    </a:prstGeom>
                  </pic:spPr>
                </pic:pic>
              </a:graphicData>
            </a:graphic>
          </wp:inline>
        </w:drawing>
      </w:r>
    </w:p>
    <w:p w14:paraId="5E2D6A39" w14:textId="7817A9F2" w:rsidR="003437DD" w:rsidRDefault="003437DD" w:rsidP="00F544C3">
      <w:pPr>
        <w:pStyle w:val="2--zhu"/>
        <w:spacing w:after="156"/>
        <w:jc w:val="center"/>
      </w:pPr>
      <w:r w:rsidRPr="00622BF2">
        <w:rPr>
          <w:rFonts w:hint="eastAsia"/>
        </w:rPr>
        <w:t>图</w:t>
      </w:r>
      <w:r w:rsidRPr="00622BF2">
        <w:t xml:space="preserve">4.1 </w:t>
      </w:r>
      <w:r w:rsidR="00F555EA">
        <w:t xml:space="preserve">(a) </w:t>
      </w:r>
      <w:r w:rsidRPr="00622BF2">
        <w:t>dmaCuMn</w:t>
      </w:r>
      <w:r w:rsidRPr="00622BF2">
        <w:rPr>
          <w:rFonts w:hint="eastAsia"/>
        </w:rPr>
        <w:t>系列化合物</w:t>
      </w:r>
      <w:r w:rsidRPr="00622BF2">
        <w:t>ICP</w:t>
      </w:r>
      <w:r w:rsidR="00F555EA">
        <w:t xml:space="preserve">, (b) </w:t>
      </w:r>
      <w:r w:rsidR="00F555EA" w:rsidRPr="00622BF2">
        <w:t>dmaCuMn</w:t>
      </w:r>
      <w:r w:rsidR="00F555EA" w:rsidRPr="00622BF2">
        <w:rPr>
          <w:rFonts w:hint="eastAsia"/>
        </w:rPr>
        <w:t>系列化合物</w:t>
      </w:r>
      <w:r w:rsidR="00F555EA" w:rsidRPr="00622BF2">
        <w:t>PXRD</w:t>
      </w:r>
    </w:p>
    <w:p w14:paraId="410DD643" w14:textId="3663340C" w:rsidR="0040067B" w:rsidRPr="00622BF2" w:rsidRDefault="00520942">
      <w:pPr>
        <w:pStyle w:val="a5"/>
        <w:ind w:firstLine="480"/>
        <w:rPr>
          <w:rFonts w:cs="Times New Roman"/>
          <w:bCs/>
        </w:rPr>
      </w:pPr>
      <w:r w:rsidRPr="00622BF2">
        <w:rPr>
          <w:rFonts w:cs="Times New Roman"/>
          <w:bCs/>
        </w:rPr>
        <w:t>TGA−DSC</w:t>
      </w:r>
      <w:r w:rsidRPr="00622BF2">
        <w:rPr>
          <w:rFonts w:cs="Times New Roman" w:hint="eastAsia"/>
          <w:bCs/>
        </w:rPr>
        <w:t>分析表明（图</w:t>
      </w:r>
      <w:r w:rsidR="005E5CF8" w:rsidRPr="00622BF2">
        <w:rPr>
          <w:rFonts w:cs="Times New Roman"/>
          <w:bCs/>
        </w:rPr>
        <w:t>4</w:t>
      </w:r>
      <w:r w:rsidRPr="00622BF2">
        <w:rPr>
          <w:rFonts w:cs="Times New Roman"/>
          <w:bCs/>
        </w:rPr>
        <w:t>.</w:t>
      </w:r>
      <w:r w:rsidR="00183D22">
        <w:rPr>
          <w:rFonts w:cs="Times New Roman"/>
          <w:bCs/>
        </w:rPr>
        <w:t>2</w:t>
      </w:r>
      <w:r w:rsidRPr="00622BF2">
        <w:rPr>
          <w:rFonts w:cs="Times New Roman" w:hint="eastAsia"/>
          <w:bCs/>
        </w:rPr>
        <w:t>），</w:t>
      </w:r>
      <w:r w:rsidRPr="00622BF2">
        <w:rPr>
          <w:rFonts w:cs="Times New Roman"/>
          <w:bCs/>
        </w:rPr>
        <w:t>dmaCu</w:t>
      </w:r>
      <w:r w:rsidRPr="00622BF2">
        <w:rPr>
          <w:rFonts w:cs="Times New Roman" w:hint="eastAsia"/>
          <w:bCs/>
        </w:rPr>
        <w:t>和</w:t>
      </w:r>
      <w:r w:rsidRPr="00622BF2">
        <w:rPr>
          <w:rFonts w:cs="Times New Roman"/>
          <w:bCs/>
        </w:rPr>
        <w:t>dmaMn</w:t>
      </w:r>
      <w:r w:rsidRPr="00622BF2">
        <w:rPr>
          <w:rFonts w:cs="Times New Roman" w:hint="eastAsia"/>
          <w:bCs/>
        </w:rPr>
        <w:t>的</w:t>
      </w:r>
      <w:r w:rsidR="00BD3FE0">
        <w:rPr>
          <w:rFonts w:cs="Times New Roman" w:hint="eastAsia"/>
          <w:bCs/>
        </w:rPr>
        <w:t>起始</w:t>
      </w:r>
      <w:r w:rsidRPr="00622BF2">
        <w:rPr>
          <w:rFonts w:cs="Times New Roman" w:hint="eastAsia"/>
          <w:bCs/>
        </w:rPr>
        <w:t>分解温度分别是</w:t>
      </w:r>
      <w:r w:rsidRPr="00622BF2">
        <w:rPr>
          <w:rFonts w:cs="Times New Roman"/>
          <w:bCs/>
        </w:rPr>
        <w:t xml:space="preserve">112 </w:t>
      </w:r>
      <w:r w:rsidRPr="00622BF2">
        <w:rPr>
          <w:rFonts w:cs="Times New Roman" w:hint="eastAsia"/>
          <w:bCs/>
        </w:rPr>
        <w:t>℃、</w:t>
      </w:r>
      <w:r w:rsidRPr="00622BF2">
        <w:rPr>
          <w:rFonts w:cs="Times New Roman"/>
          <w:bCs/>
        </w:rPr>
        <w:t xml:space="preserve">156 </w:t>
      </w:r>
      <w:r w:rsidRPr="00622BF2">
        <w:rPr>
          <w:rFonts w:cs="Times New Roman" w:hint="eastAsia"/>
          <w:bCs/>
        </w:rPr>
        <w:t>℃，</w:t>
      </w:r>
      <w:r w:rsidRPr="00622BF2">
        <w:rPr>
          <w:rFonts w:cs="Times New Roman"/>
          <w:bCs/>
        </w:rPr>
        <w:t>dmaCuMn</w:t>
      </w:r>
      <w:r w:rsidRPr="00622BF2">
        <w:rPr>
          <w:rFonts w:cs="Times New Roman" w:hint="eastAsia"/>
          <w:bCs/>
        </w:rPr>
        <w:t>固溶体系列化合物的热稳定性介于对应纯金属化合物之间。系列化合物都经历两步热分解，热流过程以</w:t>
      </w:r>
      <w:r w:rsidR="009D653A" w:rsidRPr="00D82A5B">
        <w:rPr>
          <w:rFonts w:cs="Times New Roman"/>
          <w:bCs/>
          <w:i/>
          <w:iCs/>
        </w:rPr>
        <w:t>x</w:t>
      </w:r>
      <w:r w:rsidR="009D653A" w:rsidRPr="00622BF2">
        <w:rPr>
          <w:rFonts w:cs="Times New Roman"/>
          <w:bCs/>
        </w:rPr>
        <w:t xml:space="preserve"> = 0.40</w:t>
      </w:r>
      <w:r w:rsidRPr="00622BF2">
        <w:rPr>
          <w:rFonts w:cs="Times New Roman" w:hint="eastAsia"/>
          <w:bCs/>
        </w:rPr>
        <w:t>为界，含</w:t>
      </w:r>
      <w:r w:rsidRPr="00622BF2">
        <w:rPr>
          <w:rFonts w:cs="Times New Roman"/>
          <w:bCs/>
        </w:rPr>
        <w:t>Cu</w:t>
      </w:r>
      <w:r w:rsidRPr="00622BF2">
        <w:rPr>
          <w:rFonts w:cs="Times New Roman" w:hint="eastAsia"/>
          <w:bCs/>
        </w:rPr>
        <w:t>少的样品第一步热分解为放</w:t>
      </w:r>
      <w:r w:rsidRPr="00643D43">
        <w:rPr>
          <w:rFonts w:cs="Times New Roman" w:hint="eastAsia"/>
          <w:bCs/>
        </w:rPr>
        <w:t>热过程，含</w:t>
      </w:r>
      <w:r w:rsidRPr="00643D43">
        <w:rPr>
          <w:rFonts w:cs="Times New Roman"/>
          <w:bCs/>
        </w:rPr>
        <w:t>Cu</w:t>
      </w:r>
      <w:r w:rsidRPr="00643D43">
        <w:rPr>
          <w:rFonts w:cs="Times New Roman" w:hint="eastAsia"/>
          <w:bCs/>
        </w:rPr>
        <w:t>多的样品第一步热分解在放热过程中还出现了吸热峰（图</w:t>
      </w:r>
      <w:r w:rsidR="00800469" w:rsidRPr="00643D43">
        <w:rPr>
          <w:rFonts w:cs="Times New Roman"/>
          <w:bCs/>
        </w:rPr>
        <w:t>4.</w:t>
      </w:r>
      <w:r w:rsidR="00BF560D">
        <w:rPr>
          <w:rFonts w:cs="Times New Roman"/>
          <w:bCs/>
        </w:rPr>
        <w:t>2</w:t>
      </w:r>
      <w:r w:rsidR="00A36F96">
        <w:rPr>
          <w:rFonts w:cs="Times New Roman"/>
          <w:bCs/>
        </w:rPr>
        <w:t xml:space="preserve">a, </w:t>
      </w:r>
      <w:r w:rsidRPr="00643D43">
        <w:rPr>
          <w:rFonts w:cs="Times New Roman"/>
          <w:bCs/>
        </w:rPr>
        <w:t>b</w:t>
      </w:r>
      <w:r w:rsidRPr="00643D43">
        <w:rPr>
          <w:rFonts w:cs="Times New Roman" w:hint="eastAsia"/>
          <w:bCs/>
        </w:rPr>
        <w:t>）。随着</w:t>
      </w:r>
      <w:r w:rsidRPr="00622BF2">
        <w:rPr>
          <w:rFonts w:cs="Times New Roman"/>
          <w:bCs/>
        </w:rPr>
        <w:t>Cu</w:t>
      </w:r>
      <w:r w:rsidRPr="00622BF2">
        <w:rPr>
          <w:rFonts w:cs="Times New Roman" w:hint="eastAsia"/>
          <w:bCs/>
        </w:rPr>
        <w:t>离子的增加，</w:t>
      </w:r>
      <w:r w:rsidR="00C73F85" w:rsidRPr="00622BF2">
        <w:rPr>
          <w:rFonts w:cs="Times New Roman" w:hint="eastAsia"/>
          <w:bCs/>
        </w:rPr>
        <w:t>第一步</w:t>
      </w:r>
      <w:r w:rsidRPr="00622BF2">
        <w:rPr>
          <w:rFonts w:cs="Times New Roman" w:hint="eastAsia"/>
          <w:bCs/>
        </w:rPr>
        <w:t>热分解</w:t>
      </w:r>
      <w:r w:rsidR="00BD3FE0">
        <w:rPr>
          <w:rFonts w:cs="Times New Roman" w:hint="eastAsia"/>
          <w:bCs/>
        </w:rPr>
        <w:t>及完成</w:t>
      </w:r>
      <w:r w:rsidRPr="00622BF2">
        <w:rPr>
          <w:rFonts w:cs="Times New Roman" w:hint="eastAsia"/>
          <w:bCs/>
        </w:rPr>
        <w:t>温度逐渐下降，第二步热分解的温度随</w:t>
      </w:r>
      <w:r w:rsidRPr="00622BF2">
        <w:rPr>
          <w:rFonts w:cs="Times New Roman"/>
          <w:bCs/>
        </w:rPr>
        <w:t>Cu%</w:t>
      </w:r>
      <w:r w:rsidRPr="00622BF2">
        <w:rPr>
          <w:rFonts w:cs="Times New Roman" w:hint="eastAsia"/>
          <w:bCs/>
        </w:rPr>
        <w:t>的变化以</w:t>
      </w:r>
      <w:r w:rsidR="009D653A" w:rsidRPr="00D82A5B">
        <w:rPr>
          <w:rFonts w:cs="Times New Roman"/>
          <w:bCs/>
          <w:i/>
          <w:iCs/>
        </w:rPr>
        <w:t>x</w:t>
      </w:r>
      <w:r w:rsidR="009D653A" w:rsidRPr="00622BF2">
        <w:rPr>
          <w:rFonts w:cs="Times New Roman"/>
          <w:bCs/>
        </w:rPr>
        <w:t xml:space="preserve"> = 0.6</w:t>
      </w:r>
      <w:r w:rsidR="00545AF6">
        <w:rPr>
          <w:rFonts w:cs="Times New Roman"/>
          <w:bCs/>
        </w:rPr>
        <w:t>6</w:t>
      </w:r>
      <w:r w:rsidRPr="00622BF2">
        <w:rPr>
          <w:rFonts w:cs="Times New Roman" w:hint="eastAsia"/>
          <w:bCs/>
        </w:rPr>
        <w:t>为界分为两段，第一段减少较慢，第二段减少较快。两步热分解之间的台阶温度间隔随着</w:t>
      </w:r>
      <w:r w:rsidRPr="00622BF2">
        <w:rPr>
          <w:rFonts w:cs="Times New Roman"/>
          <w:bCs/>
        </w:rPr>
        <w:t>Cu%</w:t>
      </w:r>
      <w:r w:rsidRPr="00622BF2">
        <w:rPr>
          <w:rFonts w:cs="Times New Roman" w:hint="eastAsia"/>
          <w:bCs/>
        </w:rPr>
        <w:t>的变化也呈现类似的规律，两步热解反应逐渐合并</w:t>
      </w:r>
      <w:r w:rsidR="00C73F85" w:rsidRPr="00622BF2">
        <w:rPr>
          <w:rFonts w:cs="Times New Roman" w:hint="eastAsia"/>
          <w:bCs/>
        </w:rPr>
        <w:t>为一步热分解</w:t>
      </w:r>
      <w:r w:rsidRPr="00622BF2">
        <w:rPr>
          <w:rFonts w:cs="Times New Roman" w:hint="eastAsia"/>
          <w:bCs/>
        </w:rPr>
        <w:t>。</w:t>
      </w:r>
    </w:p>
    <w:p w14:paraId="59199814" w14:textId="6CC36CE5" w:rsidR="003206D9" w:rsidRPr="003206D9" w:rsidRDefault="003206D9">
      <w:pPr>
        <w:pStyle w:val="2--zhu0"/>
        <w:spacing w:before="156"/>
      </w:pPr>
      <w:r w:rsidRPr="003206D9">
        <w:rPr>
          <w:noProof/>
        </w:rPr>
        <w:drawing>
          <wp:inline distT="0" distB="0" distL="0" distR="0" wp14:anchorId="067B307E" wp14:editId="20208241">
            <wp:extent cx="4860000" cy="3351218"/>
            <wp:effectExtent l="0" t="0" r="0" b="1905"/>
            <wp:docPr id="954399131" name="图片 954399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60000" cy="3351218"/>
                    </a:xfrm>
                    <a:prstGeom prst="rect">
                      <a:avLst/>
                    </a:prstGeom>
                  </pic:spPr>
                </pic:pic>
              </a:graphicData>
            </a:graphic>
          </wp:inline>
        </w:drawing>
      </w:r>
    </w:p>
    <w:p w14:paraId="5ECB43F8" w14:textId="203571D3" w:rsidR="00EA4A0B" w:rsidRPr="00DF2A2B" w:rsidRDefault="00EA4A0B" w:rsidP="00AC494E">
      <w:pPr>
        <w:pStyle w:val="2--zhu"/>
        <w:spacing w:after="156"/>
        <w:rPr>
          <w:rFonts w:eastAsiaTheme="minorEastAsia" w:cs="Times New Roman"/>
        </w:rPr>
      </w:pPr>
      <w:r w:rsidRPr="00DF2A2B">
        <w:rPr>
          <w:rFonts w:eastAsiaTheme="minorEastAsia" w:cs="Times New Roman" w:hint="eastAsia"/>
        </w:rPr>
        <w:t>图</w:t>
      </w:r>
      <w:r w:rsidRPr="00DF2A2B">
        <w:rPr>
          <w:rFonts w:eastAsiaTheme="minorEastAsia" w:cs="Times New Roman"/>
        </w:rPr>
        <w:t>4.</w:t>
      </w:r>
      <w:r w:rsidR="00183D22" w:rsidRPr="00DF2A2B">
        <w:rPr>
          <w:rFonts w:eastAsiaTheme="minorEastAsia" w:cs="Times New Roman"/>
        </w:rPr>
        <w:t xml:space="preserve">2 </w:t>
      </w:r>
      <w:r w:rsidRPr="00DF2A2B">
        <w:rPr>
          <w:rFonts w:eastAsiaTheme="minorEastAsia" w:cs="Times New Roman"/>
        </w:rPr>
        <w:t>dmaCuMn</w:t>
      </w:r>
      <w:r w:rsidRPr="00DF2A2B">
        <w:rPr>
          <w:rFonts w:eastAsiaTheme="minorEastAsia" w:cs="Times New Roman" w:hint="eastAsia"/>
        </w:rPr>
        <w:t>系列化合物的：</w:t>
      </w:r>
      <w:r w:rsidRPr="00DF2A2B">
        <w:rPr>
          <w:rFonts w:eastAsiaTheme="minorEastAsia" w:cs="Times New Roman"/>
        </w:rPr>
        <w:t xml:space="preserve">(a) TGA; (b) DSC; (c) 220 </w:t>
      </w:r>
      <w:r w:rsidRPr="00DF2A2B">
        <w:rPr>
          <w:rFonts w:eastAsiaTheme="minorEastAsia" w:cs="Times New Roman"/>
          <w:vertAlign w:val="superscript"/>
        </w:rPr>
        <w:t>o</w:t>
      </w:r>
      <w:r w:rsidRPr="00DF2A2B">
        <w:rPr>
          <w:rFonts w:eastAsiaTheme="minorEastAsia" w:cs="Times New Roman"/>
        </w:rPr>
        <w:t>C</w:t>
      </w:r>
      <w:r w:rsidRPr="00DF2A2B">
        <w:rPr>
          <w:rFonts w:eastAsiaTheme="minorEastAsia" w:cs="Times New Roman" w:hint="eastAsia"/>
        </w:rPr>
        <w:t>下失重</w:t>
      </w:r>
      <w:r w:rsidR="009D653A" w:rsidRPr="00DF2A2B">
        <w:rPr>
          <w:rFonts w:eastAsiaTheme="minorEastAsia" w:cs="Times New Roman" w:hint="eastAsia"/>
        </w:rPr>
        <w:t>百分比与</w:t>
      </w:r>
      <w:r w:rsidRPr="00DF2A2B">
        <w:rPr>
          <w:rFonts w:eastAsiaTheme="minorEastAsia" w:cs="Times New Roman" w:hint="eastAsia"/>
        </w:rPr>
        <w:t>计算值、首次分解温度</w:t>
      </w:r>
      <w:r w:rsidR="009D653A" w:rsidRPr="00DF2A2B">
        <w:rPr>
          <w:rFonts w:eastAsiaTheme="minorEastAsia" w:cs="Times New Roman" w:hint="eastAsia"/>
        </w:rPr>
        <w:t>随</w:t>
      </w:r>
      <w:r w:rsidRPr="00DF2A2B">
        <w:rPr>
          <w:rFonts w:eastAsiaTheme="minorEastAsia" w:cs="Times New Roman"/>
        </w:rPr>
        <w:t>Cu%</w:t>
      </w:r>
      <w:r w:rsidRPr="00DF2A2B">
        <w:rPr>
          <w:rFonts w:eastAsiaTheme="minorEastAsia" w:cs="Times New Roman" w:hint="eastAsia"/>
        </w:rPr>
        <w:t>的</w:t>
      </w:r>
      <w:r w:rsidR="009D653A" w:rsidRPr="00DF2A2B">
        <w:rPr>
          <w:rFonts w:eastAsiaTheme="minorEastAsia" w:cs="Times New Roman" w:hint="eastAsia"/>
        </w:rPr>
        <w:t>变化</w:t>
      </w:r>
      <w:r w:rsidRPr="00DF2A2B">
        <w:rPr>
          <w:rFonts w:eastAsiaTheme="minorEastAsia" w:cs="Times New Roman"/>
        </w:rPr>
        <w:t xml:space="preserve">; (d) </w:t>
      </w:r>
      <w:r w:rsidR="001A13C1">
        <w:rPr>
          <w:rFonts w:eastAsiaTheme="minorEastAsia" w:cs="Times New Roman"/>
        </w:rPr>
        <w:t>6</w:t>
      </w:r>
      <w:r w:rsidRPr="00DF2A2B">
        <w:rPr>
          <w:rFonts w:eastAsiaTheme="minorEastAsia" w:cs="Times New Roman"/>
        </w:rPr>
        <w:t xml:space="preserve">00 </w:t>
      </w:r>
      <w:r w:rsidRPr="00DF2A2B">
        <w:rPr>
          <w:rFonts w:eastAsiaTheme="minorEastAsia" w:cs="Times New Roman"/>
          <w:vertAlign w:val="superscript"/>
        </w:rPr>
        <w:t>o</w:t>
      </w:r>
      <w:r w:rsidRPr="00DF2A2B">
        <w:rPr>
          <w:rFonts w:eastAsiaTheme="minorEastAsia" w:cs="Times New Roman"/>
        </w:rPr>
        <w:t>C</w:t>
      </w:r>
      <w:r w:rsidRPr="00DF2A2B">
        <w:rPr>
          <w:rFonts w:eastAsiaTheme="minorEastAsia" w:cs="Times New Roman" w:hint="eastAsia"/>
        </w:rPr>
        <w:t>下最终剩余物</w:t>
      </w:r>
      <w:r w:rsidR="009D653A" w:rsidRPr="00DF2A2B">
        <w:rPr>
          <w:rFonts w:eastAsiaTheme="minorEastAsia" w:cs="Times New Roman" w:hint="eastAsia"/>
        </w:rPr>
        <w:t>与</w:t>
      </w:r>
      <w:r w:rsidRPr="00DF2A2B">
        <w:rPr>
          <w:rFonts w:eastAsiaTheme="minorEastAsia" w:cs="Times New Roman" w:hint="eastAsia"/>
        </w:rPr>
        <w:t>计算值、最终分解温度</w:t>
      </w:r>
      <w:r w:rsidR="009D653A" w:rsidRPr="00DF2A2B">
        <w:rPr>
          <w:rFonts w:eastAsiaTheme="minorEastAsia" w:cs="Times New Roman" w:hint="eastAsia"/>
        </w:rPr>
        <w:t>随</w:t>
      </w:r>
      <w:r w:rsidRPr="00DF2A2B">
        <w:rPr>
          <w:rFonts w:eastAsiaTheme="minorEastAsia" w:cs="Times New Roman"/>
        </w:rPr>
        <w:t>Cu%</w:t>
      </w:r>
      <w:r w:rsidRPr="00DF2A2B">
        <w:rPr>
          <w:rFonts w:eastAsiaTheme="minorEastAsia" w:cs="Times New Roman" w:hint="eastAsia"/>
        </w:rPr>
        <w:t>的</w:t>
      </w:r>
      <w:r w:rsidR="009D653A" w:rsidRPr="00DF2A2B">
        <w:rPr>
          <w:rFonts w:eastAsiaTheme="minorEastAsia" w:cs="Times New Roman" w:hint="eastAsia"/>
        </w:rPr>
        <w:t>变化</w:t>
      </w:r>
    </w:p>
    <w:p w14:paraId="27F03EBF" w14:textId="1B69CA49" w:rsidR="00F555EA" w:rsidRDefault="00F555EA" w:rsidP="008C3A9A">
      <w:pPr>
        <w:pStyle w:val="1-PHD"/>
        <w:ind w:firstLine="480"/>
      </w:pPr>
      <w:r w:rsidRPr="00622BF2">
        <w:rPr>
          <w:rFonts w:hint="eastAsia"/>
          <w:bCs/>
        </w:rPr>
        <w:lastRenderedPageBreak/>
        <w:t>将样品实际失重情况与理论计算值比较，判断出失重丢失的成分。以</w:t>
      </w:r>
      <w:r w:rsidRPr="00622BF2">
        <w:rPr>
          <w:bCs/>
        </w:rPr>
        <w:t>dmaCu</w:t>
      </w:r>
      <w:r w:rsidRPr="00622BF2">
        <w:rPr>
          <w:bCs/>
          <w:vertAlign w:val="subscript"/>
        </w:rPr>
        <w:t>0.06</w:t>
      </w:r>
      <w:r w:rsidRPr="00622BF2">
        <w:rPr>
          <w:bCs/>
        </w:rPr>
        <w:t>Mn</w:t>
      </w:r>
      <w:r w:rsidRPr="00622BF2">
        <w:rPr>
          <w:bCs/>
          <w:vertAlign w:val="subscript"/>
        </w:rPr>
        <w:t>0.94</w:t>
      </w:r>
      <w:r w:rsidRPr="00622BF2">
        <w:rPr>
          <w:rFonts w:hint="eastAsia"/>
          <w:bCs/>
        </w:rPr>
        <w:t>为例，在</w:t>
      </w:r>
      <w:r w:rsidRPr="00622BF2">
        <w:rPr>
          <w:bCs/>
        </w:rPr>
        <w:t>151–2</w:t>
      </w:r>
      <w:r w:rsidR="006C43B1">
        <w:rPr>
          <w:bCs/>
        </w:rPr>
        <w:t>06</w:t>
      </w:r>
      <w:r w:rsidRPr="00622BF2">
        <w:rPr>
          <w:bCs/>
        </w:rPr>
        <w:t xml:space="preserve"> </w:t>
      </w:r>
      <w:r w:rsidRPr="00622BF2">
        <w:rPr>
          <w:rFonts w:hint="eastAsia"/>
          <w:bCs/>
        </w:rPr>
        <w:t>℃进行第一步放热分解，分解后</w:t>
      </w:r>
      <w:r>
        <w:rPr>
          <w:rFonts w:hint="eastAsia"/>
          <w:bCs/>
        </w:rPr>
        <w:t>失</w:t>
      </w:r>
      <w:r w:rsidRPr="00622BF2">
        <w:rPr>
          <w:rFonts w:hint="eastAsia"/>
          <w:bCs/>
        </w:rPr>
        <w:t>重百分比为</w:t>
      </w:r>
      <w:r>
        <w:rPr>
          <w:rFonts w:hint="eastAsia"/>
          <w:bCs/>
        </w:rPr>
        <w:t>3</w:t>
      </w:r>
      <w:r w:rsidR="006C43B1">
        <w:rPr>
          <w:bCs/>
        </w:rPr>
        <w:t>8.6</w:t>
      </w:r>
      <w:r w:rsidRPr="00622BF2">
        <w:rPr>
          <w:bCs/>
        </w:rPr>
        <w:t>%</w:t>
      </w:r>
      <w:r w:rsidRPr="00622BF2">
        <w:rPr>
          <w:rFonts w:hint="eastAsia"/>
          <w:bCs/>
        </w:rPr>
        <w:t>，每分子式丢失了一个二甲胺分子、一分子甲酸，在</w:t>
      </w:r>
      <w:r w:rsidRPr="00622BF2">
        <w:rPr>
          <w:bCs/>
        </w:rPr>
        <w:t>245–27</w:t>
      </w:r>
      <w:r w:rsidR="006C43B1">
        <w:rPr>
          <w:bCs/>
        </w:rPr>
        <w:t>1</w:t>
      </w:r>
      <w:r w:rsidRPr="00622BF2">
        <w:rPr>
          <w:bCs/>
        </w:rPr>
        <w:t xml:space="preserve"> </w:t>
      </w:r>
      <w:r w:rsidRPr="00622BF2">
        <w:rPr>
          <w:rFonts w:hint="eastAsia"/>
          <w:bCs/>
        </w:rPr>
        <w:t>℃进行第二步吸热分解，剩余重量百分比为</w:t>
      </w:r>
      <w:r w:rsidRPr="00622BF2">
        <w:rPr>
          <w:bCs/>
        </w:rPr>
        <w:t>33.</w:t>
      </w:r>
      <w:r>
        <w:rPr>
          <w:bCs/>
        </w:rPr>
        <w:t>6</w:t>
      </w:r>
      <w:r w:rsidRPr="00622BF2">
        <w:rPr>
          <w:bCs/>
        </w:rPr>
        <w:t>%</w:t>
      </w:r>
      <w:r w:rsidRPr="00622BF2">
        <w:rPr>
          <w:rFonts w:hint="eastAsia"/>
          <w:bCs/>
        </w:rPr>
        <w:t>，剩余产物为</w:t>
      </w:r>
      <w:r w:rsidRPr="00622BF2">
        <w:rPr>
          <w:bCs/>
        </w:rPr>
        <w:t>CuO/MnO</w:t>
      </w:r>
      <w:r w:rsidRPr="00643D43">
        <w:rPr>
          <w:rFonts w:hint="eastAsia"/>
          <w:bCs/>
        </w:rPr>
        <w:t>（图</w:t>
      </w:r>
      <w:r w:rsidRPr="00643D43">
        <w:rPr>
          <w:bCs/>
        </w:rPr>
        <w:t>4.</w:t>
      </w:r>
      <w:r w:rsidR="00183D22">
        <w:rPr>
          <w:bCs/>
        </w:rPr>
        <w:t>2</w:t>
      </w:r>
      <w:r>
        <w:rPr>
          <w:bCs/>
        </w:rPr>
        <w:t>c, d</w:t>
      </w:r>
      <w:r>
        <w:rPr>
          <w:rFonts w:hint="eastAsia"/>
          <w:bCs/>
        </w:rPr>
        <w:t>和表</w:t>
      </w:r>
      <w:r>
        <w:rPr>
          <w:rFonts w:hint="eastAsia"/>
          <w:bCs/>
        </w:rPr>
        <w:t>4</w:t>
      </w:r>
      <w:r>
        <w:rPr>
          <w:bCs/>
        </w:rPr>
        <w:t>.1</w:t>
      </w:r>
      <w:r w:rsidRPr="00643D43">
        <w:rPr>
          <w:rFonts w:hint="eastAsia"/>
          <w:bCs/>
        </w:rPr>
        <w:t>）</w:t>
      </w:r>
      <w:r w:rsidRPr="00622BF2">
        <w:rPr>
          <w:rFonts w:hint="eastAsia"/>
          <w:bCs/>
        </w:rPr>
        <w:t>。</w:t>
      </w:r>
    </w:p>
    <w:p w14:paraId="375D2845" w14:textId="0BEE9DF8" w:rsidR="00DF27D7" w:rsidRPr="00D82A5B" w:rsidRDefault="00DF27D7" w:rsidP="008C3A9A">
      <w:pPr>
        <w:pStyle w:val="1-PHD"/>
        <w:ind w:firstLine="480"/>
      </w:pPr>
      <w:r w:rsidRPr="00D82A5B">
        <w:rPr>
          <w:rFonts w:hint="eastAsia"/>
        </w:rPr>
        <w:t>对于</w:t>
      </w:r>
      <w:r w:rsidRPr="00D82A5B">
        <w:t>dmaCu</w:t>
      </w:r>
      <w:r w:rsidRPr="00D82A5B">
        <w:rPr>
          <w:vertAlign w:val="subscript"/>
        </w:rPr>
        <w:t>0.9</w:t>
      </w:r>
      <w:r>
        <w:rPr>
          <w:vertAlign w:val="subscript"/>
        </w:rPr>
        <w:t>3</w:t>
      </w:r>
      <w:r w:rsidRPr="00D82A5B">
        <w:t>Mn</w:t>
      </w:r>
      <w:r w:rsidRPr="00D82A5B">
        <w:rPr>
          <w:vertAlign w:val="subscript"/>
        </w:rPr>
        <w:t>0.0</w:t>
      </w:r>
      <w:r>
        <w:rPr>
          <w:vertAlign w:val="subscript"/>
        </w:rPr>
        <w:t>7</w:t>
      </w:r>
      <w:r w:rsidRPr="00D82A5B">
        <w:rPr>
          <w:rFonts w:hint="eastAsia"/>
        </w:rPr>
        <w:t>，在</w:t>
      </w:r>
      <w:r w:rsidRPr="00D82A5B">
        <w:t>126–1</w:t>
      </w:r>
      <w:r w:rsidR="006C43B1">
        <w:t>60</w:t>
      </w:r>
      <w:r w:rsidRPr="00D82A5B">
        <w:t xml:space="preserve"> </w:t>
      </w:r>
      <w:r w:rsidRPr="00D82A5B">
        <w:rPr>
          <w:rFonts w:hint="eastAsia"/>
        </w:rPr>
        <w:t>℃进行第一步放热分解，分解后</w:t>
      </w:r>
      <w:r>
        <w:rPr>
          <w:rFonts w:hint="eastAsia"/>
        </w:rPr>
        <w:t>失</w:t>
      </w:r>
      <w:r w:rsidRPr="00D82A5B">
        <w:rPr>
          <w:rFonts w:hint="eastAsia"/>
        </w:rPr>
        <w:t>重百分比为</w:t>
      </w:r>
      <w:r w:rsidRPr="00D82A5B">
        <w:t>5</w:t>
      </w:r>
      <w:r>
        <w:t>7</w:t>
      </w:r>
      <w:r w:rsidRPr="00D82A5B">
        <w:t>.</w:t>
      </w:r>
      <w:r>
        <w:t>0</w:t>
      </w:r>
      <w:r w:rsidRPr="00D82A5B">
        <w:t>%</w:t>
      </w:r>
      <w:r w:rsidRPr="00D82A5B">
        <w:rPr>
          <w:rFonts w:hint="eastAsia"/>
        </w:rPr>
        <w:t>，每分子式丢失了一个二甲胺分子和一个甲酸根，在</w:t>
      </w:r>
      <w:r w:rsidRPr="00D82A5B">
        <w:t>1</w:t>
      </w:r>
      <w:r w:rsidR="006C43B1">
        <w:t>60</w:t>
      </w:r>
      <w:r w:rsidRPr="00D82A5B">
        <w:t>–2</w:t>
      </w:r>
      <w:r w:rsidR="006C43B1">
        <w:t>47</w:t>
      </w:r>
      <w:r w:rsidRPr="00D82A5B">
        <w:t xml:space="preserve"> </w:t>
      </w:r>
      <w:r w:rsidRPr="00D82A5B">
        <w:rPr>
          <w:rFonts w:hint="eastAsia"/>
        </w:rPr>
        <w:t>℃进行第二步吸热分解，分解刚结束的百分比为</w:t>
      </w:r>
      <w:r w:rsidRPr="00D82A5B">
        <w:t>26.7%</w:t>
      </w:r>
      <w:r w:rsidRPr="00D82A5B">
        <w:rPr>
          <w:rFonts w:hint="eastAsia"/>
        </w:rPr>
        <w:t>，剩余产物为</w:t>
      </w:r>
      <w:r w:rsidRPr="00D82A5B">
        <w:t>Cu</w:t>
      </w:r>
      <w:r w:rsidRPr="00D82A5B">
        <w:rPr>
          <w:vertAlign w:val="subscript"/>
        </w:rPr>
        <w:t>2</w:t>
      </w:r>
      <w:r w:rsidRPr="00D82A5B">
        <w:t>O/MnO</w:t>
      </w:r>
      <w:r w:rsidRPr="00D82A5B">
        <w:rPr>
          <w:rFonts w:hint="eastAsia"/>
        </w:rPr>
        <w:t>，样品周围的还原性气氛使热解产物中</w:t>
      </w:r>
      <w:r w:rsidRPr="00D82A5B">
        <w:t>Cu</w:t>
      </w:r>
      <w:r w:rsidRPr="00D82A5B">
        <w:rPr>
          <w:rFonts w:hint="eastAsia"/>
        </w:rPr>
        <w:t>的氧化物为</w:t>
      </w:r>
      <w:r w:rsidRPr="00D82A5B">
        <w:t>Cu</w:t>
      </w:r>
      <w:r w:rsidRPr="00D82A5B">
        <w:rPr>
          <w:vertAlign w:val="subscript"/>
        </w:rPr>
        <w:t>2</w:t>
      </w:r>
      <w:r w:rsidRPr="00D82A5B">
        <w:t>O</w:t>
      </w:r>
      <w:r w:rsidRPr="00D82A5B">
        <w:rPr>
          <w:rFonts w:hint="eastAsia"/>
        </w:rPr>
        <w:t>，等加热时间足够长，变为空气气氛，热解产物重量百分比增加，最终百分比</w:t>
      </w:r>
      <w:r w:rsidRPr="00D82A5B">
        <w:t>30.4%</w:t>
      </w:r>
      <w:r w:rsidRPr="00D82A5B">
        <w:rPr>
          <w:rFonts w:hint="eastAsia"/>
        </w:rPr>
        <w:t>靠近</w:t>
      </w:r>
      <w:r w:rsidRPr="00D82A5B">
        <w:t>CuO/MnO</w:t>
      </w:r>
      <w:r w:rsidRPr="00D82A5B">
        <w:rPr>
          <w:rFonts w:hint="eastAsia"/>
        </w:rPr>
        <w:t>的理论计算值。</w:t>
      </w:r>
    </w:p>
    <w:p w14:paraId="06B05FF0" w14:textId="7D9FD66C" w:rsidR="00DF27D7" w:rsidRDefault="00DF27D7" w:rsidP="008C3A9A">
      <w:pPr>
        <w:pStyle w:val="1-PHD"/>
        <w:ind w:firstLine="480"/>
      </w:pPr>
      <w:r w:rsidRPr="00D82A5B">
        <w:t>dmaCuMn</w:t>
      </w:r>
      <w:r w:rsidRPr="00D82A5B">
        <w:rPr>
          <w:rFonts w:hint="eastAsia"/>
        </w:rPr>
        <w:t>固溶体化合物的热稳定性和热分解性质反映了</w:t>
      </w:r>
      <w:r w:rsidRPr="00D82A5B">
        <w:t>dmaMn</w:t>
      </w:r>
      <w:r w:rsidRPr="00D82A5B">
        <w:rPr>
          <w:rFonts w:hint="eastAsia"/>
        </w:rPr>
        <w:t>到</w:t>
      </w:r>
      <w:r w:rsidRPr="00D82A5B">
        <w:t>dmaCu</w:t>
      </w:r>
      <w:r w:rsidRPr="00D82A5B">
        <w:rPr>
          <w:rFonts w:hint="eastAsia"/>
        </w:rPr>
        <w:t>的过渡，分界浓度靠近</w:t>
      </w:r>
      <w:r w:rsidRPr="00D82A5B">
        <w:rPr>
          <w:i/>
          <w:iCs/>
        </w:rPr>
        <w:t>x</w:t>
      </w:r>
      <w:r w:rsidRPr="00D82A5B">
        <w:t xml:space="preserve"> = 0.30</w:t>
      </w:r>
      <w:r w:rsidRPr="00D82A5B">
        <w:rPr>
          <w:rFonts w:hint="eastAsia"/>
        </w:rPr>
        <w:t>和</w:t>
      </w:r>
      <w:r w:rsidRPr="00D82A5B">
        <w:t>0.6</w:t>
      </w:r>
      <w:r>
        <w:t>6</w:t>
      </w:r>
      <w:r w:rsidRPr="00D82A5B">
        <w:rPr>
          <w:rFonts w:hint="eastAsia"/>
        </w:rPr>
        <w:t>，为简单立方体固溶体的逾渗阈值</w:t>
      </w:r>
      <w:r w:rsidRPr="00D82A5B">
        <w:fldChar w:fldCharType="begin">
          <w:fldData xml:space="preserve">PEVuZE5vdGU+PENpdGU+PEF1dGhvcj5kZSBKb25naDwvQXV0aG9yPjxZZWFyPjE5ODM8L1llYXI+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</w:fldData>
        </w:fldChar>
      </w:r>
      <w:r w:rsidR="00967E36">
        <w:instrText xml:space="preserve"> ADDIN EN.CITE </w:instrText>
      </w:r>
      <w:r w:rsidR="00967E36">
        <w:fldChar w:fldCharType="begin">
          <w:fldData xml:space="preserve">PEVuZE5vdGU+PENpdGU+PEF1dGhvcj5kZSBKb25naDwvQXV0aG9yPjxZZWFyPjE5ODM8L1llYXI+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</w:fldData>
        </w:fldChar>
      </w:r>
      <w:r w:rsidR="00967E36">
        <w:instrText xml:space="preserve"> ADDIN EN.CITE.DATA </w:instrText>
      </w:r>
      <w:r w:rsidR="00967E36">
        <w:fldChar w:fldCharType="end"/>
      </w:r>
      <w:r w:rsidRPr="00D82A5B">
        <w:fldChar w:fldCharType="separate"/>
      </w:r>
      <w:r w:rsidR="00A168C0" w:rsidRPr="00A168C0">
        <w:rPr>
          <w:noProof/>
          <w:vertAlign w:val="superscript"/>
        </w:rPr>
        <w:t>[</w:t>
      </w:r>
      <w:hyperlink w:anchor="_ENREF_165" w:tooltip="De Jongh, 1983 #629" w:history="1">
        <w:r w:rsidR="00DF2A2B" w:rsidRPr="00A168C0">
          <w:rPr>
            <w:noProof/>
            <w:vertAlign w:val="superscript"/>
          </w:rPr>
          <w:t>165-167</w:t>
        </w:r>
      </w:hyperlink>
      <w:r w:rsidR="00A168C0" w:rsidRPr="00A168C0">
        <w:rPr>
          <w:noProof/>
          <w:vertAlign w:val="superscript"/>
        </w:rPr>
        <w:t>]</w:t>
      </w:r>
      <w:r w:rsidRPr="00D82A5B">
        <w:fldChar w:fldCharType="end"/>
      </w:r>
      <w:r w:rsidRPr="00D82A5B">
        <w:rPr>
          <w:rFonts w:hint="eastAsia"/>
        </w:rPr>
        <w:t>。</w:t>
      </w:r>
    </w:p>
    <w:p w14:paraId="3AB53507" w14:textId="77777777" w:rsidR="00673125" w:rsidRPr="00C424FD" w:rsidRDefault="00673125" w:rsidP="008C3A9A">
      <w:pPr>
        <w:pStyle w:val="1-PHD"/>
        <w:ind w:firstLine="480"/>
      </w:pPr>
    </w:p>
    <w:p w14:paraId="4A2B87CE" w14:textId="0CAF0A28" w:rsidR="002F7D09" w:rsidRPr="00D82A5B" w:rsidRDefault="002F7D09" w:rsidP="00D82A5B">
      <w:pPr>
        <w:pStyle w:val="3--zhu"/>
        <w:spacing w:before="156"/>
      </w:pPr>
      <w:r w:rsidRPr="00D82A5B">
        <w:rPr>
          <w:rFonts w:hint="eastAsia"/>
        </w:rPr>
        <w:t>表</w:t>
      </w:r>
      <w:r w:rsidR="009315B8" w:rsidRPr="00D82A5B">
        <w:t>4</w:t>
      </w:r>
      <w:r w:rsidRPr="00D82A5B">
        <w:t>.1 dmaCu</w:t>
      </w:r>
      <w:r w:rsidRPr="00D82A5B">
        <w:rPr>
          <w:rFonts w:eastAsia="SymbolMT"/>
        </w:rPr>
        <w:t>Mn</w:t>
      </w:r>
      <w:r w:rsidRPr="00D82A5B">
        <w:rPr>
          <w:rFonts w:hint="eastAsia"/>
        </w:rPr>
        <w:t>固溶体化合物的热分解性质</w:t>
      </w:r>
    </w:p>
    <w:tbl>
      <w:tblPr>
        <w:tblW w:w="5000" w:type="pct"/>
        <w:tblBorders>
          <w:top w:val="single" w:sz="4" w:space="0" w:color="auto"/>
          <w:bottom w:val="single" w:sz="4" w:space="0" w:color="auto"/>
        </w:tblBorders>
        <w:tblLayout w:type="fixed"/>
        <w:tblLook w:val="04A0" w:firstRow="1" w:lastRow="0" w:firstColumn="1" w:lastColumn="0" w:noHBand="0" w:noVBand="1"/>
      </w:tblPr>
      <w:tblGrid>
        <w:gridCol w:w="1735"/>
        <w:gridCol w:w="1803"/>
        <w:gridCol w:w="2016"/>
        <w:gridCol w:w="1265"/>
        <w:gridCol w:w="2139"/>
      </w:tblGrid>
      <w:tr w:rsidR="002F7D09" w:rsidRPr="00622BF2" w14:paraId="4CAF3918" w14:textId="77777777" w:rsidTr="00F544C3">
        <w:trPr>
          <w:trHeight w:val="397"/>
        </w:trPr>
        <w:tc>
          <w:tcPr>
            <w:tcW w:w="968" w:type="pct"/>
            <w:tcBorders>
              <w:top w:val="single" w:sz="4" w:space="0" w:color="auto"/>
              <w:bottom w:val="single" w:sz="4" w:space="0" w:color="auto"/>
            </w:tcBorders>
            <w:noWrap/>
            <w:vAlign w:val="center"/>
            <w:hideMark/>
          </w:tcPr>
          <w:p w14:paraId="0305CEB2" w14:textId="58D5027A" w:rsidR="002F7D09" w:rsidRPr="00622BF2" w:rsidRDefault="00C20869" w:rsidP="00D82A5B">
            <w:pPr>
              <w:spacing w:line="200" w:lineRule="exact"/>
              <w:ind w:firstLineChars="0" w:firstLine="0"/>
              <w:rPr>
                <w:rFonts w:eastAsia="DengXian" w:cs="Times New Roman"/>
                <w:color w:val="000000"/>
                <w:sz w:val="18"/>
                <w:szCs w:val="18"/>
              </w:rPr>
            </w:pPr>
            <w:r>
              <w:rPr>
                <w:rFonts w:eastAsia="DengXian" w:cs="Times New Roman" w:hint="eastAsia"/>
                <w:color w:val="000000"/>
                <w:sz w:val="18"/>
                <w:szCs w:val="18"/>
              </w:rPr>
              <w:t>C</w:t>
            </w:r>
            <w:r w:rsidR="002F7D09" w:rsidRPr="00622BF2">
              <w:rPr>
                <w:rFonts w:eastAsia="DengXian" w:cs="Times New Roman"/>
                <w:color w:val="000000"/>
                <w:sz w:val="18"/>
                <w:szCs w:val="18"/>
              </w:rPr>
              <w:t>ompound</w:t>
            </w:r>
          </w:p>
        </w:tc>
        <w:tc>
          <w:tcPr>
            <w:tcW w:w="1006" w:type="pct"/>
            <w:tcBorders>
              <w:top w:val="single" w:sz="4" w:space="0" w:color="auto"/>
              <w:bottom w:val="single" w:sz="4" w:space="0" w:color="auto"/>
            </w:tcBorders>
            <w:noWrap/>
            <w:vAlign w:val="center"/>
            <w:hideMark/>
          </w:tcPr>
          <w:p w14:paraId="10D72283" w14:textId="77777777" w:rsidR="002F7D09" w:rsidRPr="00622BF2" w:rsidRDefault="002F7D09" w:rsidP="00D82A5B">
            <w:pPr>
              <w:spacing w:line="200" w:lineRule="exact"/>
              <w:ind w:firstLineChars="0" w:firstLine="0"/>
              <w:rPr>
                <w:rFonts w:eastAsia="DengXian" w:cs="Times New Roman"/>
                <w:color w:val="000000"/>
                <w:sz w:val="18"/>
                <w:szCs w:val="18"/>
              </w:rPr>
            </w:pPr>
            <w:r w:rsidRPr="00622BF2">
              <w:rPr>
                <w:rFonts w:eastAsia="DengXian" w:cs="Times New Roman"/>
                <w:i/>
                <w:iCs/>
                <w:color w:val="000000"/>
                <w:sz w:val="18"/>
                <w:szCs w:val="18"/>
              </w:rPr>
              <w:t>T</w:t>
            </w:r>
            <w:r w:rsidRPr="00622BF2">
              <w:rPr>
                <w:rFonts w:eastAsia="DengXian" w:cs="Times New Roman"/>
                <w:color w:val="000000"/>
                <w:sz w:val="18"/>
                <w:szCs w:val="18"/>
                <w:vertAlign w:val="subscript"/>
              </w:rPr>
              <w:t>1st decomposition</w:t>
            </w:r>
            <w:r w:rsidRPr="00622BF2">
              <w:rPr>
                <w:rFonts w:eastAsia="DengXian" w:cs="Times New Roman"/>
                <w:color w:val="000000"/>
                <w:sz w:val="18"/>
                <w:szCs w:val="18"/>
              </w:rPr>
              <w:t xml:space="preserve">, </w:t>
            </w:r>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
        </w:tc>
        <w:tc>
          <w:tcPr>
            <w:tcW w:w="1125" w:type="pct"/>
            <w:tcBorders>
              <w:top w:val="single" w:sz="4" w:space="0" w:color="auto"/>
              <w:bottom w:val="single" w:sz="4" w:space="0" w:color="auto"/>
            </w:tcBorders>
            <w:noWrap/>
            <w:vAlign w:val="center"/>
            <w:hideMark/>
          </w:tcPr>
          <w:p w14:paraId="2853B6A3" w14:textId="77777777" w:rsidR="002F7D09" w:rsidRPr="00622BF2" w:rsidRDefault="002F7D09"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Weight lost(Calcd.)</w:t>
            </w:r>
          </w:p>
          <w:p w14:paraId="2E925ACA" w14:textId="0682D727" w:rsidR="002F7D09" w:rsidRPr="00622BF2" w:rsidRDefault="002F7D09"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at 220 </w:t>
            </w:r>
            <w:r w:rsidRPr="00622BF2">
              <w:rPr>
                <w:rFonts w:eastAsia="DengXian" w:cs="Times New Roman"/>
                <w:color w:val="000000"/>
                <w:sz w:val="18"/>
                <w:szCs w:val="18"/>
                <w:vertAlign w:val="superscript"/>
              </w:rPr>
              <w:t>o</w:t>
            </w:r>
            <w:r w:rsidRPr="00622BF2">
              <w:rPr>
                <w:rFonts w:eastAsia="DengXian" w:cs="Times New Roman"/>
                <w:color w:val="000000"/>
                <w:sz w:val="18"/>
                <w:szCs w:val="18"/>
              </w:rPr>
              <w:t>C, %</w:t>
            </w:r>
          </w:p>
        </w:tc>
        <w:tc>
          <w:tcPr>
            <w:tcW w:w="706" w:type="pct"/>
            <w:tcBorders>
              <w:top w:val="single" w:sz="4" w:space="0" w:color="auto"/>
              <w:bottom w:val="single" w:sz="4" w:space="0" w:color="auto"/>
            </w:tcBorders>
            <w:noWrap/>
            <w:vAlign w:val="center"/>
            <w:hideMark/>
          </w:tcPr>
          <w:p w14:paraId="3FB1CD7A" w14:textId="77777777" w:rsidR="002F7D09" w:rsidRPr="00622BF2" w:rsidRDefault="002F7D09" w:rsidP="00D82A5B">
            <w:pPr>
              <w:spacing w:line="200" w:lineRule="exact"/>
              <w:ind w:firstLineChars="0" w:firstLine="0"/>
              <w:rPr>
                <w:rFonts w:eastAsia="DengXian" w:cs="Times New Roman"/>
                <w:color w:val="000000"/>
                <w:sz w:val="18"/>
                <w:szCs w:val="18"/>
              </w:rPr>
            </w:pPr>
            <w:r w:rsidRPr="00622BF2">
              <w:rPr>
                <w:rFonts w:eastAsia="DengXian" w:cs="Times New Roman"/>
                <w:i/>
                <w:iCs/>
                <w:color w:val="000000"/>
                <w:sz w:val="18"/>
                <w:szCs w:val="18"/>
              </w:rPr>
              <w:t>T</w:t>
            </w:r>
            <w:r w:rsidRPr="00622BF2">
              <w:rPr>
                <w:rFonts w:eastAsia="DengXian" w:cs="Times New Roman"/>
                <w:color w:val="000000"/>
                <w:sz w:val="18"/>
                <w:szCs w:val="18"/>
                <w:vertAlign w:val="subscript"/>
              </w:rPr>
              <w:t>pyrolysis</w:t>
            </w:r>
            <w:r w:rsidRPr="00622BF2">
              <w:rPr>
                <w:rFonts w:eastAsia="DengXian" w:cs="Times New Roman"/>
                <w:color w:val="000000"/>
                <w:sz w:val="18"/>
                <w:szCs w:val="18"/>
              </w:rPr>
              <w:t xml:space="preserve">, </w:t>
            </w:r>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
        </w:tc>
        <w:tc>
          <w:tcPr>
            <w:tcW w:w="1194" w:type="pct"/>
            <w:tcBorders>
              <w:top w:val="single" w:sz="4" w:space="0" w:color="auto"/>
              <w:bottom w:val="single" w:sz="4" w:space="0" w:color="auto"/>
            </w:tcBorders>
            <w:vAlign w:val="center"/>
          </w:tcPr>
          <w:p w14:paraId="58141BE6" w14:textId="6484A48B" w:rsidR="00670B71" w:rsidRDefault="002F7D09"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Final residue(Calcd.)</w:t>
            </w:r>
          </w:p>
          <w:p w14:paraId="23248FD9" w14:textId="29C6DF33" w:rsidR="002F7D09" w:rsidRPr="00622BF2" w:rsidRDefault="002F7D09"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at </w:t>
            </w:r>
            <w:r w:rsidR="001A13C1">
              <w:rPr>
                <w:rFonts w:eastAsia="DengXian" w:cs="Times New Roman"/>
                <w:color w:val="000000"/>
                <w:sz w:val="18"/>
                <w:szCs w:val="18"/>
              </w:rPr>
              <w:t>6</w:t>
            </w:r>
            <w:r w:rsidRPr="00622BF2">
              <w:rPr>
                <w:rFonts w:eastAsia="DengXian" w:cs="Times New Roman"/>
                <w:color w:val="000000"/>
                <w:sz w:val="18"/>
                <w:szCs w:val="18"/>
              </w:rPr>
              <w:t xml:space="preserve">00 </w:t>
            </w:r>
            <w:r w:rsidRPr="00622BF2">
              <w:rPr>
                <w:rFonts w:eastAsia="DengXian" w:cs="Times New Roman"/>
                <w:color w:val="000000"/>
                <w:sz w:val="18"/>
                <w:szCs w:val="18"/>
                <w:vertAlign w:val="superscript"/>
              </w:rPr>
              <w:t>o</w:t>
            </w:r>
            <w:r w:rsidRPr="00622BF2">
              <w:rPr>
                <w:rFonts w:eastAsia="DengXian" w:cs="Times New Roman"/>
                <w:color w:val="000000"/>
                <w:sz w:val="18"/>
                <w:szCs w:val="18"/>
              </w:rPr>
              <w:t>C, %</w:t>
            </w:r>
          </w:p>
        </w:tc>
      </w:tr>
      <w:tr w:rsidR="00EB5659" w:rsidRPr="00A55175" w14:paraId="58A9296B" w14:textId="77777777" w:rsidTr="00F544C3">
        <w:trPr>
          <w:trHeight w:hRule="exact" w:val="198"/>
        </w:trPr>
        <w:tc>
          <w:tcPr>
            <w:tcW w:w="968" w:type="pct"/>
            <w:tcBorders>
              <w:top w:val="single" w:sz="4" w:space="0" w:color="auto"/>
            </w:tcBorders>
            <w:noWrap/>
            <w:vAlign w:val="center"/>
            <w:hideMark/>
          </w:tcPr>
          <w:p w14:paraId="792E2F92" w14:textId="2445BFA7" w:rsidR="00EB5659" w:rsidRPr="00A55175" w:rsidRDefault="00EB5659" w:rsidP="00D82A5B">
            <w:pPr>
              <w:spacing w:line="160" w:lineRule="exact"/>
              <w:ind w:firstLineChars="0" w:firstLine="0"/>
              <w:rPr>
                <w:rFonts w:eastAsia="DengXian" w:cs="Times New Roman"/>
                <w:color w:val="000000"/>
                <w:sz w:val="18"/>
                <w:szCs w:val="18"/>
              </w:rPr>
            </w:pPr>
            <w:r w:rsidRPr="00A55175">
              <w:rPr>
                <w:rFonts w:eastAsia="DengXian" w:cs="Times New Roman"/>
                <w:color w:val="000000"/>
                <w:sz w:val="18"/>
                <w:szCs w:val="18"/>
              </w:rPr>
              <w:t>dmaMn</w:t>
            </w:r>
          </w:p>
        </w:tc>
        <w:tc>
          <w:tcPr>
            <w:tcW w:w="1006" w:type="pct"/>
            <w:tcBorders>
              <w:top w:val="single" w:sz="4" w:space="0" w:color="auto"/>
            </w:tcBorders>
            <w:noWrap/>
            <w:vAlign w:val="bottom"/>
          </w:tcPr>
          <w:p w14:paraId="7BE3FCC8" w14:textId="3CFF0ADA" w:rsidR="00EB5659" w:rsidRPr="00A55175" w:rsidRDefault="00EB5659" w:rsidP="00D82A5B">
            <w:pPr>
              <w:spacing w:line="160" w:lineRule="exact"/>
              <w:ind w:firstLineChars="0" w:firstLine="0"/>
              <w:rPr>
                <w:rFonts w:eastAsia="DengXian" w:cs="Times New Roman"/>
                <w:color w:val="000000"/>
                <w:sz w:val="18"/>
                <w:szCs w:val="18"/>
              </w:rPr>
            </w:pPr>
            <w:r w:rsidRPr="00A55175">
              <w:rPr>
                <w:rFonts w:eastAsia="DengXian" w:cs="Times New Roman"/>
                <w:color w:val="000000"/>
                <w:sz w:val="18"/>
                <w:szCs w:val="18"/>
              </w:rPr>
              <w:t>200</w:t>
            </w:r>
          </w:p>
        </w:tc>
        <w:tc>
          <w:tcPr>
            <w:tcW w:w="1125" w:type="pct"/>
            <w:tcBorders>
              <w:top w:val="single" w:sz="4" w:space="0" w:color="auto"/>
            </w:tcBorders>
            <w:noWrap/>
            <w:vAlign w:val="bottom"/>
          </w:tcPr>
          <w:p w14:paraId="74657186" w14:textId="4E3FE9F1" w:rsidR="00EB5659" w:rsidRPr="00A55175" w:rsidRDefault="00EB5659" w:rsidP="00D82A5B">
            <w:pPr>
              <w:spacing w:line="160" w:lineRule="exact"/>
              <w:ind w:firstLineChars="0" w:firstLine="0"/>
              <w:rPr>
                <w:rFonts w:eastAsia="DengXian" w:cs="Times New Roman"/>
                <w:color w:val="000000"/>
                <w:sz w:val="18"/>
                <w:szCs w:val="18"/>
              </w:rPr>
            </w:pPr>
            <w:r w:rsidRPr="00A55175">
              <w:rPr>
                <w:rFonts w:eastAsia="DengXian" w:cs="Times New Roman"/>
                <w:color w:val="000000"/>
                <w:sz w:val="18"/>
                <w:szCs w:val="18"/>
              </w:rPr>
              <w:t>39.1(39</w:t>
            </w:r>
            <w:r w:rsidR="005825D0" w:rsidRPr="00A55175">
              <w:rPr>
                <w:rFonts w:eastAsia="DengXian" w:cs="Times New Roman"/>
                <w:color w:val="000000"/>
                <w:sz w:val="18"/>
                <w:szCs w:val="18"/>
              </w:rPr>
              <w:t>.0</w:t>
            </w:r>
            <w:r w:rsidRPr="00A55175">
              <w:rPr>
                <w:rFonts w:eastAsia="DengXian" w:cs="Times New Roman"/>
                <w:color w:val="000000"/>
                <w:sz w:val="18"/>
                <w:szCs w:val="18"/>
              </w:rPr>
              <w:t>)</w:t>
            </w:r>
          </w:p>
        </w:tc>
        <w:tc>
          <w:tcPr>
            <w:tcW w:w="706" w:type="pct"/>
            <w:tcBorders>
              <w:top w:val="single" w:sz="4" w:space="0" w:color="auto"/>
            </w:tcBorders>
            <w:noWrap/>
          </w:tcPr>
          <w:p w14:paraId="72C11F08" w14:textId="5939E5F4" w:rsidR="00EB5659" w:rsidRPr="00A55175" w:rsidRDefault="00EB5659" w:rsidP="00D82A5B">
            <w:pPr>
              <w:spacing w:line="160" w:lineRule="exact"/>
              <w:ind w:firstLineChars="0" w:firstLine="0"/>
              <w:rPr>
                <w:rFonts w:eastAsia="DengXian" w:cs="Times New Roman"/>
                <w:color w:val="000000"/>
                <w:sz w:val="18"/>
                <w:szCs w:val="18"/>
              </w:rPr>
            </w:pPr>
            <w:r w:rsidRPr="00A55175">
              <w:rPr>
                <w:rFonts w:cs="Times New Roman"/>
                <w:sz w:val="18"/>
                <w:szCs w:val="18"/>
              </w:rPr>
              <w:t>288</w:t>
            </w:r>
          </w:p>
        </w:tc>
        <w:tc>
          <w:tcPr>
            <w:tcW w:w="1194" w:type="pct"/>
            <w:tcBorders>
              <w:top w:val="single" w:sz="4" w:space="0" w:color="auto"/>
            </w:tcBorders>
            <w:vAlign w:val="bottom"/>
          </w:tcPr>
          <w:p w14:paraId="75D071C2" w14:textId="6767F61F" w:rsidR="00EB5659" w:rsidRPr="00A55175" w:rsidRDefault="00EB5659" w:rsidP="00D82A5B">
            <w:pPr>
              <w:spacing w:line="160" w:lineRule="exact"/>
              <w:ind w:firstLineChars="0" w:firstLine="0"/>
              <w:rPr>
                <w:rFonts w:eastAsia="DengXian" w:cs="Times New Roman"/>
                <w:color w:val="000000"/>
                <w:sz w:val="18"/>
                <w:szCs w:val="18"/>
              </w:rPr>
            </w:pPr>
            <w:r w:rsidRPr="00A55175">
              <w:rPr>
                <w:rFonts w:eastAsia="DengXian" w:cs="Times New Roman"/>
                <w:color w:val="000000"/>
                <w:sz w:val="18"/>
                <w:szCs w:val="18"/>
              </w:rPr>
              <w:t>31.6(31.6)</w:t>
            </w:r>
          </w:p>
        </w:tc>
      </w:tr>
      <w:tr w:rsidR="00EB5659" w:rsidRPr="00A55175" w14:paraId="246A573A" w14:textId="77777777" w:rsidTr="00F544C3">
        <w:trPr>
          <w:trHeight w:hRule="exact" w:val="198"/>
        </w:trPr>
        <w:tc>
          <w:tcPr>
            <w:tcW w:w="968" w:type="pct"/>
            <w:noWrap/>
            <w:vAlign w:val="center"/>
            <w:hideMark/>
          </w:tcPr>
          <w:p w14:paraId="6CA6D725" w14:textId="0B7F223D" w:rsidR="00EB5659" w:rsidRPr="00A55175" w:rsidRDefault="00EB5659" w:rsidP="00D82A5B">
            <w:pPr>
              <w:spacing w:line="160" w:lineRule="exact"/>
              <w:ind w:firstLineChars="0" w:firstLine="0"/>
              <w:rPr>
                <w:rFonts w:eastAsia="DengXian" w:cs="Times New Roman"/>
                <w:color w:val="000000"/>
                <w:sz w:val="18"/>
                <w:szCs w:val="18"/>
              </w:rPr>
            </w:pPr>
            <w:r w:rsidRPr="00A55175">
              <w:rPr>
                <w:rFonts w:eastAsia="DengXian" w:cs="Times New Roman"/>
                <w:color w:val="000000"/>
                <w:sz w:val="18"/>
                <w:szCs w:val="18"/>
              </w:rPr>
              <w:t>dmaCu</w:t>
            </w:r>
            <w:r w:rsidRPr="00A55175">
              <w:rPr>
                <w:rFonts w:eastAsia="DengXian" w:cs="Times New Roman"/>
                <w:color w:val="000000"/>
                <w:sz w:val="18"/>
                <w:szCs w:val="18"/>
                <w:vertAlign w:val="subscript"/>
              </w:rPr>
              <w:t>0.06</w:t>
            </w:r>
            <w:r w:rsidRPr="00A55175">
              <w:rPr>
                <w:rFonts w:eastAsia="DengXian" w:cs="Times New Roman"/>
                <w:color w:val="000000"/>
                <w:sz w:val="18"/>
                <w:szCs w:val="18"/>
              </w:rPr>
              <w:t>Mn</w:t>
            </w:r>
            <w:r w:rsidRPr="00A55175">
              <w:rPr>
                <w:rFonts w:eastAsia="DengXian" w:cs="Times New Roman"/>
                <w:color w:val="000000"/>
                <w:sz w:val="18"/>
                <w:szCs w:val="18"/>
                <w:vertAlign w:val="subscript"/>
              </w:rPr>
              <w:t>0.94</w:t>
            </w:r>
          </w:p>
        </w:tc>
        <w:tc>
          <w:tcPr>
            <w:tcW w:w="1006" w:type="pct"/>
            <w:noWrap/>
            <w:vAlign w:val="bottom"/>
          </w:tcPr>
          <w:p w14:paraId="57988826" w14:textId="1F501EB8" w:rsidR="00EB5659" w:rsidRPr="00A55175" w:rsidRDefault="00EB5659" w:rsidP="00D82A5B">
            <w:pPr>
              <w:spacing w:line="160" w:lineRule="exact"/>
              <w:ind w:firstLineChars="0" w:firstLine="0"/>
              <w:rPr>
                <w:rFonts w:eastAsia="DengXian" w:cs="Times New Roman"/>
                <w:color w:val="000000"/>
                <w:sz w:val="18"/>
                <w:szCs w:val="18"/>
              </w:rPr>
            </w:pPr>
            <w:r w:rsidRPr="00A55175">
              <w:rPr>
                <w:rFonts w:eastAsia="DengXian" w:cs="Times New Roman"/>
                <w:color w:val="000000"/>
                <w:sz w:val="18"/>
                <w:szCs w:val="18"/>
              </w:rPr>
              <w:t>206</w:t>
            </w:r>
          </w:p>
        </w:tc>
        <w:tc>
          <w:tcPr>
            <w:tcW w:w="1125" w:type="pct"/>
            <w:noWrap/>
            <w:vAlign w:val="bottom"/>
          </w:tcPr>
          <w:p w14:paraId="11ABEE41" w14:textId="36FED749" w:rsidR="00EB5659" w:rsidRPr="00A55175" w:rsidRDefault="00EB5659" w:rsidP="00D82A5B">
            <w:pPr>
              <w:spacing w:line="160" w:lineRule="exact"/>
              <w:ind w:firstLineChars="0" w:firstLine="0"/>
              <w:rPr>
                <w:rFonts w:eastAsia="DengXian" w:cs="Times New Roman"/>
                <w:color w:val="000000"/>
                <w:sz w:val="18"/>
                <w:szCs w:val="18"/>
              </w:rPr>
            </w:pPr>
            <w:r w:rsidRPr="00A55175">
              <w:rPr>
                <w:rFonts w:eastAsia="DengXian" w:cs="Times New Roman"/>
                <w:color w:val="000000"/>
                <w:sz w:val="18"/>
                <w:szCs w:val="18"/>
              </w:rPr>
              <w:t>38.6(40</w:t>
            </w:r>
            <w:r w:rsidR="005825D0" w:rsidRPr="00A55175">
              <w:rPr>
                <w:rFonts w:eastAsia="DengXian" w:cs="Times New Roman"/>
                <w:color w:val="000000"/>
                <w:sz w:val="18"/>
                <w:szCs w:val="18"/>
              </w:rPr>
              <w:t>.0</w:t>
            </w:r>
            <w:r w:rsidRPr="00A55175">
              <w:rPr>
                <w:rFonts w:eastAsia="DengXian" w:cs="Times New Roman"/>
                <w:color w:val="000000"/>
                <w:sz w:val="18"/>
                <w:szCs w:val="18"/>
              </w:rPr>
              <w:t>)</w:t>
            </w:r>
          </w:p>
        </w:tc>
        <w:tc>
          <w:tcPr>
            <w:tcW w:w="706" w:type="pct"/>
            <w:noWrap/>
          </w:tcPr>
          <w:p w14:paraId="0BDFDBEE" w14:textId="1D37A406" w:rsidR="00EB5659" w:rsidRPr="00A55175" w:rsidRDefault="00EB5659" w:rsidP="00D82A5B">
            <w:pPr>
              <w:spacing w:line="160" w:lineRule="exact"/>
              <w:ind w:firstLineChars="0" w:firstLine="0"/>
              <w:rPr>
                <w:rFonts w:eastAsia="DengXian" w:cs="Times New Roman"/>
                <w:color w:val="000000"/>
                <w:sz w:val="18"/>
                <w:szCs w:val="18"/>
              </w:rPr>
            </w:pPr>
            <w:r w:rsidRPr="00A55175">
              <w:rPr>
                <w:rFonts w:cs="Times New Roman"/>
                <w:sz w:val="18"/>
                <w:szCs w:val="18"/>
              </w:rPr>
              <w:t>271</w:t>
            </w:r>
          </w:p>
        </w:tc>
        <w:tc>
          <w:tcPr>
            <w:tcW w:w="1194" w:type="pct"/>
            <w:vAlign w:val="bottom"/>
          </w:tcPr>
          <w:p w14:paraId="2604E24C" w14:textId="1A59FE99" w:rsidR="00EB5659" w:rsidRPr="00A55175" w:rsidRDefault="00EB5659" w:rsidP="00D82A5B">
            <w:pPr>
              <w:spacing w:line="160" w:lineRule="exact"/>
              <w:ind w:firstLineChars="0" w:firstLine="0"/>
              <w:rPr>
                <w:rFonts w:eastAsia="DengXian" w:cs="Times New Roman"/>
                <w:color w:val="000000"/>
                <w:sz w:val="18"/>
                <w:szCs w:val="18"/>
              </w:rPr>
            </w:pPr>
            <w:r w:rsidRPr="00A55175">
              <w:rPr>
                <w:rFonts w:eastAsia="DengXian" w:cs="Times New Roman"/>
                <w:color w:val="000000"/>
                <w:sz w:val="18"/>
                <w:szCs w:val="18"/>
              </w:rPr>
              <w:t>33.6(31.4)</w:t>
            </w:r>
          </w:p>
        </w:tc>
      </w:tr>
      <w:tr w:rsidR="00EB5659" w:rsidRPr="00A55175" w14:paraId="42C3C204" w14:textId="77777777" w:rsidTr="00F544C3">
        <w:trPr>
          <w:trHeight w:hRule="exact" w:val="198"/>
        </w:trPr>
        <w:tc>
          <w:tcPr>
            <w:tcW w:w="968" w:type="pct"/>
            <w:noWrap/>
            <w:vAlign w:val="center"/>
            <w:hideMark/>
          </w:tcPr>
          <w:p w14:paraId="1EA108D7" w14:textId="6F911B67" w:rsidR="00EB5659" w:rsidRPr="00A55175" w:rsidRDefault="00EB5659" w:rsidP="00D82A5B">
            <w:pPr>
              <w:spacing w:line="160" w:lineRule="exact"/>
              <w:ind w:firstLineChars="0" w:firstLine="0"/>
              <w:rPr>
                <w:rFonts w:eastAsia="DengXian" w:cs="Times New Roman"/>
                <w:color w:val="000000"/>
                <w:sz w:val="18"/>
                <w:szCs w:val="18"/>
              </w:rPr>
            </w:pPr>
            <w:r w:rsidRPr="00A55175">
              <w:rPr>
                <w:rFonts w:eastAsia="DengXian" w:cs="Times New Roman"/>
                <w:color w:val="000000"/>
                <w:sz w:val="18"/>
                <w:szCs w:val="18"/>
              </w:rPr>
              <w:t>dmaCu</w:t>
            </w:r>
            <w:r w:rsidRPr="00A55175">
              <w:rPr>
                <w:rFonts w:eastAsia="DengXian" w:cs="Times New Roman"/>
                <w:color w:val="000000"/>
                <w:sz w:val="18"/>
                <w:szCs w:val="18"/>
                <w:vertAlign w:val="subscript"/>
              </w:rPr>
              <w:t>0.11</w:t>
            </w:r>
            <w:r w:rsidRPr="00A55175">
              <w:rPr>
                <w:rFonts w:eastAsia="DengXian" w:cs="Times New Roman"/>
                <w:color w:val="000000"/>
                <w:sz w:val="18"/>
                <w:szCs w:val="18"/>
              </w:rPr>
              <w:t>Mn</w:t>
            </w:r>
            <w:r w:rsidRPr="00A55175">
              <w:rPr>
                <w:rFonts w:eastAsia="DengXian" w:cs="Times New Roman"/>
                <w:color w:val="000000"/>
                <w:sz w:val="18"/>
                <w:szCs w:val="18"/>
                <w:vertAlign w:val="subscript"/>
              </w:rPr>
              <w:t>0.89</w:t>
            </w:r>
          </w:p>
        </w:tc>
        <w:tc>
          <w:tcPr>
            <w:tcW w:w="1006" w:type="pct"/>
            <w:noWrap/>
            <w:vAlign w:val="bottom"/>
          </w:tcPr>
          <w:p w14:paraId="22DCDF7F" w14:textId="5FB7444C" w:rsidR="00EB5659" w:rsidRPr="00A55175" w:rsidRDefault="00EB5659" w:rsidP="00D82A5B">
            <w:pPr>
              <w:spacing w:line="160" w:lineRule="exact"/>
              <w:ind w:firstLineChars="0" w:firstLine="0"/>
              <w:rPr>
                <w:rFonts w:eastAsia="DengXian" w:cs="Times New Roman"/>
                <w:color w:val="000000"/>
                <w:sz w:val="18"/>
                <w:szCs w:val="18"/>
              </w:rPr>
            </w:pPr>
            <w:r w:rsidRPr="00A55175">
              <w:rPr>
                <w:rFonts w:eastAsia="DengXian" w:cs="Times New Roman"/>
                <w:color w:val="000000"/>
                <w:sz w:val="18"/>
                <w:szCs w:val="18"/>
              </w:rPr>
              <w:t>206</w:t>
            </w:r>
          </w:p>
        </w:tc>
        <w:tc>
          <w:tcPr>
            <w:tcW w:w="1125" w:type="pct"/>
            <w:noWrap/>
            <w:vAlign w:val="bottom"/>
          </w:tcPr>
          <w:p w14:paraId="0E76D83E" w14:textId="27E8281E" w:rsidR="00EB5659" w:rsidRPr="00A55175" w:rsidRDefault="00EB5659" w:rsidP="00D82A5B">
            <w:pPr>
              <w:spacing w:line="160" w:lineRule="exact"/>
              <w:ind w:firstLineChars="0" w:firstLine="0"/>
              <w:rPr>
                <w:rFonts w:eastAsia="DengXian" w:cs="Times New Roman"/>
                <w:color w:val="000000"/>
                <w:sz w:val="18"/>
                <w:szCs w:val="18"/>
              </w:rPr>
            </w:pPr>
            <w:r w:rsidRPr="00A55175">
              <w:rPr>
                <w:rFonts w:eastAsia="DengXian" w:cs="Times New Roman"/>
                <w:color w:val="000000"/>
                <w:sz w:val="18"/>
                <w:szCs w:val="18"/>
              </w:rPr>
              <w:t>39.7(40.8)</w:t>
            </w:r>
          </w:p>
        </w:tc>
        <w:tc>
          <w:tcPr>
            <w:tcW w:w="706" w:type="pct"/>
            <w:noWrap/>
          </w:tcPr>
          <w:p w14:paraId="0052727B" w14:textId="7A9C409C" w:rsidR="00EB5659" w:rsidRPr="00A55175" w:rsidRDefault="00EB5659" w:rsidP="00D82A5B">
            <w:pPr>
              <w:spacing w:line="160" w:lineRule="exact"/>
              <w:ind w:firstLineChars="0" w:firstLine="0"/>
              <w:rPr>
                <w:rFonts w:eastAsia="DengXian" w:cs="Times New Roman"/>
                <w:color w:val="000000"/>
                <w:sz w:val="18"/>
                <w:szCs w:val="18"/>
              </w:rPr>
            </w:pPr>
            <w:r w:rsidRPr="00A55175">
              <w:rPr>
                <w:rFonts w:cs="Times New Roman"/>
                <w:sz w:val="18"/>
                <w:szCs w:val="18"/>
              </w:rPr>
              <w:t>269</w:t>
            </w:r>
          </w:p>
        </w:tc>
        <w:tc>
          <w:tcPr>
            <w:tcW w:w="1194" w:type="pct"/>
            <w:vAlign w:val="bottom"/>
          </w:tcPr>
          <w:p w14:paraId="75FE95BF" w14:textId="0988E650" w:rsidR="00EB5659" w:rsidRPr="00A55175" w:rsidRDefault="00EB5659" w:rsidP="00D82A5B">
            <w:pPr>
              <w:spacing w:line="160" w:lineRule="exact"/>
              <w:ind w:firstLineChars="0" w:firstLine="0"/>
              <w:rPr>
                <w:rFonts w:eastAsia="DengXian" w:cs="Times New Roman"/>
                <w:color w:val="000000"/>
                <w:sz w:val="18"/>
                <w:szCs w:val="18"/>
              </w:rPr>
            </w:pPr>
            <w:r w:rsidRPr="00A55175">
              <w:rPr>
                <w:rFonts w:eastAsia="DengXian" w:cs="Times New Roman"/>
                <w:color w:val="000000"/>
                <w:sz w:val="18"/>
                <w:szCs w:val="18"/>
              </w:rPr>
              <w:t>32.5(31.3)</w:t>
            </w:r>
          </w:p>
        </w:tc>
      </w:tr>
      <w:tr w:rsidR="00EB5659" w:rsidRPr="00A55175" w14:paraId="0F1AF7F7" w14:textId="77777777" w:rsidTr="00F544C3">
        <w:trPr>
          <w:trHeight w:hRule="exact" w:val="198"/>
        </w:trPr>
        <w:tc>
          <w:tcPr>
            <w:tcW w:w="968" w:type="pct"/>
            <w:noWrap/>
            <w:vAlign w:val="center"/>
            <w:hideMark/>
          </w:tcPr>
          <w:p w14:paraId="6AF6DE74" w14:textId="75353012" w:rsidR="00EB5659" w:rsidRPr="00A55175" w:rsidRDefault="00EB5659" w:rsidP="00D82A5B">
            <w:pPr>
              <w:spacing w:line="160" w:lineRule="exact"/>
              <w:ind w:firstLineChars="0" w:firstLine="0"/>
              <w:rPr>
                <w:rFonts w:eastAsia="DengXian" w:cs="Times New Roman"/>
                <w:color w:val="000000"/>
                <w:sz w:val="18"/>
                <w:szCs w:val="18"/>
              </w:rPr>
            </w:pPr>
            <w:r w:rsidRPr="00A55175">
              <w:rPr>
                <w:rFonts w:eastAsia="DengXian" w:cs="Times New Roman"/>
                <w:color w:val="000000"/>
                <w:sz w:val="18"/>
                <w:szCs w:val="18"/>
              </w:rPr>
              <w:t>dmaCu</w:t>
            </w:r>
            <w:r w:rsidRPr="00A55175">
              <w:rPr>
                <w:rFonts w:eastAsia="DengXian" w:cs="Times New Roman"/>
                <w:color w:val="000000"/>
                <w:sz w:val="18"/>
                <w:szCs w:val="18"/>
                <w:vertAlign w:val="subscript"/>
              </w:rPr>
              <w:t>0.</w:t>
            </w:r>
            <w:r w:rsidR="002654FA" w:rsidRPr="00A55175">
              <w:rPr>
                <w:rFonts w:eastAsia="DengXian" w:cs="Times New Roman"/>
                <w:color w:val="000000"/>
                <w:sz w:val="18"/>
                <w:szCs w:val="18"/>
                <w:vertAlign w:val="subscript"/>
              </w:rPr>
              <w:t>18</w:t>
            </w:r>
            <w:r w:rsidR="002654FA" w:rsidRPr="00A55175">
              <w:rPr>
                <w:rFonts w:eastAsia="DengXian" w:cs="Times New Roman"/>
                <w:color w:val="000000"/>
                <w:sz w:val="18"/>
                <w:szCs w:val="18"/>
              </w:rPr>
              <w:t>Mn</w:t>
            </w:r>
            <w:r w:rsidR="002654FA" w:rsidRPr="00A55175">
              <w:rPr>
                <w:rFonts w:eastAsia="DengXian" w:cs="Times New Roman"/>
                <w:color w:val="000000"/>
                <w:sz w:val="18"/>
                <w:szCs w:val="18"/>
                <w:vertAlign w:val="subscript"/>
              </w:rPr>
              <w:t>0</w:t>
            </w:r>
            <w:r w:rsidRPr="00A55175">
              <w:rPr>
                <w:rFonts w:eastAsia="DengXian" w:cs="Times New Roman"/>
                <w:color w:val="000000"/>
                <w:sz w:val="18"/>
                <w:szCs w:val="18"/>
                <w:vertAlign w:val="subscript"/>
              </w:rPr>
              <w:t>.</w:t>
            </w:r>
            <w:r w:rsidR="002654FA" w:rsidRPr="00A55175">
              <w:rPr>
                <w:rFonts w:eastAsia="DengXian" w:cs="Times New Roman"/>
                <w:color w:val="000000"/>
                <w:sz w:val="18"/>
                <w:szCs w:val="18"/>
                <w:vertAlign w:val="subscript"/>
              </w:rPr>
              <w:t>82</w:t>
            </w:r>
          </w:p>
        </w:tc>
        <w:tc>
          <w:tcPr>
            <w:tcW w:w="1006" w:type="pct"/>
            <w:noWrap/>
            <w:vAlign w:val="bottom"/>
          </w:tcPr>
          <w:p w14:paraId="1BC10187" w14:textId="14C3EE14" w:rsidR="00EB5659" w:rsidRPr="00A55175" w:rsidRDefault="00EB5659" w:rsidP="00D82A5B">
            <w:pPr>
              <w:spacing w:line="160" w:lineRule="exact"/>
              <w:ind w:firstLineChars="0" w:firstLine="0"/>
              <w:rPr>
                <w:rFonts w:eastAsia="DengXian" w:cs="Times New Roman"/>
                <w:color w:val="000000"/>
                <w:sz w:val="18"/>
                <w:szCs w:val="18"/>
              </w:rPr>
            </w:pPr>
            <w:r w:rsidRPr="00A55175">
              <w:rPr>
                <w:rFonts w:eastAsia="DengXian" w:cs="Times New Roman"/>
                <w:color w:val="000000"/>
                <w:sz w:val="18"/>
                <w:szCs w:val="18"/>
              </w:rPr>
              <w:t>197</w:t>
            </w:r>
          </w:p>
        </w:tc>
        <w:tc>
          <w:tcPr>
            <w:tcW w:w="1125" w:type="pct"/>
            <w:noWrap/>
            <w:vAlign w:val="bottom"/>
          </w:tcPr>
          <w:p w14:paraId="56645568" w14:textId="1057CDB5" w:rsidR="00EB5659" w:rsidRPr="00A55175" w:rsidRDefault="00EB5659" w:rsidP="00D82A5B">
            <w:pPr>
              <w:spacing w:line="160" w:lineRule="exact"/>
              <w:ind w:firstLineChars="0" w:firstLine="0"/>
              <w:rPr>
                <w:rFonts w:eastAsia="DengXian" w:cs="Times New Roman"/>
                <w:color w:val="000000"/>
                <w:sz w:val="18"/>
                <w:szCs w:val="18"/>
              </w:rPr>
            </w:pPr>
            <w:r w:rsidRPr="00A55175">
              <w:rPr>
                <w:rFonts w:eastAsia="DengXian" w:cs="Times New Roman"/>
                <w:color w:val="000000"/>
                <w:sz w:val="18"/>
                <w:szCs w:val="18"/>
              </w:rPr>
              <w:t>46.5(42.5)</w:t>
            </w:r>
          </w:p>
        </w:tc>
        <w:tc>
          <w:tcPr>
            <w:tcW w:w="706" w:type="pct"/>
            <w:noWrap/>
          </w:tcPr>
          <w:p w14:paraId="622D6DEA" w14:textId="576796FC" w:rsidR="00EB5659" w:rsidRPr="00A55175" w:rsidRDefault="00EB5659" w:rsidP="00D82A5B">
            <w:pPr>
              <w:spacing w:line="160" w:lineRule="exact"/>
              <w:ind w:firstLineChars="0" w:firstLine="0"/>
              <w:rPr>
                <w:rFonts w:eastAsia="DengXian" w:cs="Times New Roman"/>
                <w:color w:val="000000"/>
                <w:sz w:val="18"/>
                <w:szCs w:val="18"/>
              </w:rPr>
            </w:pPr>
            <w:r w:rsidRPr="00A55175">
              <w:rPr>
                <w:rFonts w:cs="Times New Roman"/>
                <w:sz w:val="18"/>
                <w:szCs w:val="18"/>
              </w:rPr>
              <w:t>260</w:t>
            </w:r>
          </w:p>
        </w:tc>
        <w:tc>
          <w:tcPr>
            <w:tcW w:w="1194" w:type="pct"/>
            <w:vAlign w:val="bottom"/>
          </w:tcPr>
          <w:p w14:paraId="03DEA2DF" w14:textId="3502FDD0" w:rsidR="00EB5659" w:rsidRPr="00A55175" w:rsidRDefault="00EB5659" w:rsidP="00D82A5B">
            <w:pPr>
              <w:spacing w:line="160" w:lineRule="exact"/>
              <w:ind w:firstLineChars="0" w:firstLine="0"/>
              <w:rPr>
                <w:rFonts w:eastAsia="DengXian" w:cs="Times New Roman"/>
                <w:color w:val="000000"/>
                <w:sz w:val="18"/>
                <w:szCs w:val="18"/>
              </w:rPr>
            </w:pPr>
            <w:r w:rsidRPr="00A55175">
              <w:rPr>
                <w:rFonts w:eastAsia="DengXian" w:cs="Times New Roman"/>
                <w:color w:val="000000"/>
                <w:sz w:val="18"/>
                <w:szCs w:val="18"/>
              </w:rPr>
              <w:t>34.1(31</w:t>
            </w:r>
            <w:r w:rsidR="005825D0" w:rsidRPr="00A55175">
              <w:rPr>
                <w:rFonts w:eastAsia="DengXian" w:cs="Times New Roman"/>
                <w:color w:val="000000"/>
                <w:sz w:val="18"/>
                <w:szCs w:val="18"/>
              </w:rPr>
              <w:t>.0</w:t>
            </w:r>
            <w:r w:rsidRPr="00A55175">
              <w:rPr>
                <w:rFonts w:eastAsia="DengXian" w:cs="Times New Roman"/>
                <w:color w:val="000000"/>
                <w:sz w:val="18"/>
                <w:szCs w:val="18"/>
              </w:rPr>
              <w:t>)</w:t>
            </w:r>
          </w:p>
        </w:tc>
      </w:tr>
      <w:tr w:rsidR="00EB5659" w:rsidRPr="00A55175" w14:paraId="55010543" w14:textId="77777777" w:rsidTr="00F544C3">
        <w:trPr>
          <w:trHeight w:hRule="exact" w:val="198"/>
        </w:trPr>
        <w:tc>
          <w:tcPr>
            <w:tcW w:w="968" w:type="pct"/>
            <w:noWrap/>
            <w:vAlign w:val="center"/>
            <w:hideMark/>
          </w:tcPr>
          <w:p w14:paraId="18A785FD" w14:textId="021BAA07" w:rsidR="00EB5659" w:rsidRPr="00A55175" w:rsidRDefault="00EB5659" w:rsidP="00D82A5B">
            <w:pPr>
              <w:spacing w:line="160" w:lineRule="exact"/>
              <w:ind w:firstLineChars="0" w:firstLine="0"/>
              <w:rPr>
                <w:rFonts w:eastAsia="DengXian" w:cs="Times New Roman"/>
                <w:color w:val="000000"/>
                <w:sz w:val="18"/>
                <w:szCs w:val="18"/>
              </w:rPr>
            </w:pPr>
            <w:r w:rsidRPr="00A55175">
              <w:rPr>
                <w:rFonts w:eastAsia="DengXian" w:cs="Times New Roman"/>
                <w:color w:val="000000"/>
                <w:sz w:val="18"/>
                <w:szCs w:val="18"/>
              </w:rPr>
              <w:t>dmaCu</w:t>
            </w:r>
            <w:r w:rsidRPr="00A55175">
              <w:rPr>
                <w:rFonts w:eastAsia="DengXian" w:cs="Times New Roman"/>
                <w:color w:val="000000"/>
                <w:sz w:val="18"/>
                <w:szCs w:val="18"/>
                <w:vertAlign w:val="subscript"/>
              </w:rPr>
              <w:t>0.26</w:t>
            </w:r>
            <w:r w:rsidRPr="00A55175">
              <w:rPr>
                <w:rFonts w:eastAsia="DengXian" w:cs="Times New Roman"/>
                <w:color w:val="000000"/>
                <w:sz w:val="18"/>
                <w:szCs w:val="18"/>
              </w:rPr>
              <w:t>Mn</w:t>
            </w:r>
            <w:r w:rsidRPr="00A55175">
              <w:rPr>
                <w:rFonts w:eastAsia="DengXian" w:cs="Times New Roman"/>
                <w:color w:val="000000"/>
                <w:sz w:val="18"/>
                <w:szCs w:val="18"/>
                <w:vertAlign w:val="subscript"/>
              </w:rPr>
              <w:t>0.74</w:t>
            </w:r>
          </w:p>
        </w:tc>
        <w:tc>
          <w:tcPr>
            <w:tcW w:w="1006" w:type="pct"/>
            <w:noWrap/>
            <w:vAlign w:val="bottom"/>
          </w:tcPr>
          <w:p w14:paraId="6DCC0AC8" w14:textId="3B914045" w:rsidR="00EB5659" w:rsidRPr="00A55175" w:rsidRDefault="00EB5659" w:rsidP="00D82A5B">
            <w:pPr>
              <w:spacing w:line="160" w:lineRule="exact"/>
              <w:ind w:firstLineChars="0" w:firstLine="0"/>
              <w:rPr>
                <w:rFonts w:eastAsia="DengXian" w:cs="Times New Roman"/>
                <w:color w:val="000000"/>
                <w:sz w:val="18"/>
                <w:szCs w:val="18"/>
              </w:rPr>
            </w:pPr>
            <w:r w:rsidRPr="00A55175">
              <w:rPr>
                <w:rFonts w:eastAsia="DengXian" w:cs="Times New Roman"/>
                <w:color w:val="000000"/>
                <w:sz w:val="18"/>
                <w:szCs w:val="18"/>
              </w:rPr>
              <w:t>200</w:t>
            </w:r>
          </w:p>
        </w:tc>
        <w:tc>
          <w:tcPr>
            <w:tcW w:w="1125" w:type="pct"/>
            <w:noWrap/>
            <w:vAlign w:val="bottom"/>
          </w:tcPr>
          <w:p w14:paraId="47C68C9F" w14:textId="137B652F" w:rsidR="00EB5659" w:rsidRPr="00A55175" w:rsidRDefault="00EB5659" w:rsidP="00D82A5B">
            <w:pPr>
              <w:spacing w:line="160" w:lineRule="exact"/>
              <w:ind w:firstLineChars="0" w:firstLine="0"/>
              <w:rPr>
                <w:rFonts w:eastAsia="DengXian" w:cs="Times New Roman"/>
                <w:color w:val="000000"/>
                <w:sz w:val="18"/>
                <w:szCs w:val="18"/>
              </w:rPr>
            </w:pPr>
            <w:r w:rsidRPr="00A55175">
              <w:rPr>
                <w:rFonts w:eastAsia="DengXian" w:cs="Times New Roman"/>
                <w:color w:val="000000"/>
                <w:sz w:val="18"/>
                <w:szCs w:val="18"/>
              </w:rPr>
              <w:t>39.8(43.3)</w:t>
            </w:r>
          </w:p>
        </w:tc>
        <w:tc>
          <w:tcPr>
            <w:tcW w:w="706" w:type="pct"/>
            <w:noWrap/>
          </w:tcPr>
          <w:p w14:paraId="270D943E" w14:textId="3C181431" w:rsidR="00EB5659" w:rsidRPr="00A55175" w:rsidRDefault="00EB5659" w:rsidP="00D82A5B">
            <w:pPr>
              <w:spacing w:line="160" w:lineRule="exact"/>
              <w:ind w:firstLineChars="0" w:firstLine="0"/>
              <w:rPr>
                <w:rFonts w:eastAsia="DengXian" w:cs="Times New Roman"/>
                <w:color w:val="000000"/>
                <w:sz w:val="18"/>
                <w:szCs w:val="18"/>
              </w:rPr>
            </w:pPr>
            <w:r w:rsidRPr="00A55175">
              <w:rPr>
                <w:rFonts w:cs="Times New Roman"/>
                <w:sz w:val="18"/>
                <w:szCs w:val="18"/>
              </w:rPr>
              <w:t>265</w:t>
            </w:r>
          </w:p>
        </w:tc>
        <w:tc>
          <w:tcPr>
            <w:tcW w:w="1194" w:type="pct"/>
            <w:vAlign w:val="bottom"/>
          </w:tcPr>
          <w:p w14:paraId="4EFCD841" w14:textId="4558E7BF" w:rsidR="00EB5659" w:rsidRPr="00A55175" w:rsidRDefault="00EB5659" w:rsidP="00D82A5B">
            <w:pPr>
              <w:spacing w:line="160" w:lineRule="exact"/>
              <w:ind w:firstLineChars="0" w:firstLine="0"/>
              <w:rPr>
                <w:rFonts w:eastAsia="DengXian" w:cs="Times New Roman"/>
                <w:color w:val="000000"/>
                <w:sz w:val="18"/>
                <w:szCs w:val="18"/>
              </w:rPr>
            </w:pPr>
            <w:r w:rsidRPr="00A55175">
              <w:rPr>
                <w:rFonts w:eastAsia="DengXian" w:cs="Times New Roman"/>
                <w:color w:val="000000"/>
                <w:sz w:val="18"/>
                <w:szCs w:val="18"/>
              </w:rPr>
              <w:t>33.8(30.8)</w:t>
            </w:r>
          </w:p>
        </w:tc>
      </w:tr>
      <w:tr w:rsidR="00EB5659" w:rsidRPr="00A55175" w14:paraId="69B9B5B7" w14:textId="77777777" w:rsidTr="00F544C3">
        <w:trPr>
          <w:trHeight w:hRule="exact" w:val="198"/>
        </w:trPr>
        <w:tc>
          <w:tcPr>
            <w:tcW w:w="968" w:type="pct"/>
            <w:noWrap/>
            <w:vAlign w:val="center"/>
            <w:hideMark/>
          </w:tcPr>
          <w:p w14:paraId="2333B867" w14:textId="5DA15A2F" w:rsidR="00EB5659" w:rsidRPr="00A55175" w:rsidRDefault="00EB5659" w:rsidP="00D82A5B">
            <w:pPr>
              <w:spacing w:line="160" w:lineRule="exact"/>
              <w:ind w:firstLineChars="0" w:firstLine="0"/>
              <w:rPr>
                <w:rFonts w:eastAsia="DengXian" w:cs="Times New Roman"/>
                <w:color w:val="000000"/>
                <w:sz w:val="18"/>
                <w:szCs w:val="18"/>
              </w:rPr>
            </w:pPr>
            <w:r w:rsidRPr="00A55175">
              <w:rPr>
                <w:rFonts w:eastAsia="DengXian" w:cs="Times New Roman"/>
                <w:color w:val="000000"/>
                <w:sz w:val="18"/>
                <w:szCs w:val="18"/>
              </w:rPr>
              <w:t>dmaCu</w:t>
            </w:r>
            <w:r w:rsidRPr="00A55175">
              <w:rPr>
                <w:rFonts w:eastAsia="DengXian" w:cs="Times New Roman"/>
                <w:color w:val="000000"/>
                <w:sz w:val="18"/>
                <w:szCs w:val="18"/>
                <w:vertAlign w:val="subscript"/>
              </w:rPr>
              <w:t>0.3</w:t>
            </w:r>
            <w:r w:rsidR="00A36F96" w:rsidRPr="00A55175">
              <w:rPr>
                <w:rFonts w:eastAsia="DengXian" w:cs="Times New Roman"/>
                <w:color w:val="000000"/>
                <w:sz w:val="18"/>
                <w:szCs w:val="18"/>
                <w:vertAlign w:val="subscript"/>
              </w:rPr>
              <w:t>0</w:t>
            </w:r>
            <w:r w:rsidRPr="00A55175">
              <w:rPr>
                <w:rFonts w:eastAsia="DengXian" w:cs="Times New Roman"/>
                <w:color w:val="000000"/>
                <w:sz w:val="18"/>
                <w:szCs w:val="18"/>
              </w:rPr>
              <w:t>Mn</w:t>
            </w:r>
            <w:r w:rsidRPr="00A55175">
              <w:rPr>
                <w:rFonts w:eastAsia="DengXian" w:cs="Times New Roman"/>
                <w:color w:val="000000"/>
                <w:sz w:val="18"/>
                <w:szCs w:val="18"/>
                <w:vertAlign w:val="subscript"/>
              </w:rPr>
              <w:t>0.</w:t>
            </w:r>
            <w:r w:rsidR="00A36F96" w:rsidRPr="00A55175">
              <w:rPr>
                <w:rFonts w:eastAsia="DengXian" w:cs="Times New Roman"/>
                <w:color w:val="000000"/>
                <w:sz w:val="18"/>
                <w:szCs w:val="18"/>
                <w:vertAlign w:val="subscript"/>
              </w:rPr>
              <w:t>70</w:t>
            </w:r>
          </w:p>
        </w:tc>
        <w:tc>
          <w:tcPr>
            <w:tcW w:w="1006" w:type="pct"/>
            <w:noWrap/>
            <w:vAlign w:val="bottom"/>
          </w:tcPr>
          <w:p w14:paraId="123611D3" w14:textId="4E5B6A16" w:rsidR="00EB5659" w:rsidRPr="00A55175" w:rsidRDefault="00EB5659" w:rsidP="00D82A5B">
            <w:pPr>
              <w:spacing w:line="160" w:lineRule="exact"/>
              <w:ind w:firstLineChars="0" w:firstLine="0"/>
              <w:rPr>
                <w:rFonts w:eastAsia="DengXian" w:cs="Times New Roman"/>
                <w:color w:val="000000"/>
                <w:sz w:val="18"/>
                <w:szCs w:val="18"/>
              </w:rPr>
            </w:pPr>
            <w:r w:rsidRPr="00A55175">
              <w:rPr>
                <w:rFonts w:eastAsia="DengXian" w:cs="Times New Roman"/>
                <w:color w:val="000000"/>
                <w:sz w:val="18"/>
                <w:szCs w:val="18"/>
              </w:rPr>
              <w:t>197</w:t>
            </w:r>
          </w:p>
        </w:tc>
        <w:tc>
          <w:tcPr>
            <w:tcW w:w="1125" w:type="pct"/>
            <w:noWrap/>
            <w:vAlign w:val="bottom"/>
          </w:tcPr>
          <w:p w14:paraId="3F568D4A" w14:textId="039FD77E" w:rsidR="00EB5659" w:rsidRPr="00A55175" w:rsidRDefault="00EB5659" w:rsidP="00D82A5B">
            <w:pPr>
              <w:spacing w:line="160" w:lineRule="exact"/>
              <w:ind w:firstLineChars="0" w:firstLine="0"/>
              <w:rPr>
                <w:rFonts w:eastAsia="DengXian" w:cs="Times New Roman"/>
                <w:color w:val="000000"/>
                <w:sz w:val="18"/>
                <w:szCs w:val="18"/>
              </w:rPr>
            </w:pPr>
            <w:r w:rsidRPr="00A55175">
              <w:rPr>
                <w:rFonts w:eastAsia="DengXian" w:cs="Times New Roman"/>
                <w:color w:val="000000"/>
                <w:sz w:val="18"/>
                <w:szCs w:val="18"/>
              </w:rPr>
              <w:t>41.4(44</w:t>
            </w:r>
            <w:r w:rsidR="005825D0" w:rsidRPr="00A55175">
              <w:rPr>
                <w:rFonts w:eastAsia="DengXian" w:cs="Times New Roman"/>
                <w:color w:val="000000"/>
                <w:sz w:val="18"/>
                <w:szCs w:val="18"/>
              </w:rPr>
              <w:t>.0</w:t>
            </w:r>
            <w:r w:rsidRPr="00A55175">
              <w:rPr>
                <w:rFonts w:eastAsia="DengXian" w:cs="Times New Roman"/>
                <w:color w:val="000000"/>
                <w:sz w:val="18"/>
                <w:szCs w:val="18"/>
              </w:rPr>
              <w:t>)</w:t>
            </w:r>
          </w:p>
        </w:tc>
        <w:tc>
          <w:tcPr>
            <w:tcW w:w="706" w:type="pct"/>
            <w:noWrap/>
          </w:tcPr>
          <w:p w14:paraId="76772E37" w14:textId="02CB830E" w:rsidR="00EB5659" w:rsidRPr="00A55175" w:rsidRDefault="00EB5659" w:rsidP="00D82A5B">
            <w:pPr>
              <w:spacing w:line="160" w:lineRule="exact"/>
              <w:ind w:firstLineChars="0" w:firstLine="0"/>
              <w:rPr>
                <w:rFonts w:eastAsia="DengXian" w:cs="Times New Roman"/>
                <w:color w:val="000000"/>
                <w:sz w:val="18"/>
                <w:szCs w:val="18"/>
              </w:rPr>
            </w:pPr>
            <w:r w:rsidRPr="00A55175">
              <w:rPr>
                <w:rFonts w:cs="Times New Roman"/>
                <w:sz w:val="18"/>
                <w:szCs w:val="18"/>
              </w:rPr>
              <w:t>260</w:t>
            </w:r>
          </w:p>
        </w:tc>
        <w:tc>
          <w:tcPr>
            <w:tcW w:w="1194" w:type="pct"/>
            <w:vAlign w:val="bottom"/>
          </w:tcPr>
          <w:p w14:paraId="5534E81E" w14:textId="7EBF54DD" w:rsidR="00EB5659" w:rsidRPr="00A55175" w:rsidRDefault="00EB5659" w:rsidP="00D82A5B">
            <w:pPr>
              <w:spacing w:line="160" w:lineRule="exact"/>
              <w:ind w:firstLineChars="0" w:firstLine="0"/>
              <w:rPr>
                <w:rFonts w:eastAsia="DengXian" w:cs="Times New Roman"/>
                <w:color w:val="000000"/>
                <w:sz w:val="18"/>
                <w:szCs w:val="18"/>
              </w:rPr>
            </w:pPr>
            <w:r w:rsidRPr="00A55175">
              <w:rPr>
                <w:rFonts w:eastAsia="DengXian" w:cs="Times New Roman"/>
                <w:color w:val="000000"/>
                <w:sz w:val="18"/>
                <w:szCs w:val="18"/>
              </w:rPr>
              <w:t>33.1(30.7)</w:t>
            </w:r>
          </w:p>
        </w:tc>
      </w:tr>
      <w:tr w:rsidR="00EB5659" w:rsidRPr="00A55175" w14:paraId="0E7075F4" w14:textId="77777777" w:rsidTr="00F544C3">
        <w:trPr>
          <w:trHeight w:hRule="exact" w:val="198"/>
        </w:trPr>
        <w:tc>
          <w:tcPr>
            <w:tcW w:w="968" w:type="pct"/>
            <w:noWrap/>
            <w:vAlign w:val="center"/>
            <w:hideMark/>
          </w:tcPr>
          <w:p w14:paraId="147D2020" w14:textId="6CFCB8AA" w:rsidR="00EB5659" w:rsidRPr="00A55175" w:rsidRDefault="00EB5659" w:rsidP="00D82A5B">
            <w:pPr>
              <w:spacing w:line="160" w:lineRule="exact"/>
              <w:ind w:firstLineChars="0" w:firstLine="0"/>
              <w:rPr>
                <w:rFonts w:eastAsia="DengXian" w:cs="Times New Roman"/>
                <w:color w:val="000000"/>
                <w:sz w:val="18"/>
                <w:szCs w:val="18"/>
              </w:rPr>
            </w:pPr>
            <w:r w:rsidRPr="00A55175">
              <w:rPr>
                <w:rFonts w:eastAsia="DengXian" w:cs="Times New Roman"/>
                <w:color w:val="000000"/>
                <w:sz w:val="18"/>
                <w:szCs w:val="18"/>
              </w:rPr>
              <w:t>dmaCu</w:t>
            </w:r>
            <w:r w:rsidRPr="00A55175">
              <w:rPr>
                <w:rFonts w:eastAsia="DengXian" w:cs="Times New Roman"/>
                <w:color w:val="000000"/>
                <w:sz w:val="18"/>
                <w:szCs w:val="18"/>
                <w:vertAlign w:val="subscript"/>
              </w:rPr>
              <w:t>0.40</w:t>
            </w:r>
            <w:r w:rsidRPr="00A55175">
              <w:rPr>
                <w:rFonts w:eastAsia="DengXian" w:cs="Times New Roman"/>
                <w:color w:val="000000"/>
                <w:sz w:val="18"/>
                <w:szCs w:val="18"/>
              </w:rPr>
              <w:t>Mn</w:t>
            </w:r>
            <w:r w:rsidRPr="00A55175">
              <w:rPr>
                <w:rFonts w:eastAsia="DengXian" w:cs="Times New Roman"/>
                <w:color w:val="000000"/>
                <w:sz w:val="18"/>
                <w:szCs w:val="18"/>
                <w:vertAlign w:val="subscript"/>
              </w:rPr>
              <w:t>0.60</w:t>
            </w:r>
          </w:p>
        </w:tc>
        <w:tc>
          <w:tcPr>
            <w:tcW w:w="1006" w:type="pct"/>
            <w:noWrap/>
            <w:vAlign w:val="bottom"/>
          </w:tcPr>
          <w:p w14:paraId="1F461BA8" w14:textId="2401B1B9" w:rsidR="00EB5659" w:rsidRPr="00A55175" w:rsidRDefault="00EB5659" w:rsidP="00D82A5B">
            <w:pPr>
              <w:spacing w:line="160" w:lineRule="exact"/>
              <w:ind w:firstLineChars="0" w:firstLine="0"/>
              <w:rPr>
                <w:rFonts w:eastAsia="DengXian" w:cs="Times New Roman"/>
                <w:color w:val="000000"/>
                <w:sz w:val="18"/>
                <w:szCs w:val="18"/>
              </w:rPr>
            </w:pPr>
            <w:r w:rsidRPr="00A55175">
              <w:rPr>
                <w:rFonts w:eastAsia="DengXian" w:cs="Times New Roman"/>
                <w:color w:val="000000"/>
                <w:sz w:val="18"/>
                <w:szCs w:val="18"/>
              </w:rPr>
              <w:t>191</w:t>
            </w:r>
          </w:p>
        </w:tc>
        <w:tc>
          <w:tcPr>
            <w:tcW w:w="1125" w:type="pct"/>
            <w:noWrap/>
            <w:vAlign w:val="bottom"/>
          </w:tcPr>
          <w:p w14:paraId="5F9FC011" w14:textId="2187B3CB" w:rsidR="00EB5659" w:rsidRPr="00A55175" w:rsidRDefault="00EB5659" w:rsidP="00D82A5B">
            <w:pPr>
              <w:spacing w:line="160" w:lineRule="exact"/>
              <w:ind w:firstLineChars="0" w:firstLine="0"/>
              <w:rPr>
                <w:rFonts w:eastAsia="DengXian" w:cs="Times New Roman"/>
                <w:color w:val="000000"/>
                <w:sz w:val="18"/>
                <w:szCs w:val="18"/>
              </w:rPr>
            </w:pPr>
            <w:r w:rsidRPr="00A55175">
              <w:rPr>
                <w:rFonts w:eastAsia="DengXian" w:cs="Times New Roman"/>
                <w:color w:val="000000"/>
                <w:sz w:val="18"/>
                <w:szCs w:val="18"/>
              </w:rPr>
              <w:t>40.6(45.6)</w:t>
            </w:r>
          </w:p>
        </w:tc>
        <w:tc>
          <w:tcPr>
            <w:tcW w:w="706" w:type="pct"/>
            <w:noWrap/>
          </w:tcPr>
          <w:p w14:paraId="0E982352" w14:textId="546F6F1A" w:rsidR="00EB5659" w:rsidRPr="00A55175" w:rsidRDefault="00EB5659" w:rsidP="00D82A5B">
            <w:pPr>
              <w:spacing w:line="160" w:lineRule="exact"/>
              <w:ind w:firstLineChars="0" w:firstLine="0"/>
              <w:rPr>
                <w:rFonts w:eastAsia="DengXian" w:cs="Times New Roman"/>
                <w:color w:val="000000"/>
                <w:sz w:val="18"/>
                <w:szCs w:val="18"/>
              </w:rPr>
            </w:pPr>
            <w:r w:rsidRPr="00A55175">
              <w:rPr>
                <w:rFonts w:cs="Times New Roman"/>
                <w:sz w:val="18"/>
                <w:szCs w:val="18"/>
              </w:rPr>
              <w:t>252</w:t>
            </w:r>
          </w:p>
        </w:tc>
        <w:tc>
          <w:tcPr>
            <w:tcW w:w="1194" w:type="pct"/>
            <w:vAlign w:val="bottom"/>
          </w:tcPr>
          <w:p w14:paraId="7D8FBDC7" w14:textId="4679E9E4" w:rsidR="00EB5659" w:rsidRPr="00A55175" w:rsidRDefault="00EB5659" w:rsidP="00D82A5B">
            <w:pPr>
              <w:spacing w:line="160" w:lineRule="exact"/>
              <w:ind w:firstLineChars="0" w:firstLine="0"/>
              <w:rPr>
                <w:rFonts w:eastAsia="DengXian" w:cs="Times New Roman"/>
                <w:color w:val="000000"/>
                <w:sz w:val="18"/>
                <w:szCs w:val="18"/>
              </w:rPr>
            </w:pPr>
            <w:r w:rsidRPr="00A55175">
              <w:rPr>
                <w:rFonts w:eastAsia="DengXian" w:cs="Times New Roman"/>
                <w:color w:val="000000"/>
                <w:sz w:val="18"/>
                <w:szCs w:val="18"/>
              </w:rPr>
              <w:t>33</w:t>
            </w:r>
            <w:r w:rsidR="002A0866" w:rsidRPr="00A55175">
              <w:rPr>
                <w:rFonts w:eastAsia="DengXian" w:cs="Times New Roman"/>
                <w:color w:val="000000"/>
                <w:sz w:val="18"/>
                <w:szCs w:val="18"/>
              </w:rPr>
              <w:t>.0</w:t>
            </w:r>
            <w:r w:rsidRPr="00A55175">
              <w:rPr>
                <w:rFonts w:eastAsia="DengXian" w:cs="Times New Roman"/>
                <w:color w:val="000000"/>
                <w:sz w:val="18"/>
                <w:szCs w:val="18"/>
              </w:rPr>
              <w:t>(30.4)</w:t>
            </w:r>
          </w:p>
        </w:tc>
      </w:tr>
      <w:tr w:rsidR="00EB5659" w:rsidRPr="00A55175" w14:paraId="78CE6903" w14:textId="77777777" w:rsidTr="00F544C3">
        <w:trPr>
          <w:trHeight w:hRule="exact" w:val="198"/>
        </w:trPr>
        <w:tc>
          <w:tcPr>
            <w:tcW w:w="968" w:type="pct"/>
            <w:noWrap/>
            <w:vAlign w:val="center"/>
            <w:hideMark/>
          </w:tcPr>
          <w:p w14:paraId="0B69D275" w14:textId="1C26DEF6" w:rsidR="00EB5659" w:rsidRPr="00A55175" w:rsidRDefault="00EB5659" w:rsidP="00D82A5B">
            <w:pPr>
              <w:spacing w:line="160" w:lineRule="exact"/>
              <w:ind w:firstLineChars="0" w:firstLine="0"/>
              <w:rPr>
                <w:rFonts w:eastAsia="DengXian" w:cs="Times New Roman"/>
                <w:color w:val="000000"/>
                <w:sz w:val="18"/>
                <w:szCs w:val="18"/>
              </w:rPr>
            </w:pPr>
            <w:r w:rsidRPr="00A55175">
              <w:rPr>
                <w:rFonts w:eastAsia="DengXian" w:cs="Times New Roman"/>
                <w:color w:val="000000"/>
                <w:sz w:val="18"/>
                <w:szCs w:val="18"/>
              </w:rPr>
              <w:t>dmaCu</w:t>
            </w:r>
            <w:r w:rsidRPr="00A55175">
              <w:rPr>
                <w:rFonts w:eastAsia="DengXian" w:cs="Times New Roman"/>
                <w:color w:val="000000"/>
                <w:sz w:val="18"/>
                <w:szCs w:val="18"/>
                <w:vertAlign w:val="subscript"/>
              </w:rPr>
              <w:t>0.54</w:t>
            </w:r>
            <w:r w:rsidRPr="00A55175">
              <w:rPr>
                <w:rFonts w:eastAsia="DengXian" w:cs="Times New Roman"/>
                <w:color w:val="000000"/>
                <w:sz w:val="18"/>
                <w:szCs w:val="18"/>
              </w:rPr>
              <w:t>Mn</w:t>
            </w:r>
            <w:r w:rsidRPr="00A55175">
              <w:rPr>
                <w:rFonts w:eastAsia="DengXian" w:cs="Times New Roman"/>
                <w:color w:val="000000"/>
                <w:sz w:val="18"/>
                <w:szCs w:val="18"/>
                <w:vertAlign w:val="subscript"/>
              </w:rPr>
              <w:t>0.46</w:t>
            </w:r>
          </w:p>
        </w:tc>
        <w:tc>
          <w:tcPr>
            <w:tcW w:w="1006" w:type="pct"/>
            <w:noWrap/>
            <w:vAlign w:val="bottom"/>
          </w:tcPr>
          <w:p w14:paraId="75BB8A8C" w14:textId="700BD6FA" w:rsidR="00EB5659" w:rsidRPr="00A55175" w:rsidRDefault="00EB5659" w:rsidP="00D82A5B">
            <w:pPr>
              <w:spacing w:line="160" w:lineRule="exact"/>
              <w:ind w:firstLineChars="0" w:firstLine="0"/>
              <w:rPr>
                <w:rFonts w:eastAsia="DengXian" w:cs="Times New Roman"/>
                <w:color w:val="000000"/>
                <w:sz w:val="18"/>
                <w:szCs w:val="18"/>
              </w:rPr>
            </w:pPr>
            <w:r w:rsidRPr="00A55175">
              <w:rPr>
                <w:rFonts w:eastAsia="DengXian" w:cs="Times New Roman"/>
                <w:color w:val="000000"/>
                <w:sz w:val="18"/>
                <w:szCs w:val="18"/>
              </w:rPr>
              <w:t>169</w:t>
            </w:r>
          </w:p>
        </w:tc>
        <w:tc>
          <w:tcPr>
            <w:tcW w:w="1125" w:type="pct"/>
            <w:noWrap/>
            <w:vAlign w:val="bottom"/>
          </w:tcPr>
          <w:p w14:paraId="36BF17F8" w14:textId="6E09246C" w:rsidR="00EB5659" w:rsidRPr="00A55175" w:rsidRDefault="00EB5659" w:rsidP="00D82A5B">
            <w:pPr>
              <w:spacing w:line="160" w:lineRule="exact"/>
              <w:ind w:firstLineChars="0" w:firstLine="0"/>
              <w:rPr>
                <w:rFonts w:eastAsia="DengXian" w:cs="Times New Roman"/>
                <w:color w:val="000000"/>
                <w:sz w:val="18"/>
                <w:szCs w:val="18"/>
              </w:rPr>
            </w:pPr>
            <w:r w:rsidRPr="00A55175">
              <w:rPr>
                <w:rFonts w:eastAsia="DengXian" w:cs="Times New Roman"/>
                <w:color w:val="000000"/>
                <w:sz w:val="18"/>
                <w:szCs w:val="18"/>
              </w:rPr>
              <w:t>42.8(47.9)</w:t>
            </w:r>
          </w:p>
        </w:tc>
        <w:tc>
          <w:tcPr>
            <w:tcW w:w="706" w:type="pct"/>
            <w:noWrap/>
          </w:tcPr>
          <w:p w14:paraId="5C07495A" w14:textId="52060912" w:rsidR="00EB5659" w:rsidRPr="00A55175" w:rsidRDefault="00EB5659" w:rsidP="00D82A5B">
            <w:pPr>
              <w:spacing w:line="160" w:lineRule="exact"/>
              <w:ind w:firstLineChars="0" w:firstLine="0"/>
              <w:rPr>
                <w:rFonts w:eastAsia="DengXian" w:cs="Times New Roman"/>
                <w:color w:val="000000"/>
                <w:sz w:val="18"/>
                <w:szCs w:val="18"/>
              </w:rPr>
            </w:pPr>
            <w:r w:rsidRPr="00A55175">
              <w:rPr>
                <w:rFonts w:cs="Times New Roman"/>
                <w:sz w:val="18"/>
                <w:szCs w:val="18"/>
              </w:rPr>
              <w:t>256</w:t>
            </w:r>
          </w:p>
        </w:tc>
        <w:tc>
          <w:tcPr>
            <w:tcW w:w="1194" w:type="pct"/>
            <w:vAlign w:val="bottom"/>
          </w:tcPr>
          <w:p w14:paraId="1E95EDBF" w14:textId="1847AA9F" w:rsidR="00EB5659" w:rsidRPr="00A55175" w:rsidRDefault="00EB5659" w:rsidP="00D82A5B">
            <w:pPr>
              <w:spacing w:line="160" w:lineRule="exact"/>
              <w:ind w:firstLineChars="0" w:firstLine="0"/>
              <w:rPr>
                <w:rFonts w:eastAsia="DengXian" w:cs="Times New Roman"/>
                <w:color w:val="000000"/>
                <w:sz w:val="18"/>
                <w:szCs w:val="18"/>
              </w:rPr>
            </w:pPr>
            <w:r w:rsidRPr="00A55175">
              <w:rPr>
                <w:rFonts w:eastAsia="DengXian" w:cs="Times New Roman"/>
                <w:color w:val="000000"/>
                <w:sz w:val="18"/>
                <w:szCs w:val="18"/>
              </w:rPr>
              <w:t>38.6(30</w:t>
            </w:r>
            <w:r w:rsidR="005825D0" w:rsidRPr="00A55175">
              <w:rPr>
                <w:rFonts w:eastAsia="DengXian" w:cs="Times New Roman"/>
                <w:color w:val="000000"/>
                <w:sz w:val="18"/>
                <w:szCs w:val="18"/>
              </w:rPr>
              <w:t>.0</w:t>
            </w:r>
            <w:r w:rsidRPr="00A55175">
              <w:rPr>
                <w:rFonts w:eastAsia="DengXian" w:cs="Times New Roman"/>
                <w:color w:val="000000"/>
                <w:sz w:val="18"/>
                <w:szCs w:val="18"/>
              </w:rPr>
              <w:t>)</w:t>
            </w:r>
          </w:p>
        </w:tc>
      </w:tr>
      <w:tr w:rsidR="00EB5659" w:rsidRPr="00A55175" w14:paraId="13CE1355" w14:textId="77777777" w:rsidTr="00F544C3">
        <w:trPr>
          <w:trHeight w:hRule="exact" w:val="198"/>
        </w:trPr>
        <w:tc>
          <w:tcPr>
            <w:tcW w:w="968" w:type="pct"/>
            <w:noWrap/>
            <w:vAlign w:val="center"/>
            <w:hideMark/>
          </w:tcPr>
          <w:p w14:paraId="219F93E0" w14:textId="29D63614" w:rsidR="00EB5659" w:rsidRPr="00A55175" w:rsidRDefault="00EB5659" w:rsidP="00D82A5B">
            <w:pPr>
              <w:spacing w:line="160" w:lineRule="exact"/>
              <w:ind w:firstLineChars="0" w:firstLine="0"/>
              <w:rPr>
                <w:rFonts w:eastAsia="DengXian" w:cs="Times New Roman"/>
                <w:color w:val="000000"/>
                <w:sz w:val="18"/>
                <w:szCs w:val="18"/>
              </w:rPr>
            </w:pPr>
            <w:r w:rsidRPr="00A55175">
              <w:rPr>
                <w:rFonts w:eastAsia="DengXian" w:cs="Times New Roman"/>
                <w:color w:val="000000"/>
                <w:sz w:val="18"/>
                <w:szCs w:val="18"/>
              </w:rPr>
              <w:t>dmaCu</w:t>
            </w:r>
            <w:r w:rsidRPr="00A55175">
              <w:rPr>
                <w:rFonts w:eastAsia="DengXian" w:cs="Times New Roman"/>
                <w:color w:val="000000"/>
                <w:sz w:val="18"/>
                <w:szCs w:val="18"/>
                <w:vertAlign w:val="subscript"/>
              </w:rPr>
              <w:t>0.</w:t>
            </w:r>
            <w:r w:rsidR="00A36F96" w:rsidRPr="00A55175">
              <w:rPr>
                <w:rFonts w:eastAsia="DengXian" w:cs="Times New Roman"/>
                <w:color w:val="000000"/>
                <w:sz w:val="18"/>
                <w:szCs w:val="18"/>
                <w:vertAlign w:val="subscript"/>
              </w:rPr>
              <w:t>66</w:t>
            </w:r>
            <w:r w:rsidR="00A36F96" w:rsidRPr="00A55175">
              <w:rPr>
                <w:rFonts w:eastAsia="DengXian" w:cs="Times New Roman"/>
                <w:color w:val="000000"/>
                <w:sz w:val="18"/>
                <w:szCs w:val="18"/>
              </w:rPr>
              <w:t>Mn</w:t>
            </w:r>
            <w:r w:rsidR="00A36F96" w:rsidRPr="00A55175">
              <w:rPr>
                <w:rFonts w:eastAsia="DengXian" w:cs="Times New Roman"/>
                <w:color w:val="000000"/>
                <w:sz w:val="18"/>
                <w:szCs w:val="18"/>
                <w:vertAlign w:val="subscript"/>
              </w:rPr>
              <w:t>0</w:t>
            </w:r>
            <w:r w:rsidRPr="00A55175">
              <w:rPr>
                <w:rFonts w:eastAsia="DengXian" w:cs="Times New Roman"/>
                <w:color w:val="000000"/>
                <w:sz w:val="18"/>
                <w:szCs w:val="18"/>
                <w:vertAlign w:val="subscript"/>
              </w:rPr>
              <w:t>.</w:t>
            </w:r>
            <w:r w:rsidR="00A36F96" w:rsidRPr="00A55175">
              <w:rPr>
                <w:rFonts w:eastAsia="DengXian" w:cs="Times New Roman"/>
                <w:color w:val="000000"/>
                <w:sz w:val="18"/>
                <w:szCs w:val="18"/>
                <w:vertAlign w:val="subscript"/>
              </w:rPr>
              <w:t>34</w:t>
            </w:r>
          </w:p>
        </w:tc>
        <w:tc>
          <w:tcPr>
            <w:tcW w:w="1006" w:type="pct"/>
            <w:noWrap/>
            <w:vAlign w:val="bottom"/>
          </w:tcPr>
          <w:p w14:paraId="01F8AE8D" w14:textId="11432DAF" w:rsidR="00EB5659" w:rsidRPr="00A55175" w:rsidRDefault="00EB5659" w:rsidP="00D82A5B">
            <w:pPr>
              <w:spacing w:line="160" w:lineRule="exact"/>
              <w:ind w:firstLineChars="0" w:firstLine="0"/>
              <w:rPr>
                <w:rFonts w:eastAsia="DengXian" w:cs="Times New Roman"/>
                <w:color w:val="000000"/>
                <w:sz w:val="18"/>
                <w:szCs w:val="18"/>
              </w:rPr>
            </w:pPr>
            <w:r w:rsidRPr="00A55175">
              <w:rPr>
                <w:rFonts w:eastAsia="DengXian" w:cs="Times New Roman"/>
                <w:color w:val="000000"/>
                <w:sz w:val="18"/>
                <w:szCs w:val="18"/>
              </w:rPr>
              <w:t>163</w:t>
            </w:r>
          </w:p>
        </w:tc>
        <w:tc>
          <w:tcPr>
            <w:tcW w:w="1125" w:type="pct"/>
            <w:noWrap/>
            <w:vAlign w:val="bottom"/>
          </w:tcPr>
          <w:p w14:paraId="3C4D1736" w14:textId="6FC72D7B" w:rsidR="00EB5659" w:rsidRPr="00A55175" w:rsidRDefault="00EB5659" w:rsidP="00D82A5B">
            <w:pPr>
              <w:spacing w:line="160" w:lineRule="exact"/>
              <w:ind w:firstLineChars="0" w:firstLine="0"/>
              <w:rPr>
                <w:rFonts w:eastAsia="DengXian" w:cs="Times New Roman"/>
                <w:color w:val="000000"/>
                <w:sz w:val="18"/>
                <w:szCs w:val="18"/>
              </w:rPr>
            </w:pPr>
            <w:r w:rsidRPr="00A55175">
              <w:rPr>
                <w:rFonts w:eastAsia="DengXian" w:cs="Times New Roman"/>
                <w:color w:val="000000"/>
                <w:sz w:val="18"/>
                <w:szCs w:val="18"/>
              </w:rPr>
              <w:t>43.8(50.1)</w:t>
            </w:r>
          </w:p>
        </w:tc>
        <w:tc>
          <w:tcPr>
            <w:tcW w:w="706" w:type="pct"/>
            <w:noWrap/>
          </w:tcPr>
          <w:p w14:paraId="7480511A" w14:textId="4C96D31A" w:rsidR="00EB5659" w:rsidRPr="00A55175" w:rsidRDefault="00EB5659" w:rsidP="00D82A5B">
            <w:pPr>
              <w:spacing w:line="160" w:lineRule="exact"/>
              <w:ind w:firstLineChars="0" w:firstLine="0"/>
              <w:rPr>
                <w:rFonts w:eastAsia="DengXian" w:cs="Times New Roman"/>
                <w:color w:val="000000"/>
                <w:sz w:val="18"/>
                <w:szCs w:val="18"/>
              </w:rPr>
            </w:pPr>
            <w:r w:rsidRPr="00A55175">
              <w:rPr>
                <w:rFonts w:cs="Times New Roman"/>
                <w:sz w:val="18"/>
                <w:szCs w:val="18"/>
              </w:rPr>
              <w:t>234</w:t>
            </w:r>
          </w:p>
        </w:tc>
        <w:tc>
          <w:tcPr>
            <w:tcW w:w="1194" w:type="pct"/>
            <w:vAlign w:val="bottom"/>
          </w:tcPr>
          <w:p w14:paraId="79B44528" w14:textId="23A6D5C3" w:rsidR="00EB5659" w:rsidRPr="00A55175" w:rsidRDefault="00EB5659" w:rsidP="00D82A5B">
            <w:pPr>
              <w:spacing w:line="160" w:lineRule="exact"/>
              <w:ind w:firstLineChars="0" w:firstLine="0"/>
              <w:rPr>
                <w:rFonts w:eastAsia="DengXian" w:cs="Times New Roman"/>
                <w:color w:val="000000"/>
                <w:sz w:val="18"/>
                <w:szCs w:val="18"/>
              </w:rPr>
            </w:pPr>
            <w:r w:rsidRPr="00A55175">
              <w:rPr>
                <w:rFonts w:eastAsia="DengXian" w:cs="Times New Roman"/>
                <w:color w:val="000000"/>
                <w:sz w:val="18"/>
                <w:szCs w:val="18"/>
              </w:rPr>
              <w:t>36</w:t>
            </w:r>
            <w:r w:rsidR="002A0866" w:rsidRPr="00A55175">
              <w:rPr>
                <w:rFonts w:eastAsia="DengXian" w:cs="Times New Roman"/>
                <w:color w:val="000000"/>
                <w:sz w:val="18"/>
                <w:szCs w:val="18"/>
              </w:rPr>
              <w:t>.0</w:t>
            </w:r>
            <w:r w:rsidRPr="00A55175">
              <w:rPr>
                <w:rFonts w:eastAsia="DengXian" w:cs="Times New Roman"/>
                <w:color w:val="000000"/>
                <w:sz w:val="18"/>
                <w:szCs w:val="18"/>
              </w:rPr>
              <w:t>(29.7)</w:t>
            </w:r>
          </w:p>
        </w:tc>
      </w:tr>
      <w:tr w:rsidR="00EB5659" w:rsidRPr="00A55175" w14:paraId="60B19C00" w14:textId="77777777" w:rsidTr="00F544C3">
        <w:trPr>
          <w:trHeight w:hRule="exact" w:val="198"/>
        </w:trPr>
        <w:tc>
          <w:tcPr>
            <w:tcW w:w="968" w:type="pct"/>
            <w:noWrap/>
            <w:vAlign w:val="center"/>
            <w:hideMark/>
          </w:tcPr>
          <w:p w14:paraId="63C86AD6" w14:textId="7CC4952C" w:rsidR="00EB5659" w:rsidRPr="00A55175" w:rsidRDefault="00EB5659" w:rsidP="00D82A5B">
            <w:pPr>
              <w:spacing w:line="160" w:lineRule="exact"/>
              <w:ind w:firstLineChars="0" w:firstLine="0"/>
              <w:rPr>
                <w:rFonts w:eastAsia="DengXian" w:cs="Times New Roman"/>
                <w:color w:val="000000"/>
                <w:sz w:val="18"/>
                <w:szCs w:val="18"/>
              </w:rPr>
            </w:pPr>
            <w:r w:rsidRPr="00A55175">
              <w:rPr>
                <w:rFonts w:eastAsia="DengXian" w:cs="Times New Roman"/>
                <w:color w:val="000000"/>
                <w:sz w:val="18"/>
                <w:szCs w:val="18"/>
              </w:rPr>
              <w:t>dmaCu</w:t>
            </w:r>
            <w:r w:rsidRPr="00A55175">
              <w:rPr>
                <w:rFonts w:eastAsia="DengXian" w:cs="Times New Roman"/>
                <w:color w:val="000000"/>
                <w:sz w:val="18"/>
                <w:szCs w:val="18"/>
                <w:vertAlign w:val="subscript"/>
              </w:rPr>
              <w:t>0.77</w:t>
            </w:r>
            <w:r w:rsidRPr="00A55175">
              <w:rPr>
                <w:rFonts w:eastAsia="DengXian" w:cs="Times New Roman"/>
                <w:color w:val="000000"/>
                <w:sz w:val="18"/>
                <w:szCs w:val="18"/>
              </w:rPr>
              <w:t>Mn</w:t>
            </w:r>
            <w:r w:rsidRPr="00A55175">
              <w:rPr>
                <w:rFonts w:eastAsia="DengXian" w:cs="Times New Roman"/>
                <w:color w:val="000000"/>
                <w:sz w:val="18"/>
                <w:szCs w:val="18"/>
                <w:vertAlign w:val="subscript"/>
              </w:rPr>
              <w:t>0.23</w:t>
            </w:r>
          </w:p>
        </w:tc>
        <w:tc>
          <w:tcPr>
            <w:tcW w:w="1006" w:type="pct"/>
            <w:noWrap/>
            <w:vAlign w:val="bottom"/>
          </w:tcPr>
          <w:p w14:paraId="1AB76E1C" w14:textId="593C4599" w:rsidR="00EB5659" w:rsidRPr="00A55175" w:rsidRDefault="00EB5659" w:rsidP="00D82A5B">
            <w:pPr>
              <w:spacing w:line="160" w:lineRule="exact"/>
              <w:ind w:firstLineChars="0" w:firstLine="0"/>
              <w:rPr>
                <w:rFonts w:eastAsia="DengXian" w:cs="Times New Roman"/>
                <w:color w:val="000000"/>
                <w:sz w:val="18"/>
                <w:szCs w:val="18"/>
              </w:rPr>
            </w:pPr>
            <w:r w:rsidRPr="00A55175">
              <w:rPr>
                <w:rFonts w:eastAsia="DengXian" w:cs="Times New Roman"/>
                <w:color w:val="000000"/>
                <w:sz w:val="18"/>
                <w:szCs w:val="18"/>
              </w:rPr>
              <w:t>167</w:t>
            </w:r>
          </w:p>
        </w:tc>
        <w:tc>
          <w:tcPr>
            <w:tcW w:w="1125" w:type="pct"/>
            <w:noWrap/>
            <w:vAlign w:val="bottom"/>
          </w:tcPr>
          <w:p w14:paraId="0A07DDE6" w14:textId="4728B767" w:rsidR="00EB5659" w:rsidRPr="00A55175" w:rsidRDefault="00EB5659" w:rsidP="00D82A5B">
            <w:pPr>
              <w:spacing w:line="160" w:lineRule="exact"/>
              <w:ind w:firstLineChars="0" w:firstLine="0"/>
              <w:rPr>
                <w:rFonts w:eastAsia="DengXian" w:cs="Times New Roman"/>
                <w:color w:val="000000"/>
                <w:sz w:val="18"/>
                <w:szCs w:val="18"/>
              </w:rPr>
            </w:pPr>
            <w:r w:rsidRPr="00A55175">
              <w:rPr>
                <w:rFonts w:eastAsia="DengXian" w:cs="Times New Roman"/>
                <w:color w:val="000000"/>
                <w:sz w:val="18"/>
                <w:szCs w:val="18"/>
              </w:rPr>
              <w:t>52.9(51.5)</w:t>
            </w:r>
          </w:p>
        </w:tc>
        <w:tc>
          <w:tcPr>
            <w:tcW w:w="706" w:type="pct"/>
            <w:noWrap/>
          </w:tcPr>
          <w:p w14:paraId="6AD87D18" w14:textId="512D64EF" w:rsidR="00EB5659" w:rsidRPr="00A55175" w:rsidRDefault="00EB5659" w:rsidP="00D82A5B">
            <w:pPr>
              <w:spacing w:line="160" w:lineRule="exact"/>
              <w:ind w:firstLineChars="0" w:firstLine="0"/>
              <w:rPr>
                <w:rFonts w:eastAsia="DengXian" w:cs="Times New Roman"/>
                <w:color w:val="000000"/>
                <w:sz w:val="18"/>
                <w:szCs w:val="18"/>
              </w:rPr>
            </w:pPr>
            <w:r w:rsidRPr="00A55175">
              <w:rPr>
                <w:rFonts w:cs="Times New Roman"/>
                <w:sz w:val="18"/>
                <w:szCs w:val="18"/>
              </w:rPr>
              <w:t>252</w:t>
            </w:r>
          </w:p>
        </w:tc>
        <w:tc>
          <w:tcPr>
            <w:tcW w:w="1194" w:type="pct"/>
            <w:vAlign w:val="bottom"/>
          </w:tcPr>
          <w:p w14:paraId="0E43F8EF" w14:textId="4FA26B4C" w:rsidR="00EB5659" w:rsidRPr="00A55175" w:rsidRDefault="00EB5659" w:rsidP="00D82A5B">
            <w:pPr>
              <w:spacing w:line="160" w:lineRule="exact"/>
              <w:ind w:firstLineChars="0" w:firstLine="0"/>
              <w:rPr>
                <w:rFonts w:eastAsia="DengXian" w:cs="Times New Roman"/>
                <w:color w:val="000000"/>
                <w:sz w:val="18"/>
                <w:szCs w:val="18"/>
              </w:rPr>
            </w:pPr>
            <w:r w:rsidRPr="00A55175">
              <w:rPr>
                <w:rFonts w:eastAsia="DengXian" w:cs="Times New Roman"/>
                <w:color w:val="000000"/>
                <w:sz w:val="18"/>
                <w:szCs w:val="18"/>
              </w:rPr>
              <w:t>30.3(29.4)</w:t>
            </w:r>
          </w:p>
        </w:tc>
      </w:tr>
      <w:tr w:rsidR="00EB5659" w:rsidRPr="00A55175" w14:paraId="0FD7DB27" w14:textId="77777777" w:rsidTr="00F544C3">
        <w:trPr>
          <w:trHeight w:hRule="exact" w:val="198"/>
        </w:trPr>
        <w:tc>
          <w:tcPr>
            <w:tcW w:w="968" w:type="pct"/>
            <w:noWrap/>
            <w:vAlign w:val="center"/>
            <w:hideMark/>
          </w:tcPr>
          <w:p w14:paraId="18BA882A" w14:textId="1AA6B46F" w:rsidR="00EB5659" w:rsidRPr="00A55175" w:rsidRDefault="00EB5659" w:rsidP="00D82A5B">
            <w:pPr>
              <w:spacing w:line="160" w:lineRule="exact"/>
              <w:ind w:firstLineChars="0" w:firstLine="0"/>
              <w:rPr>
                <w:rFonts w:eastAsia="DengXian" w:cs="Times New Roman"/>
                <w:color w:val="000000"/>
                <w:sz w:val="18"/>
                <w:szCs w:val="18"/>
              </w:rPr>
            </w:pPr>
            <w:r w:rsidRPr="00A55175">
              <w:rPr>
                <w:rFonts w:eastAsia="DengXian" w:cs="Times New Roman"/>
                <w:color w:val="000000"/>
                <w:sz w:val="18"/>
                <w:szCs w:val="18"/>
              </w:rPr>
              <w:t>dmaCu</w:t>
            </w:r>
            <w:r w:rsidRPr="00A55175">
              <w:rPr>
                <w:rFonts w:eastAsia="DengXian" w:cs="Times New Roman"/>
                <w:color w:val="000000"/>
                <w:sz w:val="18"/>
                <w:szCs w:val="18"/>
                <w:vertAlign w:val="subscript"/>
              </w:rPr>
              <w:t>0.90</w:t>
            </w:r>
            <w:r w:rsidRPr="00A55175">
              <w:rPr>
                <w:rFonts w:eastAsia="DengXian" w:cs="Times New Roman"/>
                <w:color w:val="000000"/>
                <w:sz w:val="18"/>
                <w:szCs w:val="18"/>
              </w:rPr>
              <w:t>Mn</w:t>
            </w:r>
            <w:r w:rsidRPr="00A55175">
              <w:rPr>
                <w:rFonts w:eastAsia="DengXian" w:cs="Times New Roman"/>
                <w:color w:val="000000"/>
                <w:sz w:val="18"/>
                <w:szCs w:val="18"/>
                <w:vertAlign w:val="subscript"/>
              </w:rPr>
              <w:t>0.10</w:t>
            </w:r>
          </w:p>
        </w:tc>
        <w:tc>
          <w:tcPr>
            <w:tcW w:w="1006" w:type="pct"/>
            <w:noWrap/>
            <w:vAlign w:val="bottom"/>
          </w:tcPr>
          <w:p w14:paraId="470676C5" w14:textId="7846F32B" w:rsidR="00EB5659" w:rsidRPr="00A55175" w:rsidRDefault="00EB5659" w:rsidP="00D82A5B">
            <w:pPr>
              <w:spacing w:line="160" w:lineRule="exact"/>
              <w:ind w:firstLineChars="0" w:firstLine="0"/>
              <w:rPr>
                <w:rFonts w:eastAsia="DengXian" w:cs="Times New Roman"/>
                <w:color w:val="000000"/>
                <w:sz w:val="18"/>
                <w:szCs w:val="18"/>
              </w:rPr>
            </w:pPr>
            <w:r w:rsidRPr="00A55175">
              <w:rPr>
                <w:rFonts w:eastAsia="DengXian" w:cs="Times New Roman"/>
                <w:color w:val="000000"/>
                <w:sz w:val="18"/>
                <w:szCs w:val="18"/>
              </w:rPr>
              <w:t>163</w:t>
            </w:r>
          </w:p>
        </w:tc>
        <w:tc>
          <w:tcPr>
            <w:tcW w:w="1125" w:type="pct"/>
            <w:noWrap/>
            <w:vAlign w:val="bottom"/>
          </w:tcPr>
          <w:p w14:paraId="5E07304B" w14:textId="0010BDAB" w:rsidR="00EB5659" w:rsidRPr="00A55175" w:rsidRDefault="00EB5659" w:rsidP="00D82A5B">
            <w:pPr>
              <w:spacing w:line="160" w:lineRule="exact"/>
              <w:ind w:firstLineChars="0" w:firstLine="0"/>
              <w:rPr>
                <w:rFonts w:eastAsia="DengXian" w:cs="Times New Roman"/>
                <w:color w:val="000000"/>
                <w:sz w:val="18"/>
                <w:szCs w:val="18"/>
              </w:rPr>
            </w:pPr>
            <w:r w:rsidRPr="00A55175">
              <w:rPr>
                <w:rFonts w:eastAsia="DengXian" w:cs="Times New Roman"/>
                <w:color w:val="000000"/>
                <w:sz w:val="18"/>
                <w:szCs w:val="18"/>
              </w:rPr>
              <w:t>55.5(53.9)</w:t>
            </w:r>
          </w:p>
        </w:tc>
        <w:tc>
          <w:tcPr>
            <w:tcW w:w="706" w:type="pct"/>
            <w:noWrap/>
          </w:tcPr>
          <w:p w14:paraId="54D48716" w14:textId="55861285" w:rsidR="00EB5659" w:rsidRPr="00A55175" w:rsidRDefault="00EB5659" w:rsidP="00D82A5B">
            <w:pPr>
              <w:spacing w:line="160" w:lineRule="exact"/>
              <w:ind w:firstLineChars="0" w:firstLine="0"/>
              <w:rPr>
                <w:rFonts w:eastAsia="DengXian" w:cs="Times New Roman"/>
                <w:color w:val="000000"/>
                <w:sz w:val="18"/>
                <w:szCs w:val="18"/>
              </w:rPr>
            </w:pPr>
            <w:r w:rsidRPr="00A55175">
              <w:rPr>
                <w:rFonts w:cs="Times New Roman"/>
                <w:sz w:val="18"/>
                <w:szCs w:val="18"/>
              </w:rPr>
              <w:t>243</w:t>
            </w:r>
          </w:p>
        </w:tc>
        <w:tc>
          <w:tcPr>
            <w:tcW w:w="1194" w:type="pct"/>
            <w:vAlign w:val="bottom"/>
          </w:tcPr>
          <w:p w14:paraId="784F28A9" w14:textId="335F0CFF" w:rsidR="00EB5659" w:rsidRPr="00A55175" w:rsidRDefault="00EB5659" w:rsidP="00D82A5B">
            <w:pPr>
              <w:spacing w:line="160" w:lineRule="exact"/>
              <w:ind w:firstLineChars="0" w:firstLine="0"/>
              <w:rPr>
                <w:rFonts w:eastAsia="DengXian" w:cs="Times New Roman"/>
                <w:color w:val="000000"/>
                <w:sz w:val="18"/>
                <w:szCs w:val="18"/>
              </w:rPr>
            </w:pPr>
            <w:r w:rsidRPr="00A55175">
              <w:rPr>
                <w:rFonts w:eastAsia="DengXian" w:cs="Times New Roman"/>
                <w:color w:val="000000"/>
                <w:sz w:val="18"/>
                <w:szCs w:val="18"/>
              </w:rPr>
              <w:t>29.2(29</w:t>
            </w:r>
            <w:r w:rsidR="005825D0" w:rsidRPr="00A55175">
              <w:rPr>
                <w:rFonts w:eastAsia="DengXian" w:cs="Times New Roman"/>
                <w:color w:val="000000"/>
                <w:sz w:val="18"/>
                <w:szCs w:val="18"/>
              </w:rPr>
              <w:t>.0</w:t>
            </w:r>
            <w:r w:rsidRPr="00A55175">
              <w:rPr>
                <w:rFonts w:eastAsia="DengXian" w:cs="Times New Roman"/>
                <w:color w:val="000000"/>
                <w:sz w:val="18"/>
                <w:szCs w:val="18"/>
              </w:rPr>
              <w:t>)</w:t>
            </w:r>
          </w:p>
        </w:tc>
      </w:tr>
      <w:tr w:rsidR="00EB5659" w:rsidRPr="00A55175" w14:paraId="02BA8C2C" w14:textId="77777777" w:rsidTr="00F544C3">
        <w:trPr>
          <w:trHeight w:hRule="exact" w:val="198"/>
        </w:trPr>
        <w:tc>
          <w:tcPr>
            <w:tcW w:w="968" w:type="pct"/>
            <w:noWrap/>
            <w:vAlign w:val="center"/>
          </w:tcPr>
          <w:p w14:paraId="66FF0F1A" w14:textId="1E2CBD22" w:rsidR="00EB5659" w:rsidRPr="00A55175" w:rsidRDefault="00EB5659" w:rsidP="00D82A5B">
            <w:pPr>
              <w:spacing w:line="160" w:lineRule="exact"/>
              <w:ind w:firstLineChars="0" w:firstLine="0"/>
              <w:rPr>
                <w:rFonts w:eastAsia="DengXian" w:cs="Times New Roman"/>
                <w:color w:val="000000"/>
                <w:sz w:val="18"/>
                <w:szCs w:val="18"/>
              </w:rPr>
            </w:pPr>
            <w:r w:rsidRPr="00A55175">
              <w:rPr>
                <w:rFonts w:eastAsia="DengXian" w:cs="Times New Roman"/>
                <w:color w:val="000000"/>
                <w:sz w:val="18"/>
                <w:szCs w:val="18"/>
              </w:rPr>
              <w:t>dmaCu</w:t>
            </w:r>
            <w:r w:rsidRPr="00A55175">
              <w:rPr>
                <w:rFonts w:eastAsia="DengXian" w:cs="Times New Roman"/>
                <w:color w:val="000000"/>
                <w:sz w:val="18"/>
                <w:szCs w:val="18"/>
                <w:vertAlign w:val="subscript"/>
              </w:rPr>
              <w:t>0.93</w:t>
            </w:r>
            <w:r w:rsidRPr="00A55175">
              <w:rPr>
                <w:rFonts w:eastAsia="DengXian" w:cs="Times New Roman"/>
                <w:color w:val="000000"/>
                <w:sz w:val="18"/>
                <w:szCs w:val="18"/>
              </w:rPr>
              <w:t>Mn</w:t>
            </w:r>
            <w:r w:rsidRPr="00A55175">
              <w:rPr>
                <w:rFonts w:eastAsia="DengXian" w:cs="Times New Roman"/>
                <w:color w:val="000000"/>
                <w:sz w:val="18"/>
                <w:szCs w:val="18"/>
                <w:vertAlign w:val="subscript"/>
              </w:rPr>
              <w:t>0.07</w:t>
            </w:r>
          </w:p>
        </w:tc>
        <w:tc>
          <w:tcPr>
            <w:tcW w:w="1006" w:type="pct"/>
            <w:noWrap/>
            <w:vAlign w:val="bottom"/>
          </w:tcPr>
          <w:p w14:paraId="61F35187" w14:textId="54EBAABC" w:rsidR="00EB5659" w:rsidRPr="00A55175" w:rsidRDefault="00EB5659" w:rsidP="00D82A5B">
            <w:pPr>
              <w:spacing w:line="160" w:lineRule="exact"/>
              <w:ind w:firstLineChars="0" w:firstLine="0"/>
              <w:rPr>
                <w:rFonts w:eastAsia="DengXian" w:cs="Times New Roman"/>
                <w:color w:val="000000"/>
                <w:sz w:val="18"/>
                <w:szCs w:val="18"/>
              </w:rPr>
            </w:pPr>
            <w:r w:rsidRPr="00A55175">
              <w:rPr>
                <w:rFonts w:eastAsia="DengXian" w:cs="Times New Roman"/>
                <w:color w:val="000000"/>
                <w:sz w:val="18"/>
                <w:szCs w:val="18"/>
              </w:rPr>
              <w:t>160</w:t>
            </w:r>
          </w:p>
        </w:tc>
        <w:tc>
          <w:tcPr>
            <w:tcW w:w="1125" w:type="pct"/>
            <w:noWrap/>
            <w:vAlign w:val="bottom"/>
          </w:tcPr>
          <w:p w14:paraId="4E8B9643" w14:textId="164173D4" w:rsidR="00EB5659" w:rsidRPr="00A55175" w:rsidRDefault="00EB5659" w:rsidP="00D82A5B">
            <w:pPr>
              <w:spacing w:line="160" w:lineRule="exact"/>
              <w:ind w:firstLineChars="0" w:firstLine="0"/>
              <w:rPr>
                <w:rFonts w:eastAsia="DengXian" w:cs="Times New Roman"/>
                <w:color w:val="000000"/>
                <w:sz w:val="18"/>
                <w:szCs w:val="18"/>
              </w:rPr>
            </w:pPr>
            <w:r w:rsidRPr="00A55175">
              <w:rPr>
                <w:rFonts w:eastAsia="DengXian" w:cs="Times New Roman"/>
                <w:color w:val="000000"/>
                <w:sz w:val="18"/>
                <w:szCs w:val="18"/>
              </w:rPr>
              <w:t>57</w:t>
            </w:r>
            <w:r w:rsidR="002A0866" w:rsidRPr="00A55175">
              <w:rPr>
                <w:rFonts w:eastAsia="DengXian" w:cs="Times New Roman"/>
                <w:color w:val="000000"/>
                <w:sz w:val="18"/>
                <w:szCs w:val="18"/>
              </w:rPr>
              <w:t>.0</w:t>
            </w:r>
            <w:r w:rsidRPr="00A55175">
              <w:rPr>
                <w:rFonts w:eastAsia="DengXian" w:cs="Times New Roman"/>
                <w:color w:val="000000"/>
                <w:sz w:val="18"/>
                <w:szCs w:val="18"/>
              </w:rPr>
              <w:t>(54.2)</w:t>
            </w:r>
          </w:p>
        </w:tc>
        <w:tc>
          <w:tcPr>
            <w:tcW w:w="706" w:type="pct"/>
            <w:noWrap/>
          </w:tcPr>
          <w:p w14:paraId="5C106998" w14:textId="13814F29" w:rsidR="00EB5659" w:rsidRPr="00A55175" w:rsidRDefault="00EB5659" w:rsidP="00D82A5B">
            <w:pPr>
              <w:spacing w:line="160" w:lineRule="exact"/>
              <w:ind w:firstLineChars="0" w:firstLine="0"/>
              <w:rPr>
                <w:rFonts w:eastAsia="DengXian" w:cs="Times New Roman"/>
                <w:color w:val="000000"/>
                <w:sz w:val="18"/>
                <w:szCs w:val="18"/>
              </w:rPr>
            </w:pPr>
            <w:r w:rsidRPr="00A55175">
              <w:rPr>
                <w:rFonts w:cs="Times New Roman"/>
                <w:sz w:val="18"/>
                <w:szCs w:val="18"/>
              </w:rPr>
              <w:t>247</w:t>
            </w:r>
          </w:p>
        </w:tc>
        <w:tc>
          <w:tcPr>
            <w:tcW w:w="1194" w:type="pct"/>
            <w:vAlign w:val="bottom"/>
          </w:tcPr>
          <w:p w14:paraId="7CAFE393" w14:textId="4F17E99D" w:rsidR="00EB5659" w:rsidRPr="00A55175" w:rsidRDefault="00EB5659" w:rsidP="00D82A5B">
            <w:pPr>
              <w:spacing w:line="160" w:lineRule="exact"/>
              <w:ind w:firstLineChars="0" w:firstLine="0"/>
              <w:rPr>
                <w:rFonts w:eastAsia="DengXian" w:cs="Times New Roman"/>
                <w:color w:val="000000"/>
                <w:sz w:val="18"/>
                <w:szCs w:val="18"/>
              </w:rPr>
            </w:pPr>
            <w:r w:rsidRPr="00A55175">
              <w:rPr>
                <w:rFonts w:eastAsia="DengXian" w:cs="Times New Roman"/>
                <w:color w:val="000000"/>
                <w:sz w:val="18"/>
                <w:szCs w:val="18"/>
              </w:rPr>
              <w:t>30.4(28.9)</w:t>
            </w:r>
          </w:p>
        </w:tc>
      </w:tr>
      <w:tr w:rsidR="00EB5659" w:rsidRPr="00A55175" w14:paraId="3B9E5F97" w14:textId="77777777" w:rsidTr="00F544C3">
        <w:trPr>
          <w:trHeight w:hRule="exact" w:val="198"/>
        </w:trPr>
        <w:tc>
          <w:tcPr>
            <w:tcW w:w="968" w:type="pct"/>
            <w:noWrap/>
            <w:vAlign w:val="center"/>
          </w:tcPr>
          <w:p w14:paraId="49A01A92" w14:textId="54AA69EE" w:rsidR="00EB5659" w:rsidRPr="00A55175" w:rsidRDefault="00EB5659" w:rsidP="00D82A5B">
            <w:pPr>
              <w:spacing w:line="160" w:lineRule="exact"/>
              <w:ind w:firstLineChars="0" w:firstLine="0"/>
              <w:rPr>
                <w:rFonts w:eastAsia="DengXian" w:cs="Times New Roman"/>
                <w:color w:val="000000"/>
                <w:sz w:val="18"/>
                <w:szCs w:val="18"/>
              </w:rPr>
            </w:pPr>
            <w:r w:rsidRPr="00A55175">
              <w:rPr>
                <w:rFonts w:eastAsia="DengXian" w:cs="Times New Roman"/>
                <w:color w:val="000000"/>
                <w:sz w:val="18"/>
                <w:szCs w:val="18"/>
              </w:rPr>
              <w:t>dmaCu</w:t>
            </w:r>
            <w:r w:rsidRPr="00A55175">
              <w:rPr>
                <w:rFonts w:eastAsia="DengXian" w:cs="Times New Roman"/>
                <w:color w:val="000000"/>
                <w:sz w:val="18"/>
                <w:szCs w:val="18"/>
                <w:vertAlign w:val="subscript"/>
              </w:rPr>
              <w:t>0.95</w:t>
            </w:r>
            <w:r w:rsidRPr="00A55175">
              <w:rPr>
                <w:rFonts w:eastAsia="DengXian" w:cs="Times New Roman"/>
                <w:color w:val="000000"/>
                <w:sz w:val="18"/>
                <w:szCs w:val="18"/>
              </w:rPr>
              <w:t>Mn</w:t>
            </w:r>
            <w:r w:rsidRPr="00A55175">
              <w:rPr>
                <w:rFonts w:eastAsia="DengXian" w:cs="Times New Roman"/>
                <w:color w:val="000000"/>
                <w:sz w:val="18"/>
                <w:szCs w:val="18"/>
                <w:vertAlign w:val="subscript"/>
              </w:rPr>
              <w:t>0.05</w:t>
            </w:r>
          </w:p>
        </w:tc>
        <w:tc>
          <w:tcPr>
            <w:tcW w:w="1006" w:type="pct"/>
            <w:noWrap/>
            <w:vAlign w:val="bottom"/>
          </w:tcPr>
          <w:p w14:paraId="1E2841CA" w14:textId="7001E0B6" w:rsidR="00EB5659" w:rsidRPr="00A55175" w:rsidRDefault="00EB5659" w:rsidP="00D82A5B">
            <w:pPr>
              <w:spacing w:line="160" w:lineRule="exact"/>
              <w:ind w:firstLineChars="0" w:firstLine="0"/>
              <w:rPr>
                <w:rFonts w:eastAsia="DengXian" w:cs="Times New Roman"/>
                <w:color w:val="000000"/>
                <w:sz w:val="18"/>
                <w:szCs w:val="18"/>
              </w:rPr>
            </w:pPr>
            <w:r w:rsidRPr="00A55175">
              <w:rPr>
                <w:rFonts w:eastAsia="DengXian" w:cs="Times New Roman"/>
                <w:color w:val="000000"/>
                <w:sz w:val="18"/>
                <w:szCs w:val="18"/>
              </w:rPr>
              <w:t>160</w:t>
            </w:r>
          </w:p>
        </w:tc>
        <w:tc>
          <w:tcPr>
            <w:tcW w:w="1125" w:type="pct"/>
            <w:noWrap/>
            <w:vAlign w:val="bottom"/>
          </w:tcPr>
          <w:p w14:paraId="09709856" w14:textId="12ECF852" w:rsidR="00EB5659" w:rsidRPr="00A55175" w:rsidRDefault="00EB5659" w:rsidP="00D82A5B">
            <w:pPr>
              <w:spacing w:line="160" w:lineRule="exact"/>
              <w:ind w:firstLineChars="0" w:firstLine="0"/>
              <w:rPr>
                <w:rFonts w:eastAsia="DengXian" w:cs="Times New Roman"/>
                <w:color w:val="000000"/>
                <w:sz w:val="18"/>
                <w:szCs w:val="18"/>
              </w:rPr>
            </w:pPr>
            <w:r w:rsidRPr="00A55175">
              <w:rPr>
                <w:rFonts w:eastAsia="DengXian" w:cs="Times New Roman"/>
                <w:color w:val="000000"/>
                <w:sz w:val="18"/>
                <w:szCs w:val="18"/>
              </w:rPr>
              <w:t>60.8(54.3)</w:t>
            </w:r>
          </w:p>
        </w:tc>
        <w:tc>
          <w:tcPr>
            <w:tcW w:w="706" w:type="pct"/>
            <w:noWrap/>
          </w:tcPr>
          <w:p w14:paraId="3F90C654" w14:textId="62C69F60" w:rsidR="00EB5659" w:rsidRPr="00A55175" w:rsidRDefault="00EB5659" w:rsidP="00D82A5B">
            <w:pPr>
              <w:spacing w:line="160" w:lineRule="exact"/>
              <w:ind w:firstLineChars="0" w:firstLine="0"/>
              <w:rPr>
                <w:rFonts w:eastAsia="DengXian" w:cs="Times New Roman"/>
                <w:color w:val="000000"/>
                <w:sz w:val="18"/>
                <w:szCs w:val="18"/>
              </w:rPr>
            </w:pPr>
            <w:r w:rsidRPr="00A55175">
              <w:rPr>
                <w:rFonts w:cs="Times New Roman"/>
                <w:sz w:val="18"/>
                <w:szCs w:val="18"/>
              </w:rPr>
              <w:t>232</w:t>
            </w:r>
          </w:p>
        </w:tc>
        <w:tc>
          <w:tcPr>
            <w:tcW w:w="1194" w:type="pct"/>
            <w:vAlign w:val="bottom"/>
          </w:tcPr>
          <w:p w14:paraId="30154900" w14:textId="636A15D5" w:rsidR="00EB5659" w:rsidRPr="00A55175" w:rsidRDefault="00EB5659" w:rsidP="00D82A5B">
            <w:pPr>
              <w:spacing w:line="160" w:lineRule="exact"/>
              <w:ind w:firstLineChars="0" w:firstLine="0"/>
              <w:rPr>
                <w:rFonts w:eastAsia="DengXian" w:cs="Times New Roman"/>
                <w:color w:val="000000"/>
                <w:sz w:val="18"/>
                <w:szCs w:val="18"/>
              </w:rPr>
            </w:pPr>
            <w:r w:rsidRPr="00A55175">
              <w:rPr>
                <w:rFonts w:eastAsia="DengXian" w:cs="Times New Roman"/>
                <w:color w:val="000000"/>
                <w:sz w:val="18"/>
                <w:szCs w:val="18"/>
              </w:rPr>
              <w:t>25.8(28.9)</w:t>
            </w:r>
          </w:p>
        </w:tc>
      </w:tr>
      <w:tr w:rsidR="00EB5659" w:rsidRPr="00622BF2" w14:paraId="13DB7CCA" w14:textId="77777777" w:rsidTr="00F544C3">
        <w:trPr>
          <w:trHeight w:hRule="exact" w:val="198"/>
        </w:trPr>
        <w:tc>
          <w:tcPr>
            <w:tcW w:w="968" w:type="pct"/>
            <w:noWrap/>
            <w:vAlign w:val="center"/>
          </w:tcPr>
          <w:p w14:paraId="45C5EE7C" w14:textId="5273402F" w:rsidR="00EB5659" w:rsidRPr="00A55175" w:rsidRDefault="00EB5659" w:rsidP="00D82A5B">
            <w:pPr>
              <w:spacing w:line="160" w:lineRule="exact"/>
              <w:ind w:firstLineChars="0" w:firstLine="0"/>
              <w:rPr>
                <w:rFonts w:eastAsia="DengXian" w:cs="Times New Roman"/>
                <w:color w:val="000000"/>
                <w:sz w:val="18"/>
                <w:szCs w:val="18"/>
              </w:rPr>
            </w:pPr>
            <w:r w:rsidRPr="00A55175">
              <w:rPr>
                <w:rFonts w:eastAsia="DengXian" w:cs="Times New Roman"/>
                <w:color w:val="000000"/>
                <w:sz w:val="18"/>
                <w:szCs w:val="18"/>
              </w:rPr>
              <w:t>dmaCu</w:t>
            </w:r>
            <w:r w:rsidRPr="00A55175">
              <w:rPr>
                <w:rFonts w:eastAsia="DengXian" w:cs="Times New Roman"/>
                <w:color w:val="000000"/>
                <w:sz w:val="18"/>
                <w:szCs w:val="18"/>
                <w:vertAlign w:val="subscript"/>
              </w:rPr>
              <w:t>0.97</w:t>
            </w:r>
            <w:r w:rsidRPr="00A55175">
              <w:rPr>
                <w:rFonts w:eastAsia="DengXian" w:cs="Times New Roman"/>
                <w:color w:val="000000"/>
                <w:sz w:val="18"/>
                <w:szCs w:val="18"/>
              </w:rPr>
              <w:t>Mn</w:t>
            </w:r>
            <w:r w:rsidRPr="00A55175">
              <w:rPr>
                <w:rFonts w:eastAsia="DengXian" w:cs="Times New Roman"/>
                <w:color w:val="000000"/>
                <w:sz w:val="18"/>
                <w:szCs w:val="18"/>
                <w:vertAlign w:val="subscript"/>
              </w:rPr>
              <w:t>0.03</w:t>
            </w:r>
          </w:p>
        </w:tc>
        <w:tc>
          <w:tcPr>
            <w:tcW w:w="1006" w:type="pct"/>
            <w:noWrap/>
            <w:vAlign w:val="bottom"/>
          </w:tcPr>
          <w:p w14:paraId="555AE197" w14:textId="13168DF9" w:rsidR="00EB5659" w:rsidRPr="00A55175" w:rsidRDefault="00EB5659" w:rsidP="00D82A5B">
            <w:pPr>
              <w:spacing w:line="160" w:lineRule="exact"/>
              <w:ind w:firstLineChars="0" w:firstLine="0"/>
              <w:rPr>
                <w:rFonts w:eastAsia="DengXian" w:cs="Times New Roman"/>
                <w:color w:val="000000"/>
                <w:sz w:val="18"/>
                <w:szCs w:val="18"/>
              </w:rPr>
            </w:pPr>
            <w:r w:rsidRPr="00A55175">
              <w:rPr>
                <w:rFonts w:eastAsia="DengXian" w:cs="Times New Roman"/>
                <w:color w:val="000000"/>
                <w:sz w:val="18"/>
                <w:szCs w:val="18"/>
              </w:rPr>
              <w:t>160</w:t>
            </w:r>
          </w:p>
        </w:tc>
        <w:tc>
          <w:tcPr>
            <w:tcW w:w="1125" w:type="pct"/>
            <w:noWrap/>
            <w:vAlign w:val="bottom"/>
          </w:tcPr>
          <w:p w14:paraId="1A8D2FD4" w14:textId="2D502BB6" w:rsidR="00EB5659" w:rsidRPr="00A55175" w:rsidRDefault="00EB5659" w:rsidP="00D82A5B">
            <w:pPr>
              <w:spacing w:line="160" w:lineRule="exact"/>
              <w:ind w:firstLineChars="0" w:firstLine="0"/>
              <w:rPr>
                <w:rFonts w:eastAsia="DengXian" w:cs="Times New Roman"/>
                <w:color w:val="000000"/>
                <w:sz w:val="18"/>
                <w:szCs w:val="18"/>
              </w:rPr>
            </w:pPr>
            <w:r w:rsidRPr="00A55175">
              <w:rPr>
                <w:rFonts w:eastAsia="DengXian" w:cs="Times New Roman"/>
                <w:color w:val="000000"/>
                <w:sz w:val="18"/>
                <w:szCs w:val="18"/>
              </w:rPr>
              <w:t>58</w:t>
            </w:r>
            <w:r w:rsidR="002A0866" w:rsidRPr="00A55175">
              <w:rPr>
                <w:rFonts w:eastAsia="DengXian" w:cs="Times New Roman"/>
                <w:color w:val="000000"/>
                <w:sz w:val="18"/>
                <w:szCs w:val="18"/>
              </w:rPr>
              <w:t>.0</w:t>
            </w:r>
            <w:r w:rsidRPr="00A55175">
              <w:rPr>
                <w:rFonts w:eastAsia="DengXian" w:cs="Times New Roman"/>
                <w:color w:val="000000"/>
                <w:sz w:val="18"/>
                <w:szCs w:val="18"/>
              </w:rPr>
              <w:t>(54.7)</w:t>
            </w:r>
          </w:p>
        </w:tc>
        <w:tc>
          <w:tcPr>
            <w:tcW w:w="706" w:type="pct"/>
            <w:noWrap/>
          </w:tcPr>
          <w:p w14:paraId="3570A6EB" w14:textId="78DD0AA7" w:rsidR="00EB5659" w:rsidRPr="00A55175" w:rsidRDefault="00EB5659" w:rsidP="00D82A5B">
            <w:pPr>
              <w:spacing w:line="160" w:lineRule="exact"/>
              <w:ind w:firstLineChars="0" w:firstLine="0"/>
              <w:rPr>
                <w:rFonts w:eastAsia="DengXian" w:cs="Times New Roman"/>
                <w:color w:val="000000"/>
                <w:sz w:val="18"/>
                <w:szCs w:val="18"/>
              </w:rPr>
            </w:pPr>
            <w:r w:rsidRPr="00A55175">
              <w:rPr>
                <w:rFonts w:cs="Times New Roman"/>
                <w:sz w:val="18"/>
                <w:szCs w:val="18"/>
              </w:rPr>
              <w:t>241</w:t>
            </w:r>
          </w:p>
        </w:tc>
        <w:tc>
          <w:tcPr>
            <w:tcW w:w="1194" w:type="pct"/>
            <w:vAlign w:val="bottom"/>
          </w:tcPr>
          <w:p w14:paraId="3DC0431D" w14:textId="77D4787F" w:rsidR="00EB5659" w:rsidRPr="00622BF2" w:rsidRDefault="00EB5659" w:rsidP="00D82A5B">
            <w:pPr>
              <w:spacing w:line="160" w:lineRule="exact"/>
              <w:ind w:firstLineChars="0" w:firstLine="0"/>
              <w:rPr>
                <w:rFonts w:eastAsia="DengXian" w:cs="Times New Roman"/>
                <w:color w:val="000000"/>
                <w:sz w:val="18"/>
                <w:szCs w:val="18"/>
              </w:rPr>
            </w:pPr>
            <w:r w:rsidRPr="00A55175">
              <w:rPr>
                <w:rFonts w:eastAsia="DengXian" w:cs="Times New Roman"/>
                <w:color w:val="000000"/>
                <w:sz w:val="18"/>
                <w:szCs w:val="18"/>
              </w:rPr>
              <w:t>27.3(28.8)</w:t>
            </w:r>
          </w:p>
        </w:tc>
      </w:tr>
      <w:tr w:rsidR="00EB5659" w:rsidRPr="00622BF2" w14:paraId="1895D0F9" w14:textId="77777777" w:rsidTr="00F544C3">
        <w:trPr>
          <w:trHeight w:hRule="exact" w:val="198"/>
        </w:trPr>
        <w:tc>
          <w:tcPr>
            <w:tcW w:w="968" w:type="pct"/>
            <w:noWrap/>
            <w:vAlign w:val="center"/>
          </w:tcPr>
          <w:p w14:paraId="664F0F46" w14:textId="782454F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p>
        </w:tc>
        <w:tc>
          <w:tcPr>
            <w:tcW w:w="1006" w:type="pct"/>
            <w:noWrap/>
            <w:vAlign w:val="bottom"/>
          </w:tcPr>
          <w:p w14:paraId="0209CB9F" w14:textId="635133A4"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160</w:t>
            </w:r>
          </w:p>
        </w:tc>
        <w:tc>
          <w:tcPr>
            <w:tcW w:w="1125" w:type="pct"/>
            <w:noWrap/>
            <w:vAlign w:val="bottom"/>
          </w:tcPr>
          <w:p w14:paraId="4CD54869" w14:textId="67D18577"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55.5(55</w:t>
            </w:r>
            <w:r w:rsidR="005825D0" w:rsidRPr="00622BF2">
              <w:rPr>
                <w:rFonts w:eastAsia="DengXian" w:cs="Times New Roman"/>
                <w:color w:val="000000"/>
                <w:sz w:val="18"/>
                <w:szCs w:val="18"/>
              </w:rPr>
              <w:t>.0</w:t>
            </w:r>
            <w:r w:rsidRPr="00622BF2">
              <w:rPr>
                <w:rFonts w:eastAsia="DengXian" w:cs="Times New Roman"/>
                <w:color w:val="000000"/>
                <w:sz w:val="18"/>
                <w:szCs w:val="18"/>
              </w:rPr>
              <w:t>)</w:t>
            </w:r>
          </w:p>
        </w:tc>
        <w:tc>
          <w:tcPr>
            <w:tcW w:w="706" w:type="pct"/>
            <w:noWrap/>
          </w:tcPr>
          <w:p w14:paraId="2D47C016" w14:textId="52EE8E45"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252</w:t>
            </w:r>
          </w:p>
        </w:tc>
        <w:tc>
          <w:tcPr>
            <w:tcW w:w="1194" w:type="pct"/>
            <w:vAlign w:val="bottom"/>
          </w:tcPr>
          <w:p w14:paraId="34A0D19A" w14:textId="2D1FA476"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28.7(28.8)</w:t>
            </w:r>
          </w:p>
        </w:tc>
      </w:tr>
    </w:tbl>
    <w:p w14:paraId="54C0E73C" w14:textId="08422A67" w:rsidR="00AC494E" w:rsidRDefault="00AC494E" w:rsidP="00AC494E">
      <w:pPr>
        <w:ind w:firstLine="480"/>
      </w:pPr>
    </w:p>
    <w:p w14:paraId="6D617886" w14:textId="77777777" w:rsidR="00673125" w:rsidRDefault="00673125" w:rsidP="00AC494E">
      <w:pPr>
        <w:ind w:firstLine="480"/>
      </w:pPr>
    </w:p>
    <w:p w14:paraId="766D42E4" w14:textId="03F88A14" w:rsidR="00B85ED9" w:rsidRPr="00622BF2" w:rsidRDefault="00156B36" w:rsidP="00AC494E">
      <w:pPr>
        <w:pStyle w:val="3"/>
        <w:ind w:firstLine="122"/>
      </w:pPr>
      <w:bookmarkStart w:id="765" w:name="_Toc190854847"/>
      <w:bookmarkStart w:id="766" w:name="_Toc207874180"/>
      <w:bookmarkStart w:id="767" w:name="_Toc178683517"/>
      <w:r w:rsidRPr="00D82A5B">
        <w:t>4</w:t>
      </w:r>
      <w:r w:rsidR="00B85ED9" w:rsidRPr="00D82A5B">
        <w:t>.</w:t>
      </w:r>
      <w:r w:rsidR="0049072F">
        <w:t>2.2</w:t>
      </w:r>
      <w:r w:rsidR="00B85ED9" w:rsidRPr="00D82A5B">
        <w:t xml:space="preserve"> </w:t>
      </w:r>
      <w:r w:rsidR="00BC1966">
        <w:t>[(CH</w:t>
      </w:r>
      <w:r w:rsidR="00BC1966">
        <w:rPr>
          <w:vertAlign w:val="subscript"/>
        </w:rPr>
        <w:t>3</w:t>
      </w:r>
      <w:r w:rsidR="00BC1966">
        <w:t>)</w:t>
      </w:r>
      <w:r w:rsidR="00BC1966">
        <w:rPr>
          <w:vertAlign w:val="subscript"/>
        </w:rPr>
        <w:t>2</w:t>
      </w:r>
      <w:r w:rsidR="00BC1966">
        <w:t>NH</w:t>
      </w:r>
      <w:r w:rsidR="00BC1966">
        <w:rPr>
          <w:vertAlign w:val="subscript"/>
        </w:rPr>
        <w:t>2</w:t>
      </w:r>
      <w:r w:rsidR="00BC1966">
        <w:t>][Cu</w:t>
      </w:r>
      <w:r w:rsidR="00BC1966">
        <w:rPr>
          <w:i/>
          <w:iCs/>
          <w:vertAlign w:val="subscript"/>
        </w:rPr>
        <w:t>x</w:t>
      </w:r>
      <w:r w:rsidR="00BC1966">
        <w:t>Mn</w:t>
      </w:r>
      <w:r w:rsidR="00BC1966">
        <w:rPr>
          <w:vertAlign w:val="subscript"/>
        </w:rPr>
        <w:t>1−</w:t>
      </w:r>
      <w:r w:rsidR="00BC1966">
        <w:rPr>
          <w:i/>
          <w:iCs/>
          <w:vertAlign w:val="subscript"/>
        </w:rPr>
        <w:t>x</w:t>
      </w:r>
      <w:r w:rsidR="00BC1966">
        <w:t>(HCOO)</w:t>
      </w:r>
      <w:r w:rsidR="00BC1966">
        <w:rPr>
          <w:vertAlign w:val="subscript"/>
        </w:rPr>
        <w:t>3</w:t>
      </w:r>
      <w:r w:rsidR="00BC1966">
        <w:t>]</w:t>
      </w:r>
      <w:r w:rsidR="000D3B31">
        <w:rPr>
          <w:rFonts w:hint="eastAsia"/>
        </w:rPr>
        <w:t>的</w:t>
      </w:r>
      <w:r w:rsidR="00B85ED9" w:rsidRPr="00D82A5B">
        <w:rPr>
          <w:rFonts w:hint="eastAsia"/>
        </w:rPr>
        <w:t>晶体结构</w:t>
      </w:r>
      <w:bookmarkEnd w:id="765"/>
      <w:bookmarkEnd w:id="766"/>
    </w:p>
    <w:bookmarkEnd w:id="767"/>
    <w:p w14:paraId="7165663E" w14:textId="76FF373C" w:rsidR="0040067B" w:rsidRDefault="00C64378" w:rsidP="00A11A5D">
      <w:pPr>
        <w:pStyle w:val="1-PHD"/>
        <w:ind w:firstLine="480"/>
      </w:pPr>
      <w:r w:rsidRPr="005600A6">
        <w:rPr>
          <w:rFonts w:hint="eastAsia"/>
        </w:rPr>
        <w:t>我们已经完成</w:t>
      </w:r>
      <w:r w:rsidRPr="005600A6">
        <w:t>dmaCuMn</w:t>
      </w:r>
      <w:r w:rsidRPr="005600A6">
        <w:rPr>
          <w:rFonts w:hint="eastAsia"/>
        </w:rPr>
        <w:t>全程固溶体系列十个化合物的变温单晶衍射数据的收集，晶体结构表现出对</w:t>
      </w:r>
      <w:r w:rsidRPr="005600A6">
        <w:t>Cu</w:t>
      </w:r>
      <w:r w:rsidRPr="00F85835">
        <w:rPr>
          <w:vertAlign w:val="superscript"/>
        </w:rPr>
        <w:t>2+</w:t>
      </w:r>
      <w:r w:rsidRPr="005600A6">
        <w:rPr>
          <w:rFonts w:hint="eastAsia"/>
        </w:rPr>
        <w:t>含量（</w:t>
      </w:r>
      <w:r w:rsidRPr="005600A6">
        <w:t>Cu%</w:t>
      </w:r>
      <w:r w:rsidRPr="005600A6">
        <w:rPr>
          <w:rFonts w:hint="eastAsia"/>
        </w:rPr>
        <w:t>）变化的显著规律。通过系统分析不同</w:t>
      </w:r>
      <w:r w:rsidRPr="005600A6">
        <w:t>Cu</w:t>
      </w:r>
      <w:r w:rsidRPr="005600A6">
        <w:rPr>
          <w:rFonts w:hint="eastAsia"/>
        </w:rPr>
        <w:t>浓度下的结构演化，我们发现</w:t>
      </w:r>
      <w:r w:rsidRPr="005600A6">
        <w:t>Cu</w:t>
      </w:r>
      <w:r w:rsidRPr="009F39DD">
        <w:rPr>
          <w:rFonts w:hint="eastAsia"/>
          <w:vertAlign w:val="superscript"/>
        </w:rPr>
        <w:t>2+</w:t>
      </w:r>
      <w:r w:rsidRPr="005600A6">
        <w:rPr>
          <w:rFonts w:hint="eastAsia"/>
        </w:rPr>
        <w:t>的</w:t>
      </w:r>
      <w:r w:rsidRPr="005600A6">
        <w:t>Ja</w:t>
      </w:r>
      <w:r w:rsidRPr="00FA70F7">
        <w:t>hn</w:t>
      </w:r>
      <w:r w:rsidRPr="00FA70F7">
        <w:rPr>
          <w:vertAlign w:val="subscript"/>
        </w:rPr>
        <w:t>−</w:t>
      </w:r>
      <w:r w:rsidRPr="00FA70F7">
        <w:t>Tell</w:t>
      </w:r>
      <w:r w:rsidRPr="005600A6">
        <w:t>er</w:t>
      </w:r>
      <w:r w:rsidRPr="005600A6">
        <w:rPr>
          <w:rFonts w:hint="eastAsia"/>
        </w:rPr>
        <w:t>畸变、氢键网络重构以及晶胞各向异性变化之间存在强耦合效应。这些结果为理解</w:t>
      </w:r>
      <w:r>
        <w:rPr>
          <w:rFonts w:hint="eastAsia"/>
        </w:rPr>
        <w:t>过渡金属组分调控</w:t>
      </w:r>
      <w:r w:rsidRPr="005600A6">
        <w:rPr>
          <w:rFonts w:hint="eastAsia"/>
        </w:rPr>
        <w:t>对钙钛矿结构相变和介电响应的调控机制提供了重要的晶体学证据</w:t>
      </w:r>
      <w:r>
        <w:rPr>
          <w:rFonts w:hint="eastAsia"/>
        </w:rPr>
        <w:t>。</w:t>
      </w:r>
      <w:r w:rsidR="00E260CB">
        <w:rPr>
          <w:rFonts w:hint="eastAsia"/>
        </w:rPr>
        <w:t>d</w:t>
      </w:r>
      <w:r w:rsidR="00E260CB">
        <w:t>maCuMn</w:t>
      </w:r>
      <w:r w:rsidR="00E260CB">
        <w:rPr>
          <w:rFonts w:hint="eastAsia"/>
        </w:rPr>
        <w:t>固溶体化合物的晶体学数据见表</w:t>
      </w:r>
      <w:r w:rsidR="00E260CB">
        <w:rPr>
          <w:rFonts w:hint="eastAsia"/>
        </w:rPr>
        <w:t>4</w:t>
      </w:r>
      <w:r w:rsidR="00E260CB">
        <w:t>.2</w:t>
      </w:r>
      <w:r w:rsidR="00E260CB">
        <w:rPr>
          <w:rFonts w:hint="eastAsia"/>
        </w:rPr>
        <w:t>，其部分键长、键角及氢键数据见表</w:t>
      </w:r>
      <w:r w:rsidR="00E260CB">
        <w:rPr>
          <w:rFonts w:hint="eastAsia"/>
        </w:rPr>
        <w:t>4</w:t>
      </w:r>
      <w:r w:rsidR="00E260CB">
        <w:t>.3</w:t>
      </w:r>
      <w:r w:rsidR="00E260CB">
        <w:rPr>
          <w:rFonts w:hint="eastAsia"/>
        </w:rPr>
        <w:t>。</w:t>
      </w:r>
    </w:p>
    <w:p w14:paraId="4AA77885" w14:textId="12A3BD41" w:rsidR="00342A4B" w:rsidRDefault="00342A4B" w:rsidP="00DF0C6A">
      <w:pPr>
        <w:ind w:firstLineChars="0" w:firstLine="0"/>
      </w:pPr>
    </w:p>
    <w:p w14:paraId="2EA01E36" w14:textId="4FB3CEEA" w:rsidR="00F555EA" w:rsidRDefault="00F555EA" w:rsidP="00DF0C6A">
      <w:pPr>
        <w:ind w:firstLineChars="0" w:firstLine="0"/>
      </w:pPr>
    </w:p>
    <w:p w14:paraId="4015C3EB" w14:textId="7787FC3F" w:rsidR="00F555EA" w:rsidRDefault="00F555EA" w:rsidP="00DF0C6A">
      <w:pPr>
        <w:ind w:firstLineChars="0" w:firstLine="0"/>
      </w:pPr>
    </w:p>
    <w:p w14:paraId="304BADB6" w14:textId="7DBB9A91" w:rsidR="00C371DE" w:rsidRPr="00D82A5B" w:rsidRDefault="00C371DE" w:rsidP="00D82A5B">
      <w:pPr>
        <w:pStyle w:val="3--zhu"/>
        <w:spacing w:before="156"/>
      </w:pPr>
      <w:r w:rsidRPr="00D82A5B">
        <w:rPr>
          <w:rFonts w:hint="eastAsia"/>
        </w:rPr>
        <w:lastRenderedPageBreak/>
        <w:t>表</w:t>
      </w:r>
      <w:r w:rsidR="009315B8" w:rsidRPr="00D82A5B">
        <w:t>4.2</w:t>
      </w:r>
      <w:r w:rsidRPr="00D82A5B">
        <w:t xml:space="preserve"> 290 K dmaCu</w:t>
      </w:r>
      <w:r w:rsidRPr="00D82A5B">
        <w:rPr>
          <w:rFonts w:eastAsia="SymbolMT"/>
        </w:rPr>
        <w:t>Mn</w:t>
      </w:r>
      <w:r w:rsidRPr="00D82A5B">
        <w:rPr>
          <w:rFonts w:hint="eastAsia"/>
        </w:rPr>
        <w:t>固溶体化合物的晶体学数据简表</w:t>
      </w:r>
    </w:p>
    <w:tbl>
      <w:tblPr>
        <w:tblW w:w="0" w:type="auto"/>
        <w:tblBorders>
          <w:top w:val="single" w:sz="4" w:space="0" w:color="auto"/>
          <w:bottom w:val="single" w:sz="4" w:space="0" w:color="auto"/>
        </w:tblBorders>
        <w:tblLayout w:type="fixed"/>
        <w:tblLook w:val="04A0" w:firstRow="1" w:lastRow="0" w:firstColumn="1" w:lastColumn="0" w:noHBand="0" w:noVBand="1"/>
      </w:tblPr>
      <w:tblGrid>
        <w:gridCol w:w="993"/>
        <w:gridCol w:w="1134"/>
        <w:gridCol w:w="1275"/>
        <w:gridCol w:w="1276"/>
        <w:gridCol w:w="1276"/>
        <w:gridCol w:w="1502"/>
        <w:gridCol w:w="1502"/>
      </w:tblGrid>
      <w:tr w:rsidR="00B630D2" w:rsidRPr="00622BF2" w14:paraId="61488763" w14:textId="77777777" w:rsidTr="00F544C3">
        <w:tc>
          <w:tcPr>
            <w:tcW w:w="993" w:type="dxa"/>
            <w:tcBorders>
              <w:top w:val="single" w:sz="4" w:space="0" w:color="auto"/>
              <w:bottom w:val="single" w:sz="4" w:space="0" w:color="auto"/>
            </w:tcBorders>
            <w:vAlign w:val="center"/>
          </w:tcPr>
          <w:p w14:paraId="6253E3F9" w14:textId="19F6D1AE" w:rsidR="00C371DE" w:rsidRPr="00622BF2" w:rsidRDefault="00C371DE" w:rsidP="00D82A5B">
            <w:pPr>
              <w:pStyle w:val="3--zhu0"/>
              <w:rPr>
                <w:rFonts w:cs="Times New Roman"/>
                <w:bCs/>
                <w:szCs w:val="16"/>
              </w:rPr>
            </w:pPr>
            <w:r w:rsidRPr="00622BF2">
              <w:rPr>
                <w:rFonts w:cs="Times New Roman"/>
                <w:bCs/>
                <w:szCs w:val="16"/>
              </w:rPr>
              <w:t>290</w:t>
            </w:r>
            <w:r w:rsidR="004343D3" w:rsidRPr="00622BF2">
              <w:rPr>
                <w:rFonts w:cs="Times New Roman"/>
                <w:bCs/>
                <w:szCs w:val="16"/>
              </w:rPr>
              <w:t xml:space="preserve"> </w:t>
            </w:r>
            <w:r w:rsidRPr="00622BF2">
              <w:rPr>
                <w:rFonts w:cs="Times New Roman"/>
                <w:bCs/>
                <w:szCs w:val="16"/>
              </w:rPr>
              <w:t>K</w:t>
            </w:r>
          </w:p>
        </w:tc>
        <w:tc>
          <w:tcPr>
            <w:tcW w:w="1134" w:type="dxa"/>
            <w:tcBorders>
              <w:top w:val="single" w:sz="4" w:space="0" w:color="auto"/>
              <w:bottom w:val="single" w:sz="4" w:space="0" w:color="auto"/>
            </w:tcBorders>
            <w:vAlign w:val="center"/>
          </w:tcPr>
          <w:p w14:paraId="475DC4E3" w14:textId="77777777" w:rsidR="00C371DE" w:rsidRPr="00622BF2" w:rsidRDefault="00C371DE" w:rsidP="00D82A5B">
            <w:pPr>
              <w:pStyle w:val="3--zhu0"/>
              <w:rPr>
                <w:rFonts w:cs="Times New Roman"/>
                <w:bCs/>
                <w:szCs w:val="16"/>
              </w:rPr>
            </w:pPr>
            <w:r w:rsidRPr="00622BF2">
              <w:rPr>
                <w:rFonts w:eastAsia="DengXian" w:cs="Times New Roman"/>
                <w:bCs/>
                <w:szCs w:val="16"/>
              </w:rPr>
              <w:t>dmaMn</w:t>
            </w:r>
          </w:p>
        </w:tc>
        <w:tc>
          <w:tcPr>
            <w:tcW w:w="1275" w:type="dxa"/>
            <w:tcBorders>
              <w:top w:val="single" w:sz="4" w:space="0" w:color="auto"/>
              <w:bottom w:val="single" w:sz="4" w:space="0" w:color="auto"/>
            </w:tcBorders>
            <w:vAlign w:val="center"/>
          </w:tcPr>
          <w:p w14:paraId="735714D9" w14:textId="56D0CB35" w:rsidR="00C371DE" w:rsidRPr="00622BF2" w:rsidRDefault="00C371DE" w:rsidP="00D82A5B">
            <w:pPr>
              <w:pStyle w:val="3--zhu0"/>
              <w:rPr>
                <w:rFonts w:cs="Times New Roman"/>
                <w:bCs/>
                <w:szCs w:val="16"/>
              </w:rPr>
            </w:pPr>
            <w:r w:rsidRPr="00622BF2">
              <w:rPr>
                <w:rFonts w:eastAsia="DengXian" w:cs="Times New Roman"/>
                <w:bCs/>
                <w:szCs w:val="16"/>
              </w:rPr>
              <w:t>dmaCu</w:t>
            </w:r>
            <w:r w:rsidRPr="00622BF2">
              <w:rPr>
                <w:rFonts w:eastAsia="DengXian" w:cs="Times New Roman"/>
                <w:bCs/>
                <w:szCs w:val="16"/>
                <w:vertAlign w:val="subscript"/>
              </w:rPr>
              <w:t>0.0</w:t>
            </w:r>
            <w:r w:rsidR="0089189B">
              <w:rPr>
                <w:rFonts w:eastAsia="DengXian" w:cs="Times New Roman"/>
                <w:bCs/>
                <w:szCs w:val="16"/>
                <w:vertAlign w:val="subscript"/>
              </w:rPr>
              <w:t>6</w:t>
            </w:r>
            <w:r w:rsidRPr="00622BF2">
              <w:rPr>
                <w:rFonts w:eastAsia="DengXian" w:cs="Times New Roman"/>
                <w:bCs/>
                <w:szCs w:val="16"/>
              </w:rPr>
              <w:t>Mn</w:t>
            </w:r>
            <w:r w:rsidRPr="00622BF2">
              <w:rPr>
                <w:rFonts w:eastAsia="DengXian" w:cs="Times New Roman"/>
                <w:bCs/>
                <w:szCs w:val="16"/>
                <w:vertAlign w:val="subscript"/>
              </w:rPr>
              <w:t>0.</w:t>
            </w:r>
            <w:r w:rsidR="0089189B" w:rsidRPr="00622BF2">
              <w:rPr>
                <w:rFonts w:eastAsia="DengXian" w:cs="Times New Roman"/>
                <w:bCs/>
                <w:szCs w:val="16"/>
                <w:vertAlign w:val="subscript"/>
              </w:rPr>
              <w:t>9</w:t>
            </w:r>
            <w:r w:rsidR="0089189B">
              <w:rPr>
                <w:rFonts w:eastAsia="DengXian" w:cs="Times New Roman"/>
                <w:bCs/>
                <w:szCs w:val="16"/>
                <w:vertAlign w:val="subscript"/>
              </w:rPr>
              <w:t>4</w:t>
            </w:r>
          </w:p>
        </w:tc>
        <w:tc>
          <w:tcPr>
            <w:tcW w:w="1276" w:type="dxa"/>
            <w:tcBorders>
              <w:top w:val="single" w:sz="4" w:space="0" w:color="auto"/>
              <w:bottom w:val="single" w:sz="4" w:space="0" w:color="auto"/>
            </w:tcBorders>
            <w:vAlign w:val="center"/>
          </w:tcPr>
          <w:p w14:paraId="6EC7C79C" w14:textId="77777777" w:rsidR="00C371DE" w:rsidRPr="00622BF2" w:rsidRDefault="00C371DE" w:rsidP="00D82A5B">
            <w:pPr>
              <w:pStyle w:val="3--zhu0"/>
              <w:rPr>
                <w:rFonts w:cs="Times New Roman"/>
                <w:bCs/>
                <w:szCs w:val="16"/>
              </w:rPr>
            </w:pPr>
            <w:r w:rsidRPr="00622BF2">
              <w:rPr>
                <w:rFonts w:eastAsia="DengXian" w:cs="Times New Roman"/>
                <w:bCs/>
                <w:szCs w:val="16"/>
              </w:rPr>
              <w:t>dmaCu</w:t>
            </w:r>
            <w:r w:rsidRPr="00622BF2">
              <w:rPr>
                <w:rFonts w:eastAsia="DengXian" w:cs="Times New Roman"/>
                <w:bCs/>
                <w:szCs w:val="16"/>
                <w:vertAlign w:val="subscript"/>
              </w:rPr>
              <w:t>0.11</w:t>
            </w:r>
            <w:r w:rsidRPr="00622BF2">
              <w:rPr>
                <w:rFonts w:eastAsia="DengXian" w:cs="Times New Roman"/>
                <w:bCs/>
                <w:szCs w:val="16"/>
              </w:rPr>
              <w:t>Mn</w:t>
            </w:r>
            <w:r w:rsidRPr="00622BF2">
              <w:rPr>
                <w:rFonts w:eastAsia="DengXian" w:cs="Times New Roman"/>
                <w:bCs/>
                <w:szCs w:val="16"/>
                <w:vertAlign w:val="subscript"/>
              </w:rPr>
              <w:t>0.89</w:t>
            </w:r>
          </w:p>
        </w:tc>
        <w:tc>
          <w:tcPr>
            <w:tcW w:w="1276" w:type="dxa"/>
            <w:tcBorders>
              <w:top w:val="single" w:sz="4" w:space="0" w:color="auto"/>
              <w:bottom w:val="single" w:sz="4" w:space="0" w:color="auto"/>
            </w:tcBorders>
            <w:vAlign w:val="center"/>
          </w:tcPr>
          <w:p w14:paraId="01419267" w14:textId="77777777" w:rsidR="00C371DE" w:rsidRPr="00622BF2" w:rsidRDefault="00C371DE" w:rsidP="00D82A5B">
            <w:pPr>
              <w:pStyle w:val="3--zhu0"/>
              <w:rPr>
                <w:rFonts w:cs="Times New Roman"/>
                <w:bCs/>
                <w:szCs w:val="16"/>
              </w:rPr>
            </w:pPr>
            <w:r w:rsidRPr="00622BF2">
              <w:rPr>
                <w:rFonts w:eastAsia="DengXian" w:cs="Times New Roman"/>
                <w:bCs/>
                <w:szCs w:val="16"/>
              </w:rPr>
              <w:t>dmaCu</w:t>
            </w:r>
            <w:r w:rsidRPr="00622BF2">
              <w:rPr>
                <w:rFonts w:eastAsia="DengXian" w:cs="Times New Roman"/>
                <w:bCs/>
                <w:szCs w:val="16"/>
                <w:vertAlign w:val="subscript"/>
              </w:rPr>
              <w:t>0.18</w:t>
            </w:r>
            <w:r w:rsidRPr="00622BF2">
              <w:rPr>
                <w:rFonts w:eastAsia="DengXian" w:cs="Times New Roman"/>
                <w:bCs/>
                <w:szCs w:val="16"/>
              </w:rPr>
              <w:t>Mn</w:t>
            </w:r>
            <w:r w:rsidRPr="00622BF2">
              <w:rPr>
                <w:rFonts w:eastAsia="DengXian" w:cs="Times New Roman"/>
                <w:bCs/>
                <w:szCs w:val="16"/>
                <w:vertAlign w:val="subscript"/>
              </w:rPr>
              <w:t>0.83</w:t>
            </w:r>
          </w:p>
        </w:tc>
        <w:tc>
          <w:tcPr>
            <w:tcW w:w="1502" w:type="dxa"/>
            <w:tcBorders>
              <w:top w:val="single" w:sz="4" w:space="0" w:color="auto"/>
              <w:bottom w:val="single" w:sz="4" w:space="0" w:color="auto"/>
            </w:tcBorders>
            <w:vAlign w:val="center"/>
          </w:tcPr>
          <w:p w14:paraId="4B9A2E18" w14:textId="77777777" w:rsidR="00C371DE" w:rsidRPr="00622BF2" w:rsidRDefault="00C371DE" w:rsidP="00D82A5B">
            <w:pPr>
              <w:pStyle w:val="3--zhu0"/>
              <w:rPr>
                <w:rFonts w:cs="Times New Roman"/>
                <w:bCs/>
                <w:szCs w:val="16"/>
              </w:rPr>
            </w:pPr>
            <w:r w:rsidRPr="00622BF2">
              <w:rPr>
                <w:rFonts w:eastAsia="DengXian" w:cs="Times New Roman"/>
                <w:bCs/>
                <w:szCs w:val="16"/>
              </w:rPr>
              <w:t>dmaCu</w:t>
            </w:r>
            <w:r w:rsidRPr="00622BF2">
              <w:rPr>
                <w:rFonts w:eastAsia="DengXian" w:cs="Times New Roman"/>
                <w:bCs/>
                <w:szCs w:val="16"/>
                <w:vertAlign w:val="subscript"/>
              </w:rPr>
              <w:t>0.54</w:t>
            </w:r>
            <w:r w:rsidRPr="00622BF2">
              <w:rPr>
                <w:rFonts w:eastAsia="DengXian" w:cs="Times New Roman"/>
                <w:bCs/>
                <w:szCs w:val="16"/>
              </w:rPr>
              <w:t>Mn</w:t>
            </w:r>
            <w:r w:rsidRPr="00622BF2">
              <w:rPr>
                <w:rFonts w:eastAsia="DengXian" w:cs="Times New Roman"/>
                <w:bCs/>
                <w:szCs w:val="16"/>
                <w:vertAlign w:val="subscript"/>
              </w:rPr>
              <w:t>0.46</w:t>
            </w:r>
          </w:p>
        </w:tc>
        <w:tc>
          <w:tcPr>
            <w:tcW w:w="1502" w:type="dxa"/>
            <w:tcBorders>
              <w:top w:val="single" w:sz="4" w:space="0" w:color="auto"/>
              <w:bottom w:val="single" w:sz="4" w:space="0" w:color="auto"/>
            </w:tcBorders>
            <w:vAlign w:val="center"/>
          </w:tcPr>
          <w:p w14:paraId="74E71CCB" w14:textId="4B5DDA19" w:rsidR="00C371DE" w:rsidRPr="00622BF2" w:rsidRDefault="00C371DE" w:rsidP="00D82A5B">
            <w:pPr>
              <w:pStyle w:val="3--zhu0"/>
              <w:rPr>
                <w:rFonts w:cs="Times New Roman"/>
                <w:bCs/>
                <w:szCs w:val="16"/>
              </w:rPr>
            </w:pPr>
            <w:r w:rsidRPr="00622BF2">
              <w:rPr>
                <w:rFonts w:eastAsia="DengXian" w:cs="Times New Roman"/>
                <w:bCs/>
                <w:szCs w:val="16"/>
              </w:rPr>
              <w:t>dmaCu</w:t>
            </w:r>
            <w:r w:rsidRPr="00622BF2">
              <w:rPr>
                <w:rFonts w:eastAsia="DengXian" w:cs="Times New Roman"/>
                <w:bCs/>
                <w:szCs w:val="16"/>
                <w:vertAlign w:val="subscript"/>
              </w:rPr>
              <w:t>0.6</w:t>
            </w:r>
            <w:r w:rsidR="00A1189F">
              <w:rPr>
                <w:rFonts w:eastAsia="DengXian" w:cs="Times New Roman"/>
                <w:bCs/>
                <w:szCs w:val="16"/>
                <w:vertAlign w:val="subscript"/>
              </w:rPr>
              <w:t>6</w:t>
            </w:r>
            <w:r w:rsidRPr="00622BF2">
              <w:rPr>
                <w:rFonts w:eastAsia="DengXian" w:cs="Times New Roman"/>
                <w:bCs/>
                <w:szCs w:val="16"/>
              </w:rPr>
              <w:t>Mn</w:t>
            </w:r>
            <w:r w:rsidRPr="00622BF2">
              <w:rPr>
                <w:rFonts w:eastAsia="DengXian" w:cs="Times New Roman"/>
                <w:bCs/>
                <w:szCs w:val="16"/>
                <w:vertAlign w:val="subscript"/>
              </w:rPr>
              <w:t>0.3</w:t>
            </w:r>
            <w:r w:rsidR="00A1189F">
              <w:rPr>
                <w:rFonts w:eastAsia="DengXian" w:cs="Times New Roman"/>
                <w:bCs/>
                <w:szCs w:val="16"/>
                <w:vertAlign w:val="subscript"/>
              </w:rPr>
              <w:t>4</w:t>
            </w:r>
          </w:p>
        </w:tc>
      </w:tr>
      <w:tr w:rsidR="00B630D2" w:rsidRPr="00622BF2" w14:paraId="2B4F54C7" w14:textId="77777777" w:rsidTr="00F544C3">
        <w:tc>
          <w:tcPr>
            <w:tcW w:w="993" w:type="dxa"/>
            <w:tcBorders>
              <w:top w:val="single" w:sz="4" w:space="0" w:color="auto"/>
            </w:tcBorders>
            <w:vAlign w:val="center"/>
          </w:tcPr>
          <w:p w14:paraId="367ED3AE" w14:textId="77777777" w:rsidR="00C371DE" w:rsidRPr="00622BF2" w:rsidRDefault="00C371DE" w:rsidP="00D82A5B">
            <w:pPr>
              <w:pStyle w:val="3--zhu0"/>
              <w:rPr>
                <w:rFonts w:cs="Times New Roman"/>
                <w:bCs/>
              </w:rPr>
            </w:pPr>
            <w:r w:rsidRPr="000F39B4">
              <w:rPr>
                <w:rFonts w:cs="Times New Roman"/>
                <w:bCs/>
                <w:sz w:val="13"/>
              </w:rPr>
              <w:t>crystal system</w:t>
            </w:r>
          </w:p>
        </w:tc>
        <w:tc>
          <w:tcPr>
            <w:tcW w:w="1134" w:type="dxa"/>
            <w:tcBorders>
              <w:top w:val="single" w:sz="4" w:space="0" w:color="auto"/>
            </w:tcBorders>
            <w:vAlign w:val="center"/>
          </w:tcPr>
          <w:p w14:paraId="3A8B9792" w14:textId="6A84D94E" w:rsidR="00C371DE" w:rsidRPr="00622BF2" w:rsidRDefault="00D1522A" w:rsidP="00D82A5B">
            <w:pPr>
              <w:pStyle w:val="3--zhu0"/>
              <w:rPr>
                <w:rFonts w:cs="Times New Roman"/>
                <w:bCs/>
                <w:szCs w:val="16"/>
              </w:rPr>
            </w:pPr>
            <w:r>
              <w:rPr>
                <w:rFonts w:cs="Times New Roman"/>
                <w:bCs/>
                <w:szCs w:val="16"/>
              </w:rPr>
              <w:t>trigonal</w:t>
            </w:r>
          </w:p>
        </w:tc>
        <w:tc>
          <w:tcPr>
            <w:tcW w:w="1275" w:type="dxa"/>
            <w:tcBorders>
              <w:top w:val="single" w:sz="4" w:space="0" w:color="auto"/>
            </w:tcBorders>
            <w:vAlign w:val="center"/>
          </w:tcPr>
          <w:p w14:paraId="1842A252" w14:textId="05917894" w:rsidR="00C371DE" w:rsidRPr="00622BF2" w:rsidRDefault="00D1522A" w:rsidP="00D82A5B">
            <w:pPr>
              <w:pStyle w:val="3--zhu0"/>
              <w:rPr>
                <w:rFonts w:cs="Times New Roman"/>
                <w:bCs/>
                <w:szCs w:val="16"/>
              </w:rPr>
            </w:pPr>
            <w:r>
              <w:rPr>
                <w:rFonts w:cs="Times New Roman"/>
                <w:bCs/>
                <w:szCs w:val="16"/>
              </w:rPr>
              <w:t>trigonal</w:t>
            </w:r>
          </w:p>
        </w:tc>
        <w:tc>
          <w:tcPr>
            <w:tcW w:w="1276" w:type="dxa"/>
            <w:tcBorders>
              <w:top w:val="single" w:sz="4" w:space="0" w:color="auto"/>
            </w:tcBorders>
            <w:vAlign w:val="center"/>
          </w:tcPr>
          <w:p w14:paraId="4F59D4F1" w14:textId="38CB872E" w:rsidR="00C371DE" w:rsidRPr="00622BF2" w:rsidRDefault="00D1522A" w:rsidP="00D82A5B">
            <w:pPr>
              <w:pStyle w:val="3--zhu0"/>
              <w:rPr>
                <w:rFonts w:cs="Times New Roman"/>
                <w:bCs/>
                <w:szCs w:val="16"/>
              </w:rPr>
            </w:pPr>
            <w:r>
              <w:rPr>
                <w:rFonts w:cs="Times New Roman"/>
                <w:bCs/>
                <w:szCs w:val="16"/>
              </w:rPr>
              <w:t>trigonal</w:t>
            </w:r>
          </w:p>
        </w:tc>
        <w:tc>
          <w:tcPr>
            <w:tcW w:w="1276" w:type="dxa"/>
            <w:tcBorders>
              <w:top w:val="single" w:sz="4" w:space="0" w:color="auto"/>
            </w:tcBorders>
            <w:vAlign w:val="center"/>
          </w:tcPr>
          <w:p w14:paraId="444B0162" w14:textId="730DB923" w:rsidR="00C371DE" w:rsidRPr="00622BF2" w:rsidRDefault="00D1522A" w:rsidP="00D82A5B">
            <w:pPr>
              <w:pStyle w:val="3--zhu0"/>
              <w:rPr>
                <w:rFonts w:cs="Times New Roman"/>
                <w:bCs/>
                <w:szCs w:val="16"/>
              </w:rPr>
            </w:pPr>
            <w:r>
              <w:rPr>
                <w:rFonts w:cs="Times New Roman"/>
                <w:bCs/>
                <w:szCs w:val="16"/>
              </w:rPr>
              <w:t>trigonal</w:t>
            </w:r>
          </w:p>
        </w:tc>
        <w:tc>
          <w:tcPr>
            <w:tcW w:w="1502" w:type="dxa"/>
            <w:tcBorders>
              <w:top w:val="single" w:sz="4" w:space="0" w:color="auto"/>
            </w:tcBorders>
            <w:vAlign w:val="center"/>
          </w:tcPr>
          <w:p w14:paraId="0C80F2A8" w14:textId="77777777" w:rsidR="00C371DE" w:rsidRPr="00622BF2" w:rsidRDefault="00C371DE" w:rsidP="00D82A5B">
            <w:pPr>
              <w:pStyle w:val="3--zhu0"/>
              <w:rPr>
                <w:rFonts w:cs="Times New Roman"/>
                <w:bCs/>
              </w:rPr>
            </w:pPr>
            <w:r w:rsidRPr="00622BF2">
              <w:rPr>
                <w:rFonts w:cs="Times New Roman"/>
                <w:bCs/>
                <w:szCs w:val="16"/>
              </w:rPr>
              <w:t>monoclinic</w:t>
            </w:r>
          </w:p>
        </w:tc>
        <w:tc>
          <w:tcPr>
            <w:tcW w:w="1502" w:type="dxa"/>
            <w:tcBorders>
              <w:top w:val="single" w:sz="4" w:space="0" w:color="auto"/>
            </w:tcBorders>
            <w:vAlign w:val="center"/>
          </w:tcPr>
          <w:p w14:paraId="49E9D9A4" w14:textId="77777777" w:rsidR="00C371DE" w:rsidRPr="00622BF2" w:rsidRDefault="00C371DE" w:rsidP="00D82A5B">
            <w:pPr>
              <w:pStyle w:val="3--zhu0"/>
              <w:rPr>
                <w:rFonts w:cs="Times New Roman"/>
                <w:bCs/>
                <w:sz w:val="15"/>
                <w:szCs w:val="15"/>
              </w:rPr>
            </w:pPr>
            <w:r w:rsidRPr="00622BF2">
              <w:rPr>
                <w:rFonts w:cs="Times New Roman"/>
                <w:bCs/>
                <w:szCs w:val="16"/>
              </w:rPr>
              <w:t>monoclinic</w:t>
            </w:r>
          </w:p>
        </w:tc>
      </w:tr>
      <w:tr w:rsidR="00B630D2" w:rsidRPr="00622BF2" w14:paraId="6808BE2F" w14:textId="77777777" w:rsidTr="00F544C3">
        <w:tc>
          <w:tcPr>
            <w:tcW w:w="993" w:type="dxa"/>
            <w:vAlign w:val="center"/>
          </w:tcPr>
          <w:p w14:paraId="1D7414DC" w14:textId="77777777" w:rsidR="00C371DE" w:rsidRPr="00622BF2" w:rsidRDefault="00C371DE" w:rsidP="00D82A5B">
            <w:pPr>
              <w:pStyle w:val="3--zhu0"/>
              <w:rPr>
                <w:rFonts w:eastAsia="DengXian" w:cs="Times New Roman"/>
                <w:bCs/>
              </w:rPr>
            </w:pPr>
            <w:r w:rsidRPr="00622BF2">
              <w:rPr>
                <w:rFonts w:cs="Times New Roman"/>
                <w:bCs/>
              </w:rPr>
              <w:t>space group</w:t>
            </w:r>
          </w:p>
        </w:tc>
        <w:tc>
          <w:tcPr>
            <w:tcW w:w="1134" w:type="dxa"/>
            <w:vAlign w:val="center"/>
          </w:tcPr>
          <w:p w14:paraId="0951091A" w14:textId="3A6AFBFA" w:rsidR="00C371DE" w:rsidRPr="00622BF2" w:rsidRDefault="00C371DE" w:rsidP="00D82A5B">
            <w:pPr>
              <w:pStyle w:val="3--zhu0"/>
              <w:rPr>
                <w:rFonts w:cs="Times New Roman"/>
                <w:bCs/>
                <w:szCs w:val="16"/>
              </w:rPr>
            </w:pPr>
            <w:r w:rsidRPr="00622BF2">
              <w:rPr>
                <w:rFonts w:cs="Times New Roman"/>
                <w:bCs/>
                <w:i/>
                <w:iCs/>
                <w:szCs w:val="16"/>
              </w:rPr>
              <w:t>R</w:t>
            </w:r>
            <m:oMath>
              <m:acc>
                <m:accPr>
                  <m:chr m:val="̅"/>
                  <m:ctrlPr>
                    <w:rPr>
                      <w:rFonts w:ascii="Cambria Math" w:hAnsi="Cambria Math" w:cs="Times New Roman"/>
                      <w:bCs/>
                      <w:i/>
                      <w:szCs w:val="16"/>
                    </w:rPr>
                  </m:ctrlPr>
                </m:accPr>
                <m:e>
                  <m:r>
                    <w:rPr>
                      <w:rFonts w:ascii="Cambria Math" w:hAnsi="Cambria Math" w:cs="Times New Roman"/>
                      <w:szCs w:val="16"/>
                    </w:rPr>
                    <m:t xml:space="preserve"> 3</m:t>
                  </m:r>
                </m:e>
              </m:acc>
            </m:oMath>
            <w:r w:rsidRPr="00622BF2">
              <w:rPr>
                <w:rFonts w:cs="Times New Roman"/>
                <w:bCs/>
                <w:i/>
                <w:iCs/>
                <w:szCs w:val="16"/>
              </w:rPr>
              <w:t>c</w:t>
            </w:r>
          </w:p>
        </w:tc>
        <w:tc>
          <w:tcPr>
            <w:tcW w:w="1275" w:type="dxa"/>
            <w:vAlign w:val="center"/>
          </w:tcPr>
          <w:p w14:paraId="04D6E15F" w14:textId="4C718793" w:rsidR="00C371DE" w:rsidRPr="00622BF2" w:rsidRDefault="00C371DE" w:rsidP="00D82A5B">
            <w:pPr>
              <w:pStyle w:val="3--zhu0"/>
              <w:rPr>
                <w:rFonts w:cs="Times New Roman"/>
                <w:bCs/>
                <w:szCs w:val="16"/>
              </w:rPr>
            </w:pPr>
            <w:r w:rsidRPr="00622BF2">
              <w:rPr>
                <w:rFonts w:cs="Times New Roman"/>
                <w:bCs/>
                <w:i/>
                <w:iCs/>
                <w:szCs w:val="16"/>
              </w:rPr>
              <w:t>R</w:t>
            </w:r>
            <m:oMath>
              <m:acc>
                <m:accPr>
                  <m:chr m:val="̅"/>
                  <m:ctrlPr>
                    <w:rPr>
                      <w:rFonts w:ascii="Cambria Math" w:hAnsi="Cambria Math" w:cs="Times New Roman"/>
                      <w:bCs/>
                      <w:i/>
                      <w:szCs w:val="16"/>
                    </w:rPr>
                  </m:ctrlPr>
                </m:accPr>
                <m:e>
                  <m:r>
                    <w:rPr>
                      <w:rFonts w:ascii="Cambria Math" w:hAnsi="Cambria Math" w:cs="Times New Roman"/>
                      <w:szCs w:val="16"/>
                    </w:rPr>
                    <m:t xml:space="preserve"> 3</m:t>
                  </m:r>
                </m:e>
              </m:acc>
            </m:oMath>
            <w:r w:rsidRPr="00622BF2">
              <w:rPr>
                <w:rFonts w:cs="Times New Roman"/>
                <w:bCs/>
                <w:i/>
                <w:iCs/>
                <w:szCs w:val="16"/>
              </w:rPr>
              <w:t>c</w:t>
            </w:r>
          </w:p>
        </w:tc>
        <w:tc>
          <w:tcPr>
            <w:tcW w:w="1276" w:type="dxa"/>
            <w:vAlign w:val="center"/>
          </w:tcPr>
          <w:p w14:paraId="4290B275" w14:textId="26D4CAB7" w:rsidR="00C371DE" w:rsidRPr="00622BF2" w:rsidRDefault="00C371DE" w:rsidP="00D82A5B">
            <w:pPr>
              <w:pStyle w:val="3--zhu0"/>
              <w:rPr>
                <w:rFonts w:cs="Times New Roman"/>
                <w:bCs/>
                <w:color w:val="FF0000"/>
                <w:szCs w:val="16"/>
              </w:rPr>
            </w:pPr>
            <w:r w:rsidRPr="00622BF2">
              <w:rPr>
                <w:rFonts w:cs="Times New Roman"/>
                <w:bCs/>
                <w:i/>
                <w:iCs/>
                <w:szCs w:val="16"/>
              </w:rPr>
              <w:t>R</w:t>
            </w:r>
            <m:oMath>
              <m:acc>
                <m:accPr>
                  <m:chr m:val="̅"/>
                  <m:ctrlPr>
                    <w:rPr>
                      <w:rFonts w:ascii="Cambria Math" w:hAnsi="Cambria Math" w:cs="Times New Roman"/>
                      <w:bCs/>
                      <w:i/>
                      <w:szCs w:val="16"/>
                    </w:rPr>
                  </m:ctrlPr>
                </m:accPr>
                <m:e>
                  <m:r>
                    <w:rPr>
                      <w:rFonts w:ascii="Cambria Math" w:hAnsi="Cambria Math" w:cs="Times New Roman"/>
                      <w:szCs w:val="16"/>
                    </w:rPr>
                    <m:t xml:space="preserve"> 3</m:t>
                  </m:r>
                </m:e>
              </m:acc>
            </m:oMath>
            <w:r w:rsidRPr="00622BF2">
              <w:rPr>
                <w:rFonts w:cs="Times New Roman"/>
                <w:bCs/>
                <w:i/>
                <w:iCs/>
                <w:szCs w:val="16"/>
              </w:rPr>
              <w:t>c</w:t>
            </w:r>
          </w:p>
        </w:tc>
        <w:tc>
          <w:tcPr>
            <w:tcW w:w="1276" w:type="dxa"/>
            <w:vAlign w:val="center"/>
          </w:tcPr>
          <w:p w14:paraId="441B0E24" w14:textId="286E3430" w:rsidR="00C371DE" w:rsidRPr="00622BF2" w:rsidRDefault="00C371DE" w:rsidP="00D82A5B">
            <w:pPr>
              <w:pStyle w:val="3--zhu0"/>
              <w:rPr>
                <w:rFonts w:cs="Times New Roman"/>
                <w:bCs/>
                <w:color w:val="FF0000"/>
                <w:szCs w:val="16"/>
              </w:rPr>
            </w:pPr>
            <w:r w:rsidRPr="00622BF2">
              <w:rPr>
                <w:rFonts w:cs="Times New Roman"/>
                <w:bCs/>
                <w:i/>
                <w:iCs/>
                <w:szCs w:val="16"/>
              </w:rPr>
              <w:t>R</w:t>
            </w:r>
            <m:oMath>
              <m:acc>
                <m:accPr>
                  <m:chr m:val="̅"/>
                  <m:ctrlPr>
                    <w:rPr>
                      <w:rFonts w:ascii="Cambria Math" w:hAnsi="Cambria Math" w:cs="Times New Roman"/>
                      <w:bCs/>
                      <w:i/>
                      <w:szCs w:val="16"/>
                    </w:rPr>
                  </m:ctrlPr>
                </m:accPr>
                <m:e>
                  <m:r>
                    <w:rPr>
                      <w:rFonts w:ascii="Cambria Math" w:hAnsi="Cambria Math" w:cs="Times New Roman"/>
                      <w:szCs w:val="16"/>
                    </w:rPr>
                    <m:t xml:space="preserve"> 3</m:t>
                  </m:r>
                </m:e>
              </m:acc>
            </m:oMath>
            <w:r w:rsidRPr="00622BF2">
              <w:rPr>
                <w:rFonts w:cs="Times New Roman"/>
                <w:bCs/>
                <w:i/>
                <w:iCs/>
                <w:szCs w:val="16"/>
              </w:rPr>
              <w:t>c</w:t>
            </w:r>
          </w:p>
        </w:tc>
        <w:tc>
          <w:tcPr>
            <w:tcW w:w="1502" w:type="dxa"/>
            <w:vAlign w:val="center"/>
          </w:tcPr>
          <w:p w14:paraId="5CFA5A89" w14:textId="257ED204" w:rsidR="00C371DE" w:rsidRPr="00622BF2" w:rsidRDefault="00C371DE" w:rsidP="00D82A5B">
            <w:pPr>
              <w:pStyle w:val="3--zhu0"/>
              <w:rPr>
                <w:rFonts w:cs="Times New Roman"/>
                <w:bCs/>
              </w:rPr>
            </w:pPr>
            <w:r w:rsidRPr="00622BF2">
              <w:rPr>
                <w:rFonts w:cs="Times New Roman"/>
                <w:bCs/>
                <w:i/>
                <w:iCs/>
                <w:szCs w:val="16"/>
              </w:rPr>
              <w:t>C</w:t>
            </w:r>
            <w:r w:rsidR="00D1522A">
              <w:rPr>
                <w:rFonts w:cs="Times New Roman"/>
                <w:bCs/>
                <w:i/>
                <w:iCs/>
                <w:szCs w:val="16"/>
              </w:rPr>
              <w:t xml:space="preserve"> </w:t>
            </w:r>
            <w:r w:rsidRPr="00622BF2">
              <w:rPr>
                <w:rFonts w:cs="Times New Roman"/>
                <w:bCs/>
                <w:szCs w:val="16"/>
              </w:rPr>
              <w:t>2/</w:t>
            </w:r>
            <w:r w:rsidRPr="00622BF2">
              <w:rPr>
                <w:rFonts w:cs="Times New Roman"/>
                <w:bCs/>
                <w:i/>
                <w:iCs/>
                <w:szCs w:val="16"/>
              </w:rPr>
              <w:t>c</w:t>
            </w:r>
          </w:p>
        </w:tc>
        <w:tc>
          <w:tcPr>
            <w:tcW w:w="1502" w:type="dxa"/>
            <w:vAlign w:val="center"/>
          </w:tcPr>
          <w:p w14:paraId="0B702359" w14:textId="0D4B9A61" w:rsidR="00C371DE" w:rsidRPr="00622BF2" w:rsidRDefault="00C371DE" w:rsidP="00D82A5B">
            <w:pPr>
              <w:pStyle w:val="3--zhu0"/>
              <w:rPr>
                <w:rFonts w:cs="Times New Roman"/>
                <w:bCs/>
                <w:sz w:val="15"/>
                <w:szCs w:val="15"/>
              </w:rPr>
            </w:pPr>
            <w:r w:rsidRPr="00622BF2">
              <w:rPr>
                <w:rFonts w:cs="Times New Roman"/>
                <w:bCs/>
                <w:i/>
                <w:iCs/>
                <w:szCs w:val="16"/>
              </w:rPr>
              <w:t>C</w:t>
            </w:r>
            <w:r w:rsidR="00D1522A">
              <w:rPr>
                <w:rFonts w:cs="Times New Roman"/>
                <w:bCs/>
                <w:i/>
                <w:iCs/>
                <w:szCs w:val="16"/>
              </w:rPr>
              <w:t xml:space="preserve"> </w:t>
            </w:r>
            <w:r w:rsidRPr="00622BF2">
              <w:rPr>
                <w:rFonts w:cs="Times New Roman"/>
                <w:bCs/>
                <w:szCs w:val="16"/>
              </w:rPr>
              <w:t>2/</w:t>
            </w:r>
            <w:r w:rsidRPr="00622BF2">
              <w:rPr>
                <w:rFonts w:cs="Times New Roman"/>
                <w:bCs/>
                <w:i/>
                <w:iCs/>
                <w:szCs w:val="16"/>
              </w:rPr>
              <w:t>c</w:t>
            </w:r>
          </w:p>
        </w:tc>
      </w:tr>
      <w:tr w:rsidR="00B630D2" w:rsidRPr="00622BF2" w14:paraId="027E43B0" w14:textId="77777777" w:rsidTr="00F544C3">
        <w:tc>
          <w:tcPr>
            <w:tcW w:w="993" w:type="dxa"/>
            <w:vAlign w:val="center"/>
          </w:tcPr>
          <w:p w14:paraId="3274FB66" w14:textId="77777777" w:rsidR="00C371DE" w:rsidRPr="00622BF2" w:rsidRDefault="00C371DE" w:rsidP="00D82A5B">
            <w:pPr>
              <w:pStyle w:val="3--zhu0"/>
              <w:rPr>
                <w:rFonts w:cs="Times New Roman"/>
                <w:bCs/>
              </w:rPr>
            </w:pPr>
            <w:r w:rsidRPr="00622BF2">
              <w:rPr>
                <w:rFonts w:cs="Times New Roman"/>
                <w:bCs/>
                <w:i/>
                <w:iCs/>
              </w:rPr>
              <w:t>a</w:t>
            </w:r>
            <w:r w:rsidRPr="00622BF2">
              <w:rPr>
                <w:rFonts w:cs="Times New Roman"/>
                <w:bCs/>
              </w:rPr>
              <w:t>, Å</w:t>
            </w:r>
          </w:p>
        </w:tc>
        <w:tc>
          <w:tcPr>
            <w:tcW w:w="1134" w:type="dxa"/>
            <w:vAlign w:val="center"/>
          </w:tcPr>
          <w:p w14:paraId="4CDD483A" w14:textId="70847437" w:rsidR="00C371DE" w:rsidRPr="00622BF2" w:rsidRDefault="00C371DE" w:rsidP="00D82A5B">
            <w:pPr>
              <w:pStyle w:val="3--zhu0"/>
              <w:rPr>
                <w:rFonts w:cs="Times New Roman"/>
                <w:bCs/>
                <w:szCs w:val="16"/>
              </w:rPr>
            </w:pPr>
            <w:r w:rsidRPr="00622BF2">
              <w:rPr>
                <w:rFonts w:cs="Times New Roman"/>
                <w:bCs/>
                <w:szCs w:val="16"/>
              </w:rPr>
              <w:t>8.3340(1)</w:t>
            </w:r>
          </w:p>
        </w:tc>
        <w:tc>
          <w:tcPr>
            <w:tcW w:w="1275" w:type="dxa"/>
            <w:vAlign w:val="center"/>
          </w:tcPr>
          <w:p w14:paraId="6028C08B" w14:textId="43D996E5" w:rsidR="00C371DE" w:rsidRPr="00622BF2" w:rsidRDefault="00C371DE" w:rsidP="00D82A5B">
            <w:pPr>
              <w:pStyle w:val="3--zhu0"/>
              <w:rPr>
                <w:rFonts w:cs="Times New Roman"/>
                <w:bCs/>
                <w:szCs w:val="16"/>
              </w:rPr>
            </w:pPr>
            <w:r w:rsidRPr="00622BF2">
              <w:rPr>
                <w:rFonts w:cs="Times New Roman"/>
                <w:bCs/>
                <w:szCs w:val="16"/>
              </w:rPr>
              <w:t>8.3230(</w:t>
            </w:r>
            <w:r w:rsidR="00B630D2">
              <w:rPr>
                <w:rFonts w:cs="Times New Roman"/>
                <w:bCs/>
                <w:szCs w:val="16"/>
              </w:rPr>
              <w:t>2</w:t>
            </w:r>
            <w:r w:rsidRPr="00622BF2">
              <w:rPr>
                <w:rFonts w:cs="Times New Roman"/>
                <w:bCs/>
                <w:szCs w:val="16"/>
              </w:rPr>
              <w:t>)</w:t>
            </w:r>
          </w:p>
        </w:tc>
        <w:tc>
          <w:tcPr>
            <w:tcW w:w="1276" w:type="dxa"/>
            <w:vAlign w:val="center"/>
          </w:tcPr>
          <w:p w14:paraId="166F8EC8" w14:textId="4E10961F" w:rsidR="00C371DE" w:rsidRPr="00622BF2" w:rsidRDefault="00C371DE" w:rsidP="00D82A5B">
            <w:pPr>
              <w:pStyle w:val="3--zhu0"/>
              <w:rPr>
                <w:rFonts w:cs="Times New Roman"/>
                <w:bCs/>
                <w:color w:val="FF0000"/>
                <w:szCs w:val="16"/>
              </w:rPr>
            </w:pPr>
            <w:r w:rsidRPr="00622BF2">
              <w:rPr>
                <w:rFonts w:cs="Times New Roman"/>
                <w:bCs/>
                <w:szCs w:val="16"/>
              </w:rPr>
              <w:t>8.</w:t>
            </w:r>
            <w:r w:rsidR="00B630D2" w:rsidRPr="00622BF2">
              <w:rPr>
                <w:rFonts w:cs="Times New Roman"/>
                <w:bCs/>
                <w:szCs w:val="16"/>
              </w:rPr>
              <w:t>317</w:t>
            </w:r>
            <w:r w:rsidR="00B630D2">
              <w:rPr>
                <w:rFonts w:cs="Times New Roman"/>
                <w:bCs/>
                <w:szCs w:val="16"/>
              </w:rPr>
              <w:t>3</w:t>
            </w:r>
            <w:r w:rsidRPr="00622BF2">
              <w:rPr>
                <w:rFonts w:cs="Times New Roman"/>
                <w:bCs/>
                <w:szCs w:val="16"/>
              </w:rPr>
              <w:t>(</w:t>
            </w:r>
            <w:r w:rsidR="00B630D2">
              <w:rPr>
                <w:rFonts w:cs="Times New Roman"/>
                <w:bCs/>
                <w:szCs w:val="16"/>
              </w:rPr>
              <w:t>2</w:t>
            </w:r>
            <w:r w:rsidRPr="00622BF2">
              <w:rPr>
                <w:rFonts w:cs="Times New Roman"/>
                <w:bCs/>
                <w:szCs w:val="16"/>
              </w:rPr>
              <w:t>)</w:t>
            </w:r>
          </w:p>
        </w:tc>
        <w:tc>
          <w:tcPr>
            <w:tcW w:w="1276" w:type="dxa"/>
            <w:vAlign w:val="center"/>
          </w:tcPr>
          <w:p w14:paraId="50C552EA" w14:textId="7F626516" w:rsidR="00C371DE" w:rsidRPr="00622BF2" w:rsidRDefault="00C371DE" w:rsidP="00D82A5B">
            <w:pPr>
              <w:pStyle w:val="3--zhu0"/>
              <w:rPr>
                <w:rFonts w:cs="Times New Roman"/>
                <w:bCs/>
                <w:color w:val="FF0000"/>
                <w:szCs w:val="16"/>
              </w:rPr>
            </w:pPr>
            <w:r w:rsidRPr="00622BF2">
              <w:rPr>
                <w:rFonts w:cs="Times New Roman"/>
                <w:bCs/>
                <w:szCs w:val="16"/>
              </w:rPr>
              <w:t>8.3114(</w:t>
            </w:r>
            <w:r w:rsidR="00B630D2">
              <w:rPr>
                <w:rFonts w:cs="Times New Roman"/>
                <w:bCs/>
                <w:szCs w:val="16"/>
              </w:rPr>
              <w:t>2</w:t>
            </w:r>
            <w:r w:rsidRPr="00622BF2">
              <w:rPr>
                <w:rFonts w:cs="Times New Roman"/>
                <w:bCs/>
                <w:szCs w:val="16"/>
              </w:rPr>
              <w:t>)</w:t>
            </w:r>
          </w:p>
        </w:tc>
        <w:tc>
          <w:tcPr>
            <w:tcW w:w="1502" w:type="dxa"/>
            <w:vAlign w:val="center"/>
          </w:tcPr>
          <w:p w14:paraId="3D0AC70E" w14:textId="7DC8E77B" w:rsidR="00C371DE" w:rsidRPr="00622BF2" w:rsidRDefault="00C371DE" w:rsidP="00D82A5B">
            <w:pPr>
              <w:pStyle w:val="3--zhu0"/>
              <w:rPr>
                <w:rFonts w:cs="Times New Roman"/>
                <w:bCs/>
              </w:rPr>
            </w:pPr>
            <w:r w:rsidRPr="00622BF2">
              <w:rPr>
                <w:rFonts w:cs="Times New Roman"/>
                <w:bCs/>
                <w:szCs w:val="16"/>
              </w:rPr>
              <w:t>15.556</w:t>
            </w:r>
            <w:r w:rsidR="00B630D2">
              <w:rPr>
                <w:rFonts w:cs="Times New Roman"/>
                <w:bCs/>
                <w:szCs w:val="16"/>
              </w:rPr>
              <w:t>0</w:t>
            </w:r>
            <w:r w:rsidRPr="00622BF2">
              <w:rPr>
                <w:rFonts w:cs="Times New Roman"/>
                <w:bCs/>
                <w:szCs w:val="16"/>
              </w:rPr>
              <w:t>(2)</w:t>
            </w:r>
          </w:p>
        </w:tc>
        <w:tc>
          <w:tcPr>
            <w:tcW w:w="1502" w:type="dxa"/>
            <w:vAlign w:val="center"/>
          </w:tcPr>
          <w:p w14:paraId="61833B13" w14:textId="7CCCEB82" w:rsidR="00C371DE" w:rsidRPr="00622BF2" w:rsidRDefault="00C371DE" w:rsidP="00D82A5B">
            <w:pPr>
              <w:pStyle w:val="3--zhu0"/>
              <w:rPr>
                <w:rFonts w:cs="Times New Roman"/>
                <w:bCs/>
                <w:sz w:val="15"/>
                <w:szCs w:val="15"/>
              </w:rPr>
            </w:pPr>
            <w:r w:rsidRPr="00622BF2">
              <w:rPr>
                <w:rFonts w:cs="Times New Roman"/>
                <w:bCs/>
                <w:szCs w:val="16"/>
              </w:rPr>
              <w:t>15.4151(1)</w:t>
            </w:r>
          </w:p>
        </w:tc>
      </w:tr>
      <w:tr w:rsidR="00B630D2" w:rsidRPr="00622BF2" w14:paraId="1B357BD1" w14:textId="77777777" w:rsidTr="00F544C3">
        <w:tc>
          <w:tcPr>
            <w:tcW w:w="993" w:type="dxa"/>
            <w:vAlign w:val="center"/>
          </w:tcPr>
          <w:p w14:paraId="40F76D1C" w14:textId="77777777" w:rsidR="00C371DE" w:rsidRPr="00622BF2" w:rsidRDefault="00C371DE" w:rsidP="00D82A5B">
            <w:pPr>
              <w:pStyle w:val="3--zhu0"/>
              <w:rPr>
                <w:rFonts w:cs="Times New Roman"/>
                <w:bCs/>
              </w:rPr>
            </w:pPr>
            <w:r w:rsidRPr="00622BF2">
              <w:rPr>
                <w:rFonts w:cs="Times New Roman"/>
                <w:bCs/>
                <w:i/>
                <w:iCs/>
              </w:rPr>
              <w:t>b</w:t>
            </w:r>
            <w:r w:rsidRPr="00622BF2">
              <w:rPr>
                <w:rFonts w:cs="Times New Roman"/>
                <w:bCs/>
              </w:rPr>
              <w:t>, Å</w:t>
            </w:r>
          </w:p>
        </w:tc>
        <w:tc>
          <w:tcPr>
            <w:tcW w:w="1134" w:type="dxa"/>
            <w:vAlign w:val="center"/>
          </w:tcPr>
          <w:p w14:paraId="6F21B186" w14:textId="5C73D76E" w:rsidR="00C371DE" w:rsidRPr="00622BF2" w:rsidRDefault="00C371DE" w:rsidP="00D82A5B">
            <w:pPr>
              <w:pStyle w:val="3--zhu0"/>
              <w:rPr>
                <w:rFonts w:cs="Times New Roman"/>
                <w:bCs/>
                <w:szCs w:val="16"/>
              </w:rPr>
            </w:pPr>
            <w:r w:rsidRPr="00622BF2">
              <w:rPr>
                <w:rFonts w:cs="Times New Roman"/>
                <w:bCs/>
                <w:szCs w:val="16"/>
              </w:rPr>
              <w:t>8.3340(1)</w:t>
            </w:r>
          </w:p>
        </w:tc>
        <w:tc>
          <w:tcPr>
            <w:tcW w:w="1275" w:type="dxa"/>
            <w:vAlign w:val="center"/>
          </w:tcPr>
          <w:p w14:paraId="7AA4572A" w14:textId="421A5187" w:rsidR="00C371DE" w:rsidRPr="00622BF2" w:rsidRDefault="00C371DE" w:rsidP="00D82A5B">
            <w:pPr>
              <w:pStyle w:val="3--zhu0"/>
              <w:rPr>
                <w:rFonts w:cs="Times New Roman"/>
                <w:bCs/>
                <w:szCs w:val="16"/>
              </w:rPr>
            </w:pPr>
            <w:r w:rsidRPr="00622BF2">
              <w:rPr>
                <w:rFonts w:cs="Times New Roman"/>
                <w:bCs/>
                <w:szCs w:val="16"/>
              </w:rPr>
              <w:t>8.3230(</w:t>
            </w:r>
            <w:r w:rsidR="00B630D2">
              <w:rPr>
                <w:rFonts w:cs="Times New Roman"/>
                <w:bCs/>
                <w:szCs w:val="16"/>
              </w:rPr>
              <w:t>2</w:t>
            </w:r>
            <w:r w:rsidRPr="00622BF2">
              <w:rPr>
                <w:rFonts w:cs="Times New Roman"/>
                <w:bCs/>
                <w:szCs w:val="16"/>
              </w:rPr>
              <w:t>)</w:t>
            </w:r>
          </w:p>
        </w:tc>
        <w:tc>
          <w:tcPr>
            <w:tcW w:w="1276" w:type="dxa"/>
            <w:vAlign w:val="center"/>
          </w:tcPr>
          <w:p w14:paraId="0DB0DF45" w14:textId="247057F4" w:rsidR="00C371DE" w:rsidRPr="00622BF2" w:rsidRDefault="00C371DE" w:rsidP="00D82A5B">
            <w:pPr>
              <w:pStyle w:val="3--zhu0"/>
              <w:rPr>
                <w:rFonts w:cs="Times New Roman"/>
                <w:bCs/>
                <w:color w:val="FF0000"/>
                <w:szCs w:val="16"/>
              </w:rPr>
            </w:pPr>
            <w:r w:rsidRPr="00622BF2">
              <w:rPr>
                <w:rFonts w:cs="Times New Roman"/>
                <w:bCs/>
                <w:szCs w:val="16"/>
              </w:rPr>
              <w:t>8.317</w:t>
            </w:r>
            <w:r w:rsidR="00B630D2">
              <w:rPr>
                <w:rFonts w:cs="Times New Roman"/>
                <w:bCs/>
                <w:szCs w:val="16"/>
              </w:rPr>
              <w:t>3</w:t>
            </w:r>
            <w:r w:rsidRPr="00622BF2">
              <w:rPr>
                <w:rFonts w:cs="Times New Roman"/>
                <w:bCs/>
                <w:szCs w:val="16"/>
              </w:rPr>
              <w:t>(</w:t>
            </w:r>
            <w:r w:rsidR="00B630D2">
              <w:rPr>
                <w:rFonts w:cs="Times New Roman"/>
                <w:bCs/>
                <w:szCs w:val="16"/>
              </w:rPr>
              <w:t>2</w:t>
            </w:r>
            <w:r w:rsidRPr="00622BF2">
              <w:rPr>
                <w:rFonts w:cs="Times New Roman"/>
                <w:bCs/>
                <w:szCs w:val="16"/>
              </w:rPr>
              <w:t>)</w:t>
            </w:r>
          </w:p>
        </w:tc>
        <w:tc>
          <w:tcPr>
            <w:tcW w:w="1276" w:type="dxa"/>
            <w:vAlign w:val="center"/>
          </w:tcPr>
          <w:p w14:paraId="55721B07" w14:textId="457AC5A9" w:rsidR="00C371DE" w:rsidRPr="00622BF2" w:rsidRDefault="00C371DE" w:rsidP="00D82A5B">
            <w:pPr>
              <w:pStyle w:val="3--zhu0"/>
              <w:rPr>
                <w:rFonts w:cs="Times New Roman"/>
                <w:bCs/>
                <w:color w:val="FF0000"/>
                <w:szCs w:val="16"/>
              </w:rPr>
            </w:pPr>
            <w:r w:rsidRPr="00622BF2">
              <w:rPr>
                <w:rFonts w:cs="Times New Roman"/>
                <w:bCs/>
                <w:szCs w:val="16"/>
              </w:rPr>
              <w:t>8.3114(</w:t>
            </w:r>
            <w:r w:rsidR="00B630D2">
              <w:rPr>
                <w:rFonts w:cs="Times New Roman"/>
                <w:bCs/>
                <w:szCs w:val="16"/>
              </w:rPr>
              <w:t>2</w:t>
            </w:r>
            <w:r w:rsidRPr="00622BF2">
              <w:rPr>
                <w:rFonts w:cs="Times New Roman"/>
                <w:bCs/>
                <w:szCs w:val="16"/>
              </w:rPr>
              <w:t>)</w:t>
            </w:r>
          </w:p>
        </w:tc>
        <w:tc>
          <w:tcPr>
            <w:tcW w:w="1502" w:type="dxa"/>
            <w:vAlign w:val="center"/>
          </w:tcPr>
          <w:p w14:paraId="1583C7E4" w14:textId="77777777" w:rsidR="00C371DE" w:rsidRPr="00622BF2" w:rsidRDefault="00C371DE" w:rsidP="00D82A5B">
            <w:pPr>
              <w:pStyle w:val="3--zhu0"/>
              <w:rPr>
                <w:rFonts w:cs="Times New Roman"/>
                <w:bCs/>
              </w:rPr>
            </w:pPr>
            <w:r w:rsidRPr="00622BF2">
              <w:rPr>
                <w:rFonts w:cs="Times New Roman"/>
                <w:bCs/>
                <w:szCs w:val="16"/>
              </w:rPr>
              <w:t>8.5616(6)</w:t>
            </w:r>
          </w:p>
        </w:tc>
        <w:tc>
          <w:tcPr>
            <w:tcW w:w="1502" w:type="dxa"/>
            <w:vAlign w:val="center"/>
          </w:tcPr>
          <w:p w14:paraId="7B984254" w14:textId="77777777" w:rsidR="00C371DE" w:rsidRPr="00622BF2" w:rsidRDefault="00C371DE" w:rsidP="00D82A5B">
            <w:pPr>
              <w:pStyle w:val="3--zhu0"/>
              <w:rPr>
                <w:rFonts w:cs="Times New Roman"/>
                <w:bCs/>
                <w:sz w:val="15"/>
                <w:szCs w:val="15"/>
              </w:rPr>
            </w:pPr>
            <w:r w:rsidRPr="00622BF2">
              <w:rPr>
                <w:rFonts w:cs="Times New Roman"/>
                <w:bCs/>
                <w:szCs w:val="16"/>
              </w:rPr>
              <w:t>8.6101(4)</w:t>
            </w:r>
          </w:p>
        </w:tc>
      </w:tr>
      <w:tr w:rsidR="00B630D2" w:rsidRPr="00622BF2" w14:paraId="585C1C5C" w14:textId="77777777" w:rsidTr="00F544C3">
        <w:tc>
          <w:tcPr>
            <w:tcW w:w="993" w:type="dxa"/>
            <w:vAlign w:val="center"/>
          </w:tcPr>
          <w:p w14:paraId="6DDBB898" w14:textId="77777777" w:rsidR="00C371DE" w:rsidRPr="00622BF2" w:rsidRDefault="00C371DE" w:rsidP="00D82A5B">
            <w:pPr>
              <w:pStyle w:val="3--zhu0"/>
              <w:rPr>
                <w:rFonts w:cs="Times New Roman"/>
                <w:bCs/>
              </w:rPr>
            </w:pPr>
            <w:r w:rsidRPr="00622BF2">
              <w:rPr>
                <w:rFonts w:cs="Times New Roman"/>
                <w:bCs/>
                <w:i/>
                <w:iCs/>
              </w:rPr>
              <w:t>c</w:t>
            </w:r>
            <w:r w:rsidRPr="00622BF2">
              <w:rPr>
                <w:rFonts w:cs="Times New Roman"/>
                <w:bCs/>
              </w:rPr>
              <w:t>, Å</w:t>
            </w:r>
          </w:p>
        </w:tc>
        <w:tc>
          <w:tcPr>
            <w:tcW w:w="1134" w:type="dxa"/>
            <w:vAlign w:val="center"/>
          </w:tcPr>
          <w:p w14:paraId="21459DDA" w14:textId="77777777" w:rsidR="00C371DE" w:rsidRPr="00622BF2" w:rsidRDefault="00C371DE" w:rsidP="00D82A5B">
            <w:pPr>
              <w:pStyle w:val="3--zhu0"/>
              <w:rPr>
                <w:rFonts w:cs="Times New Roman"/>
                <w:bCs/>
                <w:szCs w:val="16"/>
              </w:rPr>
            </w:pPr>
            <w:r w:rsidRPr="00622BF2">
              <w:rPr>
                <w:rFonts w:cs="Times New Roman"/>
                <w:bCs/>
                <w:szCs w:val="16"/>
              </w:rPr>
              <w:t>22.8930(5)</w:t>
            </w:r>
          </w:p>
        </w:tc>
        <w:tc>
          <w:tcPr>
            <w:tcW w:w="1275" w:type="dxa"/>
            <w:vAlign w:val="center"/>
          </w:tcPr>
          <w:p w14:paraId="06C566C7" w14:textId="77777777" w:rsidR="00C371DE" w:rsidRPr="00622BF2" w:rsidRDefault="00C371DE" w:rsidP="00D82A5B">
            <w:pPr>
              <w:pStyle w:val="3--zhu0"/>
              <w:rPr>
                <w:rFonts w:cs="Times New Roman"/>
                <w:bCs/>
                <w:szCs w:val="16"/>
              </w:rPr>
            </w:pPr>
            <w:r w:rsidRPr="00622BF2">
              <w:rPr>
                <w:rFonts w:cs="Times New Roman"/>
                <w:bCs/>
                <w:szCs w:val="16"/>
              </w:rPr>
              <w:t>22.8185(5)</w:t>
            </w:r>
          </w:p>
        </w:tc>
        <w:tc>
          <w:tcPr>
            <w:tcW w:w="1276" w:type="dxa"/>
            <w:vAlign w:val="center"/>
          </w:tcPr>
          <w:p w14:paraId="5E0484B5" w14:textId="77777777" w:rsidR="00C371DE" w:rsidRPr="00622BF2" w:rsidRDefault="00C371DE" w:rsidP="00D82A5B">
            <w:pPr>
              <w:pStyle w:val="3--zhu0"/>
              <w:rPr>
                <w:rFonts w:cs="Times New Roman"/>
                <w:bCs/>
                <w:color w:val="FF0000"/>
                <w:szCs w:val="16"/>
              </w:rPr>
            </w:pPr>
            <w:r w:rsidRPr="00622BF2">
              <w:rPr>
                <w:rFonts w:cs="Times New Roman"/>
                <w:bCs/>
                <w:szCs w:val="16"/>
              </w:rPr>
              <w:t>22.7831(6)</w:t>
            </w:r>
          </w:p>
        </w:tc>
        <w:tc>
          <w:tcPr>
            <w:tcW w:w="1276" w:type="dxa"/>
            <w:vAlign w:val="center"/>
          </w:tcPr>
          <w:p w14:paraId="6E63F83B" w14:textId="77777777" w:rsidR="00C371DE" w:rsidRPr="00622BF2" w:rsidRDefault="00C371DE" w:rsidP="00D82A5B">
            <w:pPr>
              <w:pStyle w:val="3--zhu0"/>
              <w:rPr>
                <w:rFonts w:cs="Times New Roman"/>
                <w:bCs/>
                <w:color w:val="FF0000"/>
                <w:szCs w:val="16"/>
              </w:rPr>
            </w:pPr>
            <w:r w:rsidRPr="00622BF2">
              <w:rPr>
                <w:rFonts w:cs="Times New Roman"/>
                <w:bCs/>
                <w:szCs w:val="16"/>
              </w:rPr>
              <w:t>22.7329(5)</w:t>
            </w:r>
          </w:p>
        </w:tc>
        <w:tc>
          <w:tcPr>
            <w:tcW w:w="1502" w:type="dxa"/>
            <w:vAlign w:val="center"/>
          </w:tcPr>
          <w:p w14:paraId="0C36DF88" w14:textId="77777777" w:rsidR="00C371DE" w:rsidRPr="00622BF2" w:rsidRDefault="00C371DE" w:rsidP="00D82A5B">
            <w:pPr>
              <w:pStyle w:val="3--zhu0"/>
              <w:rPr>
                <w:rFonts w:cs="Times New Roman"/>
                <w:bCs/>
              </w:rPr>
            </w:pPr>
            <w:r w:rsidRPr="00622BF2">
              <w:rPr>
                <w:rFonts w:cs="Times New Roman"/>
                <w:bCs/>
                <w:szCs w:val="16"/>
              </w:rPr>
              <w:t>8.9056(15)</w:t>
            </w:r>
          </w:p>
        </w:tc>
        <w:tc>
          <w:tcPr>
            <w:tcW w:w="1502" w:type="dxa"/>
            <w:vAlign w:val="center"/>
          </w:tcPr>
          <w:p w14:paraId="302A0DB1" w14:textId="77777777" w:rsidR="00C371DE" w:rsidRPr="00622BF2" w:rsidRDefault="00C371DE" w:rsidP="00D82A5B">
            <w:pPr>
              <w:pStyle w:val="3--zhu0"/>
              <w:rPr>
                <w:rFonts w:cs="Times New Roman"/>
                <w:bCs/>
                <w:sz w:val="15"/>
                <w:szCs w:val="15"/>
              </w:rPr>
            </w:pPr>
            <w:r w:rsidRPr="00622BF2">
              <w:rPr>
                <w:rFonts w:cs="Times New Roman"/>
                <w:bCs/>
                <w:szCs w:val="16"/>
              </w:rPr>
              <w:t>8.8847(8)</w:t>
            </w:r>
          </w:p>
        </w:tc>
      </w:tr>
      <w:tr w:rsidR="00B630D2" w:rsidRPr="00622BF2" w14:paraId="6CE42DC6" w14:textId="77777777" w:rsidTr="00F544C3">
        <w:tc>
          <w:tcPr>
            <w:tcW w:w="993" w:type="dxa"/>
            <w:vAlign w:val="center"/>
          </w:tcPr>
          <w:p w14:paraId="60B8E630" w14:textId="77777777" w:rsidR="00C371DE" w:rsidRPr="00622BF2" w:rsidRDefault="00C371DE" w:rsidP="00D82A5B">
            <w:pPr>
              <w:pStyle w:val="3--zhu0"/>
              <w:rPr>
                <w:rFonts w:cs="Times New Roman"/>
                <w:bCs/>
              </w:rPr>
            </w:pPr>
            <w:r w:rsidRPr="00622BF2">
              <w:rPr>
                <w:rFonts w:eastAsia="Arial Unicode MS" w:cs="Times New Roman"/>
                <w:bCs/>
                <w:i/>
                <w:iCs/>
              </w:rPr>
              <w:t>α</w:t>
            </w:r>
            <w:r w:rsidRPr="00622BF2">
              <w:rPr>
                <w:rFonts w:cs="Times New Roman"/>
                <w:bCs/>
              </w:rPr>
              <w:t xml:space="preserve">, </w:t>
            </w:r>
            <w:r w:rsidRPr="00622BF2">
              <w:rPr>
                <w:rFonts w:eastAsia="Arial Unicode MS" w:cs="Times New Roman"/>
                <w:bCs/>
              </w:rPr>
              <w:t>β</w:t>
            </w:r>
            <w:r w:rsidRPr="00622BF2">
              <w:rPr>
                <w:rFonts w:cs="Times New Roman"/>
                <w:bCs/>
              </w:rPr>
              <w:t xml:space="preserve">, </w:t>
            </w:r>
            <w:r w:rsidRPr="00622BF2">
              <w:rPr>
                <w:rFonts w:eastAsia="Arial Unicode MS" w:cs="Times New Roman"/>
                <w:bCs/>
              </w:rPr>
              <w:t>γ</w:t>
            </w:r>
            <w:r w:rsidRPr="00622BF2">
              <w:rPr>
                <w:rFonts w:cs="Times New Roman" w:hint="eastAsia"/>
                <w:bCs/>
              </w:rPr>
              <w:t>º</w:t>
            </w:r>
          </w:p>
        </w:tc>
        <w:tc>
          <w:tcPr>
            <w:tcW w:w="1134" w:type="dxa"/>
            <w:vAlign w:val="center"/>
          </w:tcPr>
          <w:p w14:paraId="3063A770" w14:textId="77777777" w:rsidR="00C371DE" w:rsidRPr="00622BF2" w:rsidRDefault="00C371DE" w:rsidP="00D82A5B">
            <w:pPr>
              <w:pStyle w:val="3--zhu0"/>
              <w:rPr>
                <w:rFonts w:cs="Times New Roman"/>
                <w:bCs/>
                <w:szCs w:val="16"/>
              </w:rPr>
            </w:pPr>
            <w:r w:rsidRPr="00622BF2">
              <w:rPr>
                <w:rFonts w:cs="Times New Roman"/>
                <w:bCs/>
                <w:szCs w:val="16"/>
              </w:rPr>
              <w:t>90,90,120</w:t>
            </w:r>
          </w:p>
        </w:tc>
        <w:tc>
          <w:tcPr>
            <w:tcW w:w="1275" w:type="dxa"/>
            <w:vAlign w:val="center"/>
          </w:tcPr>
          <w:p w14:paraId="7A1B5205" w14:textId="77777777" w:rsidR="00C371DE" w:rsidRPr="00622BF2" w:rsidRDefault="00C371DE" w:rsidP="00D82A5B">
            <w:pPr>
              <w:pStyle w:val="3--zhu0"/>
              <w:rPr>
                <w:rFonts w:cs="Times New Roman"/>
                <w:bCs/>
                <w:szCs w:val="16"/>
              </w:rPr>
            </w:pPr>
            <w:r w:rsidRPr="00622BF2">
              <w:rPr>
                <w:rFonts w:cs="Times New Roman"/>
                <w:bCs/>
                <w:szCs w:val="16"/>
              </w:rPr>
              <w:t>90,90,120</w:t>
            </w:r>
          </w:p>
        </w:tc>
        <w:tc>
          <w:tcPr>
            <w:tcW w:w="1276" w:type="dxa"/>
            <w:vAlign w:val="center"/>
          </w:tcPr>
          <w:p w14:paraId="05267DF6" w14:textId="77777777" w:rsidR="00C371DE" w:rsidRPr="00622BF2" w:rsidRDefault="00C371DE" w:rsidP="00D82A5B">
            <w:pPr>
              <w:pStyle w:val="3--zhu0"/>
              <w:rPr>
                <w:rFonts w:cs="Times New Roman"/>
                <w:bCs/>
                <w:color w:val="FF0000"/>
                <w:szCs w:val="16"/>
              </w:rPr>
            </w:pPr>
            <w:r w:rsidRPr="00622BF2">
              <w:rPr>
                <w:rFonts w:cs="Times New Roman"/>
                <w:bCs/>
                <w:szCs w:val="16"/>
              </w:rPr>
              <w:t>90,90,120</w:t>
            </w:r>
          </w:p>
        </w:tc>
        <w:tc>
          <w:tcPr>
            <w:tcW w:w="1276" w:type="dxa"/>
            <w:vAlign w:val="center"/>
          </w:tcPr>
          <w:p w14:paraId="30BAE876" w14:textId="77777777" w:rsidR="00C371DE" w:rsidRPr="00622BF2" w:rsidRDefault="00C371DE" w:rsidP="00D82A5B">
            <w:pPr>
              <w:pStyle w:val="3--zhu0"/>
              <w:rPr>
                <w:rFonts w:cs="Times New Roman"/>
                <w:bCs/>
                <w:color w:val="FF0000"/>
                <w:szCs w:val="16"/>
              </w:rPr>
            </w:pPr>
            <w:r w:rsidRPr="00622BF2">
              <w:rPr>
                <w:rFonts w:cs="Times New Roman"/>
                <w:bCs/>
                <w:szCs w:val="16"/>
              </w:rPr>
              <w:t>90,90,120</w:t>
            </w:r>
          </w:p>
        </w:tc>
        <w:tc>
          <w:tcPr>
            <w:tcW w:w="1502" w:type="dxa"/>
            <w:vAlign w:val="center"/>
          </w:tcPr>
          <w:p w14:paraId="0D74C326" w14:textId="11FDB89E" w:rsidR="00C371DE" w:rsidRPr="00622BF2" w:rsidRDefault="00C371DE" w:rsidP="00D82A5B">
            <w:pPr>
              <w:pStyle w:val="3--zhu0"/>
              <w:rPr>
                <w:rFonts w:cs="Times New Roman"/>
                <w:bCs/>
              </w:rPr>
            </w:pPr>
            <w:r w:rsidRPr="00622BF2">
              <w:rPr>
                <w:rFonts w:cs="Times New Roman"/>
                <w:bCs/>
                <w:szCs w:val="16"/>
              </w:rPr>
              <w:t>90.0,131.2(3),90.0</w:t>
            </w:r>
          </w:p>
        </w:tc>
        <w:tc>
          <w:tcPr>
            <w:tcW w:w="1502" w:type="dxa"/>
            <w:vAlign w:val="center"/>
          </w:tcPr>
          <w:p w14:paraId="536F38D5" w14:textId="17A43030" w:rsidR="00C371DE" w:rsidRPr="00622BF2" w:rsidRDefault="00C371DE" w:rsidP="00D82A5B">
            <w:pPr>
              <w:pStyle w:val="3--zhu0"/>
              <w:rPr>
                <w:rFonts w:cs="Times New Roman"/>
                <w:bCs/>
                <w:sz w:val="15"/>
                <w:szCs w:val="15"/>
              </w:rPr>
            </w:pPr>
            <w:r w:rsidRPr="00622BF2">
              <w:rPr>
                <w:rFonts w:cs="Times New Roman"/>
                <w:bCs/>
                <w:szCs w:val="16"/>
              </w:rPr>
              <w:t>90.0,131.4(</w:t>
            </w:r>
            <w:r w:rsidR="00B630D2">
              <w:rPr>
                <w:rFonts w:cs="Times New Roman"/>
                <w:bCs/>
                <w:szCs w:val="16"/>
              </w:rPr>
              <w:t>2</w:t>
            </w:r>
            <w:r w:rsidRPr="00622BF2">
              <w:rPr>
                <w:rFonts w:cs="Times New Roman"/>
                <w:bCs/>
                <w:szCs w:val="16"/>
              </w:rPr>
              <w:t>),90.0</w:t>
            </w:r>
          </w:p>
        </w:tc>
      </w:tr>
      <w:tr w:rsidR="00B630D2" w:rsidRPr="00622BF2" w14:paraId="55E7861E" w14:textId="77777777" w:rsidTr="00F544C3">
        <w:tc>
          <w:tcPr>
            <w:tcW w:w="993" w:type="dxa"/>
            <w:vAlign w:val="center"/>
          </w:tcPr>
          <w:p w14:paraId="08BD0270" w14:textId="77777777" w:rsidR="00C371DE" w:rsidRPr="00622BF2" w:rsidRDefault="00C371DE" w:rsidP="00D82A5B">
            <w:pPr>
              <w:pStyle w:val="3--zhu0"/>
              <w:rPr>
                <w:rFonts w:cs="Times New Roman"/>
                <w:bCs/>
              </w:rPr>
            </w:pPr>
            <w:r w:rsidRPr="00622BF2">
              <w:rPr>
                <w:rFonts w:cs="Times New Roman"/>
                <w:bCs/>
                <w:i/>
                <w:iCs/>
              </w:rPr>
              <w:t>V</w:t>
            </w:r>
            <w:r w:rsidRPr="00622BF2">
              <w:rPr>
                <w:rFonts w:cs="Times New Roman"/>
                <w:bCs/>
              </w:rPr>
              <w:t>, Å</w:t>
            </w:r>
            <w:r w:rsidRPr="00622BF2">
              <w:rPr>
                <w:rFonts w:cs="Times New Roman"/>
                <w:bCs/>
                <w:vertAlign w:val="superscript"/>
              </w:rPr>
              <w:t>3</w:t>
            </w:r>
          </w:p>
        </w:tc>
        <w:tc>
          <w:tcPr>
            <w:tcW w:w="1134" w:type="dxa"/>
            <w:vAlign w:val="center"/>
          </w:tcPr>
          <w:p w14:paraId="56133FC1" w14:textId="6E330E7A" w:rsidR="00C371DE" w:rsidRPr="00622BF2" w:rsidRDefault="00C371DE" w:rsidP="00D82A5B">
            <w:pPr>
              <w:pStyle w:val="3--zhu0"/>
              <w:rPr>
                <w:rFonts w:cs="Times New Roman"/>
                <w:bCs/>
                <w:szCs w:val="16"/>
              </w:rPr>
            </w:pPr>
            <w:r w:rsidRPr="00622BF2">
              <w:rPr>
                <w:rFonts w:cs="Times New Roman"/>
                <w:bCs/>
                <w:szCs w:val="16"/>
              </w:rPr>
              <w:t>1377.0</w:t>
            </w:r>
            <w:r w:rsidR="008744A4">
              <w:rPr>
                <w:rFonts w:cs="Times New Roman"/>
                <w:bCs/>
                <w:szCs w:val="16"/>
              </w:rPr>
              <w:t>0</w:t>
            </w:r>
            <w:r w:rsidRPr="00622BF2">
              <w:rPr>
                <w:rFonts w:cs="Times New Roman"/>
                <w:bCs/>
                <w:szCs w:val="16"/>
              </w:rPr>
              <w:t>(4)</w:t>
            </w:r>
          </w:p>
        </w:tc>
        <w:tc>
          <w:tcPr>
            <w:tcW w:w="1275" w:type="dxa"/>
            <w:vAlign w:val="center"/>
          </w:tcPr>
          <w:p w14:paraId="3B81AA60" w14:textId="77777777" w:rsidR="00C371DE" w:rsidRPr="00622BF2" w:rsidRDefault="00C371DE" w:rsidP="00D82A5B">
            <w:pPr>
              <w:pStyle w:val="3--zhu0"/>
              <w:rPr>
                <w:rFonts w:cs="Times New Roman"/>
                <w:bCs/>
                <w:color w:val="FF0000"/>
                <w:szCs w:val="16"/>
              </w:rPr>
            </w:pPr>
            <w:r w:rsidRPr="00622BF2">
              <w:rPr>
                <w:rFonts w:cs="Times New Roman"/>
                <w:bCs/>
                <w:szCs w:val="16"/>
              </w:rPr>
              <w:t>1368.93(5)</w:t>
            </w:r>
          </w:p>
        </w:tc>
        <w:tc>
          <w:tcPr>
            <w:tcW w:w="1276" w:type="dxa"/>
            <w:vAlign w:val="center"/>
          </w:tcPr>
          <w:p w14:paraId="787207DA" w14:textId="77777777" w:rsidR="00C371DE" w:rsidRPr="00622BF2" w:rsidRDefault="00C371DE" w:rsidP="00D82A5B">
            <w:pPr>
              <w:pStyle w:val="3--zhu0"/>
              <w:rPr>
                <w:rFonts w:cs="Times New Roman"/>
                <w:bCs/>
                <w:color w:val="FF0000"/>
                <w:szCs w:val="16"/>
              </w:rPr>
            </w:pPr>
            <w:r w:rsidRPr="00622BF2">
              <w:rPr>
                <w:rFonts w:cs="Times New Roman"/>
                <w:bCs/>
                <w:szCs w:val="16"/>
              </w:rPr>
              <w:t>1364.91(6)</w:t>
            </w:r>
          </w:p>
        </w:tc>
        <w:tc>
          <w:tcPr>
            <w:tcW w:w="1276" w:type="dxa"/>
            <w:vAlign w:val="center"/>
          </w:tcPr>
          <w:p w14:paraId="49A43460" w14:textId="77777777" w:rsidR="00C371DE" w:rsidRPr="00622BF2" w:rsidRDefault="00C371DE" w:rsidP="00D82A5B">
            <w:pPr>
              <w:pStyle w:val="3--zhu0"/>
              <w:rPr>
                <w:rFonts w:cs="Times New Roman"/>
                <w:bCs/>
                <w:color w:val="FF0000"/>
                <w:szCs w:val="16"/>
              </w:rPr>
            </w:pPr>
            <w:r w:rsidRPr="00622BF2">
              <w:rPr>
                <w:rFonts w:cs="Times New Roman"/>
                <w:bCs/>
                <w:szCs w:val="16"/>
              </w:rPr>
              <w:t>1359.99(5)</w:t>
            </w:r>
          </w:p>
        </w:tc>
        <w:tc>
          <w:tcPr>
            <w:tcW w:w="1502" w:type="dxa"/>
            <w:vAlign w:val="center"/>
          </w:tcPr>
          <w:p w14:paraId="3B7A1C38" w14:textId="34925E29" w:rsidR="00C371DE" w:rsidRPr="00622BF2" w:rsidRDefault="00C371DE" w:rsidP="00D82A5B">
            <w:pPr>
              <w:pStyle w:val="3--zhu0"/>
              <w:rPr>
                <w:rFonts w:cs="Times New Roman"/>
                <w:bCs/>
              </w:rPr>
            </w:pPr>
            <w:r w:rsidRPr="00622BF2">
              <w:rPr>
                <w:rFonts w:cs="Times New Roman"/>
                <w:bCs/>
                <w:szCs w:val="16"/>
              </w:rPr>
              <w:t>891.8</w:t>
            </w:r>
            <w:r w:rsidR="008744A4">
              <w:rPr>
                <w:rFonts w:cs="Times New Roman"/>
                <w:bCs/>
                <w:szCs w:val="16"/>
              </w:rPr>
              <w:t>0</w:t>
            </w:r>
            <w:r w:rsidRPr="00622BF2">
              <w:rPr>
                <w:rFonts w:cs="Times New Roman"/>
                <w:bCs/>
                <w:szCs w:val="16"/>
              </w:rPr>
              <w:t>(2)</w:t>
            </w:r>
          </w:p>
        </w:tc>
        <w:tc>
          <w:tcPr>
            <w:tcW w:w="1502" w:type="dxa"/>
            <w:vAlign w:val="center"/>
          </w:tcPr>
          <w:p w14:paraId="569965E9" w14:textId="10D95391" w:rsidR="00C371DE" w:rsidRPr="00622BF2" w:rsidRDefault="00C371DE" w:rsidP="00D82A5B">
            <w:pPr>
              <w:pStyle w:val="3--zhu0"/>
              <w:rPr>
                <w:rFonts w:cs="Times New Roman"/>
                <w:bCs/>
                <w:color w:val="FF0000"/>
                <w:sz w:val="15"/>
                <w:szCs w:val="15"/>
              </w:rPr>
            </w:pPr>
            <w:r w:rsidRPr="00622BF2">
              <w:rPr>
                <w:rFonts w:cs="Times New Roman"/>
                <w:bCs/>
                <w:szCs w:val="16"/>
              </w:rPr>
              <w:t>884.39(1)</w:t>
            </w:r>
          </w:p>
        </w:tc>
      </w:tr>
      <w:tr w:rsidR="00B630D2" w:rsidRPr="00622BF2" w14:paraId="3C6A6E66" w14:textId="77777777" w:rsidTr="00F544C3">
        <w:tc>
          <w:tcPr>
            <w:tcW w:w="993" w:type="dxa"/>
            <w:vAlign w:val="center"/>
          </w:tcPr>
          <w:p w14:paraId="2E110B03" w14:textId="77777777" w:rsidR="00C371DE" w:rsidRPr="00622BF2" w:rsidRDefault="00C371DE" w:rsidP="00D82A5B">
            <w:pPr>
              <w:pStyle w:val="3--zhu0"/>
              <w:rPr>
                <w:rFonts w:cs="Times New Roman"/>
                <w:bCs/>
              </w:rPr>
            </w:pPr>
            <w:r w:rsidRPr="00622BF2">
              <w:rPr>
                <w:rFonts w:cs="Times New Roman"/>
                <w:bCs/>
              </w:rPr>
              <w:t>R</w:t>
            </w:r>
            <w:r w:rsidRPr="00622BF2">
              <w:rPr>
                <w:rFonts w:cs="Times New Roman"/>
                <w:bCs/>
                <w:vertAlign w:val="subscript"/>
              </w:rPr>
              <w:t>1</w:t>
            </w:r>
          </w:p>
        </w:tc>
        <w:tc>
          <w:tcPr>
            <w:tcW w:w="1134" w:type="dxa"/>
            <w:vAlign w:val="center"/>
          </w:tcPr>
          <w:p w14:paraId="5EE02AF5" w14:textId="77777777" w:rsidR="00C371DE" w:rsidRPr="00622BF2" w:rsidRDefault="00C371DE" w:rsidP="00D82A5B">
            <w:pPr>
              <w:pStyle w:val="3--zhu0"/>
              <w:rPr>
                <w:rFonts w:cs="Times New Roman"/>
                <w:bCs/>
                <w:szCs w:val="16"/>
              </w:rPr>
            </w:pPr>
            <w:r w:rsidRPr="00622BF2">
              <w:rPr>
                <w:rFonts w:cs="Times New Roman"/>
                <w:bCs/>
                <w:szCs w:val="16"/>
              </w:rPr>
              <w:t xml:space="preserve">0.0240 </w:t>
            </w:r>
          </w:p>
        </w:tc>
        <w:tc>
          <w:tcPr>
            <w:tcW w:w="1275" w:type="dxa"/>
            <w:vAlign w:val="center"/>
          </w:tcPr>
          <w:p w14:paraId="58DCF409" w14:textId="77777777" w:rsidR="00C371DE" w:rsidRPr="00622BF2" w:rsidRDefault="00C371DE" w:rsidP="00D82A5B">
            <w:pPr>
              <w:pStyle w:val="3--zhu0"/>
              <w:rPr>
                <w:rFonts w:cs="Times New Roman"/>
                <w:bCs/>
                <w:color w:val="FF0000"/>
                <w:szCs w:val="16"/>
              </w:rPr>
            </w:pPr>
            <w:r w:rsidRPr="00622BF2">
              <w:rPr>
                <w:rFonts w:cs="Times New Roman"/>
                <w:bCs/>
                <w:szCs w:val="16"/>
              </w:rPr>
              <w:t xml:space="preserve">0.0133 </w:t>
            </w:r>
          </w:p>
        </w:tc>
        <w:tc>
          <w:tcPr>
            <w:tcW w:w="1276" w:type="dxa"/>
            <w:vAlign w:val="center"/>
          </w:tcPr>
          <w:p w14:paraId="2F8AE0DA" w14:textId="77777777" w:rsidR="00C371DE" w:rsidRPr="00622BF2" w:rsidRDefault="00C371DE" w:rsidP="00D82A5B">
            <w:pPr>
              <w:pStyle w:val="3--zhu0"/>
              <w:rPr>
                <w:rFonts w:cs="Times New Roman"/>
                <w:bCs/>
                <w:color w:val="FF0000"/>
                <w:szCs w:val="16"/>
              </w:rPr>
            </w:pPr>
            <w:r w:rsidRPr="00622BF2">
              <w:rPr>
                <w:rFonts w:cs="Times New Roman"/>
                <w:bCs/>
                <w:szCs w:val="16"/>
              </w:rPr>
              <w:t xml:space="preserve">0.0149 </w:t>
            </w:r>
          </w:p>
        </w:tc>
        <w:tc>
          <w:tcPr>
            <w:tcW w:w="1276" w:type="dxa"/>
            <w:vAlign w:val="center"/>
          </w:tcPr>
          <w:p w14:paraId="7DE0CE07" w14:textId="77777777" w:rsidR="00C371DE" w:rsidRPr="00622BF2" w:rsidRDefault="00C371DE" w:rsidP="00D82A5B">
            <w:pPr>
              <w:pStyle w:val="3--zhu0"/>
              <w:rPr>
                <w:rFonts w:cs="Times New Roman"/>
                <w:bCs/>
                <w:color w:val="FF0000"/>
                <w:szCs w:val="16"/>
              </w:rPr>
            </w:pPr>
            <w:r w:rsidRPr="00622BF2">
              <w:rPr>
                <w:rFonts w:cs="Times New Roman"/>
                <w:bCs/>
                <w:szCs w:val="16"/>
              </w:rPr>
              <w:t> 0.0152</w:t>
            </w:r>
          </w:p>
        </w:tc>
        <w:tc>
          <w:tcPr>
            <w:tcW w:w="1502" w:type="dxa"/>
            <w:vAlign w:val="center"/>
          </w:tcPr>
          <w:p w14:paraId="344CE3A5" w14:textId="77777777" w:rsidR="00C371DE" w:rsidRPr="00622BF2" w:rsidRDefault="00C371DE" w:rsidP="00D82A5B">
            <w:pPr>
              <w:pStyle w:val="3--zhu0"/>
              <w:rPr>
                <w:rFonts w:cs="Times New Roman"/>
                <w:bCs/>
              </w:rPr>
            </w:pPr>
            <w:r w:rsidRPr="00622BF2">
              <w:rPr>
                <w:rFonts w:cs="Times New Roman"/>
                <w:bCs/>
                <w:szCs w:val="16"/>
              </w:rPr>
              <w:t>0.0523</w:t>
            </w:r>
          </w:p>
        </w:tc>
        <w:tc>
          <w:tcPr>
            <w:tcW w:w="1502" w:type="dxa"/>
            <w:vAlign w:val="center"/>
          </w:tcPr>
          <w:p w14:paraId="04C60996" w14:textId="77777777" w:rsidR="00C371DE" w:rsidRPr="00622BF2" w:rsidRDefault="00C371DE" w:rsidP="00D82A5B">
            <w:pPr>
              <w:pStyle w:val="3--zhu0"/>
              <w:rPr>
                <w:rFonts w:cs="Times New Roman"/>
                <w:bCs/>
                <w:color w:val="FF0000"/>
                <w:sz w:val="15"/>
                <w:szCs w:val="15"/>
              </w:rPr>
            </w:pPr>
            <w:r w:rsidRPr="00622BF2">
              <w:rPr>
                <w:rFonts w:cs="Times New Roman"/>
                <w:bCs/>
                <w:szCs w:val="16"/>
              </w:rPr>
              <w:t>0.0318</w:t>
            </w:r>
          </w:p>
        </w:tc>
      </w:tr>
      <w:tr w:rsidR="00B630D2" w:rsidRPr="00622BF2" w14:paraId="701390B9" w14:textId="77777777" w:rsidTr="00F544C3">
        <w:tc>
          <w:tcPr>
            <w:tcW w:w="993" w:type="dxa"/>
            <w:vAlign w:val="center"/>
          </w:tcPr>
          <w:p w14:paraId="5A1A0DA7" w14:textId="77777777" w:rsidR="00C371DE" w:rsidRPr="00622BF2" w:rsidRDefault="00C371DE" w:rsidP="00D82A5B">
            <w:pPr>
              <w:pStyle w:val="3--zhu0"/>
              <w:rPr>
                <w:rFonts w:cs="Times New Roman"/>
                <w:bCs/>
              </w:rPr>
            </w:pPr>
            <w:r w:rsidRPr="00622BF2">
              <w:rPr>
                <w:rFonts w:cs="Times New Roman"/>
                <w:bCs/>
              </w:rPr>
              <w:t>wR</w:t>
            </w:r>
            <w:r w:rsidRPr="00622BF2">
              <w:rPr>
                <w:rFonts w:cs="Times New Roman"/>
                <w:bCs/>
                <w:vertAlign w:val="subscript"/>
              </w:rPr>
              <w:t>2</w:t>
            </w:r>
          </w:p>
        </w:tc>
        <w:tc>
          <w:tcPr>
            <w:tcW w:w="1134" w:type="dxa"/>
            <w:vAlign w:val="center"/>
          </w:tcPr>
          <w:p w14:paraId="348AAE43" w14:textId="77777777" w:rsidR="00C371DE" w:rsidRPr="00622BF2" w:rsidRDefault="00C371DE" w:rsidP="00D82A5B">
            <w:pPr>
              <w:pStyle w:val="3--zhu0"/>
              <w:rPr>
                <w:rFonts w:cs="Times New Roman"/>
                <w:bCs/>
                <w:szCs w:val="16"/>
              </w:rPr>
            </w:pPr>
            <w:r w:rsidRPr="00622BF2">
              <w:rPr>
                <w:rFonts w:cs="Times New Roman"/>
                <w:bCs/>
                <w:szCs w:val="16"/>
              </w:rPr>
              <w:t>0.0586</w:t>
            </w:r>
          </w:p>
        </w:tc>
        <w:tc>
          <w:tcPr>
            <w:tcW w:w="1275" w:type="dxa"/>
            <w:vAlign w:val="center"/>
          </w:tcPr>
          <w:p w14:paraId="474C1E13" w14:textId="77777777" w:rsidR="00C371DE" w:rsidRPr="00622BF2" w:rsidRDefault="00C371DE" w:rsidP="00D82A5B">
            <w:pPr>
              <w:pStyle w:val="3--zhu0"/>
              <w:rPr>
                <w:rFonts w:cs="Times New Roman"/>
                <w:bCs/>
                <w:szCs w:val="16"/>
              </w:rPr>
            </w:pPr>
            <w:r w:rsidRPr="00622BF2">
              <w:rPr>
                <w:rFonts w:cs="Times New Roman"/>
                <w:bCs/>
                <w:szCs w:val="16"/>
              </w:rPr>
              <w:t>0.0401</w:t>
            </w:r>
          </w:p>
        </w:tc>
        <w:tc>
          <w:tcPr>
            <w:tcW w:w="1276" w:type="dxa"/>
            <w:vAlign w:val="center"/>
          </w:tcPr>
          <w:p w14:paraId="4E2AA1A8" w14:textId="77777777" w:rsidR="00C371DE" w:rsidRPr="00622BF2" w:rsidRDefault="00C371DE" w:rsidP="00D82A5B">
            <w:pPr>
              <w:pStyle w:val="3--zhu0"/>
              <w:rPr>
                <w:rFonts w:cs="Times New Roman"/>
                <w:bCs/>
                <w:szCs w:val="16"/>
              </w:rPr>
            </w:pPr>
            <w:r w:rsidRPr="00622BF2">
              <w:rPr>
                <w:rFonts w:cs="Times New Roman"/>
                <w:bCs/>
                <w:szCs w:val="16"/>
              </w:rPr>
              <w:t>0.0429</w:t>
            </w:r>
          </w:p>
        </w:tc>
        <w:tc>
          <w:tcPr>
            <w:tcW w:w="1276" w:type="dxa"/>
            <w:vAlign w:val="center"/>
          </w:tcPr>
          <w:p w14:paraId="5488934E" w14:textId="77777777" w:rsidR="00C371DE" w:rsidRPr="00622BF2" w:rsidRDefault="00C371DE" w:rsidP="00D82A5B">
            <w:pPr>
              <w:pStyle w:val="3--zhu0"/>
              <w:rPr>
                <w:rFonts w:cs="Times New Roman"/>
                <w:bCs/>
                <w:szCs w:val="16"/>
              </w:rPr>
            </w:pPr>
            <w:r w:rsidRPr="00622BF2">
              <w:rPr>
                <w:rFonts w:cs="Times New Roman"/>
                <w:bCs/>
                <w:szCs w:val="16"/>
              </w:rPr>
              <w:t>0.0437</w:t>
            </w:r>
          </w:p>
        </w:tc>
        <w:tc>
          <w:tcPr>
            <w:tcW w:w="1502" w:type="dxa"/>
            <w:vAlign w:val="center"/>
          </w:tcPr>
          <w:p w14:paraId="1687F90C" w14:textId="77777777" w:rsidR="00C371DE" w:rsidRPr="00622BF2" w:rsidRDefault="00C371DE" w:rsidP="00D82A5B">
            <w:pPr>
              <w:pStyle w:val="3--zhu0"/>
              <w:rPr>
                <w:rFonts w:cs="Times New Roman"/>
                <w:bCs/>
                <w:szCs w:val="16"/>
              </w:rPr>
            </w:pPr>
            <w:r w:rsidRPr="00622BF2">
              <w:rPr>
                <w:rFonts w:cs="Times New Roman"/>
                <w:bCs/>
                <w:szCs w:val="16"/>
              </w:rPr>
              <w:t>0.1112</w:t>
            </w:r>
          </w:p>
        </w:tc>
        <w:tc>
          <w:tcPr>
            <w:tcW w:w="1502" w:type="dxa"/>
            <w:vAlign w:val="center"/>
          </w:tcPr>
          <w:p w14:paraId="7969EF70" w14:textId="77777777" w:rsidR="00C371DE" w:rsidRPr="00622BF2" w:rsidRDefault="00C371DE" w:rsidP="00D82A5B">
            <w:pPr>
              <w:pStyle w:val="3--zhu0"/>
              <w:rPr>
                <w:rFonts w:cs="Times New Roman"/>
                <w:bCs/>
                <w:szCs w:val="16"/>
              </w:rPr>
            </w:pPr>
            <w:r w:rsidRPr="00622BF2">
              <w:rPr>
                <w:rFonts w:cs="Times New Roman"/>
                <w:bCs/>
                <w:szCs w:val="16"/>
              </w:rPr>
              <w:t>0.0733</w:t>
            </w:r>
          </w:p>
        </w:tc>
      </w:tr>
    </w:tbl>
    <w:p w14:paraId="5AEA00F2" w14:textId="0CC1337F" w:rsidR="006B6F5B" w:rsidRDefault="006B6F5B" w:rsidP="00D82A5B">
      <w:pPr>
        <w:pStyle w:val="3--zhu0"/>
        <w:rPr>
          <w:rFonts w:cs="Times New Roman"/>
        </w:rPr>
      </w:pPr>
    </w:p>
    <w:p w14:paraId="6AE151D2" w14:textId="6978A7CB" w:rsidR="00026AFC" w:rsidRPr="002861E2" w:rsidRDefault="00C45132" w:rsidP="00C45132">
      <w:pPr>
        <w:pStyle w:val="3--zhu"/>
        <w:spacing w:before="156"/>
      </w:pPr>
      <w:r>
        <w:rPr>
          <w:rFonts w:hint="eastAsia"/>
        </w:rPr>
        <w:t>续</w:t>
      </w:r>
      <w:r w:rsidRPr="00D82A5B">
        <w:rPr>
          <w:rFonts w:hint="eastAsia"/>
        </w:rPr>
        <w:t>表</w:t>
      </w:r>
      <w:r w:rsidRPr="00D82A5B">
        <w:t>4.2 290 K dmaCu</w:t>
      </w:r>
      <w:r w:rsidRPr="00D82A5B">
        <w:rPr>
          <w:rFonts w:eastAsia="SymbolMT"/>
        </w:rPr>
        <w:t>Mn</w:t>
      </w:r>
      <w:r w:rsidRPr="00D82A5B">
        <w:rPr>
          <w:rFonts w:hint="eastAsia"/>
        </w:rPr>
        <w:t>固溶体化合物的晶体学数据简表</w:t>
      </w:r>
    </w:p>
    <w:tbl>
      <w:tblPr>
        <w:tblW w:w="5000" w:type="pct"/>
        <w:jc w:val="center"/>
        <w:tblBorders>
          <w:top w:val="single" w:sz="4" w:space="0" w:color="auto"/>
          <w:bottom w:val="single" w:sz="4" w:space="0" w:color="auto"/>
        </w:tblBorders>
        <w:tblLook w:val="04A0" w:firstRow="1" w:lastRow="0" w:firstColumn="1" w:lastColumn="0" w:noHBand="0" w:noVBand="1"/>
      </w:tblPr>
      <w:tblGrid>
        <w:gridCol w:w="1223"/>
        <w:gridCol w:w="1580"/>
        <w:gridCol w:w="1580"/>
        <w:gridCol w:w="1575"/>
        <w:gridCol w:w="1500"/>
        <w:gridCol w:w="1500"/>
      </w:tblGrid>
      <w:tr w:rsidR="00C371DE" w:rsidRPr="00622BF2" w14:paraId="18E14309" w14:textId="77777777" w:rsidTr="00054579">
        <w:trPr>
          <w:jc w:val="center"/>
        </w:trPr>
        <w:tc>
          <w:tcPr>
            <w:tcW w:w="683" w:type="pct"/>
            <w:tcBorders>
              <w:top w:val="single" w:sz="4" w:space="0" w:color="auto"/>
              <w:bottom w:val="single" w:sz="4" w:space="0" w:color="auto"/>
            </w:tcBorders>
            <w:vAlign w:val="center"/>
          </w:tcPr>
          <w:p w14:paraId="637764FF" w14:textId="77777777" w:rsidR="00C371DE" w:rsidRPr="00622BF2" w:rsidRDefault="00C371DE" w:rsidP="00D82A5B">
            <w:pPr>
              <w:pStyle w:val="3--zhu0"/>
              <w:rPr>
                <w:rFonts w:cs="Times New Roman"/>
                <w:bCs/>
              </w:rPr>
            </w:pPr>
            <w:r w:rsidRPr="00622BF2">
              <w:rPr>
                <w:rFonts w:cs="Times New Roman"/>
                <w:bCs/>
              </w:rPr>
              <w:t>290K</w:t>
            </w:r>
          </w:p>
        </w:tc>
        <w:tc>
          <w:tcPr>
            <w:tcW w:w="882" w:type="pct"/>
            <w:tcBorders>
              <w:top w:val="single" w:sz="4" w:space="0" w:color="auto"/>
              <w:bottom w:val="single" w:sz="4" w:space="0" w:color="auto"/>
            </w:tcBorders>
            <w:vAlign w:val="center"/>
          </w:tcPr>
          <w:p w14:paraId="766A6C7D" w14:textId="77777777" w:rsidR="00C371DE" w:rsidRPr="00622BF2" w:rsidRDefault="00C371DE" w:rsidP="00D82A5B">
            <w:pPr>
              <w:pStyle w:val="3--zhu0"/>
              <w:rPr>
                <w:rFonts w:cs="Times New Roman"/>
                <w:bCs/>
              </w:rPr>
            </w:pPr>
            <w:r w:rsidRPr="00622BF2">
              <w:rPr>
                <w:rFonts w:eastAsia="DengXian" w:cs="Times New Roman"/>
                <w:bCs/>
              </w:rPr>
              <w:t>dmaCu</w:t>
            </w:r>
            <w:r w:rsidRPr="00622BF2">
              <w:rPr>
                <w:rFonts w:eastAsia="DengXian" w:cs="Times New Roman"/>
                <w:bCs/>
                <w:vertAlign w:val="subscript"/>
              </w:rPr>
              <w:t>0.77</w:t>
            </w:r>
            <w:r w:rsidRPr="00622BF2">
              <w:rPr>
                <w:rFonts w:eastAsia="DengXian" w:cs="Times New Roman"/>
                <w:bCs/>
              </w:rPr>
              <w:t>Mn</w:t>
            </w:r>
            <w:r w:rsidRPr="00622BF2">
              <w:rPr>
                <w:rFonts w:eastAsia="DengXian" w:cs="Times New Roman"/>
                <w:bCs/>
                <w:vertAlign w:val="subscript"/>
              </w:rPr>
              <w:t>0.24</w:t>
            </w:r>
          </w:p>
        </w:tc>
        <w:tc>
          <w:tcPr>
            <w:tcW w:w="882" w:type="pct"/>
            <w:tcBorders>
              <w:top w:val="single" w:sz="4" w:space="0" w:color="auto"/>
              <w:bottom w:val="single" w:sz="4" w:space="0" w:color="auto"/>
            </w:tcBorders>
            <w:vAlign w:val="center"/>
          </w:tcPr>
          <w:p w14:paraId="6BD10027" w14:textId="77777777" w:rsidR="00C371DE" w:rsidRPr="00622BF2" w:rsidRDefault="00C371DE" w:rsidP="00D82A5B">
            <w:pPr>
              <w:pStyle w:val="3--zhu0"/>
              <w:rPr>
                <w:rFonts w:cs="Times New Roman"/>
                <w:bCs/>
              </w:rPr>
            </w:pPr>
            <w:r w:rsidRPr="00622BF2">
              <w:rPr>
                <w:rFonts w:eastAsia="DengXian" w:cs="Times New Roman"/>
                <w:bCs/>
              </w:rPr>
              <w:t>dmaCu</w:t>
            </w:r>
            <w:r w:rsidRPr="00622BF2">
              <w:rPr>
                <w:rFonts w:eastAsia="DengXian" w:cs="Times New Roman"/>
                <w:bCs/>
                <w:vertAlign w:val="subscript"/>
              </w:rPr>
              <w:t>0.90</w:t>
            </w:r>
            <w:r w:rsidRPr="00622BF2">
              <w:rPr>
                <w:rFonts w:eastAsia="DengXian" w:cs="Times New Roman"/>
                <w:bCs/>
              </w:rPr>
              <w:t>Mn</w:t>
            </w:r>
            <w:r w:rsidRPr="00622BF2">
              <w:rPr>
                <w:rFonts w:eastAsia="DengXian" w:cs="Times New Roman"/>
                <w:bCs/>
                <w:vertAlign w:val="subscript"/>
              </w:rPr>
              <w:t>0.10</w:t>
            </w:r>
          </w:p>
        </w:tc>
        <w:tc>
          <w:tcPr>
            <w:tcW w:w="879" w:type="pct"/>
            <w:tcBorders>
              <w:top w:val="single" w:sz="4" w:space="0" w:color="auto"/>
              <w:bottom w:val="single" w:sz="4" w:space="0" w:color="auto"/>
            </w:tcBorders>
            <w:vAlign w:val="center"/>
          </w:tcPr>
          <w:p w14:paraId="4BFFC50A" w14:textId="77777777" w:rsidR="00C371DE" w:rsidRPr="00622BF2" w:rsidRDefault="00C371DE" w:rsidP="00D82A5B">
            <w:pPr>
              <w:pStyle w:val="3--zhu0"/>
              <w:rPr>
                <w:rFonts w:cs="Times New Roman"/>
                <w:bCs/>
              </w:rPr>
            </w:pPr>
            <w:r w:rsidRPr="00622BF2">
              <w:rPr>
                <w:rFonts w:eastAsia="DengXian" w:cs="Times New Roman"/>
                <w:bCs/>
              </w:rPr>
              <w:t>dmaCu</w:t>
            </w:r>
            <w:r w:rsidRPr="00622BF2">
              <w:rPr>
                <w:rFonts w:eastAsia="DengXian" w:cs="Times New Roman"/>
                <w:bCs/>
                <w:vertAlign w:val="subscript"/>
              </w:rPr>
              <w:t>0.93</w:t>
            </w:r>
            <w:r w:rsidRPr="00622BF2">
              <w:rPr>
                <w:rFonts w:eastAsia="DengXian" w:cs="Times New Roman"/>
                <w:bCs/>
              </w:rPr>
              <w:t>Mn</w:t>
            </w:r>
            <w:r w:rsidRPr="00622BF2">
              <w:rPr>
                <w:rFonts w:eastAsia="DengXian" w:cs="Times New Roman"/>
                <w:bCs/>
                <w:vertAlign w:val="subscript"/>
              </w:rPr>
              <w:t>0.08</w:t>
            </w:r>
          </w:p>
        </w:tc>
        <w:tc>
          <w:tcPr>
            <w:tcW w:w="837" w:type="pct"/>
            <w:tcBorders>
              <w:top w:val="single" w:sz="4" w:space="0" w:color="auto"/>
              <w:bottom w:val="single" w:sz="4" w:space="0" w:color="auto"/>
            </w:tcBorders>
            <w:vAlign w:val="center"/>
          </w:tcPr>
          <w:p w14:paraId="2E36E7A0" w14:textId="77777777" w:rsidR="00C371DE" w:rsidRPr="00622BF2" w:rsidRDefault="00C371DE" w:rsidP="00D82A5B">
            <w:pPr>
              <w:pStyle w:val="3--zhu0"/>
              <w:rPr>
                <w:rFonts w:cs="Times New Roman"/>
                <w:bCs/>
              </w:rPr>
            </w:pPr>
            <w:r w:rsidRPr="00622BF2">
              <w:rPr>
                <w:rFonts w:eastAsia="DengXian" w:cs="Times New Roman"/>
                <w:bCs/>
              </w:rPr>
              <w:t>dmaCu</w:t>
            </w:r>
            <w:r w:rsidRPr="00622BF2">
              <w:rPr>
                <w:rFonts w:eastAsia="DengXian" w:cs="Times New Roman"/>
                <w:bCs/>
                <w:vertAlign w:val="subscript"/>
              </w:rPr>
              <w:t>0.97</w:t>
            </w:r>
            <w:r w:rsidRPr="00622BF2">
              <w:rPr>
                <w:rFonts w:eastAsia="DengXian" w:cs="Times New Roman"/>
                <w:bCs/>
              </w:rPr>
              <w:t>Mn</w:t>
            </w:r>
            <w:r w:rsidRPr="00622BF2">
              <w:rPr>
                <w:rFonts w:eastAsia="DengXian" w:cs="Times New Roman"/>
                <w:bCs/>
                <w:vertAlign w:val="subscript"/>
              </w:rPr>
              <w:t>0.03</w:t>
            </w:r>
          </w:p>
        </w:tc>
        <w:tc>
          <w:tcPr>
            <w:tcW w:w="837" w:type="pct"/>
            <w:tcBorders>
              <w:top w:val="single" w:sz="4" w:space="0" w:color="auto"/>
              <w:bottom w:val="single" w:sz="4" w:space="0" w:color="auto"/>
            </w:tcBorders>
            <w:vAlign w:val="center"/>
          </w:tcPr>
          <w:p w14:paraId="0B60BA8C" w14:textId="77777777" w:rsidR="00C371DE" w:rsidRPr="00622BF2" w:rsidRDefault="00C371DE" w:rsidP="00D82A5B">
            <w:pPr>
              <w:pStyle w:val="3--zhu0"/>
              <w:rPr>
                <w:rFonts w:cs="Times New Roman"/>
                <w:bCs/>
              </w:rPr>
            </w:pPr>
            <w:r w:rsidRPr="00622BF2">
              <w:rPr>
                <w:rFonts w:eastAsia="DengXian" w:cs="Times New Roman"/>
                <w:bCs/>
              </w:rPr>
              <w:t>dmaCu</w:t>
            </w:r>
          </w:p>
        </w:tc>
      </w:tr>
      <w:tr w:rsidR="00C371DE" w:rsidRPr="00622BF2" w14:paraId="66794FB1" w14:textId="77777777" w:rsidTr="00054579">
        <w:trPr>
          <w:jc w:val="center"/>
        </w:trPr>
        <w:tc>
          <w:tcPr>
            <w:tcW w:w="683" w:type="pct"/>
            <w:tcBorders>
              <w:top w:val="single" w:sz="4" w:space="0" w:color="auto"/>
            </w:tcBorders>
            <w:vAlign w:val="center"/>
          </w:tcPr>
          <w:p w14:paraId="14D57043" w14:textId="77777777" w:rsidR="00C371DE" w:rsidRPr="00622BF2" w:rsidRDefault="00C371DE" w:rsidP="00D82A5B">
            <w:pPr>
              <w:pStyle w:val="3--zhu0"/>
              <w:rPr>
                <w:rFonts w:cs="Times New Roman"/>
                <w:bCs/>
              </w:rPr>
            </w:pPr>
            <w:r w:rsidRPr="00F544C3">
              <w:rPr>
                <w:rFonts w:cs="Times New Roman"/>
                <w:bCs/>
                <w:sz w:val="15"/>
                <w:szCs w:val="18"/>
              </w:rPr>
              <w:t>crystal system</w:t>
            </w:r>
          </w:p>
        </w:tc>
        <w:tc>
          <w:tcPr>
            <w:tcW w:w="882" w:type="pct"/>
            <w:tcBorders>
              <w:top w:val="single" w:sz="4" w:space="0" w:color="auto"/>
            </w:tcBorders>
            <w:vAlign w:val="center"/>
          </w:tcPr>
          <w:p w14:paraId="5B407276" w14:textId="77777777" w:rsidR="00C371DE" w:rsidRPr="00622BF2" w:rsidRDefault="00C371DE" w:rsidP="00D82A5B">
            <w:pPr>
              <w:pStyle w:val="3--zhu0"/>
              <w:rPr>
                <w:rFonts w:cs="Times New Roman"/>
                <w:bCs/>
              </w:rPr>
            </w:pPr>
            <w:r w:rsidRPr="00622BF2">
              <w:rPr>
                <w:rFonts w:cs="Times New Roman"/>
                <w:bCs/>
              </w:rPr>
              <w:t>monoclinic</w:t>
            </w:r>
          </w:p>
        </w:tc>
        <w:tc>
          <w:tcPr>
            <w:tcW w:w="882" w:type="pct"/>
            <w:tcBorders>
              <w:top w:val="single" w:sz="4" w:space="0" w:color="auto"/>
            </w:tcBorders>
            <w:vAlign w:val="center"/>
          </w:tcPr>
          <w:p w14:paraId="5273F494" w14:textId="77777777" w:rsidR="00C371DE" w:rsidRPr="00622BF2" w:rsidRDefault="00C371DE" w:rsidP="00D82A5B">
            <w:pPr>
              <w:pStyle w:val="3--zhu0"/>
              <w:rPr>
                <w:rFonts w:cs="Times New Roman"/>
                <w:bCs/>
              </w:rPr>
            </w:pPr>
            <w:r w:rsidRPr="00622BF2">
              <w:rPr>
                <w:rFonts w:cs="Times New Roman"/>
                <w:bCs/>
              </w:rPr>
              <w:t>monoclinic</w:t>
            </w:r>
          </w:p>
        </w:tc>
        <w:tc>
          <w:tcPr>
            <w:tcW w:w="879" w:type="pct"/>
            <w:tcBorders>
              <w:top w:val="single" w:sz="4" w:space="0" w:color="auto"/>
            </w:tcBorders>
            <w:vAlign w:val="center"/>
          </w:tcPr>
          <w:p w14:paraId="457AB831" w14:textId="77777777" w:rsidR="00C371DE" w:rsidRPr="00622BF2" w:rsidRDefault="00C371DE" w:rsidP="00D82A5B">
            <w:pPr>
              <w:pStyle w:val="3--zhu0"/>
              <w:rPr>
                <w:rFonts w:cs="Times New Roman"/>
                <w:bCs/>
              </w:rPr>
            </w:pPr>
            <w:r w:rsidRPr="00622BF2">
              <w:rPr>
                <w:rFonts w:cs="Times New Roman"/>
                <w:bCs/>
              </w:rPr>
              <w:t>monoclinic</w:t>
            </w:r>
          </w:p>
        </w:tc>
        <w:tc>
          <w:tcPr>
            <w:tcW w:w="837" w:type="pct"/>
            <w:tcBorders>
              <w:top w:val="single" w:sz="4" w:space="0" w:color="auto"/>
            </w:tcBorders>
            <w:vAlign w:val="center"/>
          </w:tcPr>
          <w:p w14:paraId="0FF91542" w14:textId="77777777" w:rsidR="00C371DE" w:rsidRPr="00622BF2" w:rsidRDefault="00C371DE" w:rsidP="00D82A5B">
            <w:pPr>
              <w:pStyle w:val="3--zhu0"/>
              <w:rPr>
                <w:rFonts w:cs="Times New Roman"/>
                <w:bCs/>
              </w:rPr>
            </w:pPr>
            <w:r w:rsidRPr="00622BF2">
              <w:rPr>
                <w:rFonts w:cs="Times New Roman"/>
                <w:bCs/>
              </w:rPr>
              <w:t>monoclinic</w:t>
            </w:r>
          </w:p>
        </w:tc>
        <w:tc>
          <w:tcPr>
            <w:tcW w:w="837" w:type="pct"/>
            <w:tcBorders>
              <w:top w:val="single" w:sz="4" w:space="0" w:color="auto"/>
            </w:tcBorders>
            <w:vAlign w:val="center"/>
          </w:tcPr>
          <w:p w14:paraId="61B13634" w14:textId="77777777" w:rsidR="00C371DE" w:rsidRPr="00622BF2" w:rsidRDefault="00C371DE" w:rsidP="00D82A5B">
            <w:pPr>
              <w:pStyle w:val="3--zhu0"/>
              <w:rPr>
                <w:rFonts w:cs="Times New Roman"/>
                <w:bCs/>
              </w:rPr>
            </w:pPr>
            <w:r w:rsidRPr="00622BF2">
              <w:rPr>
                <w:rFonts w:cs="Times New Roman"/>
                <w:bCs/>
              </w:rPr>
              <w:t>monoclinic</w:t>
            </w:r>
          </w:p>
        </w:tc>
      </w:tr>
      <w:tr w:rsidR="00C371DE" w:rsidRPr="00622BF2" w14:paraId="37923772" w14:textId="77777777" w:rsidTr="00054579">
        <w:trPr>
          <w:jc w:val="center"/>
        </w:trPr>
        <w:tc>
          <w:tcPr>
            <w:tcW w:w="683" w:type="pct"/>
            <w:vAlign w:val="center"/>
          </w:tcPr>
          <w:p w14:paraId="56F31B3B" w14:textId="77777777" w:rsidR="00C371DE" w:rsidRPr="00622BF2" w:rsidRDefault="00C371DE" w:rsidP="00D82A5B">
            <w:pPr>
              <w:pStyle w:val="3--zhu0"/>
              <w:rPr>
                <w:rFonts w:eastAsia="DengXian" w:cs="Times New Roman"/>
                <w:bCs/>
              </w:rPr>
            </w:pPr>
            <w:r w:rsidRPr="00622BF2">
              <w:rPr>
                <w:rFonts w:cs="Times New Roman"/>
                <w:bCs/>
              </w:rPr>
              <w:t>space group</w:t>
            </w:r>
          </w:p>
        </w:tc>
        <w:tc>
          <w:tcPr>
            <w:tcW w:w="882" w:type="pct"/>
            <w:vAlign w:val="center"/>
          </w:tcPr>
          <w:p w14:paraId="47688FC8" w14:textId="759B0645" w:rsidR="00C371DE" w:rsidRPr="00622BF2" w:rsidRDefault="00C371DE" w:rsidP="00D82A5B">
            <w:pPr>
              <w:pStyle w:val="3--zhu0"/>
              <w:rPr>
                <w:rFonts w:cs="Times New Roman"/>
                <w:bCs/>
                <w:color w:val="FF0000"/>
              </w:rPr>
            </w:pPr>
            <w:r w:rsidRPr="00622BF2">
              <w:rPr>
                <w:rFonts w:cs="Times New Roman"/>
                <w:bCs/>
                <w:i/>
                <w:iCs/>
              </w:rPr>
              <w:t>C</w:t>
            </w:r>
            <w:r w:rsidR="00652DA3">
              <w:rPr>
                <w:rFonts w:cs="Times New Roman"/>
                <w:bCs/>
                <w:i/>
                <w:iCs/>
              </w:rPr>
              <w:t xml:space="preserve"> </w:t>
            </w:r>
            <w:r w:rsidRPr="00622BF2">
              <w:rPr>
                <w:rFonts w:cs="Times New Roman"/>
                <w:bCs/>
              </w:rPr>
              <w:t>2/</w:t>
            </w:r>
            <w:r w:rsidRPr="00622BF2">
              <w:rPr>
                <w:rFonts w:cs="Times New Roman"/>
                <w:bCs/>
                <w:i/>
                <w:iCs/>
              </w:rPr>
              <w:t>c</w:t>
            </w:r>
          </w:p>
        </w:tc>
        <w:tc>
          <w:tcPr>
            <w:tcW w:w="882" w:type="pct"/>
            <w:vAlign w:val="center"/>
          </w:tcPr>
          <w:p w14:paraId="1160D456" w14:textId="574C7023" w:rsidR="00C371DE" w:rsidRPr="00622BF2" w:rsidRDefault="00C371DE" w:rsidP="00D82A5B">
            <w:pPr>
              <w:pStyle w:val="3--zhu0"/>
              <w:rPr>
                <w:rFonts w:cs="Times New Roman"/>
                <w:bCs/>
                <w:color w:val="FF0000"/>
              </w:rPr>
            </w:pPr>
            <w:r w:rsidRPr="00622BF2">
              <w:rPr>
                <w:rFonts w:cs="Times New Roman"/>
                <w:bCs/>
                <w:i/>
                <w:iCs/>
              </w:rPr>
              <w:t>C</w:t>
            </w:r>
            <w:r w:rsidR="00652DA3">
              <w:rPr>
                <w:rFonts w:cs="Times New Roman"/>
                <w:bCs/>
                <w:i/>
                <w:iCs/>
              </w:rPr>
              <w:t xml:space="preserve"> </w:t>
            </w:r>
            <w:r w:rsidRPr="00622BF2">
              <w:rPr>
                <w:rFonts w:cs="Times New Roman"/>
                <w:bCs/>
              </w:rPr>
              <w:t>2/</w:t>
            </w:r>
            <w:r w:rsidRPr="00622BF2">
              <w:rPr>
                <w:rFonts w:cs="Times New Roman"/>
                <w:bCs/>
                <w:i/>
                <w:iCs/>
              </w:rPr>
              <w:t>c</w:t>
            </w:r>
          </w:p>
        </w:tc>
        <w:tc>
          <w:tcPr>
            <w:tcW w:w="879" w:type="pct"/>
            <w:vAlign w:val="center"/>
          </w:tcPr>
          <w:p w14:paraId="4ABE9134" w14:textId="2A76DE49" w:rsidR="00C371DE" w:rsidRPr="00622BF2" w:rsidRDefault="00C371DE" w:rsidP="00D82A5B">
            <w:pPr>
              <w:pStyle w:val="3--zhu0"/>
              <w:rPr>
                <w:rFonts w:cs="Times New Roman"/>
                <w:bCs/>
              </w:rPr>
            </w:pPr>
            <w:r w:rsidRPr="00622BF2">
              <w:rPr>
                <w:rFonts w:cs="Times New Roman"/>
                <w:bCs/>
                <w:i/>
                <w:iCs/>
              </w:rPr>
              <w:t>C</w:t>
            </w:r>
            <w:r w:rsidR="00652DA3">
              <w:rPr>
                <w:rFonts w:cs="Times New Roman"/>
                <w:bCs/>
                <w:i/>
                <w:iCs/>
              </w:rPr>
              <w:t xml:space="preserve"> </w:t>
            </w:r>
            <w:r w:rsidRPr="00622BF2">
              <w:rPr>
                <w:rFonts w:cs="Times New Roman"/>
                <w:bCs/>
              </w:rPr>
              <w:t>2/</w:t>
            </w:r>
            <w:r w:rsidRPr="00622BF2">
              <w:rPr>
                <w:rFonts w:cs="Times New Roman"/>
                <w:bCs/>
                <w:i/>
                <w:iCs/>
              </w:rPr>
              <w:t>c</w:t>
            </w:r>
          </w:p>
        </w:tc>
        <w:tc>
          <w:tcPr>
            <w:tcW w:w="837" w:type="pct"/>
            <w:vAlign w:val="center"/>
          </w:tcPr>
          <w:p w14:paraId="0BD546F2" w14:textId="2D3A5BC1" w:rsidR="00C371DE" w:rsidRPr="00622BF2" w:rsidRDefault="00C371DE" w:rsidP="00D82A5B">
            <w:pPr>
              <w:pStyle w:val="3--zhu0"/>
              <w:rPr>
                <w:rFonts w:cs="Times New Roman"/>
                <w:bCs/>
                <w:color w:val="FF0000"/>
              </w:rPr>
            </w:pPr>
            <w:r w:rsidRPr="00622BF2">
              <w:rPr>
                <w:rFonts w:cs="Times New Roman"/>
                <w:bCs/>
                <w:i/>
                <w:iCs/>
              </w:rPr>
              <w:t>C</w:t>
            </w:r>
            <w:r w:rsidR="00652DA3">
              <w:rPr>
                <w:rFonts w:cs="Times New Roman"/>
                <w:bCs/>
                <w:i/>
                <w:iCs/>
              </w:rPr>
              <w:t xml:space="preserve"> </w:t>
            </w:r>
            <w:r w:rsidRPr="00622BF2">
              <w:rPr>
                <w:rFonts w:cs="Times New Roman"/>
                <w:bCs/>
              </w:rPr>
              <w:t>2/</w:t>
            </w:r>
            <w:r w:rsidRPr="00622BF2">
              <w:rPr>
                <w:rFonts w:cs="Times New Roman"/>
                <w:bCs/>
                <w:i/>
                <w:iCs/>
              </w:rPr>
              <w:t>c</w:t>
            </w:r>
          </w:p>
        </w:tc>
        <w:tc>
          <w:tcPr>
            <w:tcW w:w="837" w:type="pct"/>
            <w:vAlign w:val="center"/>
          </w:tcPr>
          <w:p w14:paraId="100F573B" w14:textId="32DECEA9" w:rsidR="00C371DE" w:rsidRPr="00622BF2" w:rsidRDefault="00C371DE" w:rsidP="00D82A5B">
            <w:pPr>
              <w:pStyle w:val="3--zhu0"/>
              <w:rPr>
                <w:rFonts w:cs="Times New Roman"/>
                <w:bCs/>
                <w:color w:val="FF0000"/>
              </w:rPr>
            </w:pPr>
            <w:r w:rsidRPr="00622BF2">
              <w:rPr>
                <w:rFonts w:cs="Times New Roman"/>
                <w:bCs/>
                <w:i/>
                <w:iCs/>
              </w:rPr>
              <w:t>C</w:t>
            </w:r>
            <w:r w:rsidR="00652DA3">
              <w:rPr>
                <w:rFonts w:cs="Times New Roman"/>
                <w:bCs/>
                <w:i/>
                <w:iCs/>
              </w:rPr>
              <w:t xml:space="preserve"> </w:t>
            </w:r>
            <w:r w:rsidRPr="00622BF2">
              <w:rPr>
                <w:rFonts w:cs="Times New Roman"/>
                <w:bCs/>
              </w:rPr>
              <w:t>2/</w:t>
            </w:r>
            <w:r w:rsidRPr="00622BF2">
              <w:rPr>
                <w:rFonts w:cs="Times New Roman"/>
                <w:bCs/>
                <w:i/>
                <w:iCs/>
              </w:rPr>
              <w:t>c</w:t>
            </w:r>
          </w:p>
        </w:tc>
      </w:tr>
      <w:tr w:rsidR="00C371DE" w:rsidRPr="00622BF2" w14:paraId="6E616818" w14:textId="77777777" w:rsidTr="00054579">
        <w:trPr>
          <w:jc w:val="center"/>
        </w:trPr>
        <w:tc>
          <w:tcPr>
            <w:tcW w:w="683" w:type="pct"/>
            <w:vAlign w:val="center"/>
          </w:tcPr>
          <w:p w14:paraId="7F65CF0D" w14:textId="77777777" w:rsidR="00C371DE" w:rsidRPr="00622BF2" w:rsidRDefault="00C371DE" w:rsidP="00D82A5B">
            <w:pPr>
              <w:pStyle w:val="3--zhu0"/>
              <w:rPr>
                <w:rFonts w:cs="Times New Roman"/>
                <w:bCs/>
              </w:rPr>
            </w:pPr>
            <w:r w:rsidRPr="00622BF2">
              <w:rPr>
                <w:rFonts w:cs="Times New Roman"/>
                <w:bCs/>
                <w:i/>
                <w:iCs/>
              </w:rPr>
              <w:t>a</w:t>
            </w:r>
            <w:r w:rsidRPr="00622BF2">
              <w:rPr>
                <w:rFonts w:cs="Times New Roman"/>
                <w:bCs/>
              </w:rPr>
              <w:t>, Å</w:t>
            </w:r>
          </w:p>
        </w:tc>
        <w:tc>
          <w:tcPr>
            <w:tcW w:w="882" w:type="pct"/>
            <w:vAlign w:val="center"/>
          </w:tcPr>
          <w:p w14:paraId="7FC5203A" w14:textId="7C67A901" w:rsidR="00C371DE" w:rsidRPr="00622BF2" w:rsidRDefault="00C371DE" w:rsidP="00D82A5B">
            <w:pPr>
              <w:pStyle w:val="3--zhu0"/>
              <w:rPr>
                <w:rFonts w:cs="Times New Roman"/>
                <w:bCs/>
                <w:color w:val="FF0000"/>
              </w:rPr>
            </w:pPr>
            <w:r w:rsidRPr="00622BF2">
              <w:rPr>
                <w:rFonts w:cs="Times New Roman"/>
                <w:bCs/>
              </w:rPr>
              <w:t>15.3782(1)</w:t>
            </w:r>
          </w:p>
        </w:tc>
        <w:tc>
          <w:tcPr>
            <w:tcW w:w="882" w:type="pct"/>
            <w:vAlign w:val="center"/>
          </w:tcPr>
          <w:p w14:paraId="487250AC" w14:textId="77777777" w:rsidR="00C371DE" w:rsidRPr="00622BF2" w:rsidRDefault="00C371DE" w:rsidP="00D82A5B">
            <w:pPr>
              <w:pStyle w:val="3--zhu0"/>
              <w:rPr>
                <w:rFonts w:cs="Times New Roman"/>
                <w:bCs/>
                <w:color w:val="FF0000"/>
              </w:rPr>
            </w:pPr>
            <w:r w:rsidRPr="00622BF2">
              <w:rPr>
                <w:rFonts w:cs="Times New Roman"/>
                <w:bCs/>
              </w:rPr>
              <w:t>15.2732(9)</w:t>
            </w:r>
          </w:p>
        </w:tc>
        <w:tc>
          <w:tcPr>
            <w:tcW w:w="879" w:type="pct"/>
            <w:vAlign w:val="center"/>
          </w:tcPr>
          <w:p w14:paraId="648DBD36" w14:textId="2FCB8892" w:rsidR="00C371DE" w:rsidRPr="00622BF2" w:rsidRDefault="00C371DE" w:rsidP="00D82A5B">
            <w:pPr>
              <w:pStyle w:val="3--zhu0"/>
              <w:rPr>
                <w:rFonts w:cs="Times New Roman"/>
                <w:bCs/>
              </w:rPr>
            </w:pPr>
            <w:r w:rsidRPr="00622BF2">
              <w:rPr>
                <w:rFonts w:cs="Times New Roman"/>
                <w:bCs/>
              </w:rPr>
              <w:t>15.2455(1)</w:t>
            </w:r>
          </w:p>
        </w:tc>
        <w:tc>
          <w:tcPr>
            <w:tcW w:w="837" w:type="pct"/>
            <w:vAlign w:val="center"/>
          </w:tcPr>
          <w:p w14:paraId="2CA09B95" w14:textId="77777777" w:rsidR="00C371DE" w:rsidRPr="00622BF2" w:rsidRDefault="00C371DE" w:rsidP="00D82A5B">
            <w:pPr>
              <w:pStyle w:val="3--zhu0"/>
              <w:rPr>
                <w:rFonts w:cs="Times New Roman"/>
                <w:bCs/>
                <w:color w:val="FF0000"/>
              </w:rPr>
            </w:pPr>
            <w:r w:rsidRPr="00622BF2">
              <w:rPr>
                <w:rFonts w:cs="Times New Roman"/>
                <w:bCs/>
              </w:rPr>
              <w:t>15.2116(8)</w:t>
            </w:r>
          </w:p>
        </w:tc>
        <w:tc>
          <w:tcPr>
            <w:tcW w:w="837" w:type="pct"/>
            <w:vAlign w:val="center"/>
          </w:tcPr>
          <w:p w14:paraId="287D6A3D" w14:textId="77777777" w:rsidR="00C371DE" w:rsidRPr="00622BF2" w:rsidRDefault="00C371DE" w:rsidP="00D82A5B">
            <w:pPr>
              <w:pStyle w:val="3--zhu0"/>
              <w:rPr>
                <w:rFonts w:cs="Times New Roman"/>
                <w:bCs/>
                <w:color w:val="FF0000"/>
              </w:rPr>
            </w:pPr>
            <w:r w:rsidRPr="00622BF2">
              <w:rPr>
                <w:rFonts w:cs="Times New Roman"/>
                <w:bCs/>
              </w:rPr>
              <w:t>15.1975(8)</w:t>
            </w:r>
          </w:p>
        </w:tc>
      </w:tr>
      <w:tr w:rsidR="00C371DE" w:rsidRPr="00622BF2" w14:paraId="3E4D75EB" w14:textId="77777777" w:rsidTr="00054579">
        <w:trPr>
          <w:jc w:val="center"/>
        </w:trPr>
        <w:tc>
          <w:tcPr>
            <w:tcW w:w="683" w:type="pct"/>
            <w:vAlign w:val="center"/>
          </w:tcPr>
          <w:p w14:paraId="29E35AEE" w14:textId="77777777" w:rsidR="00C371DE" w:rsidRPr="00622BF2" w:rsidRDefault="00C371DE" w:rsidP="00D82A5B">
            <w:pPr>
              <w:pStyle w:val="3--zhu0"/>
              <w:rPr>
                <w:rFonts w:cs="Times New Roman"/>
                <w:bCs/>
              </w:rPr>
            </w:pPr>
            <w:r w:rsidRPr="00622BF2">
              <w:rPr>
                <w:rFonts w:cs="Times New Roman"/>
                <w:bCs/>
                <w:i/>
                <w:iCs/>
              </w:rPr>
              <w:t>b</w:t>
            </w:r>
            <w:r w:rsidRPr="00622BF2">
              <w:rPr>
                <w:rFonts w:cs="Times New Roman"/>
                <w:bCs/>
              </w:rPr>
              <w:t>, Å</w:t>
            </w:r>
          </w:p>
        </w:tc>
        <w:tc>
          <w:tcPr>
            <w:tcW w:w="882" w:type="pct"/>
            <w:vAlign w:val="center"/>
          </w:tcPr>
          <w:p w14:paraId="122419D5" w14:textId="77777777" w:rsidR="00C371DE" w:rsidRPr="00622BF2" w:rsidRDefault="00C371DE" w:rsidP="00D82A5B">
            <w:pPr>
              <w:pStyle w:val="3--zhu0"/>
              <w:rPr>
                <w:rFonts w:cs="Times New Roman"/>
                <w:bCs/>
                <w:color w:val="FF0000"/>
              </w:rPr>
            </w:pPr>
            <w:r w:rsidRPr="00622BF2">
              <w:rPr>
                <w:rFonts w:cs="Times New Roman"/>
                <w:bCs/>
              </w:rPr>
              <w:t>8.6459(3)</w:t>
            </w:r>
          </w:p>
        </w:tc>
        <w:tc>
          <w:tcPr>
            <w:tcW w:w="882" w:type="pct"/>
            <w:vAlign w:val="center"/>
          </w:tcPr>
          <w:p w14:paraId="0DFFAACB" w14:textId="77777777" w:rsidR="00C371DE" w:rsidRPr="00622BF2" w:rsidRDefault="00C371DE" w:rsidP="00D82A5B">
            <w:pPr>
              <w:pStyle w:val="3--zhu0"/>
              <w:rPr>
                <w:rFonts w:cs="Times New Roman"/>
                <w:bCs/>
                <w:color w:val="FF0000"/>
              </w:rPr>
            </w:pPr>
            <w:r w:rsidRPr="00622BF2">
              <w:rPr>
                <w:rFonts w:cs="Times New Roman"/>
                <w:bCs/>
              </w:rPr>
              <w:t>8.6833(2)</w:t>
            </w:r>
          </w:p>
        </w:tc>
        <w:tc>
          <w:tcPr>
            <w:tcW w:w="879" w:type="pct"/>
            <w:vAlign w:val="center"/>
          </w:tcPr>
          <w:p w14:paraId="2447D9E2" w14:textId="77777777" w:rsidR="00C371DE" w:rsidRPr="00622BF2" w:rsidRDefault="00C371DE" w:rsidP="00D82A5B">
            <w:pPr>
              <w:pStyle w:val="3--zhu0"/>
              <w:rPr>
                <w:rFonts w:cs="Times New Roman"/>
                <w:bCs/>
              </w:rPr>
            </w:pPr>
            <w:r w:rsidRPr="00622BF2">
              <w:rPr>
                <w:rFonts w:cs="Times New Roman"/>
                <w:bCs/>
              </w:rPr>
              <w:t>8.6972(2)</w:t>
            </w:r>
          </w:p>
        </w:tc>
        <w:tc>
          <w:tcPr>
            <w:tcW w:w="837" w:type="pct"/>
            <w:vAlign w:val="center"/>
          </w:tcPr>
          <w:p w14:paraId="737E660D" w14:textId="5DE082F7" w:rsidR="00C371DE" w:rsidRPr="00622BF2" w:rsidRDefault="00C371DE" w:rsidP="00D82A5B">
            <w:pPr>
              <w:pStyle w:val="3--zhu0"/>
              <w:rPr>
                <w:rFonts w:cs="Times New Roman"/>
                <w:bCs/>
                <w:color w:val="FF0000"/>
              </w:rPr>
            </w:pPr>
            <w:r w:rsidRPr="00622BF2">
              <w:rPr>
                <w:rFonts w:cs="Times New Roman"/>
                <w:bCs/>
              </w:rPr>
              <w:t>8.707</w:t>
            </w:r>
            <w:r w:rsidR="004433FC">
              <w:rPr>
                <w:rFonts w:cs="Times New Roman"/>
                <w:bCs/>
              </w:rPr>
              <w:t>1</w:t>
            </w:r>
            <w:r w:rsidRPr="00622BF2">
              <w:rPr>
                <w:rFonts w:cs="Times New Roman"/>
                <w:bCs/>
              </w:rPr>
              <w:t>(</w:t>
            </w:r>
            <w:r w:rsidR="004433FC">
              <w:rPr>
                <w:rFonts w:cs="Times New Roman"/>
                <w:bCs/>
              </w:rPr>
              <w:t>2</w:t>
            </w:r>
            <w:r w:rsidRPr="00622BF2">
              <w:rPr>
                <w:rFonts w:cs="Times New Roman"/>
                <w:bCs/>
              </w:rPr>
              <w:t>)</w:t>
            </w:r>
          </w:p>
        </w:tc>
        <w:tc>
          <w:tcPr>
            <w:tcW w:w="837" w:type="pct"/>
            <w:vAlign w:val="center"/>
          </w:tcPr>
          <w:p w14:paraId="531DEE58" w14:textId="57734085" w:rsidR="00C371DE" w:rsidRPr="00622BF2" w:rsidRDefault="00C371DE" w:rsidP="00D82A5B">
            <w:pPr>
              <w:pStyle w:val="3--zhu0"/>
              <w:rPr>
                <w:rFonts w:cs="Times New Roman"/>
                <w:bCs/>
                <w:color w:val="FF0000"/>
              </w:rPr>
            </w:pPr>
            <w:r w:rsidRPr="00622BF2">
              <w:rPr>
                <w:rFonts w:cs="Times New Roman"/>
                <w:bCs/>
              </w:rPr>
              <w:t>8.720</w:t>
            </w:r>
            <w:r w:rsidR="004433FC">
              <w:rPr>
                <w:rFonts w:cs="Times New Roman"/>
                <w:bCs/>
              </w:rPr>
              <w:t>5</w:t>
            </w:r>
            <w:r w:rsidRPr="00622BF2">
              <w:rPr>
                <w:rFonts w:cs="Times New Roman"/>
                <w:bCs/>
              </w:rPr>
              <w:t>(</w:t>
            </w:r>
            <w:r w:rsidR="004433FC">
              <w:rPr>
                <w:rFonts w:cs="Times New Roman"/>
                <w:bCs/>
              </w:rPr>
              <w:t>2</w:t>
            </w:r>
            <w:r w:rsidRPr="00622BF2">
              <w:rPr>
                <w:rFonts w:cs="Times New Roman"/>
                <w:bCs/>
              </w:rPr>
              <w:t>)</w:t>
            </w:r>
          </w:p>
        </w:tc>
      </w:tr>
      <w:tr w:rsidR="00C371DE" w:rsidRPr="00622BF2" w14:paraId="79985CF8" w14:textId="77777777" w:rsidTr="00054579">
        <w:trPr>
          <w:jc w:val="center"/>
        </w:trPr>
        <w:tc>
          <w:tcPr>
            <w:tcW w:w="683" w:type="pct"/>
            <w:vAlign w:val="center"/>
          </w:tcPr>
          <w:p w14:paraId="3CB18AF1" w14:textId="77777777" w:rsidR="00C371DE" w:rsidRPr="00622BF2" w:rsidRDefault="00C371DE" w:rsidP="00D82A5B">
            <w:pPr>
              <w:pStyle w:val="3--zhu0"/>
              <w:rPr>
                <w:rFonts w:cs="Times New Roman"/>
                <w:bCs/>
              </w:rPr>
            </w:pPr>
            <w:r w:rsidRPr="00622BF2">
              <w:rPr>
                <w:rFonts w:cs="Times New Roman"/>
                <w:bCs/>
                <w:i/>
                <w:iCs/>
              </w:rPr>
              <w:t>c</w:t>
            </w:r>
            <w:r w:rsidRPr="00622BF2">
              <w:rPr>
                <w:rFonts w:cs="Times New Roman"/>
                <w:bCs/>
              </w:rPr>
              <w:t>, Å</w:t>
            </w:r>
          </w:p>
        </w:tc>
        <w:tc>
          <w:tcPr>
            <w:tcW w:w="882" w:type="pct"/>
            <w:vAlign w:val="center"/>
          </w:tcPr>
          <w:p w14:paraId="022C1FD6" w14:textId="77777777" w:rsidR="00C371DE" w:rsidRPr="00622BF2" w:rsidRDefault="00C371DE" w:rsidP="00D82A5B">
            <w:pPr>
              <w:pStyle w:val="3--zhu0"/>
              <w:rPr>
                <w:rFonts w:cs="Times New Roman"/>
                <w:bCs/>
                <w:color w:val="FF0000"/>
              </w:rPr>
            </w:pPr>
            <w:r w:rsidRPr="00622BF2">
              <w:rPr>
                <w:rFonts w:cs="Times New Roman"/>
                <w:bCs/>
              </w:rPr>
              <w:t>8.8755(7)</w:t>
            </w:r>
          </w:p>
        </w:tc>
        <w:tc>
          <w:tcPr>
            <w:tcW w:w="882" w:type="pct"/>
            <w:vAlign w:val="center"/>
          </w:tcPr>
          <w:p w14:paraId="71CE17E0" w14:textId="77777777" w:rsidR="00C371DE" w:rsidRPr="00622BF2" w:rsidRDefault="00C371DE" w:rsidP="00D82A5B">
            <w:pPr>
              <w:pStyle w:val="3--zhu0"/>
              <w:rPr>
                <w:rFonts w:cs="Times New Roman"/>
                <w:bCs/>
                <w:color w:val="FF0000"/>
              </w:rPr>
            </w:pPr>
            <w:r w:rsidRPr="00622BF2">
              <w:rPr>
                <w:rFonts w:cs="Times New Roman"/>
                <w:bCs/>
              </w:rPr>
              <w:t>8.8629(5)</w:t>
            </w:r>
          </w:p>
        </w:tc>
        <w:tc>
          <w:tcPr>
            <w:tcW w:w="879" w:type="pct"/>
            <w:vAlign w:val="center"/>
          </w:tcPr>
          <w:p w14:paraId="0A76E2FE" w14:textId="77777777" w:rsidR="00C371DE" w:rsidRPr="00622BF2" w:rsidRDefault="00C371DE" w:rsidP="00D82A5B">
            <w:pPr>
              <w:pStyle w:val="3--zhu0"/>
              <w:rPr>
                <w:rFonts w:cs="Times New Roman"/>
                <w:bCs/>
              </w:rPr>
            </w:pPr>
            <w:r w:rsidRPr="00622BF2">
              <w:rPr>
                <w:rFonts w:cs="Times New Roman"/>
                <w:bCs/>
              </w:rPr>
              <w:t>8.8609(6)</w:t>
            </w:r>
          </w:p>
        </w:tc>
        <w:tc>
          <w:tcPr>
            <w:tcW w:w="837" w:type="pct"/>
            <w:vAlign w:val="center"/>
          </w:tcPr>
          <w:p w14:paraId="0DEEE2FF" w14:textId="77777777" w:rsidR="00C371DE" w:rsidRPr="00622BF2" w:rsidRDefault="00C371DE" w:rsidP="00D82A5B">
            <w:pPr>
              <w:pStyle w:val="3--zhu0"/>
              <w:rPr>
                <w:rFonts w:cs="Times New Roman"/>
                <w:bCs/>
                <w:color w:val="FF0000"/>
              </w:rPr>
            </w:pPr>
            <w:r w:rsidRPr="00622BF2">
              <w:rPr>
                <w:rFonts w:cs="Times New Roman"/>
                <w:bCs/>
              </w:rPr>
              <w:t>8.8596(4)</w:t>
            </w:r>
          </w:p>
        </w:tc>
        <w:tc>
          <w:tcPr>
            <w:tcW w:w="837" w:type="pct"/>
            <w:vAlign w:val="center"/>
          </w:tcPr>
          <w:p w14:paraId="2087175F" w14:textId="77777777" w:rsidR="00C371DE" w:rsidRPr="00622BF2" w:rsidRDefault="00C371DE" w:rsidP="00D82A5B">
            <w:pPr>
              <w:pStyle w:val="3--zhu0"/>
              <w:rPr>
                <w:rFonts w:cs="Times New Roman"/>
                <w:bCs/>
                <w:color w:val="FF0000"/>
              </w:rPr>
            </w:pPr>
            <w:r w:rsidRPr="00622BF2">
              <w:rPr>
                <w:rFonts w:cs="Times New Roman"/>
                <w:bCs/>
              </w:rPr>
              <w:t>8.8619(4)</w:t>
            </w:r>
          </w:p>
        </w:tc>
      </w:tr>
      <w:tr w:rsidR="00C371DE" w:rsidRPr="00622BF2" w14:paraId="33D77469" w14:textId="77777777" w:rsidTr="00054579">
        <w:trPr>
          <w:jc w:val="center"/>
        </w:trPr>
        <w:tc>
          <w:tcPr>
            <w:tcW w:w="683" w:type="pct"/>
            <w:vAlign w:val="center"/>
          </w:tcPr>
          <w:p w14:paraId="65337E8B" w14:textId="77777777" w:rsidR="00C371DE" w:rsidRPr="00622BF2" w:rsidRDefault="00C371DE" w:rsidP="00D82A5B">
            <w:pPr>
              <w:pStyle w:val="3--zhu0"/>
              <w:rPr>
                <w:rFonts w:cs="Times New Roman"/>
                <w:bCs/>
              </w:rPr>
            </w:pPr>
            <w:r w:rsidRPr="00622BF2">
              <w:rPr>
                <w:rFonts w:eastAsia="Arial Unicode MS" w:cs="Times New Roman"/>
                <w:bCs/>
                <w:i/>
                <w:iCs/>
              </w:rPr>
              <w:t>α</w:t>
            </w:r>
            <w:r w:rsidRPr="00622BF2">
              <w:rPr>
                <w:rFonts w:cs="Times New Roman"/>
                <w:bCs/>
              </w:rPr>
              <w:t xml:space="preserve">, </w:t>
            </w:r>
            <w:r w:rsidRPr="00622BF2">
              <w:rPr>
                <w:rFonts w:eastAsia="Arial Unicode MS" w:cs="Times New Roman"/>
                <w:bCs/>
              </w:rPr>
              <w:t>β</w:t>
            </w:r>
            <w:r w:rsidRPr="00622BF2">
              <w:rPr>
                <w:rFonts w:cs="Times New Roman"/>
                <w:bCs/>
              </w:rPr>
              <w:t xml:space="preserve">, </w:t>
            </w:r>
            <w:r w:rsidRPr="00622BF2">
              <w:rPr>
                <w:rFonts w:eastAsia="Arial Unicode MS" w:cs="Times New Roman"/>
                <w:bCs/>
              </w:rPr>
              <w:t>γ</w:t>
            </w:r>
            <w:r w:rsidRPr="00622BF2">
              <w:rPr>
                <w:rFonts w:cs="Times New Roman" w:hint="eastAsia"/>
                <w:bCs/>
              </w:rPr>
              <w:t>º</w:t>
            </w:r>
          </w:p>
        </w:tc>
        <w:tc>
          <w:tcPr>
            <w:tcW w:w="882" w:type="pct"/>
            <w:vAlign w:val="center"/>
          </w:tcPr>
          <w:p w14:paraId="038A7C6E" w14:textId="5396B622" w:rsidR="00C371DE" w:rsidRPr="00622BF2" w:rsidRDefault="00C371DE" w:rsidP="00D82A5B">
            <w:pPr>
              <w:pStyle w:val="3--zhu0"/>
              <w:rPr>
                <w:rFonts w:cs="Times New Roman"/>
                <w:bCs/>
                <w:color w:val="FF0000"/>
              </w:rPr>
            </w:pPr>
            <w:r w:rsidRPr="00622BF2">
              <w:rPr>
                <w:rFonts w:cs="Times New Roman"/>
                <w:bCs/>
              </w:rPr>
              <w:t>90.0,131.</w:t>
            </w:r>
            <w:r w:rsidR="004433FC">
              <w:rPr>
                <w:rFonts w:cs="Times New Roman"/>
                <w:bCs/>
              </w:rPr>
              <w:t>5</w:t>
            </w:r>
            <w:r w:rsidRPr="00622BF2">
              <w:rPr>
                <w:rFonts w:cs="Times New Roman"/>
                <w:bCs/>
              </w:rPr>
              <w:t>(1),90.0</w:t>
            </w:r>
          </w:p>
        </w:tc>
        <w:tc>
          <w:tcPr>
            <w:tcW w:w="882" w:type="pct"/>
            <w:vAlign w:val="center"/>
          </w:tcPr>
          <w:p w14:paraId="72D44AF2" w14:textId="4BCA675E" w:rsidR="00C371DE" w:rsidRPr="00622BF2" w:rsidRDefault="00C371DE" w:rsidP="00D82A5B">
            <w:pPr>
              <w:pStyle w:val="3--zhu0"/>
              <w:rPr>
                <w:rFonts w:cs="Times New Roman"/>
                <w:bCs/>
                <w:color w:val="FF0000"/>
              </w:rPr>
            </w:pPr>
            <w:r w:rsidRPr="00622BF2">
              <w:rPr>
                <w:rFonts w:cs="Times New Roman"/>
                <w:bCs/>
              </w:rPr>
              <w:t>90.0,131.5(1),90.0</w:t>
            </w:r>
          </w:p>
        </w:tc>
        <w:tc>
          <w:tcPr>
            <w:tcW w:w="879" w:type="pct"/>
            <w:vAlign w:val="center"/>
          </w:tcPr>
          <w:p w14:paraId="554C0E97" w14:textId="3C20B0F2" w:rsidR="00C371DE" w:rsidRPr="00622BF2" w:rsidRDefault="00C371DE" w:rsidP="00D82A5B">
            <w:pPr>
              <w:pStyle w:val="3--zhu0"/>
              <w:rPr>
                <w:rFonts w:cs="Times New Roman"/>
                <w:bCs/>
              </w:rPr>
            </w:pPr>
            <w:r w:rsidRPr="00622BF2">
              <w:rPr>
                <w:rFonts w:cs="Times New Roman"/>
                <w:bCs/>
              </w:rPr>
              <w:t>90.0,131.</w:t>
            </w:r>
            <w:r w:rsidR="003D7EB3">
              <w:rPr>
                <w:rFonts w:cs="Times New Roman"/>
                <w:bCs/>
              </w:rPr>
              <w:t>6</w:t>
            </w:r>
            <w:r w:rsidRPr="00622BF2">
              <w:rPr>
                <w:rFonts w:cs="Times New Roman"/>
                <w:bCs/>
              </w:rPr>
              <w:t>(1),90.0</w:t>
            </w:r>
          </w:p>
        </w:tc>
        <w:tc>
          <w:tcPr>
            <w:tcW w:w="837" w:type="pct"/>
            <w:vAlign w:val="center"/>
          </w:tcPr>
          <w:p w14:paraId="61D88740" w14:textId="4D31055C" w:rsidR="00C371DE" w:rsidRPr="00622BF2" w:rsidRDefault="00C371DE" w:rsidP="00D82A5B">
            <w:pPr>
              <w:pStyle w:val="3--zhu0"/>
              <w:rPr>
                <w:rFonts w:cs="Times New Roman"/>
                <w:bCs/>
                <w:color w:val="FF0000"/>
              </w:rPr>
            </w:pPr>
            <w:r w:rsidRPr="00622BF2">
              <w:rPr>
                <w:rFonts w:cs="Times New Roman"/>
                <w:bCs/>
              </w:rPr>
              <w:t>90.0,131.</w:t>
            </w:r>
            <w:r w:rsidR="003D7EB3">
              <w:rPr>
                <w:rFonts w:cs="Times New Roman"/>
                <w:bCs/>
              </w:rPr>
              <w:t>6</w:t>
            </w:r>
            <w:r w:rsidRPr="00622BF2">
              <w:rPr>
                <w:rFonts w:cs="Times New Roman"/>
                <w:bCs/>
              </w:rPr>
              <w:t>(8),90.0</w:t>
            </w:r>
          </w:p>
        </w:tc>
        <w:tc>
          <w:tcPr>
            <w:tcW w:w="837" w:type="pct"/>
            <w:vAlign w:val="center"/>
          </w:tcPr>
          <w:p w14:paraId="4AC99EA1" w14:textId="6CA78544" w:rsidR="00C371DE" w:rsidRPr="00622BF2" w:rsidRDefault="00C371DE" w:rsidP="00D82A5B">
            <w:pPr>
              <w:pStyle w:val="3--zhu0"/>
              <w:rPr>
                <w:rFonts w:cs="Times New Roman"/>
                <w:bCs/>
                <w:color w:val="FF0000"/>
              </w:rPr>
            </w:pPr>
            <w:r w:rsidRPr="00622BF2">
              <w:rPr>
                <w:rFonts w:cs="Times New Roman"/>
                <w:bCs/>
              </w:rPr>
              <w:t>90.0,131.6(8),90.0</w:t>
            </w:r>
          </w:p>
        </w:tc>
      </w:tr>
      <w:tr w:rsidR="00C371DE" w:rsidRPr="00622BF2" w14:paraId="32742854" w14:textId="77777777" w:rsidTr="00054579">
        <w:trPr>
          <w:jc w:val="center"/>
        </w:trPr>
        <w:tc>
          <w:tcPr>
            <w:tcW w:w="683" w:type="pct"/>
            <w:vAlign w:val="center"/>
          </w:tcPr>
          <w:p w14:paraId="6B99A587" w14:textId="77777777" w:rsidR="00C371DE" w:rsidRPr="00622BF2" w:rsidRDefault="00C371DE" w:rsidP="00D82A5B">
            <w:pPr>
              <w:pStyle w:val="3--zhu0"/>
              <w:rPr>
                <w:rFonts w:cs="Times New Roman"/>
                <w:bCs/>
              </w:rPr>
            </w:pPr>
            <w:r w:rsidRPr="00622BF2">
              <w:rPr>
                <w:rFonts w:cs="Times New Roman"/>
                <w:bCs/>
                <w:i/>
                <w:iCs/>
              </w:rPr>
              <w:t>V</w:t>
            </w:r>
            <w:r w:rsidRPr="00622BF2">
              <w:rPr>
                <w:rFonts w:cs="Times New Roman"/>
                <w:bCs/>
              </w:rPr>
              <w:t>, Å</w:t>
            </w:r>
            <w:r w:rsidRPr="00622BF2">
              <w:rPr>
                <w:rFonts w:cs="Times New Roman"/>
                <w:bCs/>
                <w:vertAlign w:val="superscript"/>
              </w:rPr>
              <w:t>3</w:t>
            </w:r>
          </w:p>
        </w:tc>
        <w:tc>
          <w:tcPr>
            <w:tcW w:w="882" w:type="pct"/>
            <w:vAlign w:val="center"/>
          </w:tcPr>
          <w:p w14:paraId="00700D87" w14:textId="77777777" w:rsidR="00C371DE" w:rsidRPr="00622BF2" w:rsidRDefault="00C371DE" w:rsidP="00D82A5B">
            <w:pPr>
              <w:pStyle w:val="3--zhu0"/>
              <w:rPr>
                <w:rFonts w:cs="Times New Roman"/>
                <w:bCs/>
                <w:color w:val="FF0000"/>
              </w:rPr>
            </w:pPr>
            <w:r w:rsidRPr="00622BF2">
              <w:rPr>
                <w:rFonts w:cs="Times New Roman"/>
                <w:bCs/>
              </w:rPr>
              <w:t>884.03(10)</w:t>
            </w:r>
          </w:p>
        </w:tc>
        <w:tc>
          <w:tcPr>
            <w:tcW w:w="882" w:type="pct"/>
            <w:vAlign w:val="center"/>
          </w:tcPr>
          <w:p w14:paraId="65C3B3A8" w14:textId="77777777" w:rsidR="00C371DE" w:rsidRPr="00622BF2" w:rsidRDefault="00C371DE" w:rsidP="00D82A5B">
            <w:pPr>
              <w:pStyle w:val="3--zhu0"/>
              <w:rPr>
                <w:rFonts w:cs="Times New Roman"/>
                <w:bCs/>
                <w:color w:val="FF0000"/>
              </w:rPr>
            </w:pPr>
            <w:r w:rsidRPr="00622BF2">
              <w:rPr>
                <w:rFonts w:cs="Times New Roman"/>
                <w:bCs/>
              </w:rPr>
              <w:t>879.84(8)</w:t>
            </w:r>
          </w:p>
        </w:tc>
        <w:tc>
          <w:tcPr>
            <w:tcW w:w="879" w:type="pct"/>
            <w:vAlign w:val="center"/>
          </w:tcPr>
          <w:p w14:paraId="1FD0160A" w14:textId="77777777" w:rsidR="00C371DE" w:rsidRPr="00622BF2" w:rsidRDefault="00C371DE" w:rsidP="00D82A5B">
            <w:pPr>
              <w:pStyle w:val="3--zhu0"/>
              <w:rPr>
                <w:rFonts w:cs="Times New Roman"/>
                <w:bCs/>
                <w:color w:val="FF0000"/>
              </w:rPr>
            </w:pPr>
            <w:r w:rsidRPr="00622BF2">
              <w:rPr>
                <w:rFonts w:cs="Times New Roman"/>
                <w:bCs/>
              </w:rPr>
              <w:t>878.84(8)</w:t>
            </w:r>
          </w:p>
        </w:tc>
        <w:tc>
          <w:tcPr>
            <w:tcW w:w="837" w:type="pct"/>
            <w:vAlign w:val="center"/>
          </w:tcPr>
          <w:p w14:paraId="0CEA530E" w14:textId="77777777" w:rsidR="00C371DE" w:rsidRPr="00622BF2" w:rsidRDefault="00C371DE" w:rsidP="00D82A5B">
            <w:pPr>
              <w:pStyle w:val="3--zhu0"/>
              <w:rPr>
                <w:rFonts w:cs="Times New Roman"/>
                <w:bCs/>
                <w:color w:val="FF0000"/>
              </w:rPr>
            </w:pPr>
            <w:r w:rsidRPr="00622BF2">
              <w:rPr>
                <w:rFonts w:cs="Times New Roman"/>
                <w:bCs/>
              </w:rPr>
              <w:t>877.79(6)</w:t>
            </w:r>
          </w:p>
        </w:tc>
        <w:tc>
          <w:tcPr>
            <w:tcW w:w="837" w:type="pct"/>
            <w:vAlign w:val="center"/>
          </w:tcPr>
          <w:p w14:paraId="1480F643" w14:textId="77777777" w:rsidR="00C371DE" w:rsidRPr="00622BF2" w:rsidRDefault="00C371DE" w:rsidP="00D82A5B">
            <w:pPr>
              <w:pStyle w:val="3--zhu0"/>
              <w:rPr>
                <w:rFonts w:cs="Times New Roman"/>
                <w:bCs/>
                <w:color w:val="FF0000"/>
              </w:rPr>
            </w:pPr>
            <w:r w:rsidRPr="00622BF2">
              <w:rPr>
                <w:rFonts w:cs="Times New Roman"/>
                <w:bCs/>
              </w:rPr>
              <w:t>877.91(6)</w:t>
            </w:r>
          </w:p>
        </w:tc>
      </w:tr>
      <w:tr w:rsidR="00C371DE" w:rsidRPr="00622BF2" w14:paraId="2E1212EA" w14:textId="77777777" w:rsidTr="00054579">
        <w:trPr>
          <w:jc w:val="center"/>
        </w:trPr>
        <w:tc>
          <w:tcPr>
            <w:tcW w:w="683" w:type="pct"/>
            <w:vAlign w:val="center"/>
          </w:tcPr>
          <w:p w14:paraId="2D3BFD00" w14:textId="77777777" w:rsidR="00C371DE" w:rsidRPr="00622BF2" w:rsidRDefault="00C371DE" w:rsidP="00D82A5B">
            <w:pPr>
              <w:pStyle w:val="3--zhu0"/>
              <w:rPr>
                <w:rFonts w:cs="Times New Roman"/>
                <w:bCs/>
              </w:rPr>
            </w:pPr>
            <w:r w:rsidRPr="00622BF2">
              <w:rPr>
                <w:rFonts w:cs="Times New Roman"/>
                <w:bCs/>
              </w:rPr>
              <w:t>R</w:t>
            </w:r>
            <w:r w:rsidRPr="00622BF2">
              <w:rPr>
                <w:rFonts w:cs="Times New Roman"/>
                <w:bCs/>
                <w:vertAlign w:val="subscript"/>
              </w:rPr>
              <w:t>1</w:t>
            </w:r>
          </w:p>
        </w:tc>
        <w:tc>
          <w:tcPr>
            <w:tcW w:w="882" w:type="pct"/>
            <w:vAlign w:val="center"/>
          </w:tcPr>
          <w:p w14:paraId="7165C4B6" w14:textId="77777777" w:rsidR="00C371DE" w:rsidRPr="00622BF2" w:rsidRDefault="00C371DE" w:rsidP="00D82A5B">
            <w:pPr>
              <w:pStyle w:val="3--zhu0"/>
              <w:rPr>
                <w:rFonts w:cs="Times New Roman"/>
                <w:bCs/>
                <w:color w:val="FF0000"/>
              </w:rPr>
            </w:pPr>
            <w:r w:rsidRPr="00622BF2">
              <w:rPr>
                <w:rFonts w:cs="Times New Roman"/>
                <w:bCs/>
              </w:rPr>
              <w:t>0.0207</w:t>
            </w:r>
          </w:p>
        </w:tc>
        <w:tc>
          <w:tcPr>
            <w:tcW w:w="882" w:type="pct"/>
            <w:vAlign w:val="center"/>
          </w:tcPr>
          <w:p w14:paraId="6838608B" w14:textId="77777777" w:rsidR="00C371DE" w:rsidRPr="00622BF2" w:rsidRDefault="00C371DE" w:rsidP="00D82A5B">
            <w:pPr>
              <w:pStyle w:val="3--zhu0"/>
              <w:rPr>
                <w:rFonts w:cs="Times New Roman"/>
                <w:bCs/>
                <w:color w:val="FF0000"/>
              </w:rPr>
            </w:pPr>
            <w:r w:rsidRPr="00622BF2">
              <w:rPr>
                <w:rFonts w:cs="Times New Roman"/>
                <w:bCs/>
              </w:rPr>
              <w:t>0.0154</w:t>
            </w:r>
          </w:p>
        </w:tc>
        <w:tc>
          <w:tcPr>
            <w:tcW w:w="879" w:type="pct"/>
            <w:vAlign w:val="center"/>
          </w:tcPr>
          <w:p w14:paraId="55DC9A06" w14:textId="77777777" w:rsidR="00C371DE" w:rsidRPr="00622BF2" w:rsidRDefault="00C371DE" w:rsidP="00D82A5B">
            <w:pPr>
              <w:pStyle w:val="3--zhu0"/>
              <w:rPr>
                <w:rFonts w:cs="Times New Roman"/>
                <w:bCs/>
                <w:color w:val="FF0000"/>
              </w:rPr>
            </w:pPr>
            <w:r w:rsidRPr="00622BF2">
              <w:rPr>
                <w:rFonts w:cs="Times New Roman"/>
                <w:bCs/>
              </w:rPr>
              <w:t>0.0166</w:t>
            </w:r>
          </w:p>
        </w:tc>
        <w:tc>
          <w:tcPr>
            <w:tcW w:w="837" w:type="pct"/>
            <w:vAlign w:val="center"/>
          </w:tcPr>
          <w:p w14:paraId="0B0DB6BE" w14:textId="77777777" w:rsidR="00C371DE" w:rsidRPr="00622BF2" w:rsidRDefault="00C371DE" w:rsidP="00D82A5B">
            <w:pPr>
              <w:pStyle w:val="3--zhu0"/>
              <w:rPr>
                <w:rFonts w:cs="Times New Roman"/>
                <w:bCs/>
                <w:color w:val="FF0000"/>
              </w:rPr>
            </w:pPr>
            <w:r w:rsidRPr="00622BF2">
              <w:rPr>
                <w:rFonts w:cs="Times New Roman"/>
                <w:bCs/>
              </w:rPr>
              <w:t>0.0176</w:t>
            </w:r>
          </w:p>
        </w:tc>
        <w:tc>
          <w:tcPr>
            <w:tcW w:w="837" w:type="pct"/>
            <w:vAlign w:val="center"/>
          </w:tcPr>
          <w:p w14:paraId="28285358" w14:textId="77777777" w:rsidR="00C371DE" w:rsidRPr="00622BF2" w:rsidRDefault="00C371DE" w:rsidP="00D82A5B">
            <w:pPr>
              <w:pStyle w:val="3--zhu0"/>
              <w:rPr>
                <w:rFonts w:cs="Times New Roman"/>
                <w:bCs/>
                <w:color w:val="FF0000"/>
              </w:rPr>
            </w:pPr>
            <w:r w:rsidRPr="00622BF2">
              <w:rPr>
                <w:rFonts w:cs="Times New Roman"/>
                <w:bCs/>
              </w:rPr>
              <w:t>0.0151</w:t>
            </w:r>
          </w:p>
        </w:tc>
      </w:tr>
      <w:tr w:rsidR="00C371DE" w:rsidRPr="00622BF2" w14:paraId="4F8F8B11" w14:textId="77777777" w:rsidTr="00054579">
        <w:trPr>
          <w:jc w:val="center"/>
        </w:trPr>
        <w:tc>
          <w:tcPr>
            <w:tcW w:w="683" w:type="pct"/>
            <w:vAlign w:val="center"/>
          </w:tcPr>
          <w:p w14:paraId="066C5A7A" w14:textId="77777777" w:rsidR="00C371DE" w:rsidRPr="00622BF2" w:rsidRDefault="00C371DE" w:rsidP="00D82A5B">
            <w:pPr>
              <w:pStyle w:val="3--zhu0"/>
              <w:rPr>
                <w:rFonts w:cs="Times New Roman"/>
                <w:bCs/>
              </w:rPr>
            </w:pPr>
            <w:r w:rsidRPr="00622BF2">
              <w:rPr>
                <w:rFonts w:cs="Times New Roman"/>
                <w:bCs/>
                <w:i/>
                <w:iCs/>
              </w:rPr>
              <w:t>wR</w:t>
            </w:r>
            <w:r w:rsidRPr="00622BF2">
              <w:rPr>
                <w:rFonts w:cs="Times New Roman"/>
                <w:bCs/>
                <w:vertAlign w:val="subscript"/>
              </w:rPr>
              <w:t>2</w:t>
            </w:r>
            <w:r w:rsidRPr="00622BF2">
              <w:rPr>
                <w:rFonts w:cs="Times New Roman"/>
                <w:bCs/>
                <w:vertAlign w:val="superscript"/>
              </w:rPr>
              <w:t>[</w:t>
            </w:r>
            <w:r w:rsidRPr="00622BF2">
              <w:rPr>
                <w:rFonts w:cs="Times New Roman"/>
                <w:bCs/>
              </w:rPr>
              <w:t>[I&gt;=2σ (I)]</w:t>
            </w:r>
          </w:p>
        </w:tc>
        <w:tc>
          <w:tcPr>
            <w:tcW w:w="882" w:type="pct"/>
            <w:vAlign w:val="center"/>
          </w:tcPr>
          <w:p w14:paraId="05D7A808" w14:textId="77777777" w:rsidR="00C371DE" w:rsidRPr="00622BF2" w:rsidRDefault="00C371DE" w:rsidP="00D82A5B">
            <w:pPr>
              <w:pStyle w:val="3--zhu0"/>
              <w:rPr>
                <w:rFonts w:cs="Times New Roman"/>
                <w:bCs/>
              </w:rPr>
            </w:pPr>
            <w:r w:rsidRPr="00622BF2">
              <w:rPr>
                <w:rFonts w:cs="Times New Roman"/>
                <w:bCs/>
              </w:rPr>
              <w:t>0.0493</w:t>
            </w:r>
          </w:p>
        </w:tc>
        <w:tc>
          <w:tcPr>
            <w:tcW w:w="882" w:type="pct"/>
            <w:vAlign w:val="center"/>
          </w:tcPr>
          <w:p w14:paraId="3D55E6BD" w14:textId="77777777" w:rsidR="00C371DE" w:rsidRPr="00622BF2" w:rsidRDefault="00C371DE" w:rsidP="00D82A5B">
            <w:pPr>
              <w:pStyle w:val="3--zhu0"/>
              <w:rPr>
                <w:rFonts w:cs="Times New Roman"/>
                <w:bCs/>
              </w:rPr>
            </w:pPr>
            <w:r w:rsidRPr="00622BF2">
              <w:rPr>
                <w:rFonts w:cs="Times New Roman"/>
                <w:bCs/>
              </w:rPr>
              <w:t>0.0419</w:t>
            </w:r>
          </w:p>
        </w:tc>
        <w:tc>
          <w:tcPr>
            <w:tcW w:w="879" w:type="pct"/>
            <w:vAlign w:val="center"/>
          </w:tcPr>
          <w:p w14:paraId="2381C477" w14:textId="77777777" w:rsidR="00C371DE" w:rsidRPr="00622BF2" w:rsidRDefault="00C371DE" w:rsidP="00D82A5B">
            <w:pPr>
              <w:pStyle w:val="3--zhu0"/>
              <w:rPr>
                <w:rFonts w:cs="Times New Roman"/>
                <w:bCs/>
              </w:rPr>
            </w:pPr>
            <w:r w:rsidRPr="00622BF2">
              <w:rPr>
                <w:rFonts w:cs="Times New Roman"/>
                <w:bCs/>
              </w:rPr>
              <w:t>0.0442</w:t>
            </w:r>
          </w:p>
        </w:tc>
        <w:tc>
          <w:tcPr>
            <w:tcW w:w="837" w:type="pct"/>
            <w:vAlign w:val="center"/>
          </w:tcPr>
          <w:p w14:paraId="445AE0F9" w14:textId="77777777" w:rsidR="00C371DE" w:rsidRPr="00622BF2" w:rsidRDefault="00C371DE" w:rsidP="00D82A5B">
            <w:pPr>
              <w:pStyle w:val="3--zhu0"/>
              <w:rPr>
                <w:rFonts w:cs="Times New Roman"/>
                <w:bCs/>
              </w:rPr>
            </w:pPr>
            <w:r w:rsidRPr="00622BF2">
              <w:rPr>
                <w:rFonts w:cs="Times New Roman"/>
                <w:bCs/>
              </w:rPr>
              <w:t>0.0468</w:t>
            </w:r>
          </w:p>
        </w:tc>
        <w:tc>
          <w:tcPr>
            <w:tcW w:w="837" w:type="pct"/>
            <w:vAlign w:val="center"/>
          </w:tcPr>
          <w:p w14:paraId="6D757ED4" w14:textId="77777777" w:rsidR="00C371DE" w:rsidRPr="00622BF2" w:rsidRDefault="00C371DE" w:rsidP="00D82A5B">
            <w:pPr>
              <w:pStyle w:val="3--zhu0"/>
              <w:rPr>
                <w:rFonts w:cs="Times New Roman"/>
                <w:bCs/>
              </w:rPr>
            </w:pPr>
            <w:r w:rsidRPr="00622BF2">
              <w:rPr>
                <w:rFonts w:cs="Times New Roman"/>
                <w:bCs/>
              </w:rPr>
              <w:t>0.0428</w:t>
            </w:r>
          </w:p>
        </w:tc>
      </w:tr>
    </w:tbl>
    <w:p w14:paraId="7C2DBB84" w14:textId="4DBBCF64" w:rsidR="008B7A17" w:rsidRPr="0092371C" w:rsidRDefault="008B7A17" w:rsidP="00DF2A2B">
      <w:pPr>
        <w:pStyle w:val="3--zhu0"/>
      </w:pPr>
    </w:p>
    <w:p w14:paraId="745FFCD2" w14:textId="709A4081" w:rsidR="00EB5659" w:rsidRPr="00D82A5B" w:rsidRDefault="00C371DE" w:rsidP="00D82A5B">
      <w:pPr>
        <w:pStyle w:val="3--zhu"/>
        <w:spacing w:before="156"/>
      </w:pPr>
      <w:r w:rsidRPr="00D82A5B">
        <w:rPr>
          <w:rFonts w:hint="eastAsia"/>
        </w:rPr>
        <w:t>表</w:t>
      </w:r>
      <w:r w:rsidR="009315B8" w:rsidRPr="00D82A5B">
        <w:t>4.3</w:t>
      </w:r>
      <w:r w:rsidRPr="00D82A5B">
        <w:t xml:space="preserve"> dmaCuMn</w:t>
      </w:r>
      <w:r w:rsidRPr="00D82A5B">
        <w:rPr>
          <w:rFonts w:hint="eastAsia"/>
        </w:rPr>
        <w:t>固溶体化合物的部分键长</w:t>
      </w:r>
      <w:r w:rsidRPr="00D82A5B">
        <w:t>(Å)</w:t>
      </w:r>
      <w:r w:rsidRPr="00D82A5B">
        <w:rPr>
          <w:rFonts w:hint="eastAsia"/>
        </w:rPr>
        <w:t>、键角</w:t>
      </w:r>
      <w:r w:rsidRPr="00D82A5B">
        <w:t>(</w:t>
      </w:r>
      <w:r w:rsidRPr="00D82A5B">
        <w:rPr>
          <w:vertAlign w:val="superscript"/>
        </w:rPr>
        <w:t>o</w:t>
      </w:r>
      <w:r w:rsidRPr="00D82A5B">
        <w:t>)</w:t>
      </w:r>
      <w:r w:rsidRPr="00D82A5B">
        <w:rPr>
          <w:rFonts w:hint="eastAsia"/>
        </w:rPr>
        <w:t>、氢键和</w:t>
      </w:r>
      <w:r w:rsidRPr="00D82A5B">
        <w:t>M···M</w:t>
      </w:r>
      <w:r w:rsidRPr="00D82A5B">
        <w:rPr>
          <w:rFonts w:hint="eastAsia"/>
        </w:rPr>
        <w:t>距离</w:t>
      </w:r>
      <w:r w:rsidRPr="00D82A5B">
        <w:t>(Å)</w:t>
      </w:r>
    </w:p>
    <w:tbl>
      <w:tblPr>
        <w:tblW w:w="5000" w:type="pct"/>
        <w:tblLayout w:type="fixed"/>
        <w:tblLook w:val="04A0" w:firstRow="1" w:lastRow="0" w:firstColumn="1" w:lastColumn="0" w:noHBand="0" w:noVBand="1"/>
      </w:tblPr>
      <w:tblGrid>
        <w:gridCol w:w="1276"/>
        <w:gridCol w:w="993"/>
        <w:gridCol w:w="1672"/>
        <w:gridCol w:w="1672"/>
        <w:gridCol w:w="1672"/>
        <w:gridCol w:w="1673"/>
      </w:tblGrid>
      <w:tr w:rsidR="008B7A17" w:rsidRPr="00622BF2" w14:paraId="4CDA60C4" w14:textId="77777777" w:rsidTr="008B7A17">
        <w:tc>
          <w:tcPr>
            <w:tcW w:w="712" w:type="pct"/>
            <w:tcBorders>
              <w:top w:val="single" w:sz="4" w:space="0" w:color="auto"/>
              <w:left w:val="nil"/>
              <w:bottom w:val="single" w:sz="4" w:space="0" w:color="auto"/>
              <w:right w:val="nil"/>
            </w:tcBorders>
            <w:vAlign w:val="center"/>
          </w:tcPr>
          <w:p w14:paraId="2172FEE0" w14:textId="5C775AF7" w:rsidR="00131E12" w:rsidRPr="00622BF2" w:rsidRDefault="004343D3" w:rsidP="00D82A5B">
            <w:pPr>
              <w:pStyle w:val="3--zhu0"/>
              <w:rPr>
                <w:rFonts w:cs="Times New Roman"/>
                <w:bCs/>
                <w:sz w:val="18"/>
                <w:szCs w:val="18"/>
              </w:rPr>
            </w:pPr>
            <w:r w:rsidRPr="00622BF2">
              <w:rPr>
                <w:rFonts w:cs="Times New Roman"/>
                <w:bCs/>
                <w:sz w:val="18"/>
                <w:szCs w:val="18"/>
              </w:rPr>
              <w:t>290 K</w:t>
            </w:r>
          </w:p>
        </w:tc>
        <w:tc>
          <w:tcPr>
            <w:tcW w:w="554" w:type="pct"/>
            <w:tcBorders>
              <w:top w:val="single" w:sz="4" w:space="0" w:color="auto"/>
              <w:left w:val="nil"/>
              <w:bottom w:val="single" w:sz="4" w:space="0" w:color="auto"/>
              <w:right w:val="nil"/>
            </w:tcBorders>
            <w:vAlign w:val="center"/>
          </w:tcPr>
          <w:p w14:paraId="04D51402" w14:textId="525F5E68" w:rsidR="00131E12" w:rsidRPr="00622BF2" w:rsidRDefault="00131E12" w:rsidP="00D82A5B">
            <w:pPr>
              <w:pStyle w:val="3--zhu0"/>
              <w:rPr>
                <w:rFonts w:cs="Times New Roman"/>
                <w:bCs/>
                <w:sz w:val="18"/>
                <w:szCs w:val="18"/>
              </w:rPr>
            </w:pPr>
            <w:r w:rsidRPr="00622BF2">
              <w:rPr>
                <w:rFonts w:cs="Times New Roman"/>
                <w:bCs/>
                <w:sz w:val="18"/>
                <w:szCs w:val="18"/>
              </w:rPr>
              <w:t>dmaMn</w:t>
            </w:r>
          </w:p>
        </w:tc>
        <w:tc>
          <w:tcPr>
            <w:tcW w:w="933" w:type="pct"/>
            <w:tcBorders>
              <w:top w:val="single" w:sz="4" w:space="0" w:color="auto"/>
              <w:left w:val="nil"/>
              <w:bottom w:val="single" w:sz="4" w:space="0" w:color="auto"/>
              <w:right w:val="nil"/>
            </w:tcBorders>
            <w:vAlign w:val="center"/>
          </w:tcPr>
          <w:p w14:paraId="63AA92E3" w14:textId="759970EB" w:rsidR="00131E12" w:rsidRPr="00622BF2" w:rsidRDefault="00131E12" w:rsidP="00D82A5B">
            <w:pPr>
              <w:pStyle w:val="3--zhu0"/>
              <w:rPr>
                <w:rFonts w:cs="Times New Roman"/>
                <w:bCs/>
                <w:sz w:val="18"/>
                <w:szCs w:val="18"/>
              </w:rPr>
            </w:pPr>
            <w:r w:rsidRPr="00622BF2">
              <w:rPr>
                <w:rFonts w:cs="Times New Roman"/>
                <w:bCs/>
                <w:sz w:val="18"/>
                <w:szCs w:val="18"/>
              </w:rPr>
              <w:t>dmaCu</w:t>
            </w:r>
            <w:r w:rsidRPr="00622BF2">
              <w:rPr>
                <w:rFonts w:cs="Times New Roman"/>
                <w:bCs/>
                <w:sz w:val="18"/>
                <w:szCs w:val="18"/>
                <w:vertAlign w:val="subscript"/>
              </w:rPr>
              <w:t>0.</w:t>
            </w:r>
            <w:r w:rsidR="0089189B" w:rsidRPr="00622BF2">
              <w:rPr>
                <w:rFonts w:cs="Times New Roman"/>
                <w:bCs/>
                <w:sz w:val="18"/>
                <w:szCs w:val="18"/>
                <w:vertAlign w:val="subscript"/>
              </w:rPr>
              <w:t>0</w:t>
            </w:r>
            <w:r w:rsidR="0089189B">
              <w:rPr>
                <w:rFonts w:cs="Times New Roman"/>
                <w:bCs/>
                <w:sz w:val="18"/>
                <w:szCs w:val="18"/>
                <w:vertAlign w:val="subscript"/>
              </w:rPr>
              <w:t>6</w:t>
            </w:r>
            <w:r w:rsidR="0089189B" w:rsidRPr="00622BF2">
              <w:rPr>
                <w:rFonts w:cs="Times New Roman"/>
                <w:bCs/>
                <w:sz w:val="18"/>
                <w:szCs w:val="18"/>
              </w:rPr>
              <w:t>Mn</w:t>
            </w:r>
            <w:r w:rsidR="0089189B" w:rsidRPr="00622BF2">
              <w:rPr>
                <w:rFonts w:cs="Times New Roman"/>
                <w:bCs/>
                <w:sz w:val="18"/>
                <w:szCs w:val="18"/>
                <w:vertAlign w:val="subscript"/>
              </w:rPr>
              <w:t>0</w:t>
            </w:r>
            <w:r w:rsidRPr="00622BF2">
              <w:rPr>
                <w:rFonts w:cs="Times New Roman"/>
                <w:bCs/>
                <w:sz w:val="18"/>
                <w:szCs w:val="18"/>
                <w:vertAlign w:val="subscript"/>
              </w:rPr>
              <w:t>.</w:t>
            </w:r>
            <w:r w:rsidR="0089189B" w:rsidRPr="00622BF2">
              <w:rPr>
                <w:rFonts w:cs="Times New Roman"/>
                <w:bCs/>
                <w:sz w:val="18"/>
                <w:szCs w:val="18"/>
                <w:vertAlign w:val="subscript"/>
              </w:rPr>
              <w:t>9</w:t>
            </w:r>
            <w:r w:rsidR="0089189B">
              <w:rPr>
                <w:rFonts w:cs="Times New Roman"/>
                <w:bCs/>
                <w:sz w:val="18"/>
                <w:szCs w:val="18"/>
                <w:vertAlign w:val="subscript"/>
              </w:rPr>
              <w:t>4</w:t>
            </w:r>
          </w:p>
        </w:tc>
        <w:tc>
          <w:tcPr>
            <w:tcW w:w="933" w:type="pct"/>
            <w:tcBorders>
              <w:top w:val="single" w:sz="4" w:space="0" w:color="auto"/>
              <w:left w:val="nil"/>
              <w:bottom w:val="single" w:sz="4" w:space="0" w:color="auto"/>
              <w:right w:val="nil"/>
            </w:tcBorders>
            <w:vAlign w:val="center"/>
          </w:tcPr>
          <w:p w14:paraId="12168CF8" w14:textId="757BD86C" w:rsidR="00131E12" w:rsidRPr="00622BF2" w:rsidRDefault="00131E12" w:rsidP="00D82A5B">
            <w:pPr>
              <w:pStyle w:val="3--zhu0"/>
              <w:rPr>
                <w:rFonts w:cs="Times New Roman"/>
                <w:bCs/>
                <w:sz w:val="18"/>
                <w:szCs w:val="18"/>
              </w:rPr>
            </w:pPr>
            <w:r w:rsidRPr="00622BF2">
              <w:rPr>
                <w:rFonts w:cs="Times New Roman"/>
                <w:bCs/>
                <w:sz w:val="18"/>
                <w:szCs w:val="18"/>
              </w:rPr>
              <w:t>dmaCu</w:t>
            </w:r>
            <w:r w:rsidRPr="00622BF2">
              <w:rPr>
                <w:rFonts w:cs="Times New Roman"/>
                <w:bCs/>
                <w:sz w:val="18"/>
                <w:szCs w:val="18"/>
                <w:vertAlign w:val="subscript"/>
              </w:rPr>
              <w:t>0.11</w:t>
            </w:r>
            <w:r w:rsidRPr="00622BF2">
              <w:rPr>
                <w:rFonts w:cs="Times New Roman"/>
                <w:bCs/>
                <w:sz w:val="18"/>
                <w:szCs w:val="18"/>
              </w:rPr>
              <w:t>Mn</w:t>
            </w:r>
            <w:r w:rsidRPr="00622BF2">
              <w:rPr>
                <w:rFonts w:cs="Times New Roman"/>
                <w:bCs/>
                <w:sz w:val="18"/>
                <w:szCs w:val="18"/>
                <w:vertAlign w:val="subscript"/>
              </w:rPr>
              <w:t>0.89</w:t>
            </w:r>
          </w:p>
        </w:tc>
        <w:tc>
          <w:tcPr>
            <w:tcW w:w="933" w:type="pct"/>
            <w:tcBorders>
              <w:top w:val="single" w:sz="4" w:space="0" w:color="auto"/>
              <w:left w:val="nil"/>
              <w:bottom w:val="single" w:sz="4" w:space="0" w:color="auto"/>
              <w:right w:val="nil"/>
            </w:tcBorders>
            <w:vAlign w:val="center"/>
          </w:tcPr>
          <w:p w14:paraId="31C194D5" w14:textId="1C977A55" w:rsidR="00131E12" w:rsidRPr="00622BF2" w:rsidRDefault="00131E12" w:rsidP="00D82A5B">
            <w:pPr>
              <w:pStyle w:val="3--zhu0"/>
              <w:rPr>
                <w:rFonts w:cs="Times New Roman"/>
                <w:bCs/>
                <w:sz w:val="18"/>
                <w:szCs w:val="18"/>
              </w:rPr>
            </w:pPr>
            <w:r w:rsidRPr="00622BF2">
              <w:rPr>
                <w:rFonts w:cs="Times New Roman"/>
                <w:bCs/>
                <w:sz w:val="18"/>
                <w:szCs w:val="18"/>
              </w:rPr>
              <w:t>dmaCu</w:t>
            </w:r>
            <w:r w:rsidRPr="00622BF2">
              <w:rPr>
                <w:rFonts w:cs="Times New Roman"/>
                <w:bCs/>
                <w:sz w:val="18"/>
                <w:szCs w:val="18"/>
                <w:vertAlign w:val="subscript"/>
              </w:rPr>
              <w:t>0.18</w:t>
            </w:r>
            <w:r w:rsidRPr="00622BF2">
              <w:rPr>
                <w:rFonts w:cs="Times New Roman"/>
                <w:bCs/>
                <w:sz w:val="18"/>
                <w:szCs w:val="18"/>
              </w:rPr>
              <w:t>Mn</w:t>
            </w:r>
            <w:r w:rsidRPr="00622BF2">
              <w:rPr>
                <w:rFonts w:cs="Times New Roman"/>
                <w:bCs/>
                <w:sz w:val="18"/>
                <w:szCs w:val="18"/>
                <w:vertAlign w:val="subscript"/>
              </w:rPr>
              <w:t>0.83</w:t>
            </w:r>
          </w:p>
        </w:tc>
        <w:tc>
          <w:tcPr>
            <w:tcW w:w="934" w:type="pct"/>
            <w:tcBorders>
              <w:top w:val="single" w:sz="4" w:space="0" w:color="auto"/>
              <w:left w:val="nil"/>
              <w:bottom w:val="single" w:sz="4" w:space="0" w:color="auto"/>
              <w:right w:val="nil"/>
            </w:tcBorders>
            <w:vAlign w:val="center"/>
          </w:tcPr>
          <w:p w14:paraId="5DF37BBD" w14:textId="3965FF44" w:rsidR="00131E12" w:rsidRPr="00622BF2" w:rsidRDefault="00131E12" w:rsidP="00D82A5B">
            <w:pPr>
              <w:pStyle w:val="3--zhu0"/>
              <w:rPr>
                <w:rFonts w:cs="Times New Roman"/>
                <w:bCs/>
                <w:sz w:val="18"/>
                <w:szCs w:val="18"/>
              </w:rPr>
            </w:pPr>
            <w:r w:rsidRPr="00622BF2">
              <w:rPr>
                <w:rFonts w:cs="Times New Roman"/>
                <w:bCs/>
                <w:sz w:val="18"/>
                <w:szCs w:val="18"/>
              </w:rPr>
              <w:t>dmaCu</w:t>
            </w:r>
            <w:r w:rsidRPr="00622BF2">
              <w:rPr>
                <w:rFonts w:cs="Times New Roman"/>
                <w:bCs/>
                <w:sz w:val="18"/>
                <w:szCs w:val="18"/>
                <w:vertAlign w:val="subscript"/>
              </w:rPr>
              <w:t>0.54</w:t>
            </w:r>
            <w:r w:rsidRPr="00622BF2">
              <w:rPr>
                <w:rFonts w:cs="Times New Roman"/>
                <w:bCs/>
                <w:sz w:val="18"/>
                <w:szCs w:val="18"/>
              </w:rPr>
              <w:t>Mn</w:t>
            </w:r>
            <w:r w:rsidRPr="00622BF2">
              <w:rPr>
                <w:rFonts w:cs="Times New Roman"/>
                <w:bCs/>
                <w:sz w:val="18"/>
                <w:szCs w:val="18"/>
                <w:vertAlign w:val="subscript"/>
              </w:rPr>
              <w:t>0.46</w:t>
            </w:r>
          </w:p>
        </w:tc>
      </w:tr>
      <w:tr w:rsidR="008B7A17" w:rsidRPr="00622BF2" w14:paraId="70E57710" w14:textId="77777777" w:rsidTr="008B7A17">
        <w:tc>
          <w:tcPr>
            <w:tcW w:w="712" w:type="pct"/>
            <w:tcBorders>
              <w:top w:val="single" w:sz="4" w:space="0" w:color="auto"/>
              <w:left w:val="nil"/>
              <w:bottom w:val="nil"/>
              <w:right w:val="nil"/>
            </w:tcBorders>
            <w:vAlign w:val="center"/>
          </w:tcPr>
          <w:p w14:paraId="70BF2182" w14:textId="77777777" w:rsidR="00131E12" w:rsidRPr="00622BF2" w:rsidRDefault="00131E12" w:rsidP="00D82A5B">
            <w:pPr>
              <w:pStyle w:val="3--zhu0"/>
              <w:rPr>
                <w:rFonts w:cs="Times New Roman"/>
                <w:bCs/>
                <w:sz w:val="15"/>
                <w:szCs w:val="15"/>
              </w:rPr>
            </w:pPr>
            <w:r w:rsidRPr="00622BF2">
              <w:rPr>
                <w:rFonts w:cs="Times New Roman"/>
                <w:bCs/>
                <w:sz w:val="15"/>
                <w:szCs w:val="15"/>
              </w:rPr>
              <w:t>M−O</w:t>
            </w:r>
          </w:p>
        </w:tc>
        <w:tc>
          <w:tcPr>
            <w:tcW w:w="554" w:type="pct"/>
            <w:tcBorders>
              <w:top w:val="single" w:sz="4" w:space="0" w:color="auto"/>
              <w:left w:val="nil"/>
              <w:bottom w:val="nil"/>
              <w:right w:val="nil"/>
            </w:tcBorders>
            <w:vAlign w:val="center"/>
          </w:tcPr>
          <w:p w14:paraId="6F75750E" w14:textId="0BB063ED" w:rsidR="00131E12" w:rsidRPr="00622BF2" w:rsidRDefault="00131E12" w:rsidP="00D82A5B">
            <w:pPr>
              <w:pStyle w:val="3--zhu0"/>
              <w:rPr>
                <w:rFonts w:cs="Times New Roman"/>
                <w:bCs/>
                <w:sz w:val="15"/>
                <w:szCs w:val="15"/>
              </w:rPr>
            </w:pPr>
            <w:r w:rsidRPr="00622BF2">
              <w:rPr>
                <w:rFonts w:cs="Times New Roman"/>
                <w:bCs/>
                <w:sz w:val="15"/>
                <w:szCs w:val="15"/>
              </w:rPr>
              <w:t>2.1874(9)</w:t>
            </w:r>
          </w:p>
        </w:tc>
        <w:tc>
          <w:tcPr>
            <w:tcW w:w="933" w:type="pct"/>
            <w:tcBorders>
              <w:top w:val="single" w:sz="4" w:space="0" w:color="auto"/>
              <w:left w:val="nil"/>
              <w:bottom w:val="nil"/>
              <w:right w:val="nil"/>
            </w:tcBorders>
            <w:vAlign w:val="center"/>
          </w:tcPr>
          <w:p w14:paraId="08188B9B" w14:textId="69E3B25D" w:rsidR="00131E12" w:rsidRPr="00622BF2" w:rsidRDefault="00131E12" w:rsidP="00D82A5B">
            <w:pPr>
              <w:pStyle w:val="3--zhu0"/>
              <w:rPr>
                <w:rFonts w:cs="Times New Roman"/>
                <w:bCs/>
                <w:sz w:val="15"/>
                <w:szCs w:val="15"/>
              </w:rPr>
            </w:pPr>
            <w:r w:rsidRPr="00622BF2">
              <w:rPr>
                <w:rFonts w:cs="Times New Roman"/>
                <w:bCs/>
                <w:sz w:val="15"/>
                <w:szCs w:val="15"/>
              </w:rPr>
              <w:t>2.1818(6)</w:t>
            </w:r>
          </w:p>
        </w:tc>
        <w:tc>
          <w:tcPr>
            <w:tcW w:w="933" w:type="pct"/>
            <w:tcBorders>
              <w:top w:val="single" w:sz="4" w:space="0" w:color="auto"/>
              <w:left w:val="nil"/>
              <w:bottom w:val="nil"/>
              <w:right w:val="nil"/>
            </w:tcBorders>
            <w:vAlign w:val="center"/>
          </w:tcPr>
          <w:p w14:paraId="30B073FB" w14:textId="7AB5897B" w:rsidR="00131E12" w:rsidRPr="00622BF2" w:rsidRDefault="00131E12" w:rsidP="00D82A5B">
            <w:pPr>
              <w:pStyle w:val="3--zhu0"/>
              <w:rPr>
                <w:rFonts w:cs="Times New Roman"/>
                <w:bCs/>
                <w:sz w:val="15"/>
                <w:szCs w:val="15"/>
              </w:rPr>
            </w:pPr>
            <w:r w:rsidRPr="00622BF2">
              <w:rPr>
                <w:rFonts w:cs="Times New Roman"/>
                <w:bCs/>
                <w:sz w:val="15"/>
                <w:szCs w:val="15"/>
              </w:rPr>
              <w:t>2.1787(7)</w:t>
            </w:r>
          </w:p>
        </w:tc>
        <w:tc>
          <w:tcPr>
            <w:tcW w:w="933" w:type="pct"/>
            <w:tcBorders>
              <w:top w:val="single" w:sz="4" w:space="0" w:color="auto"/>
              <w:left w:val="nil"/>
              <w:bottom w:val="nil"/>
              <w:right w:val="nil"/>
            </w:tcBorders>
            <w:vAlign w:val="center"/>
          </w:tcPr>
          <w:p w14:paraId="7C5E2046" w14:textId="37110C66" w:rsidR="00131E12" w:rsidRPr="00622BF2" w:rsidRDefault="00131E12" w:rsidP="00D82A5B">
            <w:pPr>
              <w:pStyle w:val="3--zhu0"/>
              <w:rPr>
                <w:rFonts w:cs="Times New Roman"/>
                <w:bCs/>
                <w:sz w:val="15"/>
                <w:szCs w:val="15"/>
              </w:rPr>
            </w:pPr>
            <w:r w:rsidRPr="00622BF2">
              <w:rPr>
                <w:rFonts w:cs="Times New Roman"/>
                <w:bCs/>
                <w:sz w:val="15"/>
                <w:szCs w:val="15"/>
              </w:rPr>
              <w:t>2.1733(7)</w:t>
            </w:r>
          </w:p>
        </w:tc>
        <w:tc>
          <w:tcPr>
            <w:tcW w:w="934" w:type="pct"/>
            <w:tcBorders>
              <w:top w:val="single" w:sz="4" w:space="0" w:color="auto"/>
              <w:left w:val="nil"/>
              <w:bottom w:val="nil"/>
              <w:right w:val="nil"/>
            </w:tcBorders>
            <w:vAlign w:val="center"/>
          </w:tcPr>
          <w:p w14:paraId="643DC524" w14:textId="425D8AA7" w:rsidR="00131E12" w:rsidRPr="00622BF2" w:rsidRDefault="00131E12" w:rsidP="00D82A5B">
            <w:pPr>
              <w:pStyle w:val="3--zhu0"/>
              <w:rPr>
                <w:rFonts w:cs="Times New Roman"/>
                <w:bCs/>
                <w:sz w:val="15"/>
                <w:szCs w:val="15"/>
              </w:rPr>
            </w:pPr>
            <w:r w:rsidRPr="00622BF2">
              <w:rPr>
                <w:rFonts w:cs="Times New Roman"/>
                <w:bCs/>
                <w:sz w:val="15"/>
                <w:szCs w:val="15"/>
              </w:rPr>
              <w:t>2.054</w:t>
            </w:r>
            <w:r w:rsidR="00130967">
              <w:rPr>
                <w:rFonts w:cs="Times New Roman"/>
                <w:bCs/>
                <w:sz w:val="15"/>
                <w:szCs w:val="15"/>
              </w:rPr>
              <w:t>0</w:t>
            </w:r>
            <w:r w:rsidRPr="00622BF2">
              <w:rPr>
                <w:rFonts w:cs="Times New Roman"/>
                <w:bCs/>
                <w:sz w:val="15"/>
                <w:szCs w:val="15"/>
              </w:rPr>
              <w:t>(3) − 2.339</w:t>
            </w:r>
            <w:r w:rsidR="00130967">
              <w:rPr>
                <w:rFonts w:cs="Times New Roman"/>
                <w:bCs/>
                <w:sz w:val="15"/>
                <w:szCs w:val="15"/>
              </w:rPr>
              <w:t>0</w:t>
            </w:r>
            <w:r w:rsidRPr="00622BF2">
              <w:rPr>
                <w:rFonts w:cs="Times New Roman"/>
                <w:bCs/>
                <w:sz w:val="15"/>
                <w:szCs w:val="15"/>
              </w:rPr>
              <w:t>(3)</w:t>
            </w:r>
          </w:p>
        </w:tc>
      </w:tr>
      <w:tr w:rsidR="008B7A17" w:rsidRPr="00622BF2" w14:paraId="10EBC1DE" w14:textId="77777777" w:rsidTr="008B7A17">
        <w:tc>
          <w:tcPr>
            <w:tcW w:w="712" w:type="pct"/>
            <w:tcBorders>
              <w:top w:val="nil"/>
              <w:left w:val="nil"/>
              <w:bottom w:val="nil"/>
              <w:right w:val="nil"/>
            </w:tcBorders>
            <w:vAlign w:val="center"/>
          </w:tcPr>
          <w:p w14:paraId="2E15A117" w14:textId="77777777" w:rsidR="00131E12" w:rsidRPr="00622BF2" w:rsidRDefault="00131E12" w:rsidP="00D82A5B">
            <w:pPr>
              <w:pStyle w:val="3--zhu0"/>
              <w:rPr>
                <w:rFonts w:cs="Times New Roman"/>
                <w:bCs/>
                <w:sz w:val="15"/>
                <w:szCs w:val="15"/>
              </w:rPr>
            </w:pPr>
            <w:r w:rsidRPr="00622BF2">
              <w:rPr>
                <w:rFonts w:cs="Times New Roman"/>
                <w:bCs/>
                <w:sz w:val="15"/>
                <w:szCs w:val="15"/>
              </w:rPr>
              <w:t>C−O</w:t>
            </w:r>
          </w:p>
        </w:tc>
        <w:tc>
          <w:tcPr>
            <w:tcW w:w="554" w:type="pct"/>
            <w:tcBorders>
              <w:top w:val="nil"/>
              <w:left w:val="nil"/>
              <w:bottom w:val="nil"/>
              <w:right w:val="nil"/>
            </w:tcBorders>
            <w:vAlign w:val="center"/>
          </w:tcPr>
          <w:p w14:paraId="0ED1C800" w14:textId="68DFBB48" w:rsidR="00131E12" w:rsidRPr="00622BF2" w:rsidRDefault="00131E12" w:rsidP="00D82A5B">
            <w:pPr>
              <w:pStyle w:val="3--zhu0"/>
              <w:rPr>
                <w:rFonts w:cs="Times New Roman"/>
                <w:bCs/>
                <w:sz w:val="15"/>
                <w:szCs w:val="15"/>
              </w:rPr>
            </w:pPr>
            <w:r w:rsidRPr="00622BF2">
              <w:rPr>
                <w:rFonts w:cs="Times New Roman"/>
                <w:bCs/>
                <w:sz w:val="15"/>
                <w:szCs w:val="15"/>
              </w:rPr>
              <w:t>1.2385(13)</w:t>
            </w:r>
          </w:p>
        </w:tc>
        <w:tc>
          <w:tcPr>
            <w:tcW w:w="933" w:type="pct"/>
            <w:tcBorders>
              <w:top w:val="nil"/>
              <w:left w:val="nil"/>
              <w:bottom w:val="nil"/>
              <w:right w:val="nil"/>
            </w:tcBorders>
            <w:vAlign w:val="center"/>
          </w:tcPr>
          <w:p w14:paraId="20F256E8" w14:textId="02C7835E" w:rsidR="00131E12" w:rsidRPr="00622BF2" w:rsidRDefault="00131E12" w:rsidP="00D82A5B">
            <w:pPr>
              <w:pStyle w:val="3--zhu0"/>
              <w:rPr>
                <w:rFonts w:cs="Times New Roman"/>
                <w:bCs/>
                <w:sz w:val="15"/>
                <w:szCs w:val="15"/>
              </w:rPr>
            </w:pPr>
            <w:r w:rsidRPr="00622BF2">
              <w:rPr>
                <w:rFonts w:cs="Times New Roman"/>
                <w:bCs/>
                <w:sz w:val="15"/>
                <w:szCs w:val="15"/>
              </w:rPr>
              <w:t>1.2408(8)</w:t>
            </w:r>
          </w:p>
        </w:tc>
        <w:tc>
          <w:tcPr>
            <w:tcW w:w="933" w:type="pct"/>
            <w:tcBorders>
              <w:top w:val="nil"/>
              <w:left w:val="nil"/>
              <w:bottom w:val="nil"/>
              <w:right w:val="nil"/>
            </w:tcBorders>
            <w:vAlign w:val="center"/>
          </w:tcPr>
          <w:p w14:paraId="0BFCD0E2" w14:textId="250A0C30" w:rsidR="00131E12" w:rsidRPr="00622BF2" w:rsidRDefault="00131E12" w:rsidP="00D82A5B">
            <w:pPr>
              <w:pStyle w:val="3--zhu0"/>
              <w:rPr>
                <w:rFonts w:cs="Times New Roman"/>
                <w:bCs/>
                <w:sz w:val="15"/>
                <w:szCs w:val="15"/>
              </w:rPr>
            </w:pPr>
            <w:r w:rsidRPr="00622BF2">
              <w:rPr>
                <w:rFonts w:cs="Times New Roman"/>
                <w:bCs/>
                <w:sz w:val="15"/>
                <w:szCs w:val="15"/>
              </w:rPr>
              <w:t>1.2401(10)</w:t>
            </w:r>
          </w:p>
        </w:tc>
        <w:tc>
          <w:tcPr>
            <w:tcW w:w="933" w:type="pct"/>
            <w:tcBorders>
              <w:top w:val="nil"/>
              <w:left w:val="nil"/>
              <w:bottom w:val="nil"/>
              <w:right w:val="nil"/>
            </w:tcBorders>
            <w:vAlign w:val="center"/>
          </w:tcPr>
          <w:p w14:paraId="7CE63654" w14:textId="5E3CA66A" w:rsidR="00131E12" w:rsidRPr="00622BF2" w:rsidRDefault="00131E12" w:rsidP="00D82A5B">
            <w:pPr>
              <w:pStyle w:val="3--zhu0"/>
              <w:rPr>
                <w:rFonts w:cs="Times New Roman"/>
                <w:bCs/>
                <w:sz w:val="15"/>
                <w:szCs w:val="15"/>
              </w:rPr>
            </w:pPr>
            <w:r w:rsidRPr="00622BF2">
              <w:rPr>
                <w:rFonts w:cs="Times New Roman"/>
                <w:bCs/>
                <w:sz w:val="15"/>
                <w:szCs w:val="15"/>
              </w:rPr>
              <w:t>1.2407(10)</w:t>
            </w:r>
          </w:p>
        </w:tc>
        <w:tc>
          <w:tcPr>
            <w:tcW w:w="934" w:type="pct"/>
            <w:tcBorders>
              <w:top w:val="nil"/>
              <w:left w:val="nil"/>
              <w:bottom w:val="nil"/>
              <w:right w:val="nil"/>
            </w:tcBorders>
            <w:vAlign w:val="center"/>
          </w:tcPr>
          <w:p w14:paraId="706556FF" w14:textId="199D0A01" w:rsidR="00131E12" w:rsidRPr="00622BF2" w:rsidRDefault="00131E12" w:rsidP="00D82A5B">
            <w:pPr>
              <w:pStyle w:val="3--zhu0"/>
              <w:rPr>
                <w:rFonts w:cs="Times New Roman"/>
                <w:bCs/>
                <w:sz w:val="15"/>
                <w:szCs w:val="15"/>
              </w:rPr>
            </w:pPr>
            <w:r w:rsidRPr="00622BF2">
              <w:rPr>
                <w:rFonts w:cs="Times New Roman"/>
                <w:bCs/>
                <w:sz w:val="15"/>
                <w:szCs w:val="15"/>
              </w:rPr>
              <w:t>1.239</w:t>
            </w:r>
            <w:r w:rsidR="00130967">
              <w:rPr>
                <w:rFonts w:cs="Times New Roman"/>
                <w:bCs/>
                <w:sz w:val="15"/>
                <w:szCs w:val="15"/>
              </w:rPr>
              <w:t>0</w:t>
            </w:r>
            <w:r w:rsidRPr="00622BF2">
              <w:rPr>
                <w:rFonts w:cs="Times New Roman"/>
                <w:bCs/>
                <w:sz w:val="15"/>
                <w:szCs w:val="15"/>
              </w:rPr>
              <w:t>(5) − 1.245</w:t>
            </w:r>
            <w:r w:rsidR="00130967">
              <w:rPr>
                <w:rFonts w:cs="Times New Roman"/>
                <w:bCs/>
                <w:sz w:val="15"/>
                <w:szCs w:val="15"/>
              </w:rPr>
              <w:t>0</w:t>
            </w:r>
            <w:r w:rsidRPr="00622BF2">
              <w:rPr>
                <w:rFonts w:cs="Times New Roman"/>
                <w:bCs/>
                <w:sz w:val="15"/>
                <w:szCs w:val="15"/>
              </w:rPr>
              <w:t>(5)</w:t>
            </w:r>
          </w:p>
        </w:tc>
      </w:tr>
      <w:tr w:rsidR="008B7A17" w:rsidRPr="00622BF2" w14:paraId="7AB2464B" w14:textId="77777777" w:rsidTr="008B7A17">
        <w:tc>
          <w:tcPr>
            <w:tcW w:w="712" w:type="pct"/>
            <w:tcBorders>
              <w:top w:val="nil"/>
              <w:left w:val="nil"/>
              <w:bottom w:val="nil"/>
              <w:right w:val="nil"/>
            </w:tcBorders>
            <w:vAlign w:val="center"/>
          </w:tcPr>
          <w:p w14:paraId="3F792B87" w14:textId="77777777" w:rsidR="00131E12" w:rsidRPr="00622BF2" w:rsidRDefault="00131E12" w:rsidP="00D82A5B">
            <w:pPr>
              <w:pStyle w:val="3--zhu0"/>
              <w:rPr>
                <w:rFonts w:cs="Times New Roman"/>
                <w:bCs/>
                <w:sz w:val="15"/>
                <w:szCs w:val="15"/>
              </w:rPr>
            </w:pPr>
            <w:r w:rsidRPr="00622BF2">
              <w:rPr>
                <w:rFonts w:cs="Times New Roman"/>
                <w:bCs/>
                <w:sz w:val="15"/>
                <w:szCs w:val="15"/>
              </w:rPr>
              <w:t>C−N</w:t>
            </w:r>
          </w:p>
        </w:tc>
        <w:tc>
          <w:tcPr>
            <w:tcW w:w="554" w:type="pct"/>
            <w:tcBorders>
              <w:top w:val="nil"/>
              <w:left w:val="nil"/>
              <w:bottom w:val="nil"/>
              <w:right w:val="nil"/>
            </w:tcBorders>
            <w:vAlign w:val="center"/>
          </w:tcPr>
          <w:p w14:paraId="2687B7A1" w14:textId="389579F7" w:rsidR="00131E12" w:rsidRPr="00622BF2" w:rsidRDefault="00131E12" w:rsidP="00D82A5B">
            <w:pPr>
              <w:pStyle w:val="3--zhu0"/>
              <w:rPr>
                <w:rFonts w:cs="Times New Roman"/>
                <w:bCs/>
                <w:sz w:val="15"/>
                <w:szCs w:val="15"/>
              </w:rPr>
            </w:pPr>
            <w:r w:rsidRPr="00622BF2">
              <w:rPr>
                <w:rFonts w:cs="Times New Roman"/>
                <w:bCs/>
                <w:sz w:val="15"/>
                <w:szCs w:val="15"/>
              </w:rPr>
              <w:t>1.416</w:t>
            </w:r>
            <w:r w:rsidR="00130967">
              <w:rPr>
                <w:rFonts w:cs="Times New Roman"/>
                <w:bCs/>
                <w:sz w:val="15"/>
                <w:szCs w:val="15"/>
              </w:rPr>
              <w:t>0</w:t>
            </w:r>
            <w:r w:rsidRPr="00622BF2">
              <w:rPr>
                <w:rFonts w:cs="Times New Roman"/>
                <w:bCs/>
                <w:sz w:val="15"/>
                <w:szCs w:val="15"/>
              </w:rPr>
              <w:t>(4)</w:t>
            </w:r>
          </w:p>
        </w:tc>
        <w:tc>
          <w:tcPr>
            <w:tcW w:w="933" w:type="pct"/>
            <w:tcBorders>
              <w:top w:val="nil"/>
              <w:left w:val="nil"/>
              <w:bottom w:val="nil"/>
              <w:right w:val="nil"/>
            </w:tcBorders>
            <w:vAlign w:val="center"/>
          </w:tcPr>
          <w:p w14:paraId="3F9C704F" w14:textId="5974DC02" w:rsidR="00131E12" w:rsidRPr="00622BF2" w:rsidRDefault="00131E12" w:rsidP="00D82A5B">
            <w:pPr>
              <w:pStyle w:val="3--zhu0"/>
              <w:rPr>
                <w:rFonts w:cs="Times New Roman"/>
                <w:bCs/>
                <w:sz w:val="15"/>
                <w:szCs w:val="15"/>
              </w:rPr>
            </w:pPr>
            <w:r w:rsidRPr="00622BF2">
              <w:rPr>
                <w:rFonts w:cs="Times New Roman"/>
                <w:bCs/>
                <w:sz w:val="15"/>
                <w:szCs w:val="15"/>
              </w:rPr>
              <w:t>1.411</w:t>
            </w:r>
            <w:r w:rsidR="00130967">
              <w:rPr>
                <w:rFonts w:cs="Times New Roman"/>
                <w:bCs/>
                <w:sz w:val="15"/>
                <w:szCs w:val="15"/>
              </w:rPr>
              <w:t>0</w:t>
            </w:r>
            <w:r w:rsidRPr="00622BF2">
              <w:rPr>
                <w:rFonts w:cs="Times New Roman"/>
                <w:bCs/>
                <w:sz w:val="15"/>
                <w:szCs w:val="15"/>
              </w:rPr>
              <w:t>(3)</w:t>
            </w:r>
          </w:p>
        </w:tc>
        <w:tc>
          <w:tcPr>
            <w:tcW w:w="933" w:type="pct"/>
            <w:tcBorders>
              <w:top w:val="nil"/>
              <w:left w:val="nil"/>
              <w:bottom w:val="nil"/>
              <w:right w:val="nil"/>
            </w:tcBorders>
            <w:vAlign w:val="center"/>
          </w:tcPr>
          <w:p w14:paraId="6F8D51DA" w14:textId="73292C6A" w:rsidR="00131E12" w:rsidRPr="00622BF2" w:rsidRDefault="00131E12" w:rsidP="00D82A5B">
            <w:pPr>
              <w:pStyle w:val="3--zhu0"/>
              <w:rPr>
                <w:rFonts w:cs="Times New Roman"/>
                <w:bCs/>
                <w:sz w:val="15"/>
                <w:szCs w:val="15"/>
              </w:rPr>
            </w:pPr>
            <w:r w:rsidRPr="00622BF2">
              <w:rPr>
                <w:rFonts w:cs="Times New Roman"/>
                <w:bCs/>
                <w:sz w:val="15"/>
                <w:szCs w:val="15"/>
              </w:rPr>
              <w:t>1.408</w:t>
            </w:r>
            <w:r w:rsidR="00130967">
              <w:rPr>
                <w:rFonts w:cs="Times New Roman"/>
                <w:bCs/>
                <w:sz w:val="15"/>
                <w:szCs w:val="15"/>
              </w:rPr>
              <w:t>0</w:t>
            </w:r>
            <w:r w:rsidRPr="00622BF2">
              <w:rPr>
                <w:rFonts w:cs="Times New Roman"/>
                <w:bCs/>
                <w:sz w:val="15"/>
                <w:szCs w:val="15"/>
              </w:rPr>
              <w:t>(3)</w:t>
            </w:r>
          </w:p>
        </w:tc>
        <w:tc>
          <w:tcPr>
            <w:tcW w:w="933" w:type="pct"/>
            <w:tcBorders>
              <w:top w:val="nil"/>
              <w:left w:val="nil"/>
              <w:bottom w:val="nil"/>
              <w:right w:val="nil"/>
            </w:tcBorders>
            <w:vAlign w:val="center"/>
          </w:tcPr>
          <w:p w14:paraId="1B89F928" w14:textId="0D99C9BC" w:rsidR="00131E12" w:rsidRPr="00622BF2" w:rsidRDefault="00131E12" w:rsidP="00D82A5B">
            <w:pPr>
              <w:pStyle w:val="3--zhu0"/>
              <w:rPr>
                <w:rFonts w:cs="Times New Roman"/>
                <w:bCs/>
                <w:sz w:val="15"/>
                <w:szCs w:val="15"/>
              </w:rPr>
            </w:pPr>
            <w:r w:rsidRPr="00622BF2">
              <w:rPr>
                <w:rFonts w:cs="Times New Roman"/>
                <w:bCs/>
                <w:sz w:val="15"/>
                <w:szCs w:val="15"/>
              </w:rPr>
              <w:t>1.405</w:t>
            </w:r>
            <w:r w:rsidR="00130967">
              <w:rPr>
                <w:rFonts w:cs="Times New Roman"/>
                <w:bCs/>
                <w:sz w:val="15"/>
                <w:szCs w:val="15"/>
              </w:rPr>
              <w:t>0</w:t>
            </w:r>
            <w:r w:rsidRPr="00622BF2">
              <w:rPr>
                <w:rFonts w:cs="Times New Roman"/>
                <w:bCs/>
                <w:sz w:val="15"/>
                <w:szCs w:val="15"/>
              </w:rPr>
              <w:t>(3)</w:t>
            </w:r>
          </w:p>
        </w:tc>
        <w:tc>
          <w:tcPr>
            <w:tcW w:w="934" w:type="pct"/>
            <w:tcBorders>
              <w:top w:val="nil"/>
              <w:left w:val="nil"/>
              <w:bottom w:val="nil"/>
              <w:right w:val="nil"/>
            </w:tcBorders>
            <w:vAlign w:val="center"/>
          </w:tcPr>
          <w:p w14:paraId="4FB21B19" w14:textId="5FDCE213" w:rsidR="00131E12" w:rsidRPr="00622BF2" w:rsidRDefault="00131E12" w:rsidP="00D82A5B">
            <w:pPr>
              <w:pStyle w:val="3--zhu0"/>
              <w:rPr>
                <w:rFonts w:cs="Times New Roman"/>
                <w:bCs/>
                <w:sz w:val="15"/>
                <w:szCs w:val="15"/>
              </w:rPr>
            </w:pPr>
            <w:r w:rsidRPr="00622BF2">
              <w:rPr>
                <w:rFonts w:cs="Times New Roman"/>
                <w:bCs/>
                <w:sz w:val="15"/>
                <w:szCs w:val="15"/>
              </w:rPr>
              <w:t>1.444</w:t>
            </w:r>
            <w:r w:rsidR="00130967">
              <w:rPr>
                <w:rFonts w:cs="Times New Roman"/>
                <w:bCs/>
                <w:sz w:val="15"/>
                <w:szCs w:val="15"/>
              </w:rPr>
              <w:t>0</w:t>
            </w:r>
            <w:r w:rsidRPr="00622BF2">
              <w:rPr>
                <w:rFonts w:cs="Times New Roman"/>
                <w:bCs/>
                <w:sz w:val="15"/>
                <w:szCs w:val="15"/>
              </w:rPr>
              <w:t>(6)</w:t>
            </w:r>
          </w:p>
        </w:tc>
      </w:tr>
      <w:tr w:rsidR="008B7A17" w:rsidRPr="00622BF2" w14:paraId="3E02CAD0" w14:textId="77777777" w:rsidTr="008B7A17">
        <w:tc>
          <w:tcPr>
            <w:tcW w:w="712" w:type="pct"/>
            <w:tcBorders>
              <w:top w:val="nil"/>
              <w:left w:val="nil"/>
              <w:bottom w:val="nil"/>
              <w:right w:val="nil"/>
            </w:tcBorders>
            <w:vAlign w:val="center"/>
          </w:tcPr>
          <w:p w14:paraId="243F94D2" w14:textId="77777777" w:rsidR="00131E12" w:rsidRPr="00622BF2" w:rsidRDefault="00131E12" w:rsidP="00D82A5B">
            <w:pPr>
              <w:pStyle w:val="3--zhu0"/>
              <w:rPr>
                <w:rFonts w:cs="Times New Roman"/>
                <w:bCs/>
                <w:i/>
                <w:iCs/>
                <w:sz w:val="15"/>
                <w:szCs w:val="15"/>
              </w:rPr>
            </w:pPr>
            <w:r w:rsidRPr="00622BF2">
              <w:rPr>
                <w:rFonts w:cs="Times New Roman"/>
                <w:bCs/>
                <w:i/>
                <w:iCs/>
                <w:sz w:val="15"/>
                <w:szCs w:val="15"/>
              </w:rPr>
              <w:t>cis−</w:t>
            </w:r>
            <w:r w:rsidRPr="00622BF2">
              <w:rPr>
                <w:rFonts w:cs="Times New Roman"/>
                <w:bCs/>
                <w:sz w:val="15"/>
                <w:szCs w:val="15"/>
              </w:rPr>
              <w:t>O−M−O</w:t>
            </w:r>
          </w:p>
        </w:tc>
        <w:tc>
          <w:tcPr>
            <w:tcW w:w="554" w:type="pct"/>
            <w:tcBorders>
              <w:top w:val="nil"/>
              <w:left w:val="nil"/>
              <w:bottom w:val="nil"/>
              <w:right w:val="nil"/>
            </w:tcBorders>
            <w:vAlign w:val="center"/>
          </w:tcPr>
          <w:p w14:paraId="363D1395" w14:textId="42242678" w:rsidR="00131E12" w:rsidRPr="00622BF2" w:rsidRDefault="00131E12" w:rsidP="00D82A5B">
            <w:pPr>
              <w:pStyle w:val="3--zhu0"/>
              <w:rPr>
                <w:rFonts w:cs="Times New Roman"/>
                <w:bCs/>
                <w:sz w:val="15"/>
                <w:szCs w:val="15"/>
              </w:rPr>
            </w:pPr>
            <w:r w:rsidRPr="00622BF2">
              <w:rPr>
                <w:rFonts w:cs="Times New Roman"/>
                <w:bCs/>
                <w:sz w:val="15"/>
                <w:szCs w:val="15"/>
              </w:rPr>
              <w:t>89.07(4)</w:t>
            </w:r>
          </w:p>
        </w:tc>
        <w:tc>
          <w:tcPr>
            <w:tcW w:w="933" w:type="pct"/>
            <w:tcBorders>
              <w:top w:val="nil"/>
              <w:left w:val="nil"/>
              <w:bottom w:val="nil"/>
              <w:right w:val="nil"/>
            </w:tcBorders>
            <w:vAlign w:val="center"/>
          </w:tcPr>
          <w:p w14:paraId="6025060E" w14:textId="02F3F8C4" w:rsidR="00131E12" w:rsidRPr="00622BF2" w:rsidRDefault="00131E12" w:rsidP="00D82A5B">
            <w:pPr>
              <w:pStyle w:val="3--zhu0"/>
              <w:rPr>
                <w:rFonts w:cs="Times New Roman"/>
                <w:bCs/>
                <w:sz w:val="15"/>
                <w:szCs w:val="15"/>
              </w:rPr>
            </w:pPr>
            <w:r w:rsidRPr="00622BF2">
              <w:rPr>
                <w:rFonts w:cs="Times New Roman"/>
                <w:bCs/>
                <w:sz w:val="15"/>
                <w:szCs w:val="15"/>
              </w:rPr>
              <w:t>89.15(3)</w:t>
            </w:r>
          </w:p>
        </w:tc>
        <w:tc>
          <w:tcPr>
            <w:tcW w:w="933" w:type="pct"/>
            <w:tcBorders>
              <w:top w:val="nil"/>
              <w:left w:val="nil"/>
              <w:bottom w:val="nil"/>
              <w:right w:val="nil"/>
            </w:tcBorders>
            <w:vAlign w:val="center"/>
          </w:tcPr>
          <w:p w14:paraId="07663981" w14:textId="2EDB313C" w:rsidR="00131E12" w:rsidRPr="00622BF2" w:rsidRDefault="00131E12" w:rsidP="00D82A5B">
            <w:pPr>
              <w:pStyle w:val="3--zhu0"/>
              <w:rPr>
                <w:rFonts w:cs="Times New Roman"/>
                <w:bCs/>
                <w:sz w:val="15"/>
                <w:szCs w:val="15"/>
              </w:rPr>
            </w:pPr>
            <w:r w:rsidRPr="00622BF2">
              <w:rPr>
                <w:rFonts w:cs="Times New Roman"/>
                <w:bCs/>
                <w:sz w:val="15"/>
                <w:szCs w:val="15"/>
              </w:rPr>
              <w:t>89.14(3)</w:t>
            </w:r>
          </w:p>
        </w:tc>
        <w:tc>
          <w:tcPr>
            <w:tcW w:w="933" w:type="pct"/>
            <w:tcBorders>
              <w:top w:val="nil"/>
              <w:left w:val="nil"/>
              <w:bottom w:val="nil"/>
              <w:right w:val="nil"/>
            </w:tcBorders>
            <w:vAlign w:val="center"/>
          </w:tcPr>
          <w:p w14:paraId="77B8CB59" w14:textId="57906913" w:rsidR="00131E12" w:rsidRPr="00622BF2" w:rsidRDefault="00131E12" w:rsidP="00D82A5B">
            <w:pPr>
              <w:pStyle w:val="3--zhu0"/>
              <w:rPr>
                <w:rFonts w:cs="Times New Roman"/>
                <w:bCs/>
                <w:sz w:val="15"/>
                <w:szCs w:val="15"/>
              </w:rPr>
            </w:pPr>
            <w:r w:rsidRPr="00622BF2">
              <w:rPr>
                <w:rFonts w:cs="Times New Roman"/>
                <w:bCs/>
                <w:sz w:val="15"/>
                <w:szCs w:val="15"/>
              </w:rPr>
              <w:t>89.15(3)</w:t>
            </w:r>
          </w:p>
        </w:tc>
        <w:tc>
          <w:tcPr>
            <w:tcW w:w="934" w:type="pct"/>
            <w:tcBorders>
              <w:top w:val="nil"/>
              <w:left w:val="nil"/>
              <w:bottom w:val="nil"/>
              <w:right w:val="nil"/>
            </w:tcBorders>
            <w:vAlign w:val="center"/>
          </w:tcPr>
          <w:p w14:paraId="1CDE16CA" w14:textId="6EED6990" w:rsidR="00131E12" w:rsidRPr="00622BF2" w:rsidRDefault="00131E12" w:rsidP="00D82A5B">
            <w:pPr>
              <w:pStyle w:val="3--zhu0"/>
              <w:rPr>
                <w:rFonts w:cs="Times New Roman"/>
                <w:bCs/>
                <w:sz w:val="15"/>
                <w:szCs w:val="15"/>
              </w:rPr>
            </w:pPr>
            <w:r w:rsidRPr="00622BF2">
              <w:rPr>
                <w:rFonts w:cs="Times New Roman"/>
                <w:bCs/>
                <w:sz w:val="15"/>
                <w:szCs w:val="15"/>
              </w:rPr>
              <w:t>88.04(12) − 91.96(12)</w:t>
            </w:r>
          </w:p>
        </w:tc>
      </w:tr>
      <w:tr w:rsidR="008B7A17" w:rsidRPr="00622BF2" w14:paraId="59F21A63" w14:textId="77777777" w:rsidTr="008B7A17">
        <w:tc>
          <w:tcPr>
            <w:tcW w:w="712" w:type="pct"/>
            <w:tcBorders>
              <w:top w:val="nil"/>
              <w:left w:val="nil"/>
              <w:bottom w:val="nil"/>
              <w:right w:val="nil"/>
            </w:tcBorders>
            <w:vAlign w:val="center"/>
          </w:tcPr>
          <w:p w14:paraId="0C2B5C17" w14:textId="77777777" w:rsidR="00131E12" w:rsidRPr="00622BF2" w:rsidRDefault="00131E12" w:rsidP="00D82A5B">
            <w:pPr>
              <w:pStyle w:val="3--zhu0"/>
              <w:rPr>
                <w:rFonts w:cs="Times New Roman"/>
                <w:bCs/>
                <w:i/>
                <w:iCs/>
                <w:sz w:val="15"/>
                <w:szCs w:val="15"/>
              </w:rPr>
            </w:pPr>
            <w:r w:rsidRPr="00622BF2">
              <w:rPr>
                <w:rFonts w:cs="Times New Roman"/>
                <w:bCs/>
                <w:i/>
                <w:iCs/>
                <w:sz w:val="15"/>
                <w:szCs w:val="15"/>
              </w:rPr>
              <w:t>trans−</w:t>
            </w:r>
            <w:r w:rsidRPr="00622BF2">
              <w:rPr>
                <w:rFonts w:cs="Times New Roman"/>
                <w:bCs/>
                <w:sz w:val="15"/>
                <w:szCs w:val="15"/>
              </w:rPr>
              <w:t>O−M−O</w:t>
            </w:r>
          </w:p>
        </w:tc>
        <w:tc>
          <w:tcPr>
            <w:tcW w:w="554" w:type="pct"/>
            <w:tcBorders>
              <w:top w:val="nil"/>
              <w:left w:val="nil"/>
              <w:bottom w:val="nil"/>
              <w:right w:val="nil"/>
            </w:tcBorders>
            <w:vAlign w:val="center"/>
          </w:tcPr>
          <w:p w14:paraId="76789F9D" w14:textId="0FA6D33F" w:rsidR="00131E12" w:rsidRPr="00622BF2" w:rsidRDefault="00131E12" w:rsidP="00D82A5B">
            <w:pPr>
              <w:pStyle w:val="3--zhu0"/>
              <w:rPr>
                <w:rFonts w:cs="Times New Roman"/>
                <w:bCs/>
                <w:sz w:val="15"/>
                <w:szCs w:val="15"/>
              </w:rPr>
            </w:pPr>
            <w:r w:rsidRPr="00622BF2">
              <w:rPr>
                <w:rFonts w:cs="Times New Roman"/>
                <w:bCs/>
                <w:sz w:val="15"/>
                <w:szCs w:val="15"/>
              </w:rPr>
              <w:t>180</w:t>
            </w:r>
          </w:p>
        </w:tc>
        <w:tc>
          <w:tcPr>
            <w:tcW w:w="933" w:type="pct"/>
            <w:tcBorders>
              <w:top w:val="nil"/>
              <w:left w:val="nil"/>
              <w:bottom w:val="nil"/>
              <w:right w:val="nil"/>
            </w:tcBorders>
            <w:vAlign w:val="center"/>
          </w:tcPr>
          <w:p w14:paraId="0C905242" w14:textId="1D4614B1" w:rsidR="00131E12" w:rsidRPr="00622BF2" w:rsidRDefault="00131E12" w:rsidP="00D82A5B">
            <w:pPr>
              <w:pStyle w:val="3--zhu0"/>
              <w:rPr>
                <w:rFonts w:cs="Times New Roman"/>
                <w:bCs/>
                <w:sz w:val="15"/>
                <w:szCs w:val="15"/>
              </w:rPr>
            </w:pPr>
            <w:r w:rsidRPr="00622BF2">
              <w:rPr>
                <w:rFonts w:cs="Times New Roman"/>
                <w:bCs/>
                <w:sz w:val="15"/>
                <w:szCs w:val="15"/>
              </w:rPr>
              <w:t>180</w:t>
            </w:r>
          </w:p>
        </w:tc>
        <w:tc>
          <w:tcPr>
            <w:tcW w:w="933" w:type="pct"/>
            <w:tcBorders>
              <w:top w:val="nil"/>
              <w:left w:val="nil"/>
              <w:bottom w:val="nil"/>
              <w:right w:val="nil"/>
            </w:tcBorders>
            <w:vAlign w:val="center"/>
          </w:tcPr>
          <w:p w14:paraId="17B06A26" w14:textId="70E35EDE" w:rsidR="00131E12" w:rsidRPr="00622BF2" w:rsidRDefault="00131E12" w:rsidP="00D82A5B">
            <w:pPr>
              <w:pStyle w:val="3--zhu0"/>
              <w:rPr>
                <w:rFonts w:cs="Times New Roman"/>
                <w:bCs/>
                <w:sz w:val="15"/>
                <w:szCs w:val="15"/>
              </w:rPr>
            </w:pPr>
            <w:r w:rsidRPr="00622BF2">
              <w:rPr>
                <w:rFonts w:cs="Times New Roman"/>
                <w:bCs/>
                <w:sz w:val="15"/>
                <w:szCs w:val="15"/>
              </w:rPr>
              <w:t>180</w:t>
            </w:r>
          </w:p>
        </w:tc>
        <w:tc>
          <w:tcPr>
            <w:tcW w:w="933" w:type="pct"/>
            <w:tcBorders>
              <w:top w:val="nil"/>
              <w:left w:val="nil"/>
              <w:bottom w:val="nil"/>
              <w:right w:val="nil"/>
            </w:tcBorders>
            <w:vAlign w:val="center"/>
          </w:tcPr>
          <w:p w14:paraId="65E4E1CF" w14:textId="75DA4EBC" w:rsidR="00131E12" w:rsidRPr="00622BF2" w:rsidRDefault="00131E12" w:rsidP="00D82A5B">
            <w:pPr>
              <w:pStyle w:val="3--zhu0"/>
              <w:rPr>
                <w:rFonts w:cs="Times New Roman"/>
                <w:bCs/>
                <w:sz w:val="15"/>
                <w:szCs w:val="15"/>
              </w:rPr>
            </w:pPr>
            <w:r w:rsidRPr="00622BF2">
              <w:rPr>
                <w:rFonts w:cs="Times New Roman"/>
                <w:bCs/>
                <w:sz w:val="15"/>
                <w:szCs w:val="15"/>
              </w:rPr>
              <w:t>180</w:t>
            </w:r>
          </w:p>
        </w:tc>
        <w:tc>
          <w:tcPr>
            <w:tcW w:w="934" w:type="pct"/>
            <w:tcBorders>
              <w:top w:val="nil"/>
              <w:left w:val="nil"/>
              <w:bottom w:val="nil"/>
              <w:right w:val="nil"/>
            </w:tcBorders>
            <w:vAlign w:val="center"/>
          </w:tcPr>
          <w:p w14:paraId="652028A0" w14:textId="24F7A8A8" w:rsidR="00131E12" w:rsidRPr="00622BF2" w:rsidRDefault="00131E12" w:rsidP="00D82A5B">
            <w:pPr>
              <w:pStyle w:val="3--zhu0"/>
              <w:rPr>
                <w:rFonts w:cs="Times New Roman"/>
                <w:bCs/>
                <w:sz w:val="15"/>
                <w:szCs w:val="15"/>
              </w:rPr>
            </w:pPr>
            <w:r w:rsidRPr="00622BF2">
              <w:rPr>
                <w:rFonts w:cs="Times New Roman"/>
                <w:bCs/>
                <w:sz w:val="15"/>
                <w:szCs w:val="15"/>
              </w:rPr>
              <w:t>180</w:t>
            </w:r>
          </w:p>
        </w:tc>
      </w:tr>
      <w:tr w:rsidR="008B7A17" w:rsidRPr="00622BF2" w14:paraId="0CA0B421" w14:textId="77777777" w:rsidTr="008B7A17">
        <w:tc>
          <w:tcPr>
            <w:tcW w:w="712" w:type="pct"/>
            <w:tcBorders>
              <w:top w:val="nil"/>
              <w:left w:val="nil"/>
              <w:bottom w:val="nil"/>
              <w:right w:val="nil"/>
            </w:tcBorders>
            <w:vAlign w:val="center"/>
          </w:tcPr>
          <w:p w14:paraId="37EB2135" w14:textId="77777777" w:rsidR="00131E12" w:rsidRPr="00622BF2" w:rsidRDefault="00131E12" w:rsidP="00D82A5B">
            <w:pPr>
              <w:pStyle w:val="3--zhu0"/>
              <w:rPr>
                <w:rFonts w:cs="Times New Roman"/>
                <w:bCs/>
                <w:sz w:val="15"/>
                <w:szCs w:val="15"/>
              </w:rPr>
            </w:pPr>
            <w:r w:rsidRPr="00622BF2">
              <w:rPr>
                <w:rFonts w:cs="Times New Roman"/>
                <w:bCs/>
                <w:sz w:val="15"/>
                <w:szCs w:val="15"/>
              </w:rPr>
              <w:t>M−O−C</w:t>
            </w:r>
          </w:p>
        </w:tc>
        <w:tc>
          <w:tcPr>
            <w:tcW w:w="554" w:type="pct"/>
            <w:tcBorders>
              <w:top w:val="nil"/>
              <w:left w:val="nil"/>
              <w:bottom w:val="nil"/>
              <w:right w:val="nil"/>
            </w:tcBorders>
            <w:vAlign w:val="center"/>
          </w:tcPr>
          <w:p w14:paraId="5265AE8B" w14:textId="7B8BDAF7" w:rsidR="00131E12" w:rsidRPr="00622BF2" w:rsidRDefault="00131E12" w:rsidP="00D82A5B">
            <w:pPr>
              <w:pStyle w:val="3--zhu0"/>
              <w:rPr>
                <w:rFonts w:cs="Times New Roman"/>
                <w:bCs/>
                <w:sz w:val="15"/>
                <w:szCs w:val="15"/>
              </w:rPr>
            </w:pPr>
            <w:r w:rsidRPr="00622BF2">
              <w:rPr>
                <w:rFonts w:cs="Times New Roman"/>
                <w:bCs/>
                <w:sz w:val="15"/>
                <w:szCs w:val="15"/>
              </w:rPr>
              <w:t>127.18(11)</w:t>
            </w:r>
          </w:p>
        </w:tc>
        <w:tc>
          <w:tcPr>
            <w:tcW w:w="933" w:type="pct"/>
            <w:tcBorders>
              <w:top w:val="nil"/>
              <w:left w:val="nil"/>
              <w:bottom w:val="nil"/>
              <w:right w:val="nil"/>
            </w:tcBorders>
            <w:vAlign w:val="center"/>
          </w:tcPr>
          <w:p w14:paraId="21E5DE7E" w14:textId="4EEA0B04" w:rsidR="00131E12" w:rsidRPr="00622BF2" w:rsidRDefault="00131E12" w:rsidP="00D82A5B">
            <w:pPr>
              <w:pStyle w:val="3--zhu0"/>
              <w:rPr>
                <w:rFonts w:cs="Times New Roman"/>
                <w:bCs/>
                <w:sz w:val="15"/>
                <w:szCs w:val="15"/>
              </w:rPr>
            </w:pPr>
            <w:r w:rsidRPr="00622BF2">
              <w:rPr>
                <w:rFonts w:cs="Times New Roman"/>
                <w:bCs/>
                <w:sz w:val="15"/>
                <w:szCs w:val="15"/>
              </w:rPr>
              <w:t>126.89(7)</w:t>
            </w:r>
          </w:p>
        </w:tc>
        <w:tc>
          <w:tcPr>
            <w:tcW w:w="933" w:type="pct"/>
            <w:tcBorders>
              <w:top w:val="nil"/>
              <w:left w:val="nil"/>
              <w:bottom w:val="nil"/>
              <w:right w:val="nil"/>
            </w:tcBorders>
            <w:vAlign w:val="center"/>
          </w:tcPr>
          <w:p w14:paraId="0A955301" w14:textId="65A8F97D" w:rsidR="00131E12" w:rsidRPr="00622BF2" w:rsidRDefault="00131E12" w:rsidP="00D82A5B">
            <w:pPr>
              <w:pStyle w:val="3--zhu0"/>
              <w:rPr>
                <w:rFonts w:cs="Times New Roman"/>
                <w:bCs/>
                <w:sz w:val="15"/>
                <w:szCs w:val="15"/>
              </w:rPr>
            </w:pPr>
            <w:r w:rsidRPr="00622BF2">
              <w:rPr>
                <w:rFonts w:cs="Times New Roman"/>
                <w:bCs/>
                <w:sz w:val="15"/>
                <w:szCs w:val="15"/>
              </w:rPr>
              <w:t>126.95(8)</w:t>
            </w:r>
          </w:p>
        </w:tc>
        <w:tc>
          <w:tcPr>
            <w:tcW w:w="933" w:type="pct"/>
            <w:tcBorders>
              <w:top w:val="nil"/>
              <w:left w:val="nil"/>
              <w:bottom w:val="nil"/>
              <w:right w:val="nil"/>
            </w:tcBorders>
            <w:vAlign w:val="center"/>
          </w:tcPr>
          <w:p w14:paraId="1D9E0EEE" w14:textId="03443057" w:rsidR="00131E12" w:rsidRPr="00622BF2" w:rsidRDefault="00131E12" w:rsidP="00D82A5B">
            <w:pPr>
              <w:pStyle w:val="3--zhu0"/>
              <w:rPr>
                <w:rFonts w:cs="Times New Roman"/>
                <w:bCs/>
                <w:sz w:val="15"/>
                <w:szCs w:val="15"/>
              </w:rPr>
            </w:pPr>
            <w:r w:rsidRPr="00622BF2">
              <w:rPr>
                <w:rFonts w:cs="Times New Roman"/>
                <w:bCs/>
                <w:sz w:val="15"/>
                <w:szCs w:val="15"/>
              </w:rPr>
              <w:t>126.98(8)</w:t>
            </w:r>
          </w:p>
        </w:tc>
        <w:tc>
          <w:tcPr>
            <w:tcW w:w="934" w:type="pct"/>
            <w:tcBorders>
              <w:top w:val="nil"/>
              <w:left w:val="nil"/>
              <w:bottom w:val="nil"/>
              <w:right w:val="nil"/>
            </w:tcBorders>
            <w:vAlign w:val="center"/>
          </w:tcPr>
          <w:p w14:paraId="6F8B6C46" w14:textId="12C2CB95" w:rsidR="00131E12" w:rsidRPr="00622BF2" w:rsidRDefault="00131E12" w:rsidP="00D82A5B">
            <w:pPr>
              <w:pStyle w:val="3--zhu0"/>
              <w:rPr>
                <w:rFonts w:cs="Times New Roman"/>
                <w:bCs/>
                <w:sz w:val="15"/>
                <w:szCs w:val="15"/>
              </w:rPr>
            </w:pPr>
            <w:r w:rsidRPr="00622BF2">
              <w:rPr>
                <w:rFonts w:cs="Times New Roman"/>
                <w:bCs/>
                <w:sz w:val="15"/>
                <w:szCs w:val="15"/>
              </w:rPr>
              <w:t>126.2</w:t>
            </w:r>
            <w:r w:rsidR="00130967">
              <w:rPr>
                <w:rFonts w:cs="Times New Roman"/>
                <w:bCs/>
                <w:sz w:val="15"/>
                <w:szCs w:val="15"/>
              </w:rPr>
              <w:t>0</w:t>
            </w:r>
            <w:r w:rsidRPr="00622BF2">
              <w:rPr>
                <w:rFonts w:cs="Times New Roman"/>
                <w:bCs/>
                <w:sz w:val="15"/>
                <w:szCs w:val="15"/>
              </w:rPr>
              <w:t>(3) − 127.3</w:t>
            </w:r>
            <w:r w:rsidR="00130967">
              <w:rPr>
                <w:rFonts w:cs="Times New Roman"/>
                <w:bCs/>
                <w:sz w:val="15"/>
                <w:szCs w:val="15"/>
              </w:rPr>
              <w:t>0</w:t>
            </w:r>
            <w:r w:rsidRPr="00622BF2">
              <w:rPr>
                <w:rFonts w:cs="Times New Roman"/>
                <w:bCs/>
                <w:sz w:val="15"/>
                <w:szCs w:val="15"/>
              </w:rPr>
              <w:t>(3)</w:t>
            </w:r>
          </w:p>
        </w:tc>
      </w:tr>
      <w:tr w:rsidR="008B7A17" w:rsidRPr="00622BF2" w14:paraId="5A442F70" w14:textId="77777777" w:rsidTr="008B7A17">
        <w:tc>
          <w:tcPr>
            <w:tcW w:w="712" w:type="pct"/>
            <w:tcBorders>
              <w:top w:val="nil"/>
              <w:left w:val="nil"/>
              <w:bottom w:val="nil"/>
              <w:right w:val="nil"/>
            </w:tcBorders>
            <w:vAlign w:val="center"/>
          </w:tcPr>
          <w:p w14:paraId="0C2B1DEC" w14:textId="77777777" w:rsidR="00131E12" w:rsidRPr="00622BF2" w:rsidRDefault="00131E12" w:rsidP="00D82A5B">
            <w:pPr>
              <w:pStyle w:val="3--zhu0"/>
              <w:rPr>
                <w:rFonts w:cs="Times New Roman"/>
                <w:bCs/>
                <w:sz w:val="15"/>
                <w:szCs w:val="15"/>
              </w:rPr>
            </w:pPr>
            <w:r w:rsidRPr="00622BF2">
              <w:rPr>
                <w:rFonts w:cs="Times New Roman"/>
                <w:bCs/>
                <w:sz w:val="15"/>
                <w:szCs w:val="15"/>
              </w:rPr>
              <w:t>O−C−O</w:t>
            </w:r>
          </w:p>
        </w:tc>
        <w:tc>
          <w:tcPr>
            <w:tcW w:w="554" w:type="pct"/>
            <w:tcBorders>
              <w:top w:val="nil"/>
              <w:left w:val="nil"/>
              <w:bottom w:val="nil"/>
              <w:right w:val="nil"/>
            </w:tcBorders>
            <w:vAlign w:val="center"/>
          </w:tcPr>
          <w:p w14:paraId="6D27A898" w14:textId="5608D5BD" w:rsidR="00131E12" w:rsidRPr="00622BF2" w:rsidRDefault="00131E12" w:rsidP="00D82A5B">
            <w:pPr>
              <w:pStyle w:val="3--zhu0"/>
              <w:rPr>
                <w:rFonts w:cs="Times New Roman"/>
                <w:bCs/>
                <w:sz w:val="15"/>
                <w:szCs w:val="15"/>
              </w:rPr>
            </w:pPr>
            <w:r w:rsidRPr="00622BF2">
              <w:rPr>
                <w:rFonts w:cs="Times New Roman"/>
                <w:bCs/>
                <w:sz w:val="15"/>
                <w:szCs w:val="15"/>
              </w:rPr>
              <w:t>126.7</w:t>
            </w:r>
            <w:r w:rsidR="00130967">
              <w:rPr>
                <w:rFonts w:cs="Times New Roman"/>
                <w:bCs/>
                <w:sz w:val="15"/>
                <w:szCs w:val="15"/>
              </w:rPr>
              <w:t>0</w:t>
            </w:r>
            <w:r w:rsidRPr="00622BF2">
              <w:rPr>
                <w:rFonts w:cs="Times New Roman"/>
                <w:bCs/>
                <w:sz w:val="15"/>
                <w:szCs w:val="15"/>
              </w:rPr>
              <w:t>(2)</w:t>
            </w:r>
          </w:p>
        </w:tc>
        <w:tc>
          <w:tcPr>
            <w:tcW w:w="933" w:type="pct"/>
            <w:tcBorders>
              <w:top w:val="nil"/>
              <w:left w:val="nil"/>
              <w:bottom w:val="nil"/>
              <w:right w:val="nil"/>
            </w:tcBorders>
            <w:vAlign w:val="center"/>
          </w:tcPr>
          <w:p w14:paraId="257BC276" w14:textId="11EB4F3F" w:rsidR="00131E12" w:rsidRPr="00622BF2" w:rsidRDefault="00131E12" w:rsidP="00D82A5B">
            <w:pPr>
              <w:pStyle w:val="3--zhu0"/>
              <w:rPr>
                <w:rFonts w:cs="Times New Roman"/>
                <w:bCs/>
                <w:sz w:val="15"/>
                <w:szCs w:val="15"/>
              </w:rPr>
            </w:pPr>
            <w:r w:rsidRPr="00622BF2">
              <w:rPr>
                <w:rFonts w:cs="Times New Roman"/>
                <w:bCs/>
                <w:sz w:val="15"/>
                <w:szCs w:val="15"/>
              </w:rPr>
              <w:t>126.28(12)</w:t>
            </w:r>
          </w:p>
        </w:tc>
        <w:tc>
          <w:tcPr>
            <w:tcW w:w="933" w:type="pct"/>
            <w:tcBorders>
              <w:top w:val="nil"/>
              <w:left w:val="nil"/>
              <w:bottom w:val="nil"/>
              <w:right w:val="nil"/>
            </w:tcBorders>
            <w:vAlign w:val="center"/>
          </w:tcPr>
          <w:p w14:paraId="17DFEA6F" w14:textId="7A7D3AD4" w:rsidR="00131E12" w:rsidRPr="00622BF2" w:rsidRDefault="00131E12" w:rsidP="00D82A5B">
            <w:pPr>
              <w:pStyle w:val="3--zhu0"/>
              <w:rPr>
                <w:rFonts w:cs="Times New Roman"/>
                <w:bCs/>
                <w:sz w:val="15"/>
                <w:szCs w:val="15"/>
              </w:rPr>
            </w:pPr>
            <w:r w:rsidRPr="00622BF2">
              <w:rPr>
                <w:rFonts w:cs="Times New Roman"/>
                <w:bCs/>
                <w:sz w:val="15"/>
                <w:szCs w:val="15"/>
              </w:rPr>
              <w:t>126.32(14)</w:t>
            </w:r>
          </w:p>
        </w:tc>
        <w:tc>
          <w:tcPr>
            <w:tcW w:w="933" w:type="pct"/>
            <w:tcBorders>
              <w:top w:val="nil"/>
              <w:left w:val="nil"/>
              <w:bottom w:val="nil"/>
              <w:right w:val="nil"/>
            </w:tcBorders>
            <w:vAlign w:val="center"/>
          </w:tcPr>
          <w:p w14:paraId="04315555" w14:textId="06118D37" w:rsidR="00131E12" w:rsidRPr="00622BF2" w:rsidRDefault="00131E12" w:rsidP="00D82A5B">
            <w:pPr>
              <w:pStyle w:val="3--zhu0"/>
              <w:rPr>
                <w:rFonts w:cs="Times New Roman"/>
                <w:bCs/>
                <w:sz w:val="15"/>
                <w:szCs w:val="15"/>
              </w:rPr>
            </w:pPr>
            <w:r w:rsidRPr="00622BF2">
              <w:rPr>
                <w:rFonts w:cs="Times New Roman"/>
                <w:bCs/>
                <w:sz w:val="15"/>
                <w:szCs w:val="15"/>
              </w:rPr>
              <w:t>126.36(14)</w:t>
            </w:r>
          </w:p>
        </w:tc>
        <w:tc>
          <w:tcPr>
            <w:tcW w:w="934" w:type="pct"/>
            <w:tcBorders>
              <w:top w:val="nil"/>
              <w:left w:val="nil"/>
              <w:bottom w:val="nil"/>
              <w:right w:val="nil"/>
            </w:tcBorders>
            <w:vAlign w:val="center"/>
          </w:tcPr>
          <w:p w14:paraId="02CBF781" w14:textId="158D797D" w:rsidR="00131E12" w:rsidRPr="00622BF2" w:rsidRDefault="00131E12" w:rsidP="00D82A5B">
            <w:pPr>
              <w:pStyle w:val="3--zhu0"/>
              <w:rPr>
                <w:rFonts w:cs="Times New Roman"/>
                <w:bCs/>
                <w:sz w:val="15"/>
                <w:szCs w:val="15"/>
              </w:rPr>
            </w:pPr>
            <w:r w:rsidRPr="00622BF2">
              <w:rPr>
                <w:rFonts w:cs="Times New Roman"/>
                <w:bCs/>
                <w:sz w:val="15"/>
                <w:szCs w:val="15"/>
              </w:rPr>
              <w:t>125.3</w:t>
            </w:r>
            <w:r w:rsidR="00130967">
              <w:rPr>
                <w:rFonts w:cs="Times New Roman"/>
                <w:bCs/>
                <w:sz w:val="15"/>
                <w:szCs w:val="15"/>
              </w:rPr>
              <w:t>0</w:t>
            </w:r>
            <w:r w:rsidRPr="00622BF2">
              <w:rPr>
                <w:rFonts w:cs="Times New Roman"/>
                <w:bCs/>
                <w:sz w:val="15"/>
                <w:szCs w:val="15"/>
              </w:rPr>
              <w:t>(4) − 126.0</w:t>
            </w:r>
            <w:r w:rsidR="00130967">
              <w:rPr>
                <w:rFonts w:cs="Times New Roman"/>
                <w:bCs/>
                <w:sz w:val="15"/>
                <w:szCs w:val="15"/>
              </w:rPr>
              <w:t>0</w:t>
            </w:r>
            <w:r w:rsidRPr="00622BF2">
              <w:rPr>
                <w:rFonts w:cs="Times New Roman"/>
                <w:bCs/>
                <w:sz w:val="15"/>
                <w:szCs w:val="15"/>
              </w:rPr>
              <w:t>(6)</w:t>
            </w:r>
          </w:p>
        </w:tc>
      </w:tr>
      <w:tr w:rsidR="008B7A17" w:rsidRPr="00622BF2" w14:paraId="7F5B9F0A" w14:textId="77777777" w:rsidTr="008B7A17">
        <w:tc>
          <w:tcPr>
            <w:tcW w:w="712" w:type="pct"/>
            <w:tcBorders>
              <w:top w:val="nil"/>
              <w:left w:val="nil"/>
              <w:bottom w:val="nil"/>
              <w:right w:val="nil"/>
            </w:tcBorders>
            <w:vAlign w:val="center"/>
          </w:tcPr>
          <w:p w14:paraId="0A572B76" w14:textId="1444E7B2" w:rsidR="00131E12" w:rsidRPr="00622BF2" w:rsidRDefault="00131E12" w:rsidP="00D82A5B">
            <w:pPr>
              <w:pStyle w:val="3--zhu0"/>
              <w:rPr>
                <w:rFonts w:cs="Times New Roman"/>
                <w:bCs/>
                <w:sz w:val="15"/>
                <w:szCs w:val="15"/>
              </w:rPr>
            </w:pPr>
            <w:bookmarkStart w:id="768" w:name="OLE_LINK242"/>
            <w:r w:rsidRPr="00622BF2">
              <w:rPr>
                <w:rFonts w:cs="Times New Roman"/>
                <w:bCs/>
                <w:sz w:val="15"/>
                <w:szCs w:val="15"/>
              </w:rPr>
              <w:t>N−H···O</w:t>
            </w:r>
            <w:bookmarkEnd w:id="768"/>
          </w:p>
        </w:tc>
        <w:tc>
          <w:tcPr>
            <w:tcW w:w="554" w:type="pct"/>
            <w:tcBorders>
              <w:top w:val="nil"/>
              <w:left w:val="nil"/>
              <w:bottom w:val="nil"/>
              <w:right w:val="nil"/>
            </w:tcBorders>
            <w:vAlign w:val="center"/>
          </w:tcPr>
          <w:p w14:paraId="4D2B034A" w14:textId="564FA36E" w:rsidR="00131E12" w:rsidRPr="00622BF2" w:rsidRDefault="00677A23" w:rsidP="00D82A5B">
            <w:pPr>
              <w:pStyle w:val="3--zhu0"/>
              <w:rPr>
                <w:rFonts w:cs="Times New Roman"/>
                <w:bCs/>
                <w:sz w:val="15"/>
                <w:szCs w:val="15"/>
              </w:rPr>
            </w:pPr>
            <w:r w:rsidRPr="00622BF2">
              <w:rPr>
                <w:rFonts w:cs="Times New Roman"/>
                <w:bCs/>
                <w:sz w:val="15"/>
                <w:szCs w:val="15"/>
              </w:rPr>
              <w:t>2.</w:t>
            </w:r>
            <w:r w:rsidR="00BC5FFE" w:rsidRPr="00622BF2">
              <w:rPr>
                <w:rFonts w:cs="Times New Roman"/>
                <w:bCs/>
                <w:sz w:val="15"/>
                <w:szCs w:val="15"/>
              </w:rPr>
              <w:t>923</w:t>
            </w:r>
            <w:r w:rsidR="002E0338" w:rsidRPr="00622BF2">
              <w:rPr>
                <w:rFonts w:cs="Times New Roman"/>
                <w:bCs/>
                <w:sz w:val="15"/>
                <w:szCs w:val="15"/>
              </w:rPr>
              <w:t>4</w:t>
            </w:r>
            <w:r w:rsidRPr="00622BF2">
              <w:rPr>
                <w:rFonts w:cs="Times New Roman"/>
                <w:bCs/>
                <w:sz w:val="15"/>
                <w:szCs w:val="15"/>
              </w:rPr>
              <w:t>(4)</w:t>
            </w:r>
          </w:p>
        </w:tc>
        <w:tc>
          <w:tcPr>
            <w:tcW w:w="933" w:type="pct"/>
            <w:tcBorders>
              <w:top w:val="nil"/>
              <w:left w:val="nil"/>
              <w:bottom w:val="nil"/>
              <w:right w:val="nil"/>
            </w:tcBorders>
            <w:vAlign w:val="center"/>
          </w:tcPr>
          <w:p w14:paraId="062A1B48" w14:textId="7FBC1EB2" w:rsidR="00131E12" w:rsidRPr="00622BF2" w:rsidRDefault="00131E12" w:rsidP="00D82A5B">
            <w:pPr>
              <w:pStyle w:val="3--zhu0"/>
              <w:rPr>
                <w:rFonts w:cs="Times New Roman"/>
                <w:bCs/>
                <w:sz w:val="15"/>
                <w:szCs w:val="15"/>
              </w:rPr>
            </w:pPr>
            <w:r w:rsidRPr="00622BF2">
              <w:rPr>
                <w:rFonts w:cs="Times New Roman"/>
                <w:bCs/>
                <w:sz w:val="15"/>
                <w:szCs w:val="15"/>
              </w:rPr>
              <w:t>2.926</w:t>
            </w:r>
            <w:r w:rsidR="002E0338" w:rsidRPr="00622BF2">
              <w:rPr>
                <w:rFonts w:cs="Times New Roman"/>
                <w:bCs/>
                <w:sz w:val="15"/>
                <w:szCs w:val="15"/>
              </w:rPr>
              <w:t>2</w:t>
            </w:r>
            <w:r w:rsidRPr="00622BF2">
              <w:rPr>
                <w:rFonts w:cs="Times New Roman"/>
                <w:bCs/>
                <w:sz w:val="15"/>
                <w:szCs w:val="15"/>
              </w:rPr>
              <w:t>(2)</w:t>
            </w:r>
          </w:p>
        </w:tc>
        <w:tc>
          <w:tcPr>
            <w:tcW w:w="933" w:type="pct"/>
            <w:tcBorders>
              <w:top w:val="nil"/>
              <w:left w:val="nil"/>
              <w:bottom w:val="nil"/>
              <w:right w:val="nil"/>
            </w:tcBorders>
            <w:vAlign w:val="center"/>
          </w:tcPr>
          <w:p w14:paraId="18655421" w14:textId="6C43B198" w:rsidR="00131E12" w:rsidRPr="00622BF2" w:rsidRDefault="00131E12" w:rsidP="00D82A5B">
            <w:pPr>
              <w:pStyle w:val="3--zhu0"/>
              <w:rPr>
                <w:rFonts w:cs="Times New Roman"/>
                <w:bCs/>
                <w:sz w:val="15"/>
                <w:szCs w:val="15"/>
              </w:rPr>
            </w:pPr>
            <w:r w:rsidRPr="00622BF2">
              <w:rPr>
                <w:rFonts w:cs="Times New Roman"/>
                <w:bCs/>
                <w:sz w:val="15"/>
                <w:szCs w:val="15"/>
              </w:rPr>
              <w:t>2.930</w:t>
            </w:r>
            <w:r w:rsidR="002E0338" w:rsidRPr="00622BF2">
              <w:rPr>
                <w:rFonts w:cs="Times New Roman"/>
                <w:bCs/>
                <w:sz w:val="15"/>
                <w:szCs w:val="15"/>
              </w:rPr>
              <w:t>1</w:t>
            </w:r>
            <w:r w:rsidRPr="00622BF2">
              <w:rPr>
                <w:rFonts w:cs="Times New Roman"/>
                <w:bCs/>
                <w:sz w:val="15"/>
                <w:szCs w:val="15"/>
              </w:rPr>
              <w:t>(2)</w:t>
            </w:r>
          </w:p>
        </w:tc>
        <w:tc>
          <w:tcPr>
            <w:tcW w:w="933" w:type="pct"/>
            <w:tcBorders>
              <w:top w:val="nil"/>
              <w:left w:val="nil"/>
              <w:bottom w:val="nil"/>
              <w:right w:val="nil"/>
            </w:tcBorders>
            <w:vAlign w:val="center"/>
          </w:tcPr>
          <w:p w14:paraId="02592798" w14:textId="507944FB" w:rsidR="00131E12" w:rsidRPr="00622BF2" w:rsidRDefault="00131E12" w:rsidP="00D82A5B">
            <w:pPr>
              <w:pStyle w:val="3--zhu0"/>
              <w:rPr>
                <w:rFonts w:cs="Times New Roman"/>
                <w:bCs/>
                <w:sz w:val="15"/>
                <w:szCs w:val="15"/>
              </w:rPr>
            </w:pPr>
            <w:r w:rsidRPr="00622BF2">
              <w:rPr>
                <w:rFonts w:cs="Times New Roman"/>
                <w:bCs/>
                <w:sz w:val="15"/>
                <w:szCs w:val="15"/>
              </w:rPr>
              <w:t>2.933</w:t>
            </w:r>
            <w:r w:rsidR="002E0338" w:rsidRPr="00622BF2">
              <w:rPr>
                <w:rFonts w:cs="Times New Roman"/>
                <w:bCs/>
                <w:sz w:val="15"/>
                <w:szCs w:val="15"/>
              </w:rPr>
              <w:t>2</w:t>
            </w:r>
            <w:r w:rsidRPr="00622BF2">
              <w:rPr>
                <w:rFonts w:cs="Times New Roman"/>
                <w:bCs/>
                <w:sz w:val="15"/>
                <w:szCs w:val="15"/>
              </w:rPr>
              <w:t>(3)</w:t>
            </w:r>
          </w:p>
        </w:tc>
        <w:tc>
          <w:tcPr>
            <w:tcW w:w="934" w:type="pct"/>
            <w:tcBorders>
              <w:top w:val="nil"/>
              <w:left w:val="nil"/>
              <w:bottom w:val="nil"/>
              <w:right w:val="nil"/>
            </w:tcBorders>
            <w:vAlign w:val="center"/>
          </w:tcPr>
          <w:p w14:paraId="5B337903" w14:textId="43348EBE" w:rsidR="00131E12" w:rsidRPr="00622BF2" w:rsidRDefault="00131E12" w:rsidP="00D82A5B">
            <w:pPr>
              <w:pStyle w:val="3--zhu0"/>
              <w:rPr>
                <w:rFonts w:cs="Times New Roman"/>
                <w:bCs/>
                <w:sz w:val="15"/>
                <w:szCs w:val="15"/>
              </w:rPr>
            </w:pPr>
            <w:r w:rsidRPr="00622BF2">
              <w:rPr>
                <w:rFonts w:cs="Times New Roman"/>
                <w:bCs/>
                <w:sz w:val="15"/>
                <w:szCs w:val="15"/>
              </w:rPr>
              <w:t>2.875</w:t>
            </w:r>
            <w:r w:rsidR="002E0338" w:rsidRPr="00622BF2">
              <w:rPr>
                <w:rFonts w:cs="Times New Roman"/>
                <w:bCs/>
                <w:sz w:val="15"/>
                <w:szCs w:val="15"/>
              </w:rPr>
              <w:t>3</w:t>
            </w:r>
            <w:r w:rsidRPr="00622BF2">
              <w:rPr>
                <w:rFonts w:cs="Times New Roman"/>
                <w:bCs/>
                <w:sz w:val="15"/>
                <w:szCs w:val="15"/>
              </w:rPr>
              <w:t>(5)</w:t>
            </w:r>
          </w:p>
        </w:tc>
      </w:tr>
      <w:tr w:rsidR="008B7A17" w:rsidRPr="00622BF2" w14:paraId="32E477C6" w14:textId="77777777" w:rsidTr="008B7A17">
        <w:tc>
          <w:tcPr>
            <w:tcW w:w="712" w:type="pct"/>
            <w:tcBorders>
              <w:top w:val="nil"/>
              <w:left w:val="nil"/>
              <w:bottom w:val="nil"/>
              <w:right w:val="nil"/>
            </w:tcBorders>
            <w:vAlign w:val="center"/>
          </w:tcPr>
          <w:p w14:paraId="75D6EBFD" w14:textId="77777777" w:rsidR="00131E12" w:rsidRPr="00622BF2" w:rsidRDefault="00131E12" w:rsidP="00D82A5B">
            <w:pPr>
              <w:pStyle w:val="3--zhu0"/>
              <w:rPr>
                <w:rFonts w:cs="Times New Roman"/>
                <w:bCs/>
                <w:sz w:val="15"/>
                <w:szCs w:val="15"/>
              </w:rPr>
            </w:pPr>
          </w:p>
        </w:tc>
        <w:tc>
          <w:tcPr>
            <w:tcW w:w="554" w:type="pct"/>
            <w:tcBorders>
              <w:top w:val="nil"/>
              <w:left w:val="nil"/>
              <w:bottom w:val="nil"/>
              <w:right w:val="nil"/>
            </w:tcBorders>
            <w:vAlign w:val="center"/>
          </w:tcPr>
          <w:p w14:paraId="51282CA4" w14:textId="1A8DD8E4" w:rsidR="00131E12" w:rsidRPr="00622BF2" w:rsidRDefault="00677A23" w:rsidP="00D82A5B">
            <w:pPr>
              <w:pStyle w:val="3--zhu0"/>
              <w:rPr>
                <w:rFonts w:cs="Times New Roman"/>
                <w:bCs/>
                <w:sz w:val="15"/>
                <w:szCs w:val="15"/>
              </w:rPr>
            </w:pPr>
            <w:r w:rsidRPr="00622BF2">
              <w:rPr>
                <w:rFonts w:cs="Times New Roman"/>
                <w:bCs/>
                <w:sz w:val="15"/>
                <w:szCs w:val="15"/>
              </w:rPr>
              <w:t>1</w:t>
            </w:r>
            <w:r w:rsidR="00BC5FFE" w:rsidRPr="00622BF2">
              <w:rPr>
                <w:rFonts w:cs="Times New Roman"/>
                <w:bCs/>
                <w:sz w:val="15"/>
                <w:szCs w:val="15"/>
              </w:rPr>
              <w:t>70</w:t>
            </w:r>
            <w:r w:rsidRPr="00622BF2">
              <w:rPr>
                <w:rFonts w:cs="Times New Roman"/>
                <w:bCs/>
                <w:sz w:val="15"/>
                <w:szCs w:val="15"/>
              </w:rPr>
              <w:t>.</w:t>
            </w:r>
            <w:r w:rsidR="00BC5FFE" w:rsidRPr="00622BF2">
              <w:rPr>
                <w:rFonts w:cs="Times New Roman"/>
                <w:bCs/>
                <w:sz w:val="15"/>
                <w:szCs w:val="15"/>
              </w:rPr>
              <w:t>62</w:t>
            </w:r>
          </w:p>
        </w:tc>
        <w:tc>
          <w:tcPr>
            <w:tcW w:w="933" w:type="pct"/>
            <w:tcBorders>
              <w:top w:val="nil"/>
              <w:left w:val="nil"/>
              <w:bottom w:val="nil"/>
              <w:right w:val="nil"/>
            </w:tcBorders>
            <w:vAlign w:val="center"/>
          </w:tcPr>
          <w:p w14:paraId="0D45606E" w14:textId="4EC65D7F" w:rsidR="00131E12" w:rsidRPr="00622BF2" w:rsidRDefault="00131E12" w:rsidP="00D82A5B">
            <w:pPr>
              <w:pStyle w:val="3--zhu0"/>
              <w:rPr>
                <w:rFonts w:cs="Times New Roman"/>
                <w:bCs/>
                <w:sz w:val="15"/>
                <w:szCs w:val="15"/>
              </w:rPr>
            </w:pPr>
            <w:r w:rsidRPr="00622BF2">
              <w:rPr>
                <w:rFonts w:cs="Times New Roman"/>
                <w:bCs/>
                <w:sz w:val="15"/>
                <w:szCs w:val="15"/>
              </w:rPr>
              <w:t>173.</w:t>
            </w:r>
            <w:r w:rsidR="00BC5FFE" w:rsidRPr="00622BF2">
              <w:rPr>
                <w:rFonts w:cs="Times New Roman"/>
                <w:bCs/>
                <w:sz w:val="15"/>
                <w:szCs w:val="15"/>
              </w:rPr>
              <w:t>29</w:t>
            </w:r>
            <w:r w:rsidRPr="00622BF2">
              <w:rPr>
                <w:rFonts w:cs="Times New Roman"/>
                <w:bCs/>
                <w:sz w:val="15"/>
                <w:szCs w:val="15"/>
              </w:rPr>
              <w:t>(6)</w:t>
            </w:r>
          </w:p>
        </w:tc>
        <w:tc>
          <w:tcPr>
            <w:tcW w:w="933" w:type="pct"/>
            <w:tcBorders>
              <w:top w:val="nil"/>
              <w:left w:val="nil"/>
              <w:bottom w:val="nil"/>
              <w:right w:val="nil"/>
            </w:tcBorders>
            <w:vAlign w:val="center"/>
          </w:tcPr>
          <w:p w14:paraId="39910F10" w14:textId="2AFDB398" w:rsidR="00131E12" w:rsidRPr="00622BF2" w:rsidRDefault="00131E12" w:rsidP="00D82A5B">
            <w:pPr>
              <w:pStyle w:val="3--zhu0"/>
              <w:rPr>
                <w:rFonts w:cs="Times New Roman"/>
                <w:bCs/>
                <w:sz w:val="15"/>
                <w:szCs w:val="15"/>
              </w:rPr>
            </w:pPr>
            <w:r w:rsidRPr="00622BF2">
              <w:rPr>
                <w:rFonts w:cs="Times New Roman"/>
                <w:bCs/>
                <w:sz w:val="15"/>
                <w:szCs w:val="15"/>
              </w:rPr>
              <w:t>172.</w:t>
            </w:r>
            <w:r w:rsidR="00BC5FFE" w:rsidRPr="00622BF2">
              <w:rPr>
                <w:rFonts w:cs="Times New Roman"/>
                <w:bCs/>
                <w:sz w:val="15"/>
                <w:szCs w:val="15"/>
              </w:rPr>
              <w:t>2</w:t>
            </w:r>
            <w:r w:rsidR="00130967">
              <w:rPr>
                <w:rFonts w:cs="Times New Roman"/>
                <w:bCs/>
                <w:sz w:val="15"/>
                <w:szCs w:val="15"/>
              </w:rPr>
              <w:t>1</w:t>
            </w:r>
            <w:r w:rsidRPr="00622BF2">
              <w:rPr>
                <w:rFonts w:cs="Times New Roman"/>
                <w:bCs/>
                <w:sz w:val="15"/>
                <w:szCs w:val="15"/>
              </w:rPr>
              <w:t>(7)</w:t>
            </w:r>
          </w:p>
        </w:tc>
        <w:tc>
          <w:tcPr>
            <w:tcW w:w="933" w:type="pct"/>
            <w:tcBorders>
              <w:top w:val="nil"/>
              <w:left w:val="nil"/>
              <w:bottom w:val="nil"/>
              <w:right w:val="nil"/>
            </w:tcBorders>
            <w:vAlign w:val="center"/>
          </w:tcPr>
          <w:p w14:paraId="0CFBAE02" w14:textId="61DF9B9E" w:rsidR="00131E12" w:rsidRPr="00622BF2" w:rsidRDefault="00131E12" w:rsidP="00D82A5B">
            <w:pPr>
              <w:pStyle w:val="3--zhu0"/>
              <w:rPr>
                <w:rFonts w:cs="Times New Roman"/>
                <w:bCs/>
                <w:sz w:val="15"/>
                <w:szCs w:val="15"/>
              </w:rPr>
            </w:pPr>
            <w:r w:rsidRPr="00622BF2">
              <w:rPr>
                <w:rFonts w:cs="Times New Roman"/>
                <w:bCs/>
                <w:sz w:val="15"/>
                <w:szCs w:val="15"/>
              </w:rPr>
              <w:t>17</w:t>
            </w:r>
            <w:r w:rsidR="004343D3" w:rsidRPr="00622BF2">
              <w:rPr>
                <w:rFonts w:cs="Times New Roman"/>
                <w:bCs/>
                <w:sz w:val="15"/>
                <w:szCs w:val="15"/>
              </w:rPr>
              <w:t>4.9</w:t>
            </w:r>
            <w:r w:rsidR="00130967">
              <w:rPr>
                <w:rFonts w:cs="Times New Roman"/>
                <w:bCs/>
                <w:sz w:val="15"/>
                <w:szCs w:val="15"/>
              </w:rPr>
              <w:t>8</w:t>
            </w:r>
            <w:r w:rsidRPr="00622BF2">
              <w:rPr>
                <w:rFonts w:cs="Times New Roman"/>
                <w:bCs/>
                <w:sz w:val="15"/>
                <w:szCs w:val="15"/>
              </w:rPr>
              <w:t>(7)</w:t>
            </w:r>
          </w:p>
        </w:tc>
        <w:tc>
          <w:tcPr>
            <w:tcW w:w="934" w:type="pct"/>
            <w:tcBorders>
              <w:top w:val="nil"/>
              <w:left w:val="nil"/>
              <w:bottom w:val="nil"/>
              <w:right w:val="nil"/>
            </w:tcBorders>
            <w:vAlign w:val="center"/>
          </w:tcPr>
          <w:p w14:paraId="4D2880D2" w14:textId="6E6071AD" w:rsidR="00131E12" w:rsidRPr="00622BF2" w:rsidRDefault="00131E12" w:rsidP="00D82A5B">
            <w:pPr>
              <w:pStyle w:val="3--zhu0"/>
              <w:rPr>
                <w:rFonts w:cs="Times New Roman"/>
                <w:bCs/>
                <w:sz w:val="15"/>
                <w:szCs w:val="15"/>
              </w:rPr>
            </w:pPr>
            <w:r w:rsidRPr="00622BF2">
              <w:rPr>
                <w:rFonts w:cs="Times New Roman"/>
                <w:bCs/>
                <w:sz w:val="15"/>
                <w:szCs w:val="15"/>
              </w:rPr>
              <w:t>165.2</w:t>
            </w:r>
            <w:r w:rsidR="00130967">
              <w:rPr>
                <w:rFonts w:cs="Times New Roman"/>
                <w:bCs/>
                <w:sz w:val="15"/>
                <w:szCs w:val="15"/>
              </w:rPr>
              <w:t>0</w:t>
            </w:r>
            <w:r w:rsidRPr="00622BF2">
              <w:rPr>
                <w:rFonts w:cs="Times New Roman"/>
                <w:bCs/>
                <w:sz w:val="15"/>
                <w:szCs w:val="15"/>
              </w:rPr>
              <w:t xml:space="preserve"> </w:t>
            </w:r>
          </w:p>
        </w:tc>
      </w:tr>
      <w:tr w:rsidR="008B7A17" w:rsidRPr="00622BF2" w14:paraId="557C2793" w14:textId="77777777" w:rsidTr="008B7A17">
        <w:tc>
          <w:tcPr>
            <w:tcW w:w="712" w:type="pct"/>
            <w:tcBorders>
              <w:top w:val="nil"/>
              <w:left w:val="nil"/>
              <w:bottom w:val="single" w:sz="4" w:space="0" w:color="auto"/>
              <w:right w:val="nil"/>
            </w:tcBorders>
            <w:vAlign w:val="center"/>
          </w:tcPr>
          <w:p w14:paraId="78F144DB" w14:textId="77777777" w:rsidR="00131E12" w:rsidRPr="00D85E2A" w:rsidRDefault="00131E12" w:rsidP="00D82A5B">
            <w:pPr>
              <w:pStyle w:val="3--zhu0"/>
              <w:rPr>
                <w:rFonts w:cs="Times New Roman"/>
                <w:bCs/>
                <w:sz w:val="15"/>
                <w:szCs w:val="15"/>
              </w:rPr>
            </w:pPr>
            <w:r w:rsidRPr="00D85E2A">
              <w:rPr>
                <w:rFonts w:cs="Times New Roman"/>
                <w:bCs/>
                <w:sz w:val="15"/>
                <w:szCs w:val="15"/>
              </w:rPr>
              <w:t>M···M</w:t>
            </w:r>
          </w:p>
        </w:tc>
        <w:tc>
          <w:tcPr>
            <w:tcW w:w="554" w:type="pct"/>
            <w:tcBorders>
              <w:top w:val="nil"/>
              <w:left w:val="nil"/>
              <w:bottom w:val="single" w:sz="4" w:space="0" w:color="auto"/>
              <w:right w:val="nil"/>
            </w:tcBorders>
            <w:vAlign w:val="center"/>
          </w:tcPr>
          <w:p w14:paraId="5AEB7A12" w14:textId="7A0AE9CC" w:rsidR="00131E12" w:rsidRPr="00D85E2A" w:rsidRDefault="004C1461" w:rsidP="00D82A5B">
            <w:pPr>
              <w:pStyle w:val="3--zhu0"/>
              <w:rPr>
                <w:rFonts w:cs="Times New Roman"/>
                <w:bCs/>
                <w:sz w:val="15"/>
                <w:szCs w:val="15"/>
              </w:rPr>
            </w:pPr>
            <w:r w:rsidRPr="00F544C3">
              <w:rPr>
                <w:rFonts w:cs="Times New Roman"/>
                <w:bCs/>
                <w:sz w:val="15"/>
                <w:szCs w:val="15"/>
              </w:rPr>
              <w:t>6.1</w:t>
            </w:r>
            <w:r w:rsidR="00C117D8" w:rsidRPr="00F544C3">
              <w:rPr>
                <w:rFonts w:cs="Times New Roman"/>
                <w:bCs/>
                <w:sz w:val="15"/>
                <w:szCs w:val="15"/>
              </w:rPr>
              <w:t>42</w:t>
            </w:r>
            <w:r w:rsidR="00A06C92">
              <w:rPr>
                <w:rFonts w:cs="Times New Roman"/>
                <w:bCs/>
                <w:sz w:val="15"/>
                <w:szCs w:val="15"/>
              </w:rPr>
              <w:t>1</w:t>
            </w:r>
            <w:r w:rsidR="00131E12" w:rsidRPr="00D85E2A">
              <w:rPr>
                <w:rFonts w:cs="Times New Roman"/>
                <w:bCs/>
                <w:sz w:val="15"/>
                <w:szCs w:val="15"/>
              </w:rPr>
              <w:t>(</w:t>
            </w:r>
            <w:r w:rsidRPr="00F544C3">
              <w:rPr>
                <w:rFonts w:cs="Times New Roman"/>
                <w:bCs/>
                <w:sz w:val="15"/>
                <w:szCs w:val="15"/>
              </w:rPr>
              <w:t>2</w:t>
            </w:r>
            <w:r w:rsidR="00131E12" w:rsidRPr="00D85E2A">
              <w:rPr>
                <w:rFonts w:cs="Times New Roman"/>
                <w:bCs/>
                <w:sz w:val="15"/>
                <w:szCs w:val="15"/>
              </w:rPr>
              <w:t>)</w:t>
            </w:r>
          </w:p>
        </w:tc>
        <w:tc>
          <w:tcPr>
            <w:tcW w:w="933" w:type="pct"/>
            <w:tcBorders>
              <w:top w:val="nil"/>
              <w:left w:val="nil"/>
              <w:bottom w:val="single" w:sz="4" w:space="0" w:color="auto"/>
              <w:right w:val="nil"/>
            </w:tcBorders>
            <w:vAlign w:val="center"/>
          </w:tcPr>
          <w:p w14:paraId="16B6EFC4" w14:textId="0FB83A3D" w:rsidR="00131E12" w:rsidRPr="00D85E2A" w:rsidRDefault="004C1461" w:rsidP="00D82A5B">
            <w:pPr>
              <w:pStyle w:val="3--zhu0"/>
              <w:rPr>
                <w:rFonts w:cs="Times New Roman"/>
                <w:bCs/>
                <w:sz w:val="15"/>
                <w:szCs w:val="15"/>
              </w:rPr>
            </w:pPr>
            <w:r w:rsidRPr="00F544C3">
              <w:rPr>
                <w:rFonts w:cs="Times New Roman"/>
                <w:bCs/>
                <w:sz w:val="15"/>
                <w:szCs w:val="15"/>
              </w:rPr>
              <w:t>6.129</w:t>
            </w:r>
            <w:r w:rsidR="00A06C92">
              <w:rPr>
                <w:rFonts w:cs="Times New Roman"/>
                <w:bCs/>
                <w:sz w:val="15"/>
                <w:szCs w:val="15"/>
              </w:rPr>
              <w:t>0</w:t>
            </w:r>
            <w:r w:rsidR="00131E12" w:rsidRPr="00D85E2A">
              <w:rPr>
                <w:rFonts w:cs="Times New Roman"/>
                <w:bCs/>
                <w:sz w:val="15"/>
                <w:szCs w:val="15"/>
              </w:rPr>
              <w:t>(2)</w:t>
            </w:r>
          </w:p>
        </w:tc>
        <w:tc>
          <w:tcPr>
            <w:tcW w:w="933" w:type="pct"/>
            <w:tcBorders>
              <w:top w:val="nil"/>
              <w:left w:val="nil"/>
              <w:bottom w:val="single" w:sz="4" w:space="0" w:color="auto"/>
              <w:right w:val="nil"/>
            </w:tcBorders>
            <w:vAlign w:val="center"/>
          </w:tcPr>
          <w:p w14:paraId="0318E2E9" w14:textId="4FBDEC2A" w:rsidR="00131E12" w:rsidRPr="00D85E2A" w:rsidRDefault="00D05D2A" w:rsidP="00D82A5B">
            <w:pPr>
              <w:pStyle w:val="3--zhu0"/>
              <w:rPr>
                <w:rFonts w:cs="Times New Roman"/>
                <w:bCs/>
                <w:sz w:val="15"/>
                <w:szCs w:val="15"/>
              </w:rPr>
            </w:pPr>
            <w:r w:rsidRPr="00F544C3">
              <w:rPr>
                <w:rFonts w:cs="Times New Roman"/>
                <w:bCs/>
                <w:sz w:val="15"/>
                <w:szCs w:val="15"/>
              </w:rPr>
              <w:t>6.124</w:t>
            </w:r>
            <w:r w:rsidR="00A06C92">
              <w:rPr>
                <w:rFonts w:cs="Times New Roman"/>
                <w:bCs/>
                <w:sz w:val="15"/>
                <w:szCs w:val="15"/>
              </w:rPr>
              <w:t>1</w:t>
            </w:r>
            <w:r w:rsidR="00131E12" w:rsidRPr="00D85E2A">
              <w:rPr>
                <w:rFonts w:cs="Times New Roman"/>
                <w:bCs/>
                <w:sz w:val="15"/>
                <w:szCs w:val="15"/>
              </w:rPr>
              <w:t>(</w:t>
            </w:r>
            <w:r w:rsidRPr="00F544C3">
              <w:rPr>
                <w:rFonts w:cs="Times New Roman"/>
                <w:bCs/>
                <w:sz w:val="15"/>
                <w:szCs w:val="15"/>
              </w:rPr>
              <w:t>3</w:t>
            </w:r>
            <w:r w:rsidR="00131E12" w:rsidRPr="00D85E2A">
              <w:rPr>
                <w:rFonts w:cs="Times New Roman"/>
                <w:bCs/>
                <w:sz w:val="15"/>
                <w:szCs w:val="15"/>
              </w:rPr>
              <w:t>)</w:t>
            </w:r>
          </w:p>
        </w:tc>
        <w:tc>
          <w:tcPr>
            <w:tcW w:w="933" w:type="pct"/>
            <w:tcBorders>
              <w:top w:val="nil"/>
              <w:left w:val="nil"/>
              <w:bottom w:val="single" w:sz="4" w:space="0" w:color="auto"/>
              <w:right w:val="nil"/>
            </w:tcBorders>
            <w:vAlign w:val="center"/>
          </w:tcPr>
          <w:p w14:paraId="6CC5BAAA" w14:textId="2F1416CF" w:rsidR="00131E12" w:rsidRPr="00D85E2A" w:rsidRDefault="00D05D2A" w:rsidP="00D82A5B">
            <w:pPr>
              <w:pStyle w:val="3--zhu0"/>
              <w:rPr>
                <w:rFonts w:cs="Times New Roman"/>
                <w:bCs/>
                <w:sz w:val="15"/>
                <w:szCs w:val="15"/>
              </w:rPr>
            </w:pPr>
            <w:r w:rsidRPr="00F544C3">
              <w:rPr>
                <w:rFonts w:cs="Times New Roman"/>
                <w:bCs/>
                <w:sz w:val="15"/>
                <w:szCs w:val="15"/>
              </w:rPr>
              <w:t>6.117</w:t>
            </w:r>
            <w:r w:rsidR="00A06C92">
              <w:rPr>
                <w:rFonts w:cs="Times New Roman"/>
                <w:bCs/>
                <w:sz w:val="15"/>
                <w:szCs w:val="15"/>
              </w:rPr>
              <w:t>0</w:t>
            </w:r>
            <w:r w:rsidR="00131E12" w:rsidRPr="00D85E2A">
              <w:rPr>
                <w:rFonts w:cs="Times New Roman"/>
                <w:bCs/>
                <w:sz w:val="15"/>
                <w:szCs w:val="15"/>
              </w:rPr>
              <w:t>(</w:t>
            </w:r>
            <w:r w:rsidRPr="00F544C3">
              <w:rPr>
                <w:rFonts w:cs="Times New Roman"/>
                <w:bCs/>
                <w:sz w:val="15"/>
                <w:szCs w:val="15"/>
              </w:rPr>
              <w:t>3</w:t>
            </w:r>
            <w:r w:rsidR="00131E12" w:rsidRPr="00D85E2A">
              <w:rPr>
                <w:rFonts w:cs="Times New Roman"/>
                <w:bCs/>
                <w:sz w:val="15"/>
                <w:szCs w:val="15"/>
              </w:rPr>
              <w:t>)</w:t>
            </w:r>
          </w:p>
        </w:tc>
        <w:tc>
          <w:tcPr>
            <w:tcW w:w="934" w:type="pct"/>
            <w:tcBorders>
              <w:top w:val="nil"/>
              <w:left w:val="nil"/>
              <w:bottom w:val="single" w:sz="4" w:space="0" w:color="auto"/>
              <w:right w:val="nil"/>
            </w:tcBorders>
            <w:vAlign w:val="center"/>
          </w:tcPr>
          <w:p w14:paraId="08735B5F" w14:textId="76A769B2" w:rsidR="00131E12" w:rsidRPr="00622BF2" w:rsidRDefault="00131E12" w:rsidP="00D82A5B">
            <w:pPr>
              <w:pStyle w:val="3--zhu0"/>
              <w:rPr>
                <w:rFonts w:cs="Times New Roman"/>
                <w:bCs/>
                <w:sz w:val="15"/>
                <w:szCs w:val="15"/>
              </w:rPr>
            </w:pPr>
            <w:r w:rsidRPr="00D85E2A">
              <w:rPr>
                <w:rFonts w:cs="Times New Roman"/>
                <w:bCs/>
                <w:sz w:val="15"/>
                <w:szCs w:val="15"/>
              </w:rPr>
              <w:t>5.887</w:t>
            </w:r>
            <w:r w:rsidR="00A06C92">
              <w:rPr>
                <w:rFonts w:cs="Times New Roman"/>
                <w:bCs/>
                <w:sz w:val="15"/>
                <w:szCs w:val="15"/>
              </w:rPr>
              <w:t>0</w:t>
            </w:r>
            <w:r w:rsidRPr="00D85E2A">
              <w:rPr>
                <w:rFonts w:cs="Times New Roman"/>
                <w:bCs/>
                <w:sz w:val="15"/>
                <w:szCs w:val="15"/>
              </w:rPr>
              <w:t>(</w:t>
            </w:r>
            <w:r w:rsidR="00C117D8" w:rsidRPr="00F544C3">
              <w:rPr>
                <w:rFonts w:cs="Times New Roman"/>
                <w:bCs/>
                <w:sz w:val="15"/>
                <w:szCs w:val="15"/>
              </w:rPr>
              <w:t>3</w:t>
            </w:r>
            <w:r w:rsidRPr="00D85E2A">
              <w:rPr>
                <w:rFonts w:cs="Times New Roman"/>
                <w:bCs/>
                <w:sz w:val="15"/>
                <w:szCs w:val="15"/>
              </w:rPr>
              <w:t>)−6.177</w:t>
            </w:r>
            <w:r w:rsidR="00A06C92">
              <w:rPr>
                <w:rFonts w:cs="Times New Roman"/>
                <w:bCs/>
                <w:sz w:val="15"/>
                <w:szCs w:val="15"/>
              </w:rPr>
              <w:t>0</w:t>
            </w:r>
            <w:r w:rsidRPr="00D85E2A">
              <w:rPr>
                <w:rFonts w:cs="Times New Roman"/>
                <w:bCs/>
                <w:sz w:val="15"/>
                <w:szCs w:val="15"/>
              </w:rPr>
              <w:t>(</w:t>
            </w:r>
            <w:r w:rsidR="00C117D8" w:rsidRPr="00F544C3">
              <w:rPr>
                <w:rFonts w:cs="Times New Roman"/>
                <w:bCs/>
                <w:sz w:val="15"/>
                <w:szCs w:val="15"/>
              </w:rPr>
              <w:t>1</w:t>
            </w:r>
            <w:r w:rsidRPr="00D85E2A">
              <w:rPr>
                <w:rFonts w:cs="Times New Roman"/>
                <w:bCs/>
                <w:sz w:val="15"/>
                <w:szCs w:val="15"/>
              </w:rPr>
              <w:t>)</w:t>
            </w:r>
          </w:p>
        </w:tc>
      </w:tr>
    </w:tbl>
    <w:p w14:paraId="13DB26F1" w14:textId="54CA0006" w:rsidR="00131E12" w:rsidRDefault="00131E12" w:rsidP="00D82A5B">
      <w:pPr>
        <w:ind w:firstLineChars="0" w:firstLine="0"/>
      </w:pPr>
    </w:p>
    <w:p w14:paraId="646FB886" w14:textId="01F898C9" w:rsidR="00C45132" w:rsidRPr="00C45132" w:rsidRDefault="00C45132" w:rsidP="00C45132">
      <w:pPr>
        <w:pStyle w:val="3--zhu"/>
        <w:spacing w:before="156"/>
      </w:pPr>
      <w:r>
        <w:rPr>
          <w:rFonts w:hint="eastAsia"/>
        </w:rPr>
        <w:t>续</w:t>
      </w:r>
      <w:r w:rsidRPr="00D82A5B">
        <w:rPr>
          <w:rFonts w:hint="eastAsia"/>
        </w:rPr>
        <w:t>表</w:t>
      </w:r>
      <w:r w:rsidRPr="00D82A5B">
        <w:t>4.3 dmaCuMn</w:t>
      </w:r>
      <w:r w:rsidRPr="00D82A5B">
        <w:rPr>
          <w:rFonts w:hint="eastAsia"/>
        </w:rPr>
        <w:t>固溶体化合物的部分键长</w:t>
      </w:r>
      <w:r w:rsidRPr="00D82A5B">
        <w:t>(Å)</w:t>
      </w:r>
      <w:r w:rsidRPr="00D82A5B">
        <w:rPr>
          <w:rFonts w:hint="eastAsia"/>
        </w:rPr>
        <w:t>、键角</w:t>
      </w:r>
      <w:r w:rsidRPr="00D82A5B">
        <w:t>(</w:t>
      </w:r>
      <w:r w:rsidRPr="00D82A5B">
        <w:rPr>
          <w:vertAlign w:val="superscript"/>
        </w:rPr>
        <w:t>o</w:t>
      </w:r>
      <w:r w:rsidRPr="00D82A5B">
        <w:t>)</w:t>
      </w:r>
      <w:r w:rsidRPr="00D82A5B">
        <w:rPr>
          <w:rFonts w:hint="eastAsia"/>
        </w:rPr>
        <w:t>、氢键和</w:t>
      </w:r>
      <w:r w:rsidRPr="00D82A5B">
        <w:t>M···M</w:t>
      </w:r>
      <w:r w:rsidRPr="00D82A5B">
        <w:rPr>
          <w:rFonts w:hint="eastAsia"/>
        </w:rPr>
        <w:t>距离</w:t>
      </w:r>
      <w:r w:rsidRPr="00D82A5B">
        <w:t>(Å)</w:t>
      </w:r>
    </w:p>
    <w:tbl>
      <w:tblPr>
        <w:tblW w:w="5000" w:type="pct"/>
        <w:tblLook w:val="04A0" w:firstRow="1" w:lastRow="0" w:firstColumn="1" w:lastColumn="0" w:noHBand="0" w:noVBand="1"/>
      </w:tblPr>
      <w:tblGrid>
        <w:gridCol w:w="1122"/>
        <w:gridCol w:w="1910"/>
        <w:gridCol w:w="1440"/>
        <w:gridCol w:w="1440"/>
        <w:gridCol w:w="1523"/>
        <w:gridCol w:w="1523"/>
      </w:tblGrid>
      <w:tr w:rsidR="00130967" w:rsidRPr="00622BF2" w14:paraId="30E6DDEF" w14:textId="77777777" w:rsidTr="00130967">
        <w:tc>
          <w:tcPr>
            <w:tcW w:w="626" w:type="pct"/>
            <w:tcBorders>
              <w:top w:val="single" w:sz="4" w:space="0" w:color="auto"/>
              <w:left w:val="nil"/>
              <w:bottom w:val="single" w:sz="4" w:space="0" w:color="auto"/>
              <w:right w:val="nil"/>
            </w:tcBorders>
            <w:tcMar>
              <w:left w:w="0" w:type="dxa"/>
              <w:right w:w="0" w:type="dxa"/>
            </w:tcMar>
            <w:vAlign w:val="center"/>
          </w:tcPr>
          <w:p w14:paraId="597195CF" w14:textId="77777777" w:rsidR="00C371DE" w:rsidRPr="00622BF2" w:rsidRDefault="00C371DE" w:rsidP="00D82A5B">
            <w:pPr>
              <w:pStyle w:val="3--zhu0"/>
              <w:rPr>
                <w:rFonts w:cs="Times New Roman"/>
                <w:bCs/>
                <w:sz w:val="18"/>
                <w:szCs w:val="18"/>
              </w:rPr>
            </w:pPr>
            <w:r w:rsidRPr="00622BF2">
              <w:rPr>
                <w:rFonts w:cs="Times New Roman"/>
                <w:bCs/>
                <w:sz w:val="18"/>
                <w:szCs w:val="18"/>
              </w:rPr>
              <w:t>180K</w:t>
            </w:r>
          </w:p>
        </w:tc>
        <w:tc>
          <w:tcPr>
            <w:tcW w:w="1066" w:type="pct"/>
            <w:tcBorders>
              <w:top w:val="single" w:sz="4" w:space="0" w:color="auto"/>
              <w:left w:val="nil"/>
              <w:bottom w:val="single" w:sz="4" w:space="0" w:color="auto"/>
              <w:right w:val="nil"/>
            </w:tcBorders>
            <w:tcMar>
              <w:left w:w="0" w:type="dxa"/>
              <w:right w:w="0" w:type="dxa"/>
            </w:tcMar>
            <w:vAlign w:val="center"/>
          </w:tcPr>
          <w:p w14:paraId="3FD6B3D2" w14:textId="7C6796A4" w:rsidR="00C371DE" w:rsidRPr="00622BF2" w:rsidRDefault="00C371DE" w:rsidP="00D82A5B">
            <w:pPr>
              <w:pStyle w:val="3--zhu0"/>
              <w:rPr>
                <w:rFonts w:cs="Times New Roman"/>
                <w:bCs/>
                <w:sz w:val="18"/>
                <w:szCs w:val="18"/>
              </w:rPr>
            </w:pPr>
            <w:r w:rsidRPr="00622BF2">
              <w:rPr>
                <w:rFonts w:cs="Times New Roman"/>
                <w:bCs/>
                <w:sz w:val="18"/>
                <w:szCs w:val="18"/>
              </w:rPr>
              <w:t>dmaCu</w:t>
            </w:r>
            <w:r w:rsidRPr="00622BF2">
              <w:rPr>
                <w:rFonts w:cs="Times New Roman"/>
                <w:bCs/>
                <w:sz w:val="18"/>
                <w:szCs w:val="18"/>
                <w:vertAlign w:val="subscript"/>
              </w:rPr>
              <w:t>0.</w:t>
            </w:r>
            <w:r w:rsidR="001250CB" w:rsidRPr="00622BF2">
              <w:rPr>
                <w:rFonts w:cs="Times New Roman"/>
                <w:bCs/>
                <w:sz w:val="18"/>
                <w:szCs w:val="18"/>
                <w:vertAlign w:val="subscript"/>
              </w:rPr>
              <w:t>6</w:t>
            </w:r>
            <w:r w:rsidR="001250CB">
              <w:rPr>
                <w:rFonts w:cs="Times New Roman"/>
                <w:bCs/>
                <w:sz w:val="18"/>
                <w:szCs w:val="18"/>
                <w:vertAlign w:val="subscript"/>
              </w:rPr>
              <w:t>6</w:t>
            </w:r>
            <w:r w:rsidR="001250CB" w:rsidRPr="00622BF2">
              <w:rPr>
                <w:rFonts w:cs="Times New Roman"/>
                <w:bCs/>
                <w:sz w:val="18"/>
                <w:szCs w:val="18"/>
              </w:rPr>
              <w:t>Mn</w:t>
            </w:r>
            <w:r w:rsidR="001250CB" w:rsidRPr="00622BF2">
              <w:rPr>
                <w:rFonts w:cs="Times New Roman"/>
                <w:bCs/>
                <w:sz w:val="18"/>
                <w:szCs w:val="18"/>
                <w:vertAlign w:val="subscript"/>
              </w:rPr>
              <w:t>0</w:t>
            </w:r>
            <w:r w:rsidRPr="00622BF2">
              <w:rPr>
                <w:rFonts w:cs="Times New Roman"/>
                <w:bCs/>
                <w:sz w:val="18"/>
                <w:szCs w:val="18"/>
                <w:vertAlign w:val="subscript"/>
              </w:rPr>
              <w:t>.</w:t>
            </w:r>
            <w:r w:rsidR="001250CB" w:rsidRPr="00622BF2">
              <w:rPr>
                <w:rFonts w:cs="Times New Roman"/>
                <w:bCs/>
                <w:sz w:val="18"/>
                <w:szCs w:val="18"/>
                <w:vertAlign w:val="subscript"/>
              </w:rPr>
              <w:t>3</w:t>
            </w:r>
            <w:r w:rsidR="001250CB">
              <w:rPr>
                <w:rFonts w:cs="Times New Roman"/>
                <w:bCs/>
                <w:sz w:val="18"/>
                <w:szCs w:val="18"/>
                <w:vertAlign w:val="subscript"/>
              </w:rPr>
              <w:t>4</w:t>
            </w:r>
          </w:p>
        </w:tc>
        <w:tc>
          <w:tcPr>
            <w:tcW w:w="804" w:type="pct"/>
            <w:tcBorders>
              <w:top w:val="single" w:sz="4" w:space="0" w:color="auto"/>
              <w:left w:val="nil"/>
              <w:bottom w:val="single" w:sz="4" w:space="0" w:color="auto"/>
              <w:right w:val="nil"/>
            </w:tcBorders>
            <w:tcMar>
              <w:left w:w="0" w:type="dxa"/>
              <w:right w:w="0" w:type="dxa"/>
            </w:tcMar>
            <w:vAlign w:val="center"/>
          </w:tcPr>
          <w:p w14:paraId="3A3139C5" w14:textId="7F1A19B2" w:rsidR="00C371DE" w:rsidRPr="00622BF2" w:rsidRDefault="00C371DE" w:rsidP="00D82A5B">
            <w:pPr>
              <w:pStyle w:val="3--zhu0"/>
              <w:rPr>
                <w:rFonts w:cs="Times New Roman"/>
                <w:bCs/>
                <w:sz w:val="18"/>
                <w:szCs w:val="18"/>
              </w:rPr>
            </w:pPr>
            <w:r w:rsidRPr="00622BF2">
              <w:rPr>
                <w:rFonts w:cs="Times New Roman"/>
                <w:bCs/>
                <w:sz w:val="18"/>
                <w:szCs w:val="18"/>
              </w:rPr>
              <w:t>dmaCu</w:t>
            </w:r>
            <w:r w:rsidRPr="00622BF2">
              <w:rPr>
                <w:rFonts w:cs="Times New Roman"/>
                <w:bCs/>
                <w:sz w:val="18"/>
                <w:szCs w:val="18"/>
                <w:vertAlign w:val="subscript"/>
              </w:rPr>
              <w:t>0.77</w:t>
            </w:r>
            <w:r w:rsidRPr="00622BF2">
              <w:rPr>
                <w:rFonts w:cs="Times New Roman"/>
                <w:bCs/>
                <w:sz w:val="18"/>
                <w:szCs w:val="18"/>
              </w:rPr>
              <w:t>Mn</w:t>
            </w:r>
            <w:r w:rsidRPr="00622BF2">
              <w:rPr>
                <w:rFonts w:cs="Times New Roman"/>
                <w:bCs/>
                <w:sz w:val="18"/>
                <w:szCs w:val="18"/>
                <w:vertAlign w:val="subscript"/>
              </w:rPr>
              <w:t>0.24</w:t>
            </w:r>
          </w:p>
        </w:tc>
        <w:tc>
          <w:tcPr>
            <w:tcW w:w="804" w:type="pct"/>
            <w:tcBorders>
              <w:top w:val="single" w:sz="4" w:space="0" w:color="auto"/>
              <w:left w:val="nil"/>
              <w:bottom w:val="single" w:sz="4" w:space="0" w:color="auto"/>
              <w:right w:val="nil"/>
            </w:tcBorders>
            <w:tcMar>
              <w:left w:w="0" w:type="dxa"/>
              <w:right w:w="0" w:type="dxa"/>
            </w:tcMar>
            <w:vAlign w:val="center"/>
          </w:tcPr>
          <w:p w14:paraId="0E0D649B" w14:textId="146F7D64" w:rsidR="00C371DE" w:rsidRPr="00622BF2" w:rsidRDefault="00C371DE" w:rsidP="00D82A5B">
            <w:pPr>
              <w:pStyle w:val="3--zhu0"/>
              <w:rPr>
                <w:rFonts w:cs="Times New Roman"/>
                <w:bCs/>
                <w:sz w:val="18"/>
                <w:szCs w:val="18"/>
              </w:rPr>
            </w:pPr>
            <w:r w:rsidRPr="00622BF2">
              <w:rPr>
                <w:rFonts w:cs="Times New Roman"/>
                <w:bCs/>
                <w:sz w:val="18"/>
                <w:szCs w:val="18"/>
              </w:rPr>
              <w:t>dmaCu</w:t>
            </w:r>
            <w:r w:rsidRPr="00622BF2">
              <w:rPr>
                <w:rFonts w:cs="Times New Roman"/>
                <w:bCs/>
                <w:sz w:val="18"/>
                <w:szCs w:val="18"/>
                <w:vertAlign w:val="subscript"/>
              </w:rPr>
              <w:t>0.90</w:t>
            </w:r>
            <w:r w:rsidRPr="00622BF2">
              <w:rPr>
                <w:rFonts w:cs="Times New Roman"/>
                <w:bCs/>
                <w:sz w:val="18"/>
                <w:szCs w:val="18"/>
              </w:rPr>
              <w:t>Mn</w:t>
            </w:r>
            <w:r w:rsidRPr="00622BF2">
              <w:rPr>
                <w:rFonts w:cs="Times New Roman"/>
                <w:bCs/>
                <w:sz w:val="18"/>
                <w:szCs w:val="18"/>
                <w:vertAlign w:val="subscript"/>
              </w:rPr>
              <w:t>0.10</w:t>
            </w:r>
          </w:p>
        </w:tc>
        <w:tc>
          <w:tcPr>
            <w:tcW w:w="850" w:type="pct"/>
            <w:tcBorders>
              <w:top w:val="single" w:sz="4" w:space="0" w:color="auto"/>
              <w:left w:val="nil"/>
              <w:bottom w:val="single" w:sz="4" w:space="0" w:color="auto"/>
              <w:right w:val="nil"/>
            </w:tcBorders>
            <w:tcMar>
              <w:left w:w="0" w:type="dxa"/>
              <w:right w:w="0" w:type="dxa"/>
            </w:tcMar>
            <w:vAlign w:val="center"/>
          </w:tcPr>
          <w:p w14:paraId="0B46CC83" w14:textId="172B3309" w:rsidR="00C371DE" w:rsidRPr="00622BF2" w:rsidRDefault="00C371DE" w:rsidP="00D82A5B">
            <w:pPr>
              <w:pStyle w:val="3--zhu0"/>
              <w:rPr>
                <w:rFonts w:cs="Times New Roman"/>
                <w:bCs/>
                <w:sz w:val="18"/>
                <w:szCs w:val="18"/>
              </w:rPr>
            </w:pPr>
            <w:r w:rsidRPr="00622BF2">
              <w:rPr>
                <w:rFonts w:cs="Times New Roman"/>
                <w:bCs/>
                <w:sz w:val="18"/>
                <w:szCs w:val="18"/>
              </w:rPr>
              <w:t>dmaCu</w:t>
            </w:r>
            <w:r w:rsidRPr="00622BF2">
              <w:rPr>
                <w:rFonts w:cs="Times New Roman"/>
                <w:bCs/>
                <w:sz w:val="18"/>
                <w:szCs w:val="18"/>
                <w:vertAlign w:val="subscript"/>
              </w:rPr>
              <w:t>0.97</w:t>
            </w:r>
            <w:r w:rsidRPr="00622BF2">
              <w:rPr>
                <w:rFonts w:cs="Times New Roman"/>
                <w:bCs/>
                <w:sz w:val="18"/>
                <w:szCs w:val="18"/>
              </w:rPr>
              <w:t>Mn</w:t>
            </w:r>
            <w:r w:rsidRPr="00622BF2">
              <w:rPr>
                <w:rFonts w:cs="Times New Roman"/>
                <w:bCs/>
                <w:sz w:val="18"/>
                <w:szCs w:val="18"/>
                <w:vertAlign w:val="subscript"/>
              </w:rPr>
              <w:t>0.03</w:t>
            </w:r>
          </w:p>
        </w:tc>
        <w:tc>
          <w:tcPr>
            <w:tcW w:w="850" w:type="pct"/>
            <w:tcBorders>
              <w:top w:val="single" w:sz="4" w:space="0" w:color="auto"/>
              <w:left w:val="nil"/>
              <w:bottom w:val="single" w:sz="4" w:space="0" w:color="auto"/>
              <w:right w:val="nil"/>
            </w:tcBorders>
            <w:tcMar>
              <w:left w:w="0" w:type="dxa"/>
              <w:right w:w="0" w:type="dxa"/>
            </w:tcMar>
            <w:vAlign w:val="center"/>
          </w:tcPr>
          <w:p w14:paraId="13CCBFCD" w14:textId="27C61640" w:rsidR="00C371DE" w:rsidRPr="00622BF2" w:rsidRDefault="00C371DE" w:rsidP="00D82A5B">
            <w:pPr>
              <w:pStyle w:val="3--zhu0"/>
              <w:rPr>
                <w:rFonts w:cs="Times New Roman"/>
                <w:bCs/>
                <w:sz w:val="18"/>
                <w:szCs w:val="18"/>
              </w:rPr>
            </w:pPr>
            <w:r w:rsidRPr="00622BF2">
              <w:rPr>
                <w:rFonts w:cs="Times New Roman"/>
                <w:bCs/>
                <w:sz w:val="18"/>
                <w:szCs w:val="18"/>
              </w:rPr>
              <w:t>dmaCu</w:t>
            </w:r>
          </w:p>
        </w:tc>
      </w:tr>
      <w:tr w:rsidR="00130967" w:rsidRPr="00622BF2" w14:paraId="1F7B3CF6" w14:textId="77777777" w:rsidTr="00130967">
        <w:tc>
          <w:tcPr>
            <w:tcW w:w="626" w:type="pct"/>
            <w:tcBorders>
              <w:top w:val="single" w:sz="4" w:space="0" w:color="auto"/>
              <w:left w:val="nil"/>
              <w:bottom w:val="nil"/>
              <w:right w:val="nil"/>
            </w:tcBorders>
            <w:tcMar>
              <w:left w:w="0" w:type="dxa"/>
              <w:right w:w="0" w:type="dxa"/>
            </w:tcMar>
            <w:vAlign w:val="center"/>
          </w:tcPr>
          <w:p w14:paraId="23DCF816" w14:textId="77777777" w:rsidR="00C371DE" w:rsidRPr="00622BF2" w:rsidRDefault="00C371DE" w:rsidP="00D82A5B">
            <w:pPr>
              <w:pStyle w:val="3--zhu0"/>
              <w:rPr>
                <w:rFonts w:cs="Times New Roman"/>
                <w:bCs/>
                <w:sz w:val="15"/>
                <w:szCs w:val="15"/>
              </w:rPr>
            </w:pPr>
            <w:r w:rsidRPr="00622BF2">
              <w:rPr>
                <w:rFonts w:cs="Times New Roman"/>
                <w:bCs/>
                <w:sz w:val="15"/>
                <w:szCs w:val="15"/>
              </w:rPr>
              <w:t>M−O</w:t>
            </w:r>
          </w:p>
        </w:tc>
        <w:tc>
          <w:tcPr>
            <w:tcW w:w="1066" w:type="pct"/>
            <w:tcBorders>
              <w:top w:val="single" w:sz="4" w:space="0" w:color="auto"/>
              <w:left w:val="nil"/>
              <w:bottom w:val="nil"/>
              <w:right w:val="nil"/>
            </w:tcBorders>
            <w:tcMar>
              <w:left w:w="0" w:type="dxa"/>
              <w:right w:w="0" w:type="dxa"/>
            </w:tcMar>
          </w:tcPr>
          <w:p w14:paraId="6F262ACC" w14:textId="2758BBB9" w:rsidR="00C371DE" w:rsidRPr="00622BF2" w:rsidRDefault="00C371DE" w:rsidP="00D82A5B">
            <w:pPr>
              <w:pStyle w:val="3--zhu0"/>
              <w:rPr>
                <w:rFonts w:cs="Times New Roman"/>
                <w:bCs/>
                <w:sz w:val="15"/>
                <w:szCs w:val="15"/>
              </w:rPr>
            </w:pPr>
            <w:r w:rsidRPr="00622BF2">
              <w:rPr>
                <w:rFonts w:cs="Times New Roman"/>
                <w:sz w:val="15"/>
                <w:szCs w:val="15"/>
              </w:rPr>
              <w:t xml:space="preserve">2.0105(2) </w:t>
            </w:r>
            <w:r w:rsidRPr="00622BF2">
              <w:rPr>
                <w:rFonts w:eastAsia="微软雅黑" w:cs="Times New Roman"/>
                <w:sz w:val="15"/>
                <w:szCs w:val="15"/>
              </w:rPr>
              <w:t>−</w:t>
            </w:r>
            <w:r w:rsidRPr="00622BF2">
              <w:rPr>
                <w:rFonts w:cs="Times New Roman"/>
                <w:sz w:val="15"/>
                <w:szCs w:val="15"/>
              </w:rPr>
              <w:t xml:space="preserve"> 2.4250(2)</w:t>
            </w:r>
          </w:p>
        </w:tc>
        <w:tc>
          <w:tcPr>
            <w:tcW w:w="804" w:type="pct"/>
            <w:tcBorders>
              <w:top w:val="single" w:sz="4" w:space="0" w:color="auto"/>
              <w:left w:val="nil"/>
              <w:bottom w:val="nil"/>
              <w:right w:val="nil"/>
            </w:tcBorders>
            <w:tcMar>
              <w:left w:w="0" w:type="dxa"/>
              <w:right w:w="0" w:type="dxa"/>
            </w:tcMar>
          </w:tcPr>
          <w:p w14:paraId="2644C6E7" w14:textId="69BC9F03" w:rsidR="00C371DE" w:rsidRPr="00622BF2" w:rsidRDefault="00C371DE" w:rsidP="00D82A5B">
            <w:pPr>
              <w:pStyle w:val="3--zhu0"/>
              <w:rPr>
                <w:rFonts w:cs="Times New Roman"/>
                <w:bCs/>
                <w:sz w:val="15"/>
                <w:szCs w:val="15"/>
              </w:rPr>
            </w:pPr>
            <w:r w:rsidRPr="00622BF2">
              <w:rPr>
                <w:rFonts w:cs="Times New Roman"/>
                <w:sz w:val="15"/>
                <w:szCs w:val="15"/>
              </w:rPr>
              <w:t xml:space="preserve">1.9884(8) </w:t>
            </w:r>
            <w:r w:rsidRPr="00622BF2">
              <w:rPr>
                <w:rFonts w:eastAsia="微软雅黑" w:cs="Times New Roman"/>
                <w:sz w:val="15"/>
                <w:szCs w:val="15"/>
              </w:rPr>
              <w:t>−</w:t>
            </w:r>
            <w:r w:rsidRPr="00622BF2">
              <w:rPr>
                <w:rFonts w:cs="Times New Roman"/>
                <w:sz w:val="15"/>
                <w:szCs w:val="15"/>
              </w:rPr>
              <w:t xml:space="preserve"> 2.4608(9)</w:t>
            </w:r>
          </w:p>
        </w:tc>
        <w:tc>
          <w:tcPr>
            <w:tcW w:w="804" w:type="pct"/>
            <w:tcBorders>
              <w:top w:val="single" w:sz="4" w:space="0" w:color="auto"/>
              <w:left w:val="nil"/>
              <w:bottom w:val="nil"/>
              <w:right w:val="nil"/>
            </w:tcBorders>
            <w:tcMar>
              <w:left w:w="0" w:type="dxa"/>
              <w:right w:w="0" w:type="dxa"/>
            </w:tcMar>
          </w:tcPr>
          <w:p w14:paraId="56724E86" w14:textId="142A1835" w:rsidR="00C371DE" w:rsidRPr="00622BF2" w:rsidRDefault="00C371DE" w:rsidP="00D82A5B">
            <w:pPr>
              <w:pStyle w:val="3--zhu0"/>
              <w:rPr>
                <w:rFonts w:cs="Times New Roman"/>
                <w:bCs/>
                <w:sz w:val="15"/>
                <w:szCs w:val="15"/>
              </w:rPr>
            </w:pPr>
            <w:r w:rsidRPr="00622BF2">
              <w:rPr>
                <w:rFonts w:cs="Times New Roman"/>
                <w:sz w:val="15"/>
                <w:szCs w:val="15"/>
              </w:rPr>
              <w:t xml:space="preserve">1.9884(8) </w:t>
            </w:r>
            <w:r w:rsidRPr="00622BF2">
              <w:rPr>
                <w:rFonts w:eastAsia="微软雅黑" w:cs="Times New Roman"/>
                <w:sz w:val="15"/>
                <w:szCs w:val="15"/>
              </w:rPr>
              <w:t>−</w:t>
            </w:r>
            <w:r w:rsidRPr="00622BF2">
              <w:rPr>
                <w:rFonts w:cs="Times New Roman"/>
                <w:sz w:val="15"/>
                <w:szCs w:val="15"/>
              </w:rPr>
              <w:t xml:space="preserve"> 2.4608(9)</w:t>
            </w:r>
          </w:p>
        </w:tc>
        <w:tc>
          <w:tcPr>
            <w:tcW w:w="850" w:type="pct"/>
            <w:tcBorders>
              <w:top w:val="single" w:sz="4" w:space="0" w:color="auto"/>
              <w:left w:val="nil"/>
              <w:bottom w:val="nil"/>
              <w:right w:val="nil"/>
            </w:tcBorders>
            <w:tcMar>
              <w:left w:w="0" w:type="dxa"/>
              <w:right w:w="0" w:type="dxa"/>
            </w:tcMar>
            <w:vAlign w:val="center"/>
          </w:tcPr>
          <w:p w14:paraId="0F124543" w14:textId="6116F9F0" w:rsidR="00C371DE" w:rsidRPr="00622BF2" w:rsidRDefault="00C371DE" w:rsidP="00D82A5B">
            <w:pPr>
              <w:pStyle w:val="3--zhu0"/>
              <w:rPr>
                <w:rFonts w:cs="Times New Roman"/>
                <w:bCs/>
                <w:sz w:val="15"/>
                <w:szCs w:val="15"/>
              </w:rPr>
            </w:pPr>
            <w:r w:rsidRPr="00622BF2">
              <w:rPr>
                <w:rFonts w:cs="Times New Roman"/>
                <w:bCs/>
                <w:szCs w:val="16"/>
              </w:rPr>
              <w:t>1.9759(9) − 2.4819(2)</w:t>
            </w:r>
          </w:p>
        </w:tc>
        <w:tc>
          <w:tcPr>
            <w:tcW w:w="850" w:type="pct"/>
            <w:tcBorders>
              <w:top w:val="single" w:sz="4" w:space="0" w:color="auto"/>
              <w:left w:val="nil"/>
              <w:bottom w:val="nil"/>
              <w:right w:val="nil"/>
            </w:tcBorders>
            <w:tcMar>
              <w:left w:w="0" w:type="dxa"/>
              <w:right w:w="0" w:type="dxa"/>
            </w:tcMar>
            <w:vAlign w:val="center"/>
          </w:tcPr>
          <w:p w14:paraId="4AF7CCDE" w14:textId="34D16943" w:rsidR="00C371DE" w:rsidRPr="00622BF2" w:rsidRDefault="00C371DE" w:rsidP="00D82A5B">
            <w:pPr>
              <w:pStyle w:val="3--zhu0"/>
              <w:rPr>
                <w:rFonts w:cs="Times New Roman"/>
                <w:bCs/>
                <w:sz w:val="15"/>
                <w:szCs w:val="15"/>
              </w:rPr>
            </w:pPr>
            <w:r w:rsidRPr="00622BF2">
              <w:rPr>
                <w:rFonts w:cs="Times New Roman"/>
                <w:bCs/>
                <w:szCs w:val="16"/>
              </w:rPr>
              <w:t>1.9713(8) − 2.4923(9)</w:t>
            </w:r>
          </w:p>
        </w:tc>
      </w:tr>
      <w:tr w:rsidR="00130967" w:rsidRPr="00622BF2" w14:paraId="669DD71F" w14:textId="77777777" w:rsidTr="00130967">
        <w:tc>
          <w:tcPr>
            <w:tcW w:w="626" w:type="pct"/>
            <w:tcBorders>
              <w:top w:val="nil"/>
              <w:left w:val="nil"/>
              <w:bottom w:val="nil"/>
              <w:right w:val="nil"/>
            </w:tcBorders>
            <w:tcMar>
              <w:left w:w="0" w:type="dxa"/>
              <w:right w:w="0" w:type="dxa"/>
            </w:tcMar>
            <w:vAlign w:val="center"/>
          </w:tcPr>
          <w:p w14:paraId="55DE7AD0" w14:textId="77777777" w:rsidR="00C371DE" w:rsidRPr="00622BF2" w:rsidRDefault="00C371DE" w:rsidP="00D82A5B">
            <w:pPr>
              <w:pStyle w:val="3--zhu0"/>
              <w:rPr>
                <w:rFonts w:cs="Times New Roman"/>
                <w:bCs/>
                <w:sz w:val="15"/>
                <w:szCs w:val="15"/>
              </w:rPr>
            </w:pPr>
            <w:r w:rsidRPr="00622BF2">
              <w:rPr>
                <w:rFonts w:cs="Times New Roman"/>
                <w:bCs/>
                <w:sz w:val="15"/>
                <w:szCs w:val="15"/>
              </w:rPr>
              <w:t>C−O</w:t>
            </w:r>
          </w:p>
        </w:tc>
        <w:tc>
          <w:tcPr>
            <w:tcW w:w="1066" w:type="pct"/>
            <w:tcBorders>
              <w:top w:val="nil"/>
              <w:left w:val="nil"/>
              <w:bottom w:val="nil"/>
              <w:right w:val="nil"/>
            </w:tcBorders>
            <w:tcMar>
              <w:left w:w="0" w:type="dxa"/>
              <w:right w:w="0" w:type="dxa"/>
            </w:tcMar>
          </w:tcPr>
          <w:p w14:paraId="531A6869" w14:textId="2D0B129B" w:rsidR="00C371DE" w:rsidRPr="00622BF2" w:rsidRDefault="00C371DE" w:rsidP="00D82A5B">
            <w:pPr>
              <w:pStyle w:val="3--zhu0"/>
              <w:rPr>
                <w:rFonts w:cs="Times New Roman"/>
                <w:bCs/>
                <w:sz w:val="15"/>
                <w:szCs w:val="15"/>
              </w:rPr>
            </w:pPr>
            <w:r w:rsidRPr="00622BF2">
              <w:rPr>
                <w:rFonts w:cs="Times New Roman"/>
                <w:sz w:val="15"/>
                <w:szCs w:val="15"/>
              </w:rPr>
              <w:t>1.2405(</w:t>
            </w:r>
            <w:r w:rsidR="00130967">
              <w:rPr>
                <w:rFonts w:cs="Times New Roman"/>
                <w:sz w:val="15"/>
                <w:szCs w:val="15"/>
              </w:rPr>
              <w:t>2</w:t>
            </w:r>
            <w:r w:rsidRPr="00622BF2">
              <w:rPr>
                <w:rFonts w:cs="Times New Roman"/>
                <w:sz w:val="15"/>
                <w:szCs w:val="15"/>
              </w:rPr>
              <w:t xml:space="preserve">) </w:t>
            </w:r>
            <w:r w:rsidRPr="00622BF2">
              <w:rPr>
                <w:rFonts w:eastAsia="微软雅黑" w:cs="Times New Roman"/>
                <w:sz w:val="15"/>
                <w:szCs w:val="15"/>
              </w:rPr>
              <w:t>−</w:t>
            </w:r>
            <w:r w:rsidRPr="00622BF2">
              <w:rPr>
                <w:rFonts w:cs="Times New Roman"/>
                <w:sz w:val="15"/>
                <w:szCs w:val="15"/>
              </w:rPr>
              <w:t xml:space="preserve"> 1.248</w:t>
            </w:r>
            <w:r w:rsidR="00130967">
              <w:rPr>
                <w:rFonts w:cs="Times New Roman"/>
                <w:sz w:val="15"/>
                <w:szCs w:val="15"/>
              </w:rPr>
              <w:t>0</w:t>
            </w:r>
            <w:r w:rsidRPr="00622BF2">
              <w:rPr>
                <w:rFonts w:cs="Times New Roman"/>
                <w:sz w:val="15"/>
                <w:szCs w:val="15"/>
              </w:rPr>
              <w:t>(2)</w:t>
            </w:r>
          </w:p>
        </w:tc>
        <w:tc>
          <w:tcPr>
            <w:tcW w:w="804" w:type="pct"/>
            <w:tcBorders>
              <w:top w:val="nil"/>
              <w:left w:val="nil"/>
              <w:bottom w:val="nil"/>
              <w:right w:val="nil"/>
            </w:tcBorders>
            <w:tcMar>
              <w:left w:w="0" w:type="dxa"/>
              <w:right w:w="0" w:type="dxa"/>
            </w:tcMar>
          </w:tcPr>
          <w:p w14:paraId="37245EBC" w14:textId="71A9E091" w:rsidR="00C371DE" w:rsidRPr="00622BF2" w:rsidRDefault="00C371DE" w:rsidP="00D82A5B">
            <w:pPr>
              <w:pStyle w:val="3--zhu0"/>
              <w:rPr>
                <w:rFonts w:cs="Times New Roman"/>
                <w:bCs/>
                <w:sz w:val="15"/>
                <w:szCs w:val="15"/>
              </w:rPr>
            </w:pPr>
            <w:r w:rsidRPr="00622BF2">
              <w:rPr>
                <w:rFonts w:cs="Times New Roman"/>
                <w:sz w:val="15"/>
                <w:szCs w:val="15"/>
              </w:rPr>
              <w:t xml:space="preserve">1.2421(2) </w:t>
            </w:r>
            <w:r w:rsidRPr="00622BF2">
              <w:rPr>
                <w:rFonts w:eastAsia="微软雅黑" w:cs="Times New Roman"/>
                <w:sz w:val="15"/>
                <w:szCs w:val="15"/>
              </w:rPr>
              <w:t>−</w:t>
            </w:r>
            <w:r w:rsidRPr="00622BF2">
              <w:rPr>
                <w:rFonts w:cs="Times New Roman"/>
                <w:sz w:val="15"/>
                <w:szCs w:val="15"/>
              </w:rPr>
              <w:t xml:space="preserve"> 1.2523(2)</w:t>
            </w:r>
          </w:p>
        </w:tc>
        <w:tc>
          <w:tcPr>
            <w:tcW w:w="804" w:type="pct"/>
            <w:tcBorders>
              <w:top w:val="nil"/>
              <w:left w:val="nil"/>
              <w:bottom w:val="nil"/>
              <w:right w:val="nil"/>
            </w:tcBorders>
            <w:tcMar>
              <w:left w:w="0" w:type="dxa"/>
              <w:right w:w="0" w:type="dxa"/>
            </w:tcMar>
          </w:tcPr>
          <w:p w14:paraId="4F530D64" w14:textId="51B320A9" w:rsidR="00C371DE" w:rsidRPr="00622BF2" w:rsidRDefault="00C371DE" w:rsidP="00D82A5B">
            <w:pPr>
              <w:pStyle w:val="3--zhu0"/>
              <w:rPr>
                <w:rFonts w:cs="Times New Roman"/>
                <w:bCs/>
                <w:sz w:val="15"/>
                <w:szCs w:val="15"/>
              </w:rPr>
            </w:pPr>
            <w:r w:rsidRPr="00622BF2">
              <w:rPr>
                <w:rFonts w:cs="Times New Roman"/>
                <w:sz w:val="15"/>
                <w:szCs w:val="15"/>
              </w:rPr>
              <w:t xml:space="preserve">1.2421(2) </w:t>
            </w:r>
            <w:r w:rsidRPr="00622BF2">
              <w:rPr>
                <w:rFonts w:eastAsia="微软雅黑" w:cs="Times New Roman"/>
                <w:sz w:val="15"/>
                <w:szCs w:val="15"/>
              </w:rPr>
              <w:t>−</w:t>
            </w:r>
            <w:r w:rsidRPr="00622BF2">
              <w:rPr>
                <w:rFonts w:cs="Times New Roman"/>
                <w:sz w:val="15"/>
                <w:szCs w:val="15"/>
              </w:rPr>
              <w:t xml:space="preserve"> 1.2523(2)</w:t>
            </w:r>
          </w:p>
        </w:tc>
        <w:tc>
          <w:tcPr>
            <w:tcW w:w="850" w:type="pct"/>
            <w:tcBorders>
              <w:top w:val="nil"/>
              <w:left w:val="nil"/>
              <w:bottom w:val="nil"/>
              <w:right w:val="nil"/>
            </w:tcBorders>
            <w:tcMar>
              <w:left w:w="0" w:type="dxa"/>
              <w:right w:w="0" w:type="dxa"/>
            </w:tcMar>
            <w:vAlign w:val="center"/>
          </w:tcPr>
          <w:p w14:paraId="548986A4" w14:textId="583B28B9" w:rsidR="00C371DE" w:rsidRPr="00622BF2" w:rsidRDefault="00C371DE" w:rsidP="00D82A5B">
            <w:pPr>
              <w:pStyle w:val="3--zhu0"/>
              <w:rPr>
                <w:rFonts w:cs="Times New Roman"/>
                <w:bCs/>
                <w:sz w:val="15"/>
                <w:szCs w:val="15"/>
              </w:rPr>
            </w:pPr>
            <w:r w:rsidRPr="00622BF2">
              <w:rPr>
                <w:rFonts w:cs="Times New Roman"/>
                <w:bCs/>
                <w:szCs w:val="16"/>
              </w:rPr>
              <w:t>1.2425(2) − 1.2552(2)</w:t>
            </w:r>
          </w:p>
        </w:tc>
        <w:tc>
          <w:tcPr>
            <w:tcW w:w="850" w:type="pct"/>
            <w:tcBorders>
              <w:top w:val="nil"/>
              <w:left w:val="nil"/>
              <w:bottom w:val="nil"/>
              <w:right w:val="nil"/>
            </w:tcBorders>
            <w:tcMar>
              <w:left w:w="0" w:type="dxa"/>
              <w:right w:w="0" w:type="dxa"/>
            </w:tcMar>
            <w:vAlign w:val="center"/>
          </w:tcPr>
          <w:p w14:paraId="3AFF138D" w14:textId="58D4B4CE" w:rsidR="00C371DE" w:rsidRPr="00622BF2" w:rsidRDefault="00C371DE" w:rsidP="00D82A5B">
            <w:pPr>
              <w:pStyle w:val="3--zhu0"/>
              <w:rPr>
                <w:rFonts w:cs="Times New Roman"/>
                <w:bCs/>
                <w:sz w:val="15"/>
                <w:szCs w:val="15"/>
              </w:rPr>
            </w:pPr>
            <w:r w:rsidRPr="00622BF2">
              <w:rPr>
                <w:rFonts w:cs="Times New Roman"/>
                <w:bCs/>
                <w:szCs w:val="16"/>
              </w:rPr>
              <w:t>1.2423(2) − 1.2565(2)</w:t>
            </w:r>
          </w:p>
        </w:tc>
      </w:tr>
      <w:tr w:rsidR="00130967" w:rsidRPr="00622BF2" w14:paraId="46B609F2" w14:textId="77777777" w:rsidTr="00130967">
        <w:tc>
          <w:tcPr>
            <w:tcW w:w="626" w:type="pct"/>
            <w:tcBorders>
              <w:top w:val="nil"/>
              <w:left w:val="nil"/>
              <w:bottom w:val="nil"/>
              <w:right w:val="nil"/>
            </w:tcBorders>
            <w:tcMar>
              <w:left w:w="0" w:type="dxa"/>
              <w:right w:w="0" w:type="dxa"/>
            </w:tcMar>
            <w:vAlign w:val="center"/>
          </w:tcPr>
          <w:p w14:paraId="5052A45E" w14:textId="77777777" w:rsidR="00C371DE" w:rsidRPr="00622BF2" w:rsidRDefault="00C371DE" w:rsidP="00D82A5B">
            <w:pPr>
              <w:pStyle w:val="3--zhu0"/>
              <w:rPr>
                <w:rFonts w:cs="Times New Roman"/>
                <w:bCs/>
                <w:sz w:val="15"/>
                <w:szCs w:val="15"/>
              </w:rPr>
            </w:pPr>
            <w:r w:rsidRPr="00622BF2">
              <w:rPr>
                <w:rFonts w:cs="Times New Roman"/>
                <w:bCs/>
                <w:sz w:val="15"/>
                <w:szCs w:val="15"/>
              </w:rPr>
              <w:t>C−N</w:t>
            </w:r>
          </w:p>
        </w:tc>
        <w:tc>
          <w:tcPr>
            <w:tcW w:w="1066" w:type="pct"/>
            <w:tcBorders>
              <w:top w:val="nil"/>
              <w:left w:val="nil"/>
              <w:bottom w:val="nil"/>
              <w:right w:val="nil"/>
            </w:tcBorders>
            <w:tcMar>
              <w:left w:w="0" w:type="dxa"/>
              <w:right w:w="0" w:type="dxa"/>
            </w:tcMar>
          </w:tcPr>
          <w:p w14:paraId="0D787767" w14:textId="7E9F1744" w:rsidR="00C371DE" w:rsidRPr="00622BF2" w:rsidRDefault="00C371DE" w:rsidP="00D82A5B">
            <w:pPr>
              <w:pStyle w:val="3--zhu0"/>
              <w:rPr>
                <w:rFonts w:cs="Times New Roman"/>
                <w:bCs/>
                <w:sz w:val="15"/>
                <w:szCs w:val="15"/>
              </w:rPr>
            </w:pPr>
            <w:r w:rsidRPr="00622BF2">
              <w:rPr>
                <w:rFonts w:cs="Times New Roman"/>
                <w:sz w:val="15"/>
                <w:szCs w:val="15"/>
              </w:rPr>
              <w:t>1.461</w:t>
            </w:r>
            <w:r w:rsidR="00130967">
              <w:rPr>
                <w:rFonts w:cs="Times New Roman"/>
                <w:sz w:val="15"/>
                <w:szCs w:val="15"/>
              </w:rPr>
              <w:t>0</w:t>
            </w:r>
            <w:r w:rsidRPr="00622BF2">
              <w:rPr>
                <w:rFonts w:cs="Times New Roman"/>
                <w:sz w:val="15"/>
                <w:szCs w:val="15"/>
              </w:rPr>
              <w:t>(2)</w:t>
            </w:r>
          </w:p>
        </w:tc>
        <w:tc>
          <w:tcPr>
            <w:tcW w:w="804" w:type="pct"/>
            <w:tcBorders>
              <w:top w:val="nil"/>
              <w:left w:val="nil"/>
              <w:bottom w:val="nil"/>
              <w:right w:val="nil"/>
            </w:tcBorders>
            <w:tcMar>
              <w:left w:w="0" w:type="dxa"/>
              <w:right w:w="0" w:type="dxa"/>
            </w:tcMar>
          </w:tcPr>
          <w:p w14:paraId="6189684F" w14:textId="1CD5960F" w:rsidR="00C371DE" w:rsidRPr="00622BF2" w:rsidRDefault="00C371DE" w:rsidP="00D82A5B">
            <w:pPr>
              <w:pStyle w:val="3--zhu0"/>
              <w:rPr>
                <w:rFonts w:cs="Times New Roman"/>
                <w:bCs/>
                <w:sz w:val="15"/>
                <w:szCs w:val="15"/>
              </w:rPr>
            </w:pPr>
            <w:r w:rsidRPr="00622BF2">
              <w:rPr>
                <w:rFonts w:cs="Times New Roman"/>
                <w:sz w:val="15"/>
                <w:szCs w:val="15"/>
              </w:rPr>
              <w:t>1.4687(</w:t>
            </w:r>
            <w:r w:rsidR="00A06C92">
              <w:rPr>
                <w:rFonts w:cs="Times New Roman"/>
                <w:sz w:val="15"/>
                <w:szCs w:val="15"/>
              </w:rPr>
              <w:t>2</w:t>
            </w:r>
            <w:r w:rsidRPr="00622BF2">
              <w:rPr>
                <w:rFonts w:cs="Times New Roman"/>
                <w:sz w:val="15"/>
                <w:szCs w:val="15"/>
              </w:rPr>
              <w:t>)</w:t>
            </w:r>
          </w:p>
        </w:tc>
        <w:tc>
          <w:tcPr>
            <w:tcW w:w="804" w:type="pct"/>
            <w:tcBorders>
              <w:top w:val="nil"/>
              <w:left w:val="nil"/>
              <w:bottom w:val="nil"/>
              <w:right w:val="nil"/>
            </w:tcBorders>
            <w:tcMar>
              <w:left w:w="0" w:type="dxa"/>
              <w:right w:w="0" w:type="dxa"/>
            </w:tcMar>
          </w:tcPr>
          <w:p w14:paraId="64B35468" w14:textId="48EA7772" w:rsidR="00C371DE" w:rsidRPr="00622BF2" w:rsidRDefault="00C371DE" w:rsidP="00D82A5B">
            <w:pPr>
              <w:pStyle w:val="3--zhu0"/>
              <w:rPr>
                <w:rFonts w:cs="Times New Roman"/>
                <w:bCs/>
                <w:sz w:val="15"/>
                <w:szCs w:val="15"/>
              </w:rPr>
            </w:pPr>
            <w:r w:rsidRPr="00622BF2">
              <w:rPr>
                <w:rFonts w:cs="Times New Roman"/>
                <w:sz w:val="15"/>
                <w:szCs w:val="15"/>
              </w:rPr>
              <w:t>1.4687(</w:t>
            </w:r>
            <w:r w:rsidR="00A06C92">
              <w:rPr>
                <w:rFonts w:cs="Times New Roman"/>
                <w:sz w:val="15"/>
                <w:szCs w:val="15"/>
              </w:rPr>
              <w:t>2</w:t>
            </w:r>
            <w:r w:rsidRPr="00622BF2">
              <w:rPr>
                <w:rFonts w:cs="Times New Roman"/>
                <w:sz w:val="15"/>
                <w:szCs w:val="15"/>
              </w:rPr>
              <w:t>)</w:t>
            </w:r>
          </w:p>
        </w:tc>
        <w:tc>
          <w:tcPr>
            <w:tcW w:w="850" w:type="pct"/>
            <w:tcBorders>
              <w:top w:val="nil"/>
              <w:left w:val="nil"/>
              <w:bottom w:val="nil"/>
              <w:right w:val="nil"/>
            </w:tcBorders>
            <w:tcMar>
              <w:left w:w="0" w:type="dxa"/>
              <w:right w:w="0" w:type="dxa"/>
            </w:tcMar>
            <w:vAlign w:val="center"/>
          </w:tcPr>
          <w:p w14:paraId="3C17D57A" w14:textId="65F51A84" w:rsidR="00C371DE" w:rsidRPr="00622BF2" w:rsidRDefault="00C371DE" w:rsidP="00D82A5B">
            <w:pPr>
              <w:pStyle w:val="3--zhu0"/>
              <w:rPr>
                <w:rFonts w:cs="Times New Roman"/>
                <w:bCs/>
                <w:sz w:val="15"/>
                <w:szCs w:val="15"/>
              </w:rPr>
            </w:pPr>
            <w:r w:rsidRPr="00622BF2">
              <w:rPr>
                <w:rFonts w:cs="Times New Roman"/>
                <w:bCs/>
                <w:szCs w:val="16"/>
              </w:rPr>
              <w:t>1.4716(</w:t>
            </w:r>
            <w:r w:rsidR="00A06C92">
              <w:rPr>
                <w:rFonts w:cs="Times New Roman"/>
                <w:bCs/>
                <w:szCs w:val="16"/>
              </w:rPr>
              <w:t>2</w:t>
            </w:r>
            <w:r w:rsidRPr="00622BF2">
              <w:rPr>
                <w:rFonts w:cs="Times New Roman"/>
                <w:bCs/>
                <w:szCs w:val="16"/>
              </w:rPr>
              <w:t>)</w:t>
            </w:r>
          </w:p>
        </w:tc>
        <w:tc>
          <w:tcPr>
            <w:tcW w:w="850" w:type="pct"/>
            <w:tcBorders>
              <w:top w:val="nil"/>
              <w:left w:val="nil"/>
              <w:bottom w:val="nil"/>
              <w:right w:val="nil"/>
            </w:tcBorders>
            <w:tcMar>
              <w:left w:w="0" w:type="dxa"/>
              <w:right w:w="0" w:type="dxa"/>
            </w:tcMar>
            <w:vAlign w:val="center"/>
          </w:tcPr>
          <w:p w14:paraId="79658541" w14:textId="07072C73" w:rsidR="00C371DE" w:rsidRPr="00622BF2" w:rsidRDefault="00C371DE" w:rsidP="00D82A5B">
            <w:pPr>
              <w:pStyle w:val="3--zhu0"/>
              <w:rPr>
                <w:rFonts w:cs="Times New Roman"/>
                <w:bCs/>
                <w:sz w:val="15"/>
                <w:szCs w:val="15"/>
              </w:rPr>
            </w:pPr>
            <w:r w:rsidRPr="00622BF2">
              <w:rPr>
                <w:rFonts w:cs="Times New Roman"/>
                <w:bCs/>
                <w:szCs w:val="16"/>
              </w:rPr>
              <w:t>1.4719(</w:t>
            </w:r>
            <w:r w:rsidR="00A06C92">
              <w:rPr>
                <w:rFonts w:cs="Times New Roman"/>
                <w:bCs/>
                <w:szCs w:val="16"/>
              </w:rPr>
              <w:t>2</w:t>
            </w:r>
            <w:r w:rsidRPr="00622BF2">
              <w:rPr>
                <w:rFonts w:cs="Times New Roman"/>
                <w:bCs/>
                <w:szCs w:val="16"/>
              </w:rPr>
              <w:t>)</w:t>
            </w:r>
          </w:p>
        </w:tc>
      </w:tr>
      <w:tr w:rsidR="00130967" w:rsidRPr="00622BF2" w14:paraId="1E207BDC" w14:textId="77777777" w:rsidTr="00130967">
        <w:tc>
          <w:tcPr>
            <w:tcW w:w="626" w:type="pct"/>
            <w:tcBorders>
              <w:top w:val="nil"/>
              <w:left w:val="nil"/>
              <w:bottom w:val="nil"/>
              <w:right w:val="nil"/>
            </w:tcBorders>
            <w:tcMar>
              <w:left w:w="0" w:type="dxa"/>
              <w:right w:w="0" w:type="dxa"/>
            </w:tcMar>
            <w:vAlign w:val="center"/>
          </w:tcPr>
          <w:p w14:paraId="50A86227" w14:textId="77777777" w:rsidR="00C371DE" w:rsidRPr="00622BF2" w:rsidRDefault="00C371DE" w:rsidP="00D82A5B">
            <w:pPr>
              <w:pStyle w:val="3--zhu0"/>
              <w:rPr>
                <w:rFonts w:cs="Times New Roman"/>
                <w:bCs/>
                <w:i/>
                <w:iCs/>
                <w:sz w:val="15"/>
                <w:szCs w:val="15"/>
              </w:rPr>
            </w:pPr>
            <w:r w:rsidRPr="00622BF2">
              <w:rPr>
                <w:rFonts w:cs="Times New Roman"/>
                <w:bCs/>
                <w:i/>
                <w:iCs/>
                <w:sz w:val="15"/>
                <w:szCs w:val="15"/>
              </w:rPr>
              <w:t>cis−</w:t>
            </w:r>
            <w:r w:rsidRPr="00622BF2">
              <w:rPr>
                <w:rFonts w:cs="Times New Roman"/>
                <w:bCs/>
                <w:sz w:val="15"/>
                <w:szCs w:val="15"/>
              </w:rPr>
              <w:t>O−M−O</w:t>
            </w:r>
          </w:p>
        </w:tc>
        <w:tc>
          <w:tcPr>
            <w:tcW w:w="1066" w:type="pct"/>
            <w:tcBorders>
              <w:top w:val="nil"/>
              <w:left w:val="nil"/>
              <w:bottom w:val="nil"/>
              <w:right w:val="nil"/>
            </w:tcBorders>
            <w:tcMar>
              <w:left w:w="0" w:type="dxa"/>
              <w:right w:w="0" w:type="dxa"/>
            </w:tcMar>
          </w:tcPr>
          <w:p w14:paraId="66CA58D1" w14:textId="5C9034E3" w:rsidR="00C371DE" w:rsidRPr="00622BF2" w:rsidRDefault="00C371DE" w:rsidP="00D82A5B">
            <w:pPr>
              <w:pStyle w:val="3--zhu0"/>
              <w:rPr>
                <w:rFonts w:cs="Times New Roman"/>
                <w:bCs/>
                <w:sz w:val="15"/>
                <w:szCs w:val="15"/>
              </w:rPr>
            </w:pPr>
            <w:r w:rsidRPr="00622BF2">
              <w:rPr>
                <w:rFonts w:cs="Times New Roman"/>
                <w:sz w:val="15"/>
                <w:szCs w:val="15"/>
              </w:rPr>
              <w:t xml:space="preserve">88.10(5) </w:t>
            </w:r>
            <w:r w:rsidRPr="00622BF2">
              <w:rPr>
                <w:rFonts w:eastAsia="微软雅黑" w:cs="Times New Roman"/>
                <w:sz w:val="15"/>
                <w:szCs w:val="15"/>
              </w:rPr>
              <w:t>−</w:t>
            </w:r>
            <w:r w:rsidRPr="00622BF2">
              <w:rPr>
                <w:rFonts w:cs="Times New Roman"/>
                <w:sz w:val="15"/>
                <w:szCs w:val="15"/>
              </w:rPr>
              <w:t xml:space="preserve"> 91.90(5)</w:t>
            </w:r>
          </w:p>
        </w:tc>
        <w:tc>
          <w:tcPr>
            <w:tcW w:w="804" w:type="pct"/>
            <w:tcBorders>
              <w:top w:val="nil"/>
              <w:left w:val="nil"/>
              <w:bottom w:val="nil"/>
              <w:right w:val="nil"/>
            </w:tcBorders>
            <w:tcMar>
              <w:left w:w="0" w:type="dxa"/>
              <w:right w:w="0" w:type="dxa"/>
            </w:tcMar>
          </w:tcPr>
          <w:p w14:paraId="7BBE4448" w14:textId="622B3F6D" w:rsidR="00C371DE" w:rsidRPr="00622BF2" w:rsidRDefault="00C371DE" w:rsidP="00D82A5B">
            <w:pPr>
              <w:pStyle w:val="3--zhu0"/>
              <w:rPr>
                <w:rFonts w:cs="Times New Roman"/>
                <w:bCs/>
                <w:sz w:val="15"/>
                <w:szCs w:val="15"/>
              </w:rPr>
            </w:pPr>
            <w:r w:rsidRPr="00622BF2">
              <w:rPr>
                <w:rFonts w:cs="Times New Roman"/>
                <w:sz w:val="15"/>
                <w:szCs w:val="15"/>
              </w:rPr>
              <w:t xml:space="preserve">88.11(4) </w:t>
            </w:r>
            <w:r w:rsidRPr="00622BF2">
              <w:rPr>
                <w:rFonts w:eastAsia="微软雅黑" w:cs="Times New Roman"/>
                <w:sz w:val="15"/>
                <w:szCs w:val="15"/>
              </w:rPr>
              <w:t>−</w:t>
            </w:r>
            <w:r w:rsidRPr="00622BF2">
              <w:rPr>
                <w:rFonts w:cs="Times New Roman"/>
                <w:sz w:val="15"/>
                <w:szCs w:val="15"/>
              </w:rPr>
              <w:t xml:space="preserve"> 91.89(4)</w:t>
            </w:r>
          </w:p>
        </w:tc>
        <w:tc>
          <w:tcPr>
            <w:tcW w:w="804" w:type="pct"/>
            <w:tcBorders>
              <w:top w:val="nil"/>
              <w:left w:val="nil"/>
              <w:bottom w:val="nil"/>
              <w:right w:val="nil"/>
            </w:tcBorders>
            <w:tcMar>
              <w:left w:w="0" w:type="dxa"/>
              <w:right w:w="0" w:type="dxa"/>
            </w:tcMar>
          </w:tcPr>
          <w:p w14:paraId="539DB490" w14:textId="1DC82601" w:rsidR="00C371DE" w:rsidRPr="00622BF2" w:rsidRDefault="00C371DE" w:rsidP="00D82A5B">
            <w:pPr>
              <w:pStyle w:val="3--zhu0"/>
              <w:rPr>
                <w:rFonts w:cs="Times New Roman"/>
                <w:bCs/>
                <w:sz w:val="15"/>
                <w:szCs w:val="15"/>
              </w:rPr>
            </w:pPr>
            <w:r w:rsidRPr="00622BF2">
              <w:rPr>
                <w:rFonts w:cs="Times New Roman"/>
                <w:sz w:val="15"/>
                <w:szCs w:val="15"/>
              </w:rPr>
              <w:t xml:space="preserve">88.11(4) </w:t>
            </w:r>
            <w:r w:rsidRPr="00622BF2">
              <w:rPr>
                <w:rFonts w:eastAsia="微软雅黑" w:cs="Times New Roman"/>
                <w:sz w:val="15"/>
                <w:szCs w:val="15"/>
              </w:rPr>
              <w:t>−</w:t>
            </w:r>
            <w:r w:rsidRPr="00622BF2">
              <w:rPr>
                <w:rFonts w:cs="Times New Roman"/>
                <w:sz w:val="15"/>
                <w:szCs w:val="15"/>
              </w:rPr>
              <w:t xml:space="preserve"> 91.89(4)</w:t>
            </w:r>
          </w:p>
        </w:tc>
        <w:tc>
          <w:tcPr>
            <w:tcW w:w="850" w:type="pct"/>
            <w:tcBorders>
              <w:top w:val="nil"/>
              <w:left w:val="nil"/>
              <w:bottom w:val="nil"/>
              <w:right w:val="nil"/>
            </w:tcBorders>
            <w:tcMar>
              <w:left w:w="0" w:type="dxa"/>
              <w:right w:w="0" w:type="dxa"/>
            </w:tcMar>
            <w:vAlign w:val="center"/>
          </w:tcPr>
          <w:p w14:paraId="5521DA50" w14:textId="4298B29E" w:rsidR="00C371DE" w:rsidRPr="00622BF2" w:rsidRDefault="00C371DE" w:rsidP="00D82A5B">
            <w:pPr>
              <w:pStyle w:val="3--zhu0"/>
              <w:rPr>
                <w:rFonts w:cs="Times New Roman"/>
                <w:bCs/>
                <w:sz w:val="15"/>
                <w:szCs w:val="15"/>
              </w:rPr>
            </w:pPr>
            <w:r w:rsidRPr="00622BF2">
              <w:rPr>
                <w:rFonts w:cs="Times New Roman"/>
                <w:bCs/>
                <w:szCs w:val="16"/>
              </w:rPr>
              <w:t>88.22(4) − 91.78(4)</w:t>
            </w:r>
          </w:p>
        </w:tc>
        <w:tc>
          <w:tcPr>
            <w:tcW w:w="850" w:type="pct"/>
            <w:tcBorders>
              <w:top w:val="nil"/>
              <w:left w:val="nil"/>
              <w:bottom w:val="nil"/>
              <w:right w:val="nil"/>
            </w:tcBorders>
            <w:tcMar>
              <w:left w:w="0" w:type="dxa"/>
              <w:right w:w="0" w:type="dxa"/>
            </w:tcMar>
            <w:vAlign w:val="center"/>
          </w:tcPr>
          <w:p w14:paraId="0EC1066F" w14:textId="362E88C8" w:rsidR="00C371DE" w:rsidRPr="00622BF2" w:rsidRDefault="00C371DE" w:rsidP="00D82A5B">
            <w:pPr>
              <w:pStyle w:val="3--zhu0"/>
              <w:rPr>
                <w:rFonts w:cs="Times New Roman"/>
                <w:bCs/>
                <w:sz w:val="15"/>
                <w:szCs w:val="15"/>
              </w:rPr>
            </w:pPr>
            <w:r w:rsidRPr="00622BF2">
              <w:rPr>
                <w:rFonts w:cs="Times New Roman"/>
                <w:bCs/>
                <w:szCs w:val="16"/>
              </w:rPr>
              <w:t>88.24(3) − 91.76(3)</w:t>
            </w:r>
          </w:p>
        </w:tc>
      </w:tr>
      <w:tr w:rsidR="00130967" w:rsidRPr="00622BF2" w14:paraId="0249A661" w14:textId="77777777" w:rsidTr="00130967">
        <w:tc>
          <w:tcPr>
            <w:tcW w:w="626" w:type="pct"/>
            <w:tcBorders>
              <w:top w:val="nil"/>
              <w:left w:val="nil"/>
              <w:bottom w:val="nil"/>
              <w:right w:val="nil"/>
            </w:tcBorders>
            <w:tcMar>
              <w:left w:w="0" w:type="dxa"/>
              <w:right w:w="0" w:type="dxa"/>
            </w:tcMar>
            <w:vAlign w:val="center"/>
          </w:tcPr>
          <w:p w14:paraId="5F3C6EDA" w14:textId="77777777" w:rsidR="00C371DE" w:rsidRPr="00622BF2" w:rsidRDefault="00C371DE" w:rsidP="00D82A5B">
            <w:pPr>
              <w:pStyle w:val="3--zhu0"/>
              <w:rPr>
                <w:rFonts w:cs="Times New Roman"/>
                <w:bCs/>
                <w:i/>
                <w:iCs/>
                <w:sz w:val="15"/>
                <w:szCs w:val="15"/>
              </w:rPr>
            </w:pPr>
            <w:r w:rsidRPr="00622BF2">
              <w:rPr>
                <w:rFonts w:cs="Times New Roman"/>
                <w:bCs/>
                <w:i/>
                <w:iCs/>
                <w:sz w:val="15"/>
                <w:szCs w:val="15"/>
              </w:rPr>
              <w:t>trans−</w:t>
            </w:r>
            <w:r w:rsidRPr="00622BF2">
              <w:rPr>
                <w:rFonts w:cs="Times New Roman"/>
                <w:bCs/>
                <w:sz w:val="15"/>
                <w:szCs w:val="15"/>
              </w:rPr>
              <w:t>O−M−O</w:t>
            </w:r>
          </w:p>
        </w:tc>
        <w:tc>
          <w:tcPr>
            <w:tcW w:w="1066" w:type="pct"/>
            <w:tcBorders>
              <w:top w:val="nil"/>
              <w:left w:val="nil"/>
              <w:bottom w:val="nil"/>
              <w:right w:val="nil"/>
            </w:tcBorders>
            <w:tcMar>
              <w:left w:w="0" w:type="dxa"/>
              <w:right w:w="0" w:type="dxa"/>
            </w:tcMar>
          </w:tcPr>
          <w:p w14:paraId="2C75896C" w14:textId="59E82CA4" w:rsidR="00C371DE" w:rsidRPr="00622BF2" w:rsidRDefault="00C371DE" w:rsidP="00D82A5B">
            <w:pPr>
              <w:pStyle w:val="3--zhu0"/>
              <w:rPr>
                <w:rFonts w:cs="Times New Roman"/>
                <w:bCs/>
                <w:sz w:val="15"/>
                <w:szCs w:val="15"/>
              </w:rPr>
            </w:pPr>
            <w:r w:rsidRPr="00622BF2">
              <w:rPr>
                <w:rFonts w:cs="Times New Roman"/>
                <w:bCs/>
                <w:sz w:val="15"/>
                <w:szCs w:val="15"/>
              </w:rPr>
              <w:t>180</w:t>
            </w:r>
          </w:p>
        </w:tc>
        <w:tc>
          <w:tcPr>
            <w:tcW w:w="804" w:type="pct"/>
            <w:tcBorders>
              <w:top w:val="nil"/>
              <w:left w:val="nil"/>
              <w:bottom w:val="nil"/>
              <w:right w:val="nil"/>
            </w:tcBorders>
            <w:tcMar>
              <w:left w:w="0" w:type="dxa"/>
              <w:right w:w="0" w:type="dxa"/>
            </w:tcMar>
          </w:tcPr>
          <w:p w14:paraId="3425C11D" w14:textId="302D1BF4" w:rsidR="00C371DE" w:rsidRPr="00622BF2" w:rsidRDefault="00C371DE" w:rsidP="00D82A5B">
            <w:pPr>
              <w:pStyle w:val="3--zhu0"/>
              <w:rPr>
                <w:rFonts w:cs="Times New Roman"/>
                <w:bCs/>
                <w:sz w:val="15"/>
                <w:szCs w:val="15"/>
              </w:rPr>
            </w:pPr>
            <w:r w:rsidRPr="00622BF2">
              <w:rPr>
                <w:rFonts w:cs="Times New Roman"/>
                <w:sz w:val="15"/>
                <w:szCs w:val="15"/>
              </w:rPr>
              <w:t>180</w:t>
            </w:r>
          </w:p>
        </w:tc>
        <w:tc>
          <w:tcPr>
            <w:tcW w:w="804" w:type="pct"/>
            <w:tcBorders>
              <w:top w:val="nil"/>
              <w:left w:val="nil"/>
              <w:bottom w:val="nil"/>
              <w:right w:val="nil"/>
            </w:tcBorders>
            <w:tcMar>
              <w:left w:w="0" w:type="dxa"/>
              <w:right w:w="0" w:type="dxa"/>
            </w:tcMar>
          </w:tcPr>
          <w:p w14:paraId="76F78D4C" w14:textId="2266B5ED" w:rsidR="00C371DE" w:rsidRPr="00622BF2" w:rsidRDefault="00C371DE" w:rsidP="00D82A5B">
            <w:pPr>
              <w:pStyle w:val="3--zhu0"/>
              <w:rPr>
                <w:rFonts w:cs="Times New Roman"/>
                <w:bCs/>
                <w:sz w:val="15"/>
                <w:szCs w:val="15"/>
              </w:rPr>
            </w:pPr>
            <w:r w:rsidRPr="00622BF2">
              <w:rPr>
                <w:rFonts w:cs="Times New Roman"/>
                <w:sz w:val="15"/>
                <w:szCs w:val="15"/>
              </w:rPr>
              <w:t>180</w:t>
            </w:r>
          </w:p>
        </w:tc>
        <w:tc>
          <w:tcPr>
            <w:tcW w:w="850" w:type="pct"/>
            <w:tcBorders>
              <w:top w:val="nil"/>
              <w:left w:val="nil"/>
              <w:bottom w:val="nil"/>
              <w:right w:val="nil"/>
            </w:tcBorders>
            <w:tcMar>
              <w:left w:w="0" w:type="dxa"/>
              <w:right w:w="0" w:type="dxa"/>
            </w:tcMar>
            <w:vAlign w:val="center"/>
          </w:tcPr>
          <w:p w14:paraId="4A3ED1B5" w14:textId="31637077" w:rsidR="00C371DE" w:rsidRPr="00622BF2" w:rsidRDefault="00C371DE" w:rsidP="00D82A5B">
            <w:pPr>
              <w:pStyle w:val="3--zhu0"/>
              <w:rPr>
                <w:rFonts w:cs="Times New Roman"/>
                <w:bCs/>
                <w:sz w:val="15"/>
                <w:szCs w:val="15"/>
              </w:rPr>
            </w:pPr>
            <w:r w:rsidRPr="00622BF2">
              <w:rPr>
                <w:rFonts w:cs="Times New Roman"/>
                <w:bCs/>
                <w:szCs w:val="16"/>
              </w:rPr>
              <w:t>180</w:t>
            </w:r>
          </w:p>
        </w:tc>
        <w:tc>
          <w:tcPr>
            <w:tcW w:w="850" w:type="pct"/>
            <w:tcBorders>
              <w:top w:val="nil"/>
              <w:left w:val="nil"/>
              <w:bottom w:val="nil"/>
              <w:right w:val="nil"/>
            </w:tcBorders>
            <w:tcMar>
              <w:left w:w="0" w:type="dxa"/>
              <w:right w:w="0" w:type="dxa"/>
            </w:tcMar>
            <w:vAlign w:val="center"/>
          </w:tcPr>
          <w:p w14:paraId="66FFE6E4" w14:textId="431D50C8" w:rsidR="00C371DE" w:rsidRPr="00622BF2" w:rsidRDefault="00C371DE" w:rsidP="00D82A5B">
            <w:pPr>
              <w:pStyle w:val="3--zhu0"/>
              <w:rPr>
                <w:rFonts w:cs="Times New Roman"/>
                <w:bCs/>
                <w:sz w:val="15"/>
                <w:szCs w:val="15"/>
              </w:rPr>
            </w:pPr>
            <w:r w:rsidRPr="00622BF2">
              <w:rPr>
                <w:rFonts w:cs="Times New Roman"/>
                <w:bCs/>
                <w:szCs w:val="16"/>
              </w:rPr>
              <w:t>180</w:t>
            </w:r>
          </w:p>
        </w:tc>
      </w:tr>
      <w:tr w:rsidR="00130967" w:rsidRPr="00622BF2" w14:paraId="4529E3ED" w14:textId="77777777" w:rsidTr="00130967">
        <w:tc>
          <w:tcPr>
            <w:tcW w:w="626" w:type="pct"/>
            <w:tcBorders>
              <w:top w:val="nil"/>
              <w:left w:val="nil"/>
              <w:bottom w:val="nil"/>
              <w:right w:val="nil"/>
            </w:tcBorders>
            <w:tcMar>
              <w:left w:w="0" w:type="dxa"/>
              <w:right w:w="0" w:type="dxa"/>
            </w:tcMar>
            <w:vAlign w:val="center"/>
          </w:tcPr>
          <w:p w14:paraId="5E8079C7" w14:textId="77777777" w:rsidR="00C371DE" w:rsidRPr="00622BF2" w:rsidRDefault="00C371DE" w:rsidP="00D82A5B">
            <w:pPr>
              <w:pStyle w:val="3--zhu0"/>
              <w:rPr>
                <w:rFonts w:cs="Times New Roman"/>
                <w:bCs/>
                <w:sz w:val="15"/>
                <w:szCs w:val="15"/>
              </w:rPr>
            </w:pPr>
            <w:r w:rsidRPr="00622BF2">
              <w:rPr>
                <w:rFonts w:cs="Times New Roman"/>
                <w:bCs/>
                <w:sz w:val="15"/>
                <w:szCs w:val="15"/>
              </w:rPr>
              <w:t>M−O−C</w:t>
            </w:r>
          </w:p>
        </w:tc>
        <w:tc>
          <w:tcPr>
            <w:tcW w:w="1066" w:type="pct"/>
            <w:tcBorders>
              <w:top w:val="nil"/>
              <w:left w:val="nil"/>
              <w:bottom w:val="nil"/>
              <w:right w:val="nil"/>
            </w:tcBorders>
            <w:tcMar>
              <w:left w:w="0" w:type="dxa"/>
              <w:right w:w="0" w:type="dxa"/>
            </w:tcMar>
          </w:tcPr>
          <w:p w14:paraId="01CCBD63" w14:textId="4D9633EF" w:rsidR="00C371DE" w:rsidRPr="00622BF2" w:rsidRDefault="00C371DE" w:rsidP="00D82A5B">
            <w:pPr>
              <w:pStyle w:val="3--zhu0"/>
              <w:rPr>
                <w:rFonts w:cs="Times New Roman"/>
                <w:bCs/>
                <w:sz w:val="15"/>
                <w:szCs w:val="15"/>
              </w:rPr>
            </w:pPr>
            <w:r w:rsidRPr="00622BF2">
              <w:rPr>
                <w:rFonts w:cs="Times New Roman"/>
                <w:sz w:val="15"/>
                <w:szCs w:val="15"/>
              </w:rPr>
              <w:t xml:space="preserve">125.68(2) </w:t>
            </w:r>
            <w:r w:rsidRPr="00622BF2">
              <w:rPr>
                <w:rFonts w:eastAsia="微软雅黑" w:cs="Times New Roman"/>
                <w:sz w:val="15"/>
                <w:szCs w:val="15"/>
              </w:rPr>
              <w:t>−</w:t>
            </w:r>
            <w:r w:rsidRPr="00622BF2">
              <w:rPr>
                <w:rFonts w:cs="Times New Roman"/>
                <w:sz w:val="15"/>
                <w:szCs w:val="15"/>
              </w:rPr>
              <w:t xml:space="preserve"> 126.97(1)</w:t>
            </w:r>
          </w:p>
        </w:tc>
        <w:tc>
          <w:tcPr>
            <w:tcW w:w="804" w:type="pct"/>
            <w:tcBorders>
              <w:top w:val="nil"/>
              <w:left w:val="nil"/>
              <w:bottom w:val="nil"/>
              <w:right w:val="nil"/>
            </w:tcBorders>
            <w:tcMar>
              <w:left w:w="0" w:type="dxa"/>
              <w:right w:w="0" w:type="dxa"/>
            </w:tcMar>
          </w:tcPr>
          <w:p w14:paraId="268A2D46" w14:textId="12A1E18B" w:rsidR="00C371DE" w:rsidRPr="00622BF2" w:rsidRDefault="00C371DE" w:rsidP="00D82A5B">
            <w:pPr>
              <w:pStyle w:val="3--zhu0"/>
              <w:rPr>
                <w:rFonts w:cs="Times New Roman"/>
                <w:bCs/>
                <w:sz w:val="15"/>
                <w:szCs w:val="15"/>
              </w:rPr>
            </w:pPr>
            <w:r w:rsidRPr="00622BF2">
              <w:rPr>
                <w:rFonts w:cs="Times New Roman"/>
                <w:sz w:val="15"/>
                <w:szCs w:val="15"/>
              </w:rPr>
              <w:t xml:space="preserve">125.35(9) </w:t>
            </w:r>
            <w:r w:rsidRPr="00622BF2">
              <w:rPr>
                <w:rFonts w:eastAsia="微软雅黑" w:cs="Times New Roman"/>
                <w:sz w:val="15"/>
                <w:szCs w:val="15"/>
              </w:rPr>
              <w:t>−</w:t>
            </w:r>
            <w:r w:rsidRPr="00622BF2">
              <w:rPr>
                <w:rFonts w:cs="Times New Roman"/>
                <w:sz w:val="15"/>
                <w:szCs w:val="15"/>
              </w:rPr>
              <w:t xml:space="preserve"> 126.71(8)</w:t>
            </w:r>
          </w:p>
        </w:tc>
        <w:tc>
          <w:tcPr>
            <w:tcW w:w="804" w:type="pct"/>
            <w:tcBorders>
              <w:top w:val="nil"/>
              <w:left w:val="nil"/>
              <w:bottom w:val="nil"/>
              <w:right w:val="nil"/>
            </w:tcBorders>
            <w:tcMar>
              <w:left w:w="0" w:type="dxa"/>
              <w:right w:w="0" w:type="dxa"/>
            </w:tcMar>
          </w:tcPr>
          <w:p w14:paraId="700E2ADC" w14:textId="595E1C76" w:rsidR="00C371DE" w:rsidRPr="00622BF2" w:rsidRDefault="00C371DE" w:rsidP="00D82A5B">
            <w:pPr>
              <w:pStyle w:val="3--zhu0"/>
              <w:rPr>
                <w:rFonts w:cs="Times New Roman"/>
                <w:bCs/>
                <w:sz w:val="15"/>
                <w:szCs w:val="15"/>
              </w:rPr>
            </w:pPr>
            <w:r w:rsidRPr="00622BF2">
              <w:rPr>
                <w:rFonts w:cs="Times New Roman"/>
                <w:sz w:val="15"/>
                <w:szCs w:val="15"/>
              </w:rPr>
              <w:t xml:space="preserve">125.35(9) </w:t>
            </w:r>
            <w:r w:rsidRPr="00622BF2">
              <w:rPr>
                <w:rFonts w:eastAsia="微软雅黑" w:cs="Times New Roman"/>
                <w:sz w:val="15"/>
                <w:szCs w:val="15"/>
              </w:rPr>
              <w:t>−</w:t>
            </w:r>
            <w:r w:rsidRPr="00622BF2">
              <w:rPr>
                <w:rFonts w:cs="Times New Roman"/>
                <w:sz w:val="15"/>
                <w:szCs w:val="15"/>
              </w:rPr>
              <w:t xml:space="preserve"> 126.71(8)</w:t>
            </w:r>
          </w:p>
        </w:tc>
        <w:tc>
          <w:tcPr>
            <w:tcW w:w="850" w:type="pct"/>
            <w:tcBorders>
              <w:top w:val="nil"/>
              <w:left w:val="nil"/>
              <w:bottom w:val="nil"/>
              <w:right w:val="nil"/>
            </w:tcBorders>
            <w:tcMar>
              <w:left w:w="0" w:type="dxa"/>
              <w:right w:w="0" w:type="dxa"/>
            </w:tcMar>
            <w:vAlign w:val="center"/>
          </w:tcPr>
          <w:p w14:paraId="3DE82125" w14:textId="5A91F7F2" w:rsidR="00C371DE" w:rsidRPr="00622BF2" w:rsidRDefault="00C371DE" w:rsidP="00D82A5B">
            <w:pPr>
              <w:pStyle w:val="3--zhu0"/>
              <w:rPr>
                <w:rFonts w:cs="Times New Roman"/>
                <w:bCs/>
                <w:sz w:val="15"/>
                <w:szCs w:val="15"/>
              </w:rPr>
            </w:pPr>
            <w:r w:rsidRPr="00622BF2">
              <w:rPr>
                <w:rFonts w:cs="Times New Roman"/>
                <w:bCs/>
                <w:szCs w:val="16"/>
              </w:rPr>
              <w:t>124.97(9) − 126.51(8)</w:t>
            </w:r>
          </w:p>
        </w:tc>
        <w:tc>
          <w:tcPr>
            <w:tcW w:w="850" w:type="pct"/>
            <w:tcBorders>
              <w:top w:val="nil"/>
              <w:left w:val="nil"/>
              <w:bottom w:val="nil"/>
              <w:right w:val="nil"/>
            </w:tcBorders>
            <w:tcMar>
              <w:left w:w="0" w:type="dxa"/>
              <w:right w:w="0" w:type="dxa"/>
            </w:tcMar>
            <w:vAlign w:val="center"/>
          </w:tcPr>
          <w:p w14:paraId="0D4C5A1E" w14:textId="71B7D997" w:rsidR="00C371DE" w:rsidRPr="00622BF2" w:rsidRDefault="00C371DE" w:rsidP="00D82A5B">
            <w:pPr>
              <w:pStyle w:val="3--zhu0"/>
              <w:rPr>
                <w:rFonts w:cs="Times New Roman"/>
                <w:bCs/>
                <w:sz w:val="15"/>
                <w:szCs w:val="15"/>
              </w:rPr>
            </w:pPr>
            <w:r w:rsidRPr="00622BF2">
              <w:rPr>
                <w:rFonts w:cs="Times New Roman"/>
                <w:bCs/>
                <w:szCs w:val="16"/>
              </w:rPr>
              <w:t>124.92(8) − 126.51(8)</w:t>
            </w:r>
          </w:p>
        </w:tc>
      </w:tr>
      <w:tr w:rsidR="00130967" w:rsidRPr="00622BF2" w14:paraId="481C531C" w14:textId="77777777" w:rsidTr="00130967">
        <w:tc>
          <w:tcPr>
            <w:tcW w:w="626" w:type="pct"/>
            <w:tcBorders>
              <w:top w:val="nil"/>
              <w:left w:val="nil"/>
              <w:bottom w:val="nil"/>
              <w:right w:val="nil"/>
            </w:tcBorders>
            <w:tcMar>
              <w:left w:w="0" w:type="dxa"/>
              <w:right w:w="0" w:type="dxa"/>
            </w:tcMar>
            <w:vAlign w:val="center"/>
          </w:tcPr>
          <w:p w14:paraId="7319C952" w14:textId="77777777" w:rsidR="00C371DE" w:rsidRPr="00622BF2" w:rsidRDefault="00C371DE" w:rsidP="00D82A5B">
            <w:pPr>
              <w:pStyle w:val="3--zhu0"/>
              <w:rPr>
                <w:rFonts w:cs="Times New Roman"/>
                <w:bCs/>
                <w:sz w:val="15"/>
                <w:szCs w:val="15"/>
              </w:rPr>
            </w:pPr>
            <w:r w:rsidRPr="00622BF2">
              <w:rPr>
                <w:rFonts w:cs="Times New Roman"/>
                <w:bCs/>
                <w:sz w:val="15"/>
                <w:szCs w:val="15"/>
              </w:rPr>
              <w:t>O−C−O</w:t>
            </w:r>
          </w:p>
        </w:tc>
        <w:tc>
          <w:tcPr>
            <w:tcW w:w="1066" w:type="pct"/>
            <w:tcBorders>
              <w:top w:val="nil"/>
              <w:left w:val="nil"/>
              <w:bottom w:val="nil"/>
              <w:right w:val="nil"/>
            </w:tcBorders>
            <w:tcMar>
              <w:left w:w="0" w:type="dxa"/>
              <w:right w:w="0" w:type="dxa"/>
            </w:tcMar>
          </w:tcPr>
          <w:p w14:paraId="3F4D40E8" w14:textId="3940D9DF" w:rsidR="00C371DE" w:rsidRPr="00622BF2" w:rsidRDefault="00C371DE" w:rsidP="00D82A5B">
            <w:pPr>
              <w:pStyle w:val="3--zhu0"/>
              <w:rPr>
                <w:rFonts w:cs="Times New Roman"/>
                <w:bCs/>
                <w:sz w:val="15"/>
                <w:szCs w:val="15"/>
              </w:rPr>
            </w:pPr>
            <w:r w:rsidRPr="00622BF2">
              <w:rPr>
                <w:rFonts w:cs="Times New Roman"/>
                <w:sz w:val="15"/>
                <w:szCs w:val="15"/>
              </w:rPr>
              <w:t>124.90(</w:t>
            </w:r>
            <w:r w:rsidR="00130967">
              <w:rPr>
                <w:rFonts w:cs="Times New Roman"/>
                <w:sz w:val="15"/>
                <w:szCs w:val="15"/>
              </w:rPr>
              <w:t>2</w:t>
            </w:r>
            <w:r w:rsidRPr="00622BF2">
              <w:rPr>
                <w:rFonts w:cs="Times New Roman"/>
                <w:sz w:val="15"/>
                <w:szCs w:val="15"/>
              </w:rPr>
              <w:t xml:space="preserve">) </w:t>
            </w:r>
            <w:r w:rsidRPr="00622BF2">
              <w:rPr>
                <w:rFonts w:eastAsia="微软雅黑" w:cs="Times New Roman"/>
                <w:sz w:val="15"/>
                <w:szCs w:val="15"/>
              </w:rPr>
              <w:t>−</w:t>
            </w:r>
            <w:r w:rsidRPr="00622BF2">
              <w:rPr>
                <w:rFonts w:cs="Times New Roman"/>
                <w:sz w:val="15"/>
                <w:szCs w:val="15"/>
              </w:rPr>
              <w:t xml:space="preserve"> 125.1(2)</w:t>
            </w:r>
          </w:p>
        </w:tc>
        <w:tc>
          <w:tcPr>
            <w:tcW w:w="804" w:type="pct"/>
            <w:tcBorders>
              <w:top w:val="nil"/>
              <w:left w:val="nil"/>
              <w:bottom w:val="nil"/>
              <w:right w:val="nil"/>
            </w:tcBorders>
            <w:tcMar>
              <w:left w:w="0" w:type="dxa"/>
              <w:right w:w="0" w:type="dxa"/>
            </w:tcMar>
          </w:tcPr>
          <w:p w14:paraId="11BFD056" w14:textId="62B028CC" w:rsidR="00C371DE" w:rsidRPr="00622BF2" w:rsidRDefault="00C371DE" w:rsidP="00D82A5B">
            <w:pPr>
              <w:pStyle w:val="3--zhu0"/>
              <w:rPr>
                <w:rFonts w:cs="Times New Roman"/>
                <w:bCs/>
                <w:sz w:val="15"/>
                <w:szCs w:val="15"/>
              </w:rPr>
            </w:pPr>
            <w:r w:rsidRPr="00622BF2">
              <w:rPr>
                <w:rFonts w:cs="Times New Roman"/>
                <w:sz w:val="15"/>
                <w:szCs w:val="15"/>
              </w:rPr>
              <w:t xml:space="preserve">124.66(2) </w:t>
            </w:r>
            <w:r w:rsidRPr="00622BF2">
              <w:rPr>
                <w:rFonts w:eastAsia="微软雅黑" w:cs="Times New Roman"/>
                <w:sz w:val="15"/>
                <w:szCs w:val="15"/>
              </w:rPr>
              <w:t>−</w:t>
            </w:r>
            <w:r w:rsidRPr="00622BF2">
              <w:rPr>
                <w:rFonts w:cs="Times New Roman"/>
                <w:sz w:val="15"/>
                <w:szCs w:val="15"/>
              </w:rPr>
              <w:t xml:space="preserve"> 124.83(2)</w:t>
            </w:r>
          </w:p>
        </w:tc>
        <w:tc>
          <w:tcPr>
            <w:tcW w:w="804" w:type="pct"/>
            <w:tcBorders>
              <w:top w:val="nil"/>
              <w:left w:val="nil"/>
              <w:bottom w:val="nil"/>
              <w:right w:val="nil"/>
            </w:tcBorders>
            <w:tcMar>
              <w:left w:w="0" w:type="dxa"/>
              <w:right w:w="0" w:type="dxa"/>
            </w:tcMar>
          </w:tcPr>
          <w:p w14:paraId="10997346" w14:textId="59AF5677" w:rsidR="00C371DE" w:rsidRPr="00622BF2" w:rsidRDefault="00C371DE" w:rsidP="00D82A5B">
            <w:pPr>
              <w:pStyle w:val="3--zhu0"/>
              <w:rPr>
                <w:rFonts w:cs="Times New Roman"/>
                <w:bCs/>
                <w:sz w:val="15"/>
                <w:szCs w:val="15"/>
              </w:rPr>
            </w:pPr>
            <w:r w:rsidRPr="00622BF2">
              <w:rPr>
                <w:rFonts w:cs="Times New Roman"/>
                <w:sz w:val="15"/>
                <w:szCs w:val="15"/>
              </w:rPr>
              <w:t xml:space="preserve">124.66(1) </w:t>
            </w:r>
            <w:r w:rsidRPr="00622BF2">
              <w:rPr>
                <w:rFonts w:eastAsia="微软雅黑" w:cs="Times New Roman"/>
                <w:sz w:val="15"/>
                <w:szCs w:val="15"/>
              </w:rPr>
              <w:t>−</w:t>
            </w:r>
            <w:r w:rsidRPr="00622BF2">
              <w:rPr>
                <w:rFonts w:cs="Times New Roman"/>
                <w:sz w:val="15"/>
                <w:szCs w:val="15"/>
              </w:rPr>
              <w:t xml:space="preserve"> 124.83(2)</w:t>
            </w:r>
          </w:p>
        </w:tc>
        <w:tc>
          <w:tcPr>
            <w:tcW w:w="850" w:type="pct"/>
            <w:tcBorders>
              <w:top w:val="nil"/>
              <w:left w:val="nil"/>
              <w:bottom w:val="nil"/>
              <w:right w:val="nil"/>
            </w:tcBorders>
            <w:tcMar>
              <w:left w:w="0" w:type="dxa"/>
              <w:right w:w="0" w:type="dxa"/>
            </w:tcMar>
            <w:vAlign w:val="center"/>
          </w:tcPr>
          <w:p w14:paraId="7DFBBA54" w14:textId="67EBEB9A" w:rsidR="00C371DE" w:rsidRPr="00622BF2" w:rsidRDefault="00C371DE" w:rsidP="00D82A5B">
            <w:pPr>
              <w:pStyle w:val="3--zhu0"/>
              <w:rPr>
                <w:rFonts w:cs="Times New Roman"/>
                <w:bCs/>
                <w:sz w:val="15"/>
                <w:szCs w:val="15"/>
              </w:rPr>
            </w:pPr>
            <w:r w:rsidRPr="00622BF2">
              <w:rPr>
                <w:rFonts w:cs="Times New Roman"/>
                <w:bCs/>
                <w:szCs w:val="16"/>
              </w:rPr>
              <w:t>124.54(1) − 124.41(2)</w:t>
            </w:r>
          </w:p>
        </w:tc>
        <w:tc>
          <w:tcPr>
            <w:tcW w:w="850" w:type="pct"/>
            <w:tcBorders>
              <w:top w:val="nil"/>
              <w:left w:val="nil"/>
              <w:bottom w:val="nil"/>
              <w:right w:val="nil"/>
            </w:tcBorders>
            <w:tcMar>
              <w:left w:w="0" w:type="dxa"/>
              <w:right w:w="0" w:type="dxa"/>
            </w:tcMar>
            <w:vAlign w:val="center"/>
          </w:tcPr>
          <w:p w14:paraId="3D2824E6" w14:textId="6C140825" w:rsidR="00C371DE" w:rsidRPr="00622BF2" w:rsidRDefault="00C371DE" w:rsidP="00D82A5B">
            <w:pPr>
              <w:pStyle w:val="3--zhu0"/>
              <w:rPr>
                <w:rFonts w:cs="Times New Roman"/>
                <w:bCs/>
                <w:sz w:val="15"/>
                <w:szCs w:val="15"/>
              </w:rPr>
            </w:pPr>
            <w:r w:rsidRPr="00622BF2">
              <w:rPr>
                <w:rFonts w:cs="Times New Roman"/>
                <w:bCs/>
                <w:szCs w:val="16"/>
              </w:rPr>
              <w:t>124.50(1) − 124.39(1)</w:t>
            </w:r>
          </w:p>
        </w:tc>
      </w:tr>
      <w:tr w:rsidR="00130967" w:rsidRPr="00622BF2" w14:paraId="553C6860" w14:textId="77777777" w:rsidTr="00130967">
        <w:tc>
          <w:tcPr>
            <w:tcW w:w="626" w:type="pct"/>
            <w:tcBorders>
              <w:top w:val="nil"/>
              <w:left w:val="nil"/>
              <w:bottom w:val="nil"/>
              <w:right w:val="nil"/>
            </w:tcBorders>
            <w:tcMar>
              <w:left w:w="0" w:type="dxa"/>
              <w:right w:w="0" w:type="dxa"/>
            </w:tcMar>
            <w:vAlign w:val="center"/>
          </w:tcPr>
          <w:p w14:paraId="70E19234" w14:textId="77777777" w:rsidR="00C371DE" w:rsidRPr="00622BF2" w:rsidRDefault="00C371DE" w:rsidP="00D82A5B">
            <w:pPr>
              <w:pStyle w:val="3--zhu0"/>
              <w:rPr>
                <w:rFonts w:cs="Times New Roman"/>
                <w:bCs/>
                <w:sz w:val="15"/>
                <w:szCs w:val="15"/>
              </w:rPr>
            </w:pPr>
            <w:r w:rsidRPr="00622BF2">
              <w:rPr>
                <w:rFonts w:cs="Times New Roman"/>
                <w:bCs/>
                <w:sz w:val="15"/>
                <w:szCs w:val="15"/>
              </w:rPr>
              <w:t>N−H···O</w:t>
            </w:r>
          </w:p>
        </w:tc>
        <w:tc>
          <w:tcPr>
            <w:tcW w:w="1066" w:type="pct"/>
            <w:tcBorders>
              <w:top w:val="nil"/>
              <w:left w:val="nil"/>
              <w:bottom w:val="nil"/>
              <w:right w:val="nil"/>
            </w:tcBorders>
            <w:tcMar>
              <w:left w:w="0" w:type="dxa"/>
              <w:right w:w="0" w:type="dxa"/>
            </w:tcMar>
          </w:tcPr>
          <w:p w14:paraId="18B2C942" w14:textId="7A6CF715" w:rsidR="00C371DE" w:rsidRPr="00622BF2" w:rsidRDefault="00C371DE" w:rsidP="00D82A5B">
            <w:pPr>
              <w:pStyle w:val="3--zhu0"/>
              <w:rPr>
                <w:rFonts w:cs="Times New Roman"/>
                <w:bCs/>
                <w:sz w:val="15"/>
                <w:szCs w:val="15"/>
              </w:rPr>
            </w:pPr>
            <w:r w:rsidRPr="00622BF2">
              <w:rPr>
                <w:rFonts w:cs="Times New Roman"/>
                <w:sz w:val="15"/>
                <w:szCs w:val="15"/>
              </w:rPr>
              <w:t>2.8377(8)</w:t>
            </w:r>
          </w:p>
        </w:tc>
        <w:tc>
          <w:tcPr>
            <w:tcW w:w="804" w:type="pct"/>
            <w:tcBorders>
              <w:top w:val="nil"/>
              <w:left w:val="nil"/>
              <w:bottom w:val="nil"/>
              <w:right w:val="nil"/>
            </w:tcBorders>
            <w:tcMar>
              <w:left w:w="0" w:type="dxa"/>
              <w:right w:w="0" w:type="dxa"/>
            </w:tcMar>
          </w:tcPr>
          <w:p w14:paraId="1DDF9FE7" w14:textId="414FD957" w:rsidR="00C371DE" w:rsidRPr="00622BF2" w:rsidRDefault="00C371DE" w:rsidP="00D82A5B">
            <w:pPr>
              <w:pStyle w:val="3--zhu0"/>
              <w:rPr>
                <w:rFonts w:cs="Times New Roman"/>
                <w:bCs/>
                <w:sz w:val="15"/>
                <w:szCs w:val="15"/>
              </w:rPr>
            </w:pPr>
            <w:r w:rsidRPr="00622BF2">
              <w:rPr>
                <w:rFonts w:cs="Times New Roman"/>
                <w:sz w:val="15"/>
                <w:szCs w:val="15"/>
              </w:rPr>
              <w:t>2.8267(4)</w:t>
            </w:r>
          </w:p>
        </w:tc>
        <w:tc>
          <w:tcPr>
            <w:tcW w:w="804" w:type="pct"/>
            <w:tcBorders>
              <w:top w:val="nil"/>
              <w:left w:val="nil"/>
              <w:bottom w:val="nil"/>
              <w:right w:val="nil"/>
            </w:tcBorders>
            <w:tcMar>
              <w:left w:w="0" w:type="dxa"/>
              <w:right w:w="0" w:type="dxa"/>
            </w:tcMar>
          </w:tcPr>
          <w:p w14:paraId="38D61683" w14:textId="2F51AA0F" w:rsidR="00C371DE" w:rsidRPr="00622BF2" w:rsidRDefault="00C371DE" w:rsidP="00D82A5B">
            <w:pPr>
              <w:pStyle w:val="3--zhu0"/>
              <w:rPr>
                <w:rFonts w:cs="Times New Roman"/>
                <w:bCs/>
                <w:sz w:val="15"/>
                <w:szCs w:val="15"/>
              </w:rPr>
            </w:pPr>
            <w:r w:rsidRPr="00622BF2">
              <w:rPr>
                <w:rFonts w:cs="Times New Roman"/>
                <w:sz w:val="15"/>
                <w:szCs w:val="15"/>
              </w:rPr>
              <w:t>2.8267(4)</w:t>
            </w:r>
          </w:p>
        </w:tc>
        <w:tc>
          <w:tcPr>
            <w:tcW w:w="850" w:type="pct"/>
            <w:tcBorders>
              <w:top w:val="nil"/>
              <w:left w:val="nil"/>
              <w:bottom w:val="nil"/>
              <w:right w:val="nil"/>
            </w:tcBorders>
            <w:tcMar>
              <w:left w:w="0" w:type="dxa"/>
              <w:right w:w="0" w:type="dxa"/>
            </w:tcMar>
            <w:vAlign w:val="center"/>
          </w:tcPr>
          <w:p w14:paraId="301B0EEC" w14:textId="6AF5D7EA" w:rsidR="00C371DE" w:rsidRPr="00622BF2" w:rsidRDefault="00C371DE" w:rsidP="00D82A5B">
            <w:pPr>
              <w:pStyle w:val="3--zhu0"/>
              <w:rPr>
                <w:rFonts w:cs="Times New Roman"/>
                <w:bCs/>
                <w:sz w:val="15"/>
                <w:szCs w:val="15"/>
              </w:rPr>
            </w:pPr>
            <w:r w:rsidRPr="00622BF2">
              <w:rPr>
                <w:rFonts w:cs="Times New Roman"/>
                <w:bCs/>
                <w:szCs w:val="16"/>
              </w:rPr>
              <w:t>2.8213(4)</w:t>
            </w:r>
          </w:p>
        </w:tc>
        <w:tc>
          <w:tcPr>
            <w:tcW w:w="850" w:type="pct"/>
            <w:tcBorders>
              <w:top w:val="nil"/>
              <w:left w:val="nil"/>
              <w:bottom w:val="nil"/>
              <w:right w:val="nil"/>
            </w:tcBorders>
            <w:tcMar>
              <w:left w:w="0" w:type="dxa"/>
              <w:right w:w="0" w:type="dxa"/>
            </w:tcMar>
            <w:vAlign w:val="center"/>
          </w:tcPr>
          <w:p w14:paraId="19185332" w14:textId="74691D5F" w:rsidR="00C371DE" w:rsidRPr="00622BF2" w:rsidRDefault="00C371DE" w:rsidP="00D82A5B">
            <w:pPr>
              <w:pStyle w:val="3--zhu0"/>
              <w:rPr>
                <w:rFonts w:cs="Times New Roman"/>
                <w:bCs/>
                <w:sz w:val="15"/>
                <w:szCs w:val="15"/>
              </w:rPr>
            </w:pPr>
            <w:r w:rsidRPr="00622BF2">
              <w:rPr>
                <w:rFonts w:cs="Times New Roman"/>
                <w:bCs/>
                <w:szCs w:val="16"/>
              </w:rPr>
              <w:t>2.8201(3)</w:t>
            </w:r>
          </w:p>
        </w:tc>
      </w:tr>
      <w:tr w:rsidR="00130967" w:rsidRPr="00622BF2" w14:paraId="2019E8B7" w14:textId="77777777" w:rsidTr="00130967">
        <w:tc>
          <w:tcPr>
            <w:tcW w:w="626" w:type="pct"/>
            <w:tcBorders>
              <w:top w:val="nil"/>
              <w:left w:val="nil"/>
              <w:bottom w:val="nil"/>
              <w:right w:val="nil"/>
            </w:tcBorders>
            <w:tcMar>
              <w:left w:w="0" w:type="dxa"/>
              <w:right w:w="0" w:type="dxa"/>
            </w:tcMar>
            <w:vAlign w:val="center"/>
          </w:tcPr>
          <w:p w14:paraId="097D0218" w14:textId="77777777" w:rsidR="00C371DE" w:rsidRPr="00622BF2" w:rsidRDefault="00C371DE" w:rsidP="00D82A5B">
            <w:pPr>
              <w:pStyle w:val="3--zhu0"/>
              <w:rPr>
                <w:rFonts w:cs="Times New Roman"/>
                <w:bCs/>
                <w:sz w:val="15"/>
                <w:szCs w:val="15"/>
              </w:rPr>
            </w:pPr>
          </w:p>
        </w:tc>
        <w:tc>
          <w:tcPr>
            <w:tcW w:w="1066" w:type="pct"/>
            <w:tcBorders>
              <w:top w:val="nil"/>
              <w:left w:val="nil"/>
              <w:bottom w:val="nil"/>
              <w:right w:val="nil"/>
            </w:tcBorders>
            <w:tcMar>
              <w:left w:w="0" w:type="dxa"/>
              <w:right w:w="0" w:type="dxa"/>
            </w:tcMar>
          </w:tcPr>
          <w:p w14:paraId="1BC616AE" w14:textId="4C519EE2" w:rsidR="00C371DE" w:rsidRPr="00622BF2" w:rsidRDefault="00C371DE" w:rsidP="00D82A5B">
            <w:pPr>
              <w:pStyle w:val="3--zhu0"/>
              <w:rPr>
                <w:rFonts w:cs="Times New Roman"/>
                <w:bCs/>
                <w:sz w:val="15"/>
                <w:szCs w:val="15"/>
              </w:rPr>
            </w:pPr>
            <w:r w:rsidRPr="00622BF2">
              <w:rPr>
                <w:rFonts w:cs="Times New Roman"/>
                <w:sz w:val="15"/>
                <w:szCs w:val="15"/>
              </w:rPr>
              <w:t>166.7</w:t>
            </w:r>
            <w:r w:rsidR="00130967">
              <w:rPr>
                <w:rFonts w:cs="Times New Roman"/>
                <w:sz w:val="15"/>
                <w:szCs w:val="15"/>
              </w:rPr>
              <w:t>0</w:t>
            </w:r>
            <w:r w:rsidRPr="00622BF2">
              <w:rPr>
                <w:rFonts w:cs="Times New Roman"/>
                <w:sz w:val="15"/>
                <w:szCs w:val="15"/>
              </w:rPr>
              <w:t xml:space="preserve"> </w:t>
            </w:r>
          </w:p>
        </w:tc>
        <w:tc>
          <w:tcPr>
            <w:tcW w:w="804" w:type="pct"/>
            <w:tcBorders>
              <w:top w:val="nil"/>
              <w:left w:val="nil"/>
              <w:bottom w:val="nil"/>
              <w:right w:val="nil"/>
            </w:tcBorders>
            <w:tcMar>
              <w:left w:w="0" w:type="dxa"/>
              <w:right w:w="0" w:type="dxa"/>
            </w:tcMar>
          </w:tcPr>
          <w:p w14:paraId="1960E163" w14:textId="72492EA6" w:rsidR="00C371DE" w:rsidRPr="00622BF2" w:rsidRDefault="00C371DE" w:rsidP="00D82A5B">
            <w:pPr>
              <w:pStyle w:val="3--zhu0"/>
              <w:rPr>
                <w:rFonts w:cs="Times New Roman"/>
                <w:bCs/>
                <w:sz w:val="15"/>
                <w:szCs w:val="15"/>
              </w:rPr>
            </w:pPr>
            <w:r w:rsidRPr="00622BF2">
              <w:rPr>
                <w:rFonts w:cs="Times New Roman"/>
                <w:sz w:val="15"/>
                <w:szCs w:val="15"/>
              </w:rPr>
              <w:t>168.0</w:t>
            </w:r>
            <w:r w:rsidR="00130967">
              <w:rPr>
                <w:rFonts w:cs="Times New Roman"/>
                <w:sz w:val="15"/>
                <w:szCs w:val="15"/>
              </w:rPr>
              <w:t>0</w:t>
            </w:r>
            <w:r w:rsidRPr="00622BF2">
              <w:rPr>
                <w:rFonts w:cs="Times New Roman"/>
                <w:sz w:val="15"/>
                <w:szCs w:val="15"/>
              </w:rPr>
              <w:t xml:space="preserve"> </w:t>
            </w:r>
          </w:p>
        </w:tc>
        <w:tc>
          <w:tcPr>
            <w:tcW w:w="804" w:type="pct"/>
            <w:tcBorders>
              <w:top w:val="nil"/>
              <w:left w:val="nil"/>
              <w:bottom w:val="nil"/>
              <w:right w:val="nil"/>
            </w:tcBorders>
            <w:tcMar>
              <w:left w:w="0" w:type="dxa"/>
              <w:right w:w="0" w:type="dxa"/>
            </w:tcMar>
          </w:tcPr>
          <w:p w14:paraId="5F229269" w14:textId="7C8F7B61" w:rsidR="00C371DE" w:rsidRPr="00622BF2" w:rsidRDefault="00C371DE" w:rsidP="00D82A5B">
            <w:pPr>
              <w:pStyle w:val="3--zhu0"/>
              <w:rPr>
                <w:rFonts w:cs="Times New Roman"/>
                <w:bCs/>
                <w:sz w:val="15"/>
                <w:szCs w:val="15"/>
              </w:rPr>
            </w:pPr>
            <w:r w:rsidRPr="00622BF2">
              <w:rPr>
                <w:rFonts w:cs="Times New Roman"/>
                <w:sz w:val="15"/>
                <w:szCs w:val="15"/>
              </w:rPr>
              <w:t>168.0</w:t>
            </w:r>
            <w:r w:rsidR="00130967">
              <w:rPr>
                <w:rFonts w:cs="Times New Roman"/>
                <w:sz w:val="15"/>
                <w:szCs w:val="15"/>
              </w:rPr>
              <w:t>0</w:t>
            </w:r>
            <w:r w:rsidRPr="00622BF2">
              <w:rPr>
                <w:rFonts w:cs="Times New Roman"/>
                <w:sz w:val="15"/>
                <w:szCs w:val="15"/>
              </w:rPr>
              <w:t xml:space="preserve"> </w:t>
            </w:r>
          </w:p>
        </w:tc>
        <w:tc>
          <w:tcPr>
            <w:tcW w:w="850" w:type="pct"/>
            <w:tcBorders>
              <w:top w:val="nil"/>
              <w:left w:val="nil"/>
              <w:bottom w:val="nil"/>
              <w:right w:val="nil"/>
            </w:tcBorders>
            <w:tcMar>
              <w:left w:w="0" w:type="dxa"/>
              <w:right w:w="0" w:type="dxa"/>
            </w:tcMar>
            <w:vAlign w:val="center"/>
          </w:tcPr>
          <w:p w14:paraId="5EAD572F" w14:textId="277D39CB" w:rsidR="00C371DE" w:rsidRPr="00622BF2" w:rsidRDefault="00C371DE" w:rsidP="00D82A5B">
            <w:pPr>
              <w:pStyle w:val="3--zhu0"/>
              <w:rPr>
                <w:rFonts w:cs="Times New Roman"/>
                <w:bCs/>
                <w:sz w:val="15"/>
                <w:szCs w:val="15"/>
              </w:rPr>
            </w:pPr>
            <w:r w:rsidRPr="00622BF2">
              <w:rPr>
                <w:rFonts w:cs="Times New Roman"/>
                <w:bCs/>
                <w:szCs w:val="16"/>
              </w:rPr>
              <w:t>168.5</w:t>
            </w:r>
            <w:r w:rsidR="00130967">
              <w:rPr>
                <w:rFonts w:cs="Times New Roman"/>
                <w:bCs/>
                <w:szCs w:val="16"/>
              </w:rPr>
              <w:t>0</w:t>
            </w:r>
          </w:p>
        </w:tc>
        <w:tc>
          <w:tcPr>
            <w:tcW w:w="850" w:type="pct"/>
            <w:tcBorders>
              <w:top w:val="nil"/>
              <w:left w:val="nil"/>
              <w:bottom w:val="nil"/>
              <w:right w:val="nil"/>
            </w:tcBorders>
            <w:tcMar>
              <w:left w:w="0" w:type="dxa"/>
              <w:right w:w="0" w:type="dxa"/>
            </w:tcMar>
            <w:vAlign w:val="center"/>
          </w:tcPr>
          <w:p w14:paraId="3AF690B3" w14:textId="0A1ED679" w:rsidR="00C371DE" w:rsidRPr="00622BF2" w:rsidRDefault="00C371DE" w:rsidP="00D82A5B">
            <w:pPr>
              <w:pStyle w:val="3--zhu0"/>
              <w:rPr>
                <w:rFonts w:cs="Times New Roman"/>
                <w:bCs/>
                <w:sz w:val="15"/>
                <w:szCs w:val="15"/>
              </w:rPr>
            </w:pPr>
            <w:r w:rsidRPr="00622BF2">
              <w:rPr>
                <w:rFonts w:cs="Times New Roman"/>
                <w:bCs/>
                <w:szCs w:val="16"/>
              </w:rPr>
              <w:t>168.8</w:t>
            </w:r>
            <w:r w:rsidR="00130967">
              <w:rPr>
                <w:rFonts w:cs="Times New Roman"/>
                <w:bCs/>
                <w:szCs w:val="16"/>
              </w:rPr>
              <w:t>0</w:t>
            </w:r>
          </w:p>
        </w:tc>
      </w:tr>
      <w:tr w:rsidR="00130967" w:rsidRPr="00622BF2" w14:paraId="1EA1B94E" w14:textId="77777777" w:rsidTr="00130967">
        <w:tc>
          <w:tcPr>
            <w:tcW w:w="626" w:type="pct"/>
            <w:tcBorders>
              <w:top w:val="nil"/>
              <w:left w:val="nil"/>
              <w:bottom w:val="single" w:sz="4" w:space="0" w:color="auto"/>
              <w:right w:val="nil"/>
            </w:tcBorders>
            <w:tcMar>
              <w:left w:w="0" w:type="dxa"/>
              <w:right w:w="0" w:type="dxa"/>
            </w:tcMar>
            <w:vAlign w:val="center"/>
          </w:tcPr>
          <w:p w14:paraId="1D01651D" w14:textId="77777777" w:rsidR="00C371DE" w:rsidRPr="00622BF2" w:rsidRDefault="00C371DE" w:rsidP="00D82A5B">
            <w:pPr>
              <w:pStyle w:val="3--zhu0"/>
              <w:rPr>
                <w:rFonts w:cs="Times New Roman"/>
                <w:bCs/>
                <w:sz w:val="15"/>
                <w:szCs w:val="15"/>
              </w:rPr>
            </w:pPr>
            <w:r w:rsidRPr="00622BF2">
              <w:rPr>
                <w:rFonts w:cs="Times New Roman"/>
                <w:bCs/>
                <w:sz w:val="15"/>
                <w:szCs w:val="15"/>
              </w:rPr>
              <w:t>M···M</w:t>
            </w:r>
          </w:p>
        </w:tc>
        <w:tc>
          <w:tcPr>
            <w:tcW w:w="1066" w:type="pct"/>
            <w:tcBorders>
              <w:top w:val="nil"/>
              <w:left w:val="nil"/>
              <w:bottom w:val="single" w:sz="4" w:space="0" w:color="auto"/>
              <w:right w:val="nil"/>
            </w:tcBorders>
            <w:tcMar>
              <w:left w:w="0" w:type="dxa"/>
              <w:right w:w="0" w:type="dxa"/>
            </w:tcMar>
          </w:tcPr>
          <w:p w14:paraId="5990B897" w14:textId="07F30C4B" w:rsidR="00C371DE" w:rsidRPr="00622BF2" w:rsidRDefault="00C371DE" w:rsidP="00D82A5B">
            <w:pPr>
              <w:pStyle w:val="3--zhu0"/>
              <w:rPr>
                <w:rFonts w:cs="Times New Roman"/>
                <w:bCs/>
                <w:sz w:val="15"/>
                <w:szCs w:val="15"/>
              </w:rPr>
            </w:pPr>
            <w:r w:rsidRPr="00622BF2">
              <w:rPr>
                <w:rFonts w:cs="Times New Roman"/>
                <w:sz w:val="15"/>
                <w:szCs w:val="15"/>
              </w:rPr>
              <w:t>5.7971(1)</w:t>
            </w:r>
            <w:r w:rsidRPr="00622BF2">
              <w:rPr>
                <w:rFonts w:eastAsia="微软雅黑" w:cs="Times New Roman"/>
                <w:sz w:val="15"/>
                <w:szCs w:val="15"/>
              </w:rPr>
              <w:t>−</w:t>
            </w:r>
            <w:r w:rsidRPr="00622BF2">
              <w:rPr>
                <w:rFonts w:cs="Times New Roman"/>
                <w:sz w:val="15"/>
                <w:szCs w:val="15"/>
              </w:rPr>
              <w:t>6.1956(3)</w:t>
            </w:r>
          </w:p>
        </w:tc>
        <w:tc>
          <w:tcPr>
            <w:tcW w:w="804" w:type="pct"/>
            <w:tcBorders>
              <w:top w:val="nil"/>
              <w:left w:val="nil"/>
              <w:bottom w:val="single" w:sz="4" w:space="0" w:color="auto"/>
              <w:right w:val="nil"/>
            </w:tcBorders>
            <w:tcMar>
              <w:left w:w="0" w:type="dxa"/>
              <w:right w:w="0" w:type="dxa"/>
            </w:tcMar>
          </w:tcPr>
          <w:p w14:paraId="20065565" w14:textId="675C915C" w:rsidR="00C371DE" w:rsidRPr="00622BF2" w:rsidRDefault="00C371DE" w:rsidP="00D82A5B">
            <w:pPr>
              <w:pStyle w:val="3--zhu0"/>
              <w:rPr>
                <w:rFonts w:cs="Times New Roman"/>
                <w:bCs/>
                <w:sz w:val="15"/>
                <w:szCs w:val="15"/>
              </w:rPr>
            </w:pPr>
            <w:r w:rsidRPr="00622BF2">
              <w:rPr>
                <w:rFonts w:cs="Times New Roman"/>
                <w:sz w:val="15"/>
                <w:szCs w:val="15"/>
              </w:rPr>
              <w:t>5.7508(9)</w:t>
            </w:r>
            <w:r w:rsidRPr="00622BF2">
              <w:rPr>
                <w:rFonts w:eastAsia="微软雅黑" w:cs="Times New Roman"/>
                <w:sz w:val="15"/>
                <w:szCs w:val="15"/>
              </w:rPr>
              <w:t>−</w:t>
            </w:r>
            <w:r w:rsidRPr="00622BF2">
              <w:rPr>
                <w:rFonts w:cs="Times New Roman"/>
                <w:sz w:val="15"/>
                <w:szCs w:val="15"/>
              </w:rPr>
              <w:t>6.2040(2)</w:t>
            </w:r>
          </w:p>
        </w:tc>
        <w:tc>
          <w:tcPr>
            <w:tcW w:w="804" w:type="pct"/>
            <w:tcBorders>
              <w:top w:val="nil"/>
              <w:left w:val="nil"/>
              <w:bottom w:val="single" w:sz="4" w:space="0" w:color="auto"/>
              <w:right w:val="nil"/>
            </w:tcBorders>
            <w:tcMar>
              <w:left w:w="0" w:type="dxa"/>
              <w:right w:w="0" w:type="dxa"/>
            </w:tcMar>
          </w:tcPr>
          <w:p w14:paraId="592B5203" w14:textId="6FE25D75" w:rsidR="00C371DE" w:rsidRPr="00622BF2" w:rsidRDefault="00C371DE" w:rsidP="00D82A5B">
            <w:pPr>
              <w:pStyle w:val="3--zhu0"/>
              <w:rPr>
                <w:rFonts w:cs="Times New Roman"/>
                <w:bCs/>
                <w:sz w:val="15"/>
                <w:szCs w:val="15"/>
              </w:rPr>
            </w:pPr>
            <w:r w:rsidRPr="00622BF2">
              <w:rPr>
                <w:rFonts w:cs="Times New Roman"/>
                <w:sz w:val="15"/>
                <w:szCs w:val="15"/>
              </w:rPr>
              <w:t>5.7508(9)</w:t>
            </w:r>
            <w:r w:rsidRPr="00622BF2">
              <w:rPr>
                <w:rFonts w:eastAsia="微软雅黑" w:cs="Times New Roman"/>
                <w:sz w:val="15"/>
                <w:szCs w:val="15"/>
              </w:rPr>
              <w:t>−</w:t>
            </w:r>
            <w:r w:rsidRPr="00622BF2">
              <w:rPr>
                <w:rFonts w:cs="Times New Roman"/>
                <w:sz w:val="15"/>
                <w:szCs w:val="15"/>
              </w:rPr>
              <w:t>6.2040(2)</w:t>
            </w:r>
          </w:p>
        </w:tc>
        <w:tc>
          <w:tcPr>
            <w:tcW w:w="850" w:type="pct"/>
            <w:tcBorders>
              <w:top w:val="nil"/>
              <w:left w:val="nil"/>
              <w:bottom w:val="single" w:sz="4" w:space="0" w:color="auto"/>
              <w:right w:val="nil"/>
            </w:tcBorders>
            <w:tcMar>
              <w:left w:w="0" w:type="dxa"/>
              <w:right w:w="0" w:type="dxa"/>
            </w:tcMar>
            <w:vAlign w:val="center"/>
          </w:tcPr>
          <w:p w14:paraId="548DC8B2" w14:textId="79049346" w:rsidR="00C371DE" w:rsidRPr="00622BF2" w:rsidRDefault="00C371DE" w:rsidP="00D82A5B">
            <w:pPr>
              <w:pStyle w:val="3--zhu0"/>
              <w:rPr>
                <w:rFonts w:cs="Times New Roman"/>
                <w:bCs/>
                <w:sz w:val="15"/>
                <w:szCs w:val="15"/>
              </w:rPr>
            </w:pPr>
            <w:r w:rsidRPr="00622BF2">
              <w:rPr>
                <w:rFonts w:cs="Times New Roman"/>
                <w:bCs/>
                <w:szCs w:val="16"/>
              </w:rPr>
              <w:t>5.7229(7)−6.2110(2)</w:t>
            </w:r>
          </w:p>
        </w:tc>
        <w:tc>
          <w:tcPr>
            <w:tcW w:w="850" w:type="pct"/>
            <w:tcBorders>
              <w:top w:val="nil"/>
              <w:left w:val="nil"/>
              <w:bottom w:val="single" w:sz="4" w:space="0" w:color="auto"/>
              <w:right w:val="nil"/>
            </w:tcBorders>
            <w:tcMar>
              <w:left w:w="0" w:type="dxa"/>
              <w:right w:w="0" w:type="dxa"/>
            </w:tcMar>
            <w:vAlign w:val="center"/>
          </w:tcPr>
          <w:p w14:paraId="5E593060" w14:textId="7E12925C" w:rsidR="00C371DE" w:rsidRPr="00622BF2" w:rsidRDefault="00C371DE" w:rsidP="00D82A5B">
            <w:pPr>
              <w:pStyle w:val="3--zhu0"/>
              <w:rPr>
                <w:rFonts w:cs="Times New Roman"/>
                <w:bCs/>
                <w:sz w:val="15"/>
                <w:szCs w:val="15"/>
              </w:rPr>
            </w:pPr>
            <w:r w:rsidRPr="00622BF2">
              <w:rPr>
                <w:rFonts w:cs="Times New Roman"/>
                <w:bCs/>
                <w:szCs w:val="16"/>
              </w:rPr>
              <w:t>5.7132(7)−6.2166(2)</w:t>
            </w:r>
          </w:p>
        </w:tc>
      </w:tr>
    </w:tbl>
    <w:p w14:paraId="5879B653" w14:textId="77777777" w:rsidR="00A11A5D" w:rsidRDefault="00A11A5D" w:rsidP="00A11A5D">
      <w:pPr>
        <w:pStyle w:val="2--zhu0"/>
        <w:spacing w:before="156"/>
      </w:pPr>
      <w:bookmarkStart w:id="769" w:name="_Hlk173856330"/>
    </w:p>
    <w:p w14:paraId="1F4C860A" w14:textId="53F0D073" w:rsidR="00A11A5D" w:rsidRPr="00A11A5D" w:rsidRDefault="00A11A5D" w:rsidP="00A11A5D">
      <w:pPr>
        <w:pStyle w:val="2--zhu0"/>
        <w:spacing w:before="156"/>
      </w:pPr>
      <w:r w:rsidRPr="00A11A5D">
        <w:rPr>
          <w:noProof/>
        </w:rPr>
        <w:lastRenderedPageBreak/>
        <w:drawing>
          <wp:inline distT="0" distB="0" distL="0" distR="0" wp14:anchorId="0648F0B8" wp14:editId="374788AE">
            <wp:extent cx="5400000" cy="162578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00" cy="1625787"/>
                    </a:xfrm>
                    <a:prstGeom prst="rect">
                      <a:avLst/>
                    </a:prstGeom>
                  </pic:spPr>
                </pic:pic>
              </a:graphicData>
            </a:graphic>
          </wp:inline>
        </w:drawing>
      </w:r>
    </w:p>
    <w:p w14:paraId="55BEE7A1" w14:textId="15A8113D" w:rsidR="00A11A5D" w:rsidRDefault="00A11A5D" w:rsidP="00A11A5D">
      <w:pPr>
        <w:pStyle w:val="2--zhu"/>
        <w:spacing w:after="156"/>
      </w:pPr>
      <w:bookmarkStart w:id="770" w:name="OLE_LINK176"/>
      <w:r w:rsidRPr="00A11A5D">
        <w:rPr>
          <w:rFonts w:hint="eastAsia"/>
        </w:rPr>
        <w:t>图</w:t>
      </w:r>
      <w:r w:rsidRPr="00A11A5D">
        <w:t>4.</w:t>
      </w:r>
      <w:bookmarkStart w:id="771" w:name="OLE_LINK177"/>
      <w:r w:rsidRPr="00A11A5D">
        <w:t>3 (a)</w:t>
      </w:r>
      <w:bookmarkEnd w:id="771"/>
      <w:r w:rsidRPr="00A11A5D">
        <w:t xml:space="preserve"> </w:t>
      </w:r>
      <w:bookmarkStart w:id="772" w:name="OLE_LINK178"/>
      <w:r w:rsidRPr="00A11A5D">
        <w:t>dmaMn</w:t>
      </w:r>
      <w:bookmarkEnd w:id="772"/>
      <w:r w:rsidRPr="00A11A5D">
        <w:rPr>
          <w:rFonts w:hint="eastAsia"/>
        </w:rPr>
        <w:t>三方高温相</w:t>
      </w:r>
      <w:r w:rsidRPr="00A11A5D">
        <w:rPr>
          <w:rFonts w:hint="eastAsia"/>
          <w:i/>
          <w:iCs/>
        </w:rPr>
        <w:t>R</w:t>
      </w:r>
      <m:oMath>
        <m:r>
          <w:rPr>
            <w:rFonts w:ascii="Cambria Math" w:hAnsi="Cambria Math"/>
          </w:rPr>
          <m:t xml:space="preserve"> </m:t>
        </m:r>
        <m:acc>
          <m:accPr>
            <m:chr m:val="̅"/>
            <m:ctrlPr>
              <w:rPr>
                <w:rFonts w:ascii="Cambria Math" w:hAnsi="Cambria Math"/>
                <w:i/>
              </w:rPr>
            </m:ctrlPr>
          </m:accPr>
          <m:e>
            <m:r>
              <w:rPr>
                <w:rFonts w:ascii="Cambria Math" w:hAnsi="Cambria Math"/>
              </w:rPr>
              <m:t>3</m:t>
            </m:r>
          </m:e>
        </m:acc>
        <m:r>
          <w:rPr>
            <w:rFonts w:ascii="Cambria Math" w:hAnsi="Cambria Math"/>
          </w:rPr>
          <m:t>c</m:t>
        </m:r>
      </m:oMath>
      <w:r w:rsidRPr="00A11A5D">
        <w:rPr>
          <w:rFonts w:hint="eastAsia"/>
        </w:rPr>
        <w:t>和低温单斜</w:t>
      </w:r>
      <w:r w:rsidR="00966E37" w:rsidRPr="00A11A5D">
        <w:rPr>
          <w:rFonts w:hint="eastAsia"/>
        </w:rPr>
        <w:t>相</w:t>
      </w:r>
      <w:r w:rsidRPr="00A11A5D">
        <w:rPr>
          <w:rFonts w:hint="eastAsia"/>
          <w:i/>
          <w:iCs/>
        </w:rPr>
        <w:t>C</w:t>
      </w:r>
      <w:r w:rsidRPr="00A11A5D">
        <w:rPr>
          <w:i/>
          <w:iCs/>
        </w:rPr>
        <w:t>c</w:t>
      </w:r>
      <w:r w:rsidRPr="00A11A5D">
        <w:rPr>
          <w:rFonts w:hint="eastAsia"/>
        </w:rPr>
        <w:t>孔穴结构</w:t>
      </w:r>
      <w:r w:rsidRPr="00A11A5D">
        <w:rPr>
          <w:rFonts w:hint="eastAsia"/>
        </w:rPr>
        <w:t>,</w:t>
      </w:r>
      <w:r w:rsidRPr="00A11A5D">
        <w:t xml:space="preserve"> (b) dmaCu</w:t>
      </w:r>
      <w:r w:rsidRPr="00A11A5D">
        <w:rPr>
          <w:rFonts w:hint="eastAsia"/>
        </w:rPr>
        <w:t>单斜相</w:t>
      </w:r>
      <w:r w:rsidRPr="00A11A5D">
        <w:rPr>
          <w:rFonts w:hint="eastAsia"/>
          <w:i/>
          <w:iCs/>
        </w:rPr>
        <w:t>C</w:t>
      </w:r>
      <w:r w:rsidRPr="00A11A5D">
        <w:rPr>
          <w:i/>
          <w:iCs/>
        </w:rPr>
        <w:t xml:space="preserve"> </w:t>
      </w:r>
      <w:r w:rsidRPr="00A11A5D">
        <w:t>2/</w:t>
      </w:r>
      <w:r w:rsidRPr="00A11A5D">
        <w:rPr>
          <w:i/>
          <w:iCs/>
        </w:rPr>
        <w:t>c</w:t>
      </w:r>
      <w:r w:rsidRPr="00A11A5D">
        <w:t>孔穴结构</w:t>
      </w:r>
      <w:r w:rsidRPr="00A11A5D">
        <w:rPr>
          <w:rFonts w:hint="eastAsia"/>
        </w:rPr>
        <w:t>，粉红色键为长键</w:t>
      </w:r>
      <w:r w:rsidRPr="00A11A5D">
        <w:t>Cu−O</w:t>
      </w:r>
      <w:r w:rsidRPr="00A11A5D">
        <w:rPr>
          <w:rFonts w:hint="eastAsia"/>
        </w:rPr>
        <w:t>（沿</w:t>
      </w:r>
      <w:r w:rsidRPr="00A11A5D">
        <w:t>dmaMn</w:t>
      </w:r>
      <w:r w:rsidRPr="00A11A5D">
        <w:rPr>
          <w:rFonts w:hint="eastAsia"/>
        </w:rPr>
        <w:t>高温三重轴方向看）</w:t>
      </w:r>
      <w:bookmarkEnd w:id="770"/>
    </w:p>
    <w:p w14:paraId="6F3AB921" w14:textId="3CE66F1A" w:rsidR="00673125" w:rsidRDefault="00DA3327" w:rsidP="00673125">
      <w:pPr>
        <w:pStyle w:val="1-PHD"/>
        <w:ind w:firstLine="480"/>
      </w:pPr>
      <w:r>
        <w:rPr>
          <w:rFonts w:hint="eastAsia"/>
        </w:rPr>
        <w:t>在</w:t>
      </w:r>
      <w:r w:rsidRPr="00A11A5D">
        <w:rPr>
          <w:rFonts w:hint="eastAsia"/>
        </w:rPr>
        <w:t>290 K</w:t>
      </w:r>
      <w:r w:rsidRPr="00A11A5D">
        <w:rPr>
          <w:rFonts w:hint="eastAsia"/>
        </w:rPr>
        <w:t>下，在低</w:t>
      </w:r>
      <w:r w:rsidRPr="00A11A5D">
        <w:t>Cu</w:t>
      </w:r>
      <w:r w:rsidRPr="00A11A5D">
        <w:rPr>
          <w:rFonts w:hint="eastAsia"/>
        </w:rPr>
        <w:t>含量区（</w:t>
      </w:r>
      <w:r w:rsidRPr="00A11A5D">
        <w:rPr>
          <w:i/>
          <w:iCs/>
        </w:rPr>
        <w:t>x</w:t>
      </w:r>
      <w:r w:rsidRPr="00A11A5D">
        <w:t xml:space="preserve"> </w:t>
      </w:r>
      <w:r w:rsidRPr="00A11A5D">
        <w:rPr>
          <w:rFonts w:hint="eastAsia"/>
        </w:rPr>
        <w:t>≤</w:t>
      </w:r>
      <w:r w:rsidRPr="00A11A5D">
        <w:t xml:space="preserve"> 0.30</w:t>
      </w:r>
      <w:r w:rsidRPr="00A11A5D">
        <w:rPr>
          <w:rFonts w:hint="eastAsia"/>
        </w:rPr>
        <w:t>），样品与</w:t>
      </w:r>
      <w:r w:rsidRPr="00A11A5D">
        <w:t>dmaMn</w:t>
      </w:r>
      <w:r w:rsidRPr="00A11A5D">
        <w:rPr>
          <w:rFonts w:hint="eastAsia"/>
        </w:rPr>
        <w:t>高低温相同构（图</w:t>
      </w:r>
      <w:r w:rsidRPr="00A11A5D">
        <w:rPr>
          <w:rFonts w:hint="eastAsia"/>
        </w:rPr>
        <w:t>4.</w:t>
      </w:r>
      <w:r w:rsidRPr="00A11A5D">
        <w:t>3</w:t>
      </w:r>
      <w:r w:rsidRPr="00A11A5D">
        <w:rPr>
          <w:rFonts w:hint="eastAsia"/>
        </w:rPr>
        <w:t>a</w:t>
      </w:r>
      <w:r w:rsidRPr="00A11A5D">
        <w:rPr>
          <w:rFonts w:hint="eastAsia"/>
        </w:rPr>
        <w:t>）。</w:t>
      </w:r>
      <w:r w:rsidRPr="00A11A5D">
        <w:t>Cu</w:t>
      </w:r>
      <w:r w:rsidRPr="00A11A5D">
        <w:rPr>
          <w:rFonts w:hint="eastAsia"/>
          <w:vertAlign w:val="superscript"/>
        </w:rPr>
        <w:t>2+</w:t>
      </w:r>
      <w:r w:rsidRPr="00A11A5D">
        <w:rPr>
          <w:rFonts w:hint="eastAsia"/>
        </w:rPr>
        <w:t>的较小离子半径（</w:t>
      </w:r>
      <w:r w:rsidRPr="00A11A5D">
        <w:t>Cu</w:t>
      </w:r>
      <w:r w:rsidRPr="00A11A5D">
        <w:rPr>
          <w:rFonts w:hint="eastAsia"/>
          <w:vertAlign w:val="superscript"/>
        </w:rPr>
        <w:t>2+</w:t>
      </w:r>
      <w:r w:rsidRPr="00A11A5D">
        <w:rPr>
          <w:rFonts w:hint="eastAsia"/>
        </w:rPr>
        <w:t>：</w:t>
      </w:r>
      <w:r w:rsidRPr="00A11A5D">
        <w:t>0.87 Å</w:t>
      </w:r>
      <w:r w:rsidRPr="00A11A5D">
        <w:rPr>
          <w:rFonts w:hint="eastAsia"/>
        </w:rPr>
        <w:t>，</w:t>
      </w:r>
      <w:r w:rsidRPr="00A11A5D">
        <w:t>Mn²⁺</w:t>
      </w:r>
      <w:r w:rsidRPr="00A11A5D">
        <w:rPr>
          <w:rFonts w:hint="eastAsia"/>
        </w:rPr>
        <w:t>：</w:t>
      </w:r>
      <w:r w:rsidRPr="00A11A5D">
        <w:t>0.97 Å</w:t>
      </w:r>
      <w:r w:rsidRPr="00A11A5D">
        <w:rPr>
          <w:rFonts w:hint="eastAsia"/>
        </w:rPr>
        <w:t>）导致晶胞体积整体收缩（图</w:t>
      </w:r>
      <w:r w:rsidRPr="00A11A5D">
        <w:t>4.4</w:t>
      </w:r>
      <w:r w:rsidRPr="00A11A5D">
        <w:rPr>
          <w:rFonts w:hint="eastAsia"/>
        </w:rPr>
        <w:t>）</w:t>
      </w:r>
      <w:r>
        <w:rPr>
          <w:rFonts w:hint="eastAsia"/>
        </w:rPr>
        <w:t>。</w:t>
      </w:r>
      <w:r w:rsidRPr="00A11A5D">
        <w:rPr>
          <w:i/>
          <w:iCs/>
        </w:rPr>
        <w:t>x</w:t>
      </w:r>
      <w:r w:rsidRPr="00A11A5D">
        <w:t>=</w:t>
      </w:r>
      <w:r w:rsidRPr="00A11A5D">
        <w:rPr>
          <w:rFonts w:hint="eastAsia"/>
        </w:rPr>
        <w:t>0</w:t>
      </w:r>
      <w:r w:rsidRPr="00A11A5D">
        <w:t>−0.</w:t>
      </w:r>
      <w:r w:rsidRPr="00A11A5D">
        <w:rPr>
          <w:rFonts w:hint="eastAsia"/>
        </w:rPr>
        <w:t>18</w:t>
      </w:r>
      <w:r w:rsidRPr="00A11A5D">
        <w:rPr>
          <w:rFonts w:hint="eastAsia"/>
        </w:rPr>
        <w:t>，</w:t>
      </w:r>
      <w:r w:rsidRPr="00A11A5D">
        <w:rPr>
          <w:rFonts w:hint="eastAsia"/>
        </w:rPr>
        <w:t>M</w:t>
      </w:r>
      <w:r w:rsidRPr="00A11A5D">
        <w:t>−O</w:t>
      </w:r>
      <w:r w:rsidRPr="00A11A5D">
        <w:rPr>
          <w:rFonts w:hint="eastAsia"/>
        </w:rPr>
        <w:t>键从</w:t>
      </w:r>
      <w:r w:rsidRPr="00A11A5D">
        <w:t>2.1874</w:t>
      </w:r>
      <w:r w:rsidRPr="00A11A5D">
        <w:rPr>
          <w:rFonts w:hint="eastAsia"/>
        </w:rPr>
        <w:t xml:space="preserve"> Å</w:t>
      </w:r>
      <w:r w:rsidRPr="00A11A5D">
        <w:rPr>
          <w:rFonts w:hint="eastAsia"/>
        </w:rPr>
        <w:t>缩短到</w:t>
      </w:r>
      <w:r w:rsidRPr="00A11A5D">
        <w:t>2.1733</w:t>
      </w:r>
      <w:r w:rsidRPr="00A11A5D">
        <w:rPr>
          <w:rFonts w:hint="eastAsia"/>
        </w:rPr>
        <w:t xml:space="preserve"> Å</w:t>
      </w:r>
      <w:r w:rsidRPr="00A11A5D">
        <w:rPr>
          <w:rFonts w:hint="eastAsia"/>
        </w:rPr>
        <w:t>（</w:t>
      </w:r>
      <w:r w:rsidRPr="00A11A5D">
        <w:t>−0.64%</w:t>
      </w:r>
      <w:r w:rsidRPr="00A11A5D">
        <w:rPr>
          <w:rFonts w:hint="eastAsia"/>
        </w:rPr>
        <w:t>）（图</w:t>
      </w:r>
      <w:r w:rsidRPr="00A11A5D">
        <w:t>4.4</w:t>
      </w:r>
      <w:r>
        <w:rPr>
          <w:rFonts w:hint="eastAsia"/>
        </w:rPr>
        <w:t>a</w:t>
      </w:r>
      <w:r w:rsidRPr="00A11A5D">
        <w:rPr>
          <w:rFonts w:hint="eastAsia"/>
        </w:rPr>
        <w:t>），</w:t>
      </w:r>
      <w:r w:rsidRPr="00A11A5D">
        <w:rPr>
          <w:i/>
          <w:iCs/>
        </w:rPr>
        <w:t>x</w:t>
      </w:r>
      <w:r w:rsidRPr="00A11A5D">
        <w:t>=0.18</w:t>
      </w:r>
      <w:r w:rsidRPr="00A11A5D">
        <w:rPr>
          <w:rFonts w:hint="eastAsia"/>
        </w:rPr>
        <w:t>（体积为</w:t>
      </w:r>
      <w:r w:rsidRPr="00A11A5D">
        <w:t>1359.99 Å</w:t>
      </w:r>
      <w:r w:rsidRPr="00A11A5D">
        <w:rPr>
          <w:vertAlign w:val="superscript"/>
        </w:rPr>
        <w:t>3</w:t>
      </w:r>
      <w:r w:rsidRPr="00A11A5D">
        <w:rPr>
          <w:rFonts w:hint="eastAsia"/>
        </w:rPr>
        <w:t>）较纯</w:t>
      </w:r>
      <w:r w:rsidRPr="00A11A5D">
        <w:t>dmaMn</w:t>
      </w:r>
      <w:r w:rsidRPr="00A11A5D">
        <w:rPr>
          <w:rFonts w:hint="eastAsia"/>
        </w:rPr>
        <w:t>（</w:t>
      </w:r>
      <w:r w:rsidRPr="00A11A5D">
        <w:t>1377.0 Å</w:t>
      </w:r>
      <w:r w:rsidRPr="00A11A5D">
        <w:rPr>
          <w:vertAlign w:val="superscript"/>
        </w:rPr>
        <w:t>3</w:t>
      </w:r>
      <w:r w:rsidRPr="00A11A5D">
        <w:rPr>
          <w:rFonts w:hint="eastAsia"/>
        </w:rPr>
        <w:t>）减小</w:t>
      </w:r>
      <w:r w:rsidRPr="00A11A5D">
        <w:t>1.2%</w:t>
      </w:r>
      <w:r w:rsidRPr="00A11A5D">
        <w:rPr>
          <w:rFonts w:hint="eastAsia"/>
        </w:rPr>
        <w:t>，</w:t>
      </w:r>
      <w:r w:rsidRPr="00A11A5D">
        <w:rPr>
          <w:i/>
          <w:iCs/>
        </w:rPr>
        <w:t>a</w:t>
      </w:r>
      <w:r w:rsidRPr="00A11A5D">
        <w:t>/</w:t>
      </w:r>
      <w:r w:rsidRPr="00A11A5D">
        <w:rPr>
          <w:rFonts w:hint="eastAsia"/>
          <w:i/>
          <w:iCs/>
        </w:rPr>
        <w:t>b</w:t>
      </w:r>
      <w:r w:rsidRPr="00A11A5D">
        <w:rPr>
          <w:rFonts w:hint="eastAsia"/>
        </w:rPr>
        <w:t>轴从</w:t>
      </w:r>
      <w:r w:rsidRPr="00A11A5D">
        <w:rPr>
          <w:rFonts w:hint="eastAsia"/>
        </w:rPr>
        <w:t>8.334</w:t>
      </w:r>
      <w:r w:rsidRPr="00A11A5D">
        <w:t>0 Å</w:t>
      </w:r>
      <w:r w:rsidRPr="00A11A5D">
        <w:rPr>
          <w:rFonts w:hint="eastAsia"/>
        </w:rPr>
        <w:t>缩短至</w:t>
      </w:r>
      <w:r w:rsidRPr="00A11A5D">
        <w:t>8.3</w:t>
      </w:r>
      <w:r w:rsidRPr="00A11A5D">
        <w:rPr>
          <w:rFonts w:hint="eastAsia"/>
        </w:rPr>
        <w:t>11</w:t>
      </w:r>
      <w:r w:rsidRPr="00A11A5D">
        <w:t>4 Å</w:t>
      </w:r>
      <w:r w:rsidRPr="00A11A5D">
        <w:rPr>
          <w:rFonts w:hint="eastAsia"/>
        </w:rPr>
        <w:t>（</w:t>
      </w:r>
      <w:r w:rsidRPr="00A11A5D">
        <w:t>−</w:t>
      </w:r>
      <w:r w:rsidRPr="00A11A5D">
        <w:rPr>
          <w:rFonts w:hint="eastAsia"/>
        </w:rPr>
        <w:t>0.28</w:t>
      </w:r>
      <w:r w:rsidRPr="00A11A5D">
        <w:t>%</w:t>
      </w:r>
      <w:r w:rsidRPr="00A11A5D">
        <w:rPr>
          <w:rFonts w:hint="eastAsia"/>
        </w:rPr>
        <w:t>），</w:t>
      </w:r>
      <w:r w:rsidRPr="00A11A5D">
        <w:rPr>
          <w:i/>
          <w:iCs/>
        </w:rPr>
        <w:t>c</w:t>
      </w:r>
      <w:r w:rsidRPr="00A11A5D">
        <w:rPr>
          <w:rFonts w:hint="eastAsia"/>
        </w:rPr>
        <w:t>轴从</w:t>
      </w:r>
      <w:r w:rsidRPr="00A11A5D">
        <w:rPr>
          <w:rFonts w:hint="eastAsia"/>
        </w:rPr>
        <w:t>22.89</w:t>
      </w:r>
      <w:r w:rsidRPr="00A11A5D">
        <w:t>30</w:t>
      </w:r>
      <w:r w:rsidRPr="00A11A5D">
        <w:rPr>
          <w:rFonts w:hint="eastAsia"/>
        </w:rPr>
        <w:t xml:space="preserve"> Å</w:t>
      </w:r>
      <w:r w:rsidRPr="00A11A5D">
        <w:rPr>
          <w:rFonts w:hint="eastAsia"/>
        </w:rPr>
        <w:t>降至</w:t>
      </w:r>
      <w:r w:rsidRPr="00A11A5D">
        <w:rPr>
          <w:rFonts w:hint="eastAsia"/>
        </w:rPr>
        <w:t>22.73</w:t>
      </w:r>
      <w:r w:rsidRPr="00A11A5D">
        <w:t>29</w:t>
      </w:r>
      <w:r w:rsidRPr="00A11A5D">
        <w:rPr>
          <w:rFonts w:hint="eastAsia"/>
        </w:rPr>
        <w:t xml:space="preserve"> Å</w:t>
      </w:r>
      <w:r w:rsidRPr="00A11A5D">
        <w:rPr>
          <w:rFonts w:hint="eastAsia"/>
        </w:rPr>
        <w:t>（</w:t>
      </w:r>
      <w:r w:rsidRPr="00A11A5D">
        <w:rPr>
          <w:rFonts w:hint="eastAsia"/>
        </w:rPr>
        <w:t>-0.70%</w:t>
      </w:r>
      <w:r w:rsidRPr="00A11A5D">
        <w:rPr>
          <w:rFonts w:hint="eastAsia"/>
        </w:rPr>
        <w:t>）（表</w:t>
      </w:r>
      <w:r w:rsidRPr="00A11A5D">
        <w:rPr>
          <w:rFonts w:hint="eastAsia"/>
        </w:rPr>
        <w:t>4.2</w:t>
      </w:r>
      <w:r>
        <w:rPr>
          <w:rFonts w:hint="eastAsia"/>
        </w:rPr>
        <w:t>，</w:t>
      </w:r>
      <w:r w:rsidRPr="00A11A5D">
        <w:rPr>
          <w:rFonts w:hint="eastAsia"/>
        </w:rPr>
        <w:t>图</w:t>
      </w:r>
      <w:r w:rsidRPr="00A11A5D">
        <w:rPr>
          <w:rFonts w:hint="eastAsia"/>
        </w:rPr>
        <w:t>4.</w:t>
      </w:r>
      <w:r w:rsidRPr="00A11A5D">
        <w:t>4a</w:t>
      </w:r>
      <w:r w:rsidRPr="00A11A5D">
        <w:rPr>
          <w:rFonts w:hint="eastAsia"/>
        </w:rPr>
        <w:t>），同时</w:t>
      </w:r>
      <w:r w:rsidRPr="00A11A5D">
        <w:t>C−N</w:t>
      </w:r>
      <w:r w:rsidRPr="00A11A5D">
        <w:rPr>
          <w:rFonts w:hint="eastAsia"/>
        </w:rPr>
        <w:t>键从</w:t>
      </w:r>
      <w:r w:rsidRPr="00A11A5D">
        <w:t>1.4160 Å</w:t>
      </w:r>
      <w:r w:rsidRPr="00A11A5D">
        <w:rPr>
          <w:rFonts w:hint="eastAsia"/>
        </w:rPr>
        <w:t>缩短至</w:t>
      </w:r>
      <w:r w:rsidRPr="00A11A5D">
        <w:t>1.4050 Å</w:t>
      </w:r>
      <w:r w:rsidRPr="00A11A5D">
        <w:rPr>
          <w:rFonts w:hint="eastAsia"/>
        </w:rPr>
        <w:t>（</w:t>
      </w:r>
      <w:r w:rsidRPr="00A11A5D">
        <w:t>−0.</w:t>
      </w:r>
      <w:r w:rsidRPr="00A11A5D">
        <w:rPr>
          <w:rFonts w:hint="eastAsia"/>
        </w:rPr>
        <w:t>78</w:t>
      </w:r>
      <w:r w:rsidRPr="00A11A5D">
        <w:t>%</w:t>
      </w:r>
      <w:r w:rsidRPr="00A11A5D">
        <w:rPr>
          <w:rFonts w:hint="eastAsia"/>
        </w:rPr>
        <w:t>），二甲铵键角</w:t>
      </w:r>
      <w:r w:rsidRPr="00A11A5D">
        <w:rPr>
          <w:rFonts w:hint="eastAsia"/>
        </w:rPr>
        <w:t>C-N-</w:t>
      </w:r>
      <w:r w:rsidRPr="00A11A5D">
        <w:t>C</w:t>
      </w:r>
      <w:r w:rsidRPr="00A11A5D">
        <w:rPr>
          <w:rFonts w:hint="eastAsia"/>
        </w:rPr>
        <w:t>从</w:t>
      </w:r>
      <w:r w:rsidRPr="00A11A5D">
        <w:t>117.9°</w:t>
      </w:r>
      <w:r w:rsidRPr="00A11A5D">
        <w:rPr>
          <w:rFonts w:hint="eastAsia"/>
        </w:rPr>
        <w:t>增至</w:t>
      </w:r>
      <w:r w:rsidRPr="00A11A5D">
        <w:t>119.4°</w:t>
      </w:r>
      <w:r w:rsidRPr="00A11A5D">
        <w:rPr>
          <w:rFonts w:hint="eastAsia"/>
        </w:rPr>
        <w:t>（</w:t>
      </w:r>
      <w:r w:rsidRPr="00A11A5D">
        <w:rPr>
          <w:rFonts w:hint="eastAsia"/>
        </w:rPr>
        <w:t>+1.3</w:t>
      </w:r>
      <w:r w:rsidRPr="00A11A5D">
        <w:t>%</w:t>
      </w:r>
      <w:r w:rsidRPr="00A11A5D">
        <w:rPr>
          <w:rFonts w:hint="eastAsia"/>
        </w:rPr>
        <w:t>），氢键</w:t>
      </w:r>
      <w:r w:rsidRPr="00A11A5D">
        <w:rPr>
          <w:rFonts w:hint="eastAsia"/>
        </w:rPr>
        <w:t>N</w:t>
      </w:r>
      <w:r w:rsidRPr="00A11A5D">
        <w:t>-H</w:t>
      </w:r>
      <w:r w:rsidRPr="00DA3327">
        <w:t>···</w:t>
      </w:r>
      <w:r w:rsidRPr="00A11A5D">
        <w:t>O</w:t>
      </w:r>
      <w:r w:rsidRPr="00A11A5D">
        <w:rPr>
          <w:rFonts w:hint="eastAsia"/>
        </w:rPr>
        <w:t>键长从</w:t>
      </w:r>
      <w:r w:rsidRPr="00A11A5D">
        <w:t>2.9234 Å</w:t>
      </w:r>
      <w:r w:rsidRPr="00A11A5D">
        <w:rPr>
          <w:rFonts w:hint="eastAsia"/>
        </w:rPr>
        <w:t>增至</w:t>
      </w:r>
      <w:r w:rsidRPr="00A11A5D">
        <w:t>2.9</w:t>
      </w:r>
      <w:r w:rsidRPr="00A11A5D">
        <w:rPr>
          <w:rFonts w:hint="eastAsia"/>
        </w:rPr>
        <w:t>33</w:t>
      </w:r>
      <w:r w:rsidRPr="00A11A5D">
        <w:t>2 Å</w:t>
      </w:r>
      <w:r w:rsidRPr="00A11A5D">
        <w:rPr>
          <w:rFonts w:hint="eastAsia"/>
        </w:rPr>
        <w:t>（</w:t>
      </w:r>
      <w:r w:rsidRPr="00A11A5D">
        <w:rPr>
          <w:rFonts w:hint="eastAsia"/>
        </w:rPr>
        <w:t>+0.34</w:t>
      </w:r>
      <w:r w:rsidRPr="00A11A5D">
        <w:t>%</w:t>
      </w:r>
      <w:r w:rsidRPr="00A11A5D">
        <w:rPr>
          <w:rFonts w:hint="eastAsia"/>
        </w:rPr>
        <w:t>），键角从</w:t>
      </w:r>
      <w:r w:rsidRPr="00A11A5D">
        <w:t>170.6°</w:t>
      </w:r>
      <w:r w:rsidRPr="00A11A5D">
        <w:rPr>
          <w:rFonts w:hint="eastAsia"/>
        </w:rPr>
        <w:t>增加至</w:t>
      </w:r>
      <w:r w:rsidRPr="00A11A5D">
        <w:t>175.0°</w:t>
      </w:r>
      <w:r w:rsidRPr="00A11A5D">
        <w:rPr>
          <w:rFonts w:hint="eastAsia"/>
        </w:rPr>
        <w:t>（</w:t>
      </w:r>
      <w:r w:rsidRPr="00A11A5D">
        <w:rPr>
          <w:rFonts w:hint="eastAsia"/>
        </w:rPr>
        <w:t>+2.6</w:t>
      </w:r>
      <w:r w:rsidRPr="00A11A5D">
        <w:t>%</w:t>
      </w:r>
      <w:r w:rsidRPr="00A11A5D">
        <w:rPr>
          <w:rFonts w:hint="eastAsia"/>
        </w:rPr>
        <w:t>），氢键的准线性增强（表</w:t>
      </w:r>
      <w:r w:rsidRPr="00A11A5D">
        <w:rPr>
          <w:rFonts w:hint="eastAsia"/>
        </w:rPr>
        <w:t>4.3</w:t>
      </w:r>
      <w:r>
        <w:rPr>
          <w:rFonts w:hint="eastAsia"/>
        </w:rPr>
        <w:t>，</w:t>
      </w:r>
      <w:r w:rsidRPr="00A11A5D">
        <w:rPr>
          <w:rFonts w:hint="eastAsia"/>
        </w:rPr>
        <w:t>图</w:t>
      </w:r>
      <w:r w:rsidRPr="00A11A5D">
        <w:rPr>
          <w:rFonts w:hint="eastAsia"/>
        </w:rPr>
        <w:t>4.</w:t>
      </w:r>
      <w:r w:rsidRPr="00A11A5D">
        <w:t>4</w:t>
      </w:r>
      <w:r w:rsidRPr="00A11A5D">
        <w:rPr>
          <w:rFonts w:hint="eastAsia"/>
        </w:rPr>
        <w:t>d</w:t>
      </w:r>
      <w:r w:rsidRPr="00A11A5D">
        <w:rPr>
          <w:rFonts w:hint="eastAsia"/>
        </w:rPr>
        <w:t>）。结构叠加图（图</w:t>
      </w:r>
      <w:r w:rsidRPr="00A11A5D">
        <w:rPr>
          <w:rFonts w:hint="eastAsia"/>
        </w:rPr>
        <w:t>4.</w:t>
      </w:r>
      <w:r w:rsidRPr="00A11A5D">
        <w:t>5</w:t>
      </w:r>
      <w:r w:rsidRPr="00A11A5D">
        <w:rPr>
          <w:rFonts w:hint="eastAsia"/>
        </w:rPr>
        <w:t>a</w:t>
      </w:r>
      <w:r w:rsidRPr="00A11A5D">
        <w:rPr>
          <w:rFonts w:hint="eastAsia"/>
        </w:rPr>
        <w:t>）清晰展示了三方相中</w:t>
      </w:r>
      <w:r w:rsidRPr="00A11A5D">
        <w:rPr>
          <w:rFonts w:hint="eastAsia"/>
        </w:rPr>
        <w:t>MO</w:t>
      </w:r>
      <w:r w:rsidRPr="00A11A5D">
        <w:rPr>
          <w:vertAlign w:val="subscript"/>
        </w:rPr>
        <w:t>6</w:t>
      </w:r>
      <w:r w:rsidRPr="00A11A5D">
        <w:rPr>
          <w:rFonts w:hint="eastAsia"/>
        </w:rPr>
        <w:t>八面体平均键长仅轻微缩短，氢键与铵分子的几何响应。此时</w:t>
      </w:r>
      <w:r w:rsidRPr="00A11A5D">
        <w:t>Cu²⁺</w:t>
      </w:r>
      <w:r w:rsidRPr="00A11A5D">
        <w:rPr>
          <w:rFonts w:hint="eastAsia"/>
        </w:rPr>
        <w:t>的尺寸效应主导晶格收缩，尚未破坏三方对称性。</w:t>
      </w:r>
    </w:p>
    <w:p w14:paraId="2B902539" w14:textId="251CA83E" w:rsidR="00A11A5D" w:rsidRPr="00A11A5D" w:rsidRDefault="00673125" w:rsidP="00673125">
      <w:pPr>
        <w:pStyle w:val="1-PHD"/>
        <w:ind w:firstLine="480"/>
      </w:pPr>
      <w:r w:rsidRPr="00A11A5D">
        <w:rPr>
          <w:rFonts w:hint="eastAsia"/>
        </w:rPr>
        <w:t>而当</w:t>
      </w:r>
      <w:r w:rsidRPr="00A11A5D">
        <w:rPr>
          <w:i/>
          <w:iCs/>
        </w:rPr>
        <w:t>x</w:t>
      </w:r>
      <w:r w:rsidRPr="00A11A5D">
        <w:t xml:space="preserve"> &gt; 0.30</w:t>
      </w:r>
      <w:r w:rsidRPr="00A11A5D">
        <w:rPr>
          <w:rFonts w:hint="eastAsia"/>
        </w:rPr>
        <w:t>时（</w:t>
      </w:r>
      <w:r w:rsidRPr="00A11A5D">
        <w:rPr>
          <w:i/>
          <w:iCs/>
        </w:rPr>
        <w:t>x</w:t>
      </w:r>
      <w:r w:rsidRPr="00A11A5D">
        <w:rPr>
          <w:rFonts w:hint="eastAsia"/>
        </w:rPr>
        <w:t>=0.66</w:t>
      </w:r>
      <w:r w:rsidRPr="00A11A5D">
        <w:t>–</w:t>
      </w:r>
      <w:r w:rsidRPr="00A11A5D">
        <w:rPr>
          <w:rFonts w:hint="eastAsia"/>
        </w:rPr>
        <w:t>1</w:t>
      </w:r>
      <w:r w:rsidRPr="00A11A5D">
        <w:t>.00</w:t>
      </w:r>
      <w:r w:rsidRPr="00A11A5D">
        <w:rPr>
          <w:rFonts w:hint="eastAsia"/>
        </w:rPr>
        <w:t>），样品与</w:t>
      </w:r>
      <w:r w:rsidRPr="00A11A5D">
        <w:rPr>
          <w:rFonts w:hint="eastAsia"/>
        </w:rPr>
        <w:t>dmaCu</w:t>
      </w:r>
      <w:r w:rsidRPr="00A11A5D">
        <w:rPr>
          <w:rFonts w:hint="eastAsia"/>
        </w:rPr>
        <w:t>同构（图</w:t>
      </w:r>
      <w:r w:rsidRPr="00A11A5D">
        <w:rPr>
          <w:rFonts w:hint="eastAsia"/>
        </w:rPr>
        <w:t>4.</w:t>
      </w:r>
      <w:r w:rsidRPr="00A11A5D">
        <w:t>3</w:t>
      </w:r>
      <w:r w:rsidRPr="00A11A5D">
        <w:rPr>
          <w:rFonts w:hint="eastAsia"/>
        </w:rPr>
        <w:t>b</w:t>
      </w:r>
      <w:r w:rsidRPr="00A11A5D">
        <w:rPr>
          <w:rFonts w:hint="eastAsia"/>
        </w:rPr>
        <w:t>），逾渗网络的形成引起了显著的各向异性：</w:t>
      </w:r>
      <w:r w:rsidRPr="00A11A5D">
        <w:rPr>
          <w:rFonts w:hint="eastAsia"/>
        </w:rPr>
        <w:t>M</w:t>
      </w:r>
      <w:r w:rsidRPr="00A11A5D">
        <w:t>−</w:t>
      </w:r>
      <w:r w:rsidRPr="00A11A5D">
        <w:rPr>
          <w:rFonts w:hint="eastAsia"/>
        </w:rPr>
        <w:t>O</w:t>
      </w:r>
      <w:r w:rsidRPr="00A11A5D">
        <w:rPr>
          <w:rFonts w:hint="eastAsia"/>
        </w:rPr>
        <w:t>长键沿</w:t>
      </w:r>
      <w:r w:rsidRPr="00A11A5D">
        <w:rPr>
          <w:i/>
          <w:iCs/>
        </w:rPr>
        <w:t>b</w:t>
      </w:r>
      <w:r w:rsidRPr="00A11A5D">
        <w:rPr>
          <w:rFonts w:hint="eastAsia"/>
        </w:rPr>
        <w:t>轴延伸（</w:t>
      </w:r>
      <w:r w:rsidRPr="00A11A5D">
        <w:rPr>
          <w:rFonts w:hint="eastAsia"/>
        </w:rPr>
        <w:t>2.42</w:t>
      </w:r>
      <w:r w:rsidRPr="00A11A5D">
        <w:t>50</w:t>
      </w:r>
      <w:r w:rsidRPr="00A11A5D">
        <w:rPr>
          <w:rFonts w:hint="eastAsia"/>
        </w:rPr>
        <w:t>→</w:t>
      </w:r>
      <w:r w:rsidRPr="00A11A5D">
        <w:rPr>
          <w:rFonts w:hint="eastAsia"/>
        </w:rPr>
        <w:t>2.49</w:t>
      </w:r>
      <w:r w:rsidRPr="00A11A5D">
        <w:t>23</w:t>
      </w:r>
      <w:r w:rsidRPr="00A11A5D">
        <w:rPr>
          <w:rFonts w:hint="eastAsia"/>
        </w:rPr>
        <w:t xml:space="preserve"> Å</w:t>
      </w:r>
      <w:r w:rsidRPr="00A11A5D">
        <w:rPr>
          <w:rFonts w:hint="eastAsia"/>
        </w:rPr>
        <w:t>，</w:t>
      </w:r>
      <w:r w:rsidRPr="00A11A5D">
        <w:t>+2.9</w:t>
      </w:r>
      <w:r w:rsidRPr="00A11A5D">
        <w:rPr>
          <w:rFonts w:hint="eastAsia"/>
        </w:rPr>
        <w:t>%</w:t>
      </w:r>
      <w:r w:rsidRPr="00A11A5D">
        <w:rPr>
          <w:rFonts w:hint="eastAsia"/>
        </w:rPr>
        <w:t>）驱动</w:t>
      </w:r>
      <w:r w:rsidRPr="00A11A5D">
        <w:rPr>
          <w:i/>
          <w:iCs/>
        </w:rPr>
        <w:t>b</w:t>
      </w:r>
      <w:r w:rsidRPr="00A11A5D">
        <w:rPr>
          <w:rFonts w:hint="eastAsia"/>
        </w:rPr>
        <w:t>轴从</w:t>
      </w:r>
      <w:r w:rsidRPr="00A11A5D">
        <w:rPr>
          <w:rFonts w:hint="eastAsia"/>
        </w:rPr>
        <w:t>8.61</w:t>
      </w:r>
      <w:r w:rsidRPr="00A11A5D">
        <w:t>01</w:t>
      </w:r>
      <w:r w:rsidRPr="00A11A5D">
        <w:rPr>
          <w:rFonts w:hint="eastAsia"/>
        </w:rPr>
        <w:t xml:space="preserve"> Å</w:t>
      </w:r>
      <w:r w:rsidRPr="00A11A5D">
        <w:rPr>
          <w:rFonts w:hint="eastAsia"/>
        </w:rPr>
        <w:t>膨胀至</w:t>
      </w:r>
      <w:r w:rsidRPr="00A11A5D">
        <w:rPr>
          <w:rFonts w:hint="eastAsia"/>
        </w:rPr>
        <w:t>8.72</w:t>
      </w:r>
      <w:r w:rsidRPr="00A11A5D">
        <w:t>05</w:t>
      </w:r>
      <w:r w:rsidRPr="00A11A5D">
        <w:rPr>
          <w:rFonts w:hint="eastAsia"/>
        </w:rPr>
        <w:t xml:space="preserve"> Å</w:t>
      </w:r>
      <w:r w:rsidRPr="00A11A5D">
        <w:rPr>
          <w:rFonts w:hint="eastAsia"/>
        </w:rPr>
        <w:t>（</w:t>
      </w:r>
      <w:r w:rsidRPr="00A11A5D">
        <w:rPr>
          <w:rFonts w:hint="eastAsia"/>
        </w:rPr>
        <w:t>+1.3</w:t>
      </w:r>
      <w:r w:rsidRPr="00A11A5D">
        <w:t>%</w:t>
      </w:r>
      <w:r w:rsidRPr="00A11A5D">
        <w:rPr>
          <w:rFonts w:hint="eastAsia"/>
        </w:rPr>
        <w:t>），</w:t>
      </w:r>
      <w:r w:rsidRPr="00A11A5D">
        <w:rPr>
          <w:rFonts w:hint="eastAsia"/>
        </w:rPr>
        <w:t>M</w:t>
      </w:r>
      <w:r w:rsidRPr="00A11A5D">
        <w:t>−</w:t>
      </w:r>
      <w:r w:rsidRPr="00A11A5D">
        <w:rPr>
          <w:rFonts w:hint="eastAsia"/>
        </w:rPr>
        <w:t>O</w:t>
      </w:r>
      <w:r w:rsidRPr="00A11A5D">
        <w:rPr>
          <w:rFonts w:hint="eastAsia"/>
        </w:rPr>
        <w:t>短键沿</w:t>
      </w:r>
      <w:r w:rsidRPr="00A11A5D">
        <w:rPr>
          <w:i/>
          <w:iCs/>
        </w:rPr>
        <w:t>a</w:t>
      </w:r>
      <w:r w:rsidRPr="00A11A5D">
        <w:rPr>
          <w:rFonts w:hint="eastAsia"/>
        </w:rPr>
        <w:t>轴收缩（</w:t>
      </w:r>
      <w:r w:rsidRPr="00A11A5D">
        <w:rPr>
          <w:rFonts w:hint="eastAsia"/>
        </w:rPr>
        <w:t>2.01</w:t>
      </w:r>
      <w:r w:rsidRPr="00A11A5D">
        <w:t>05</w:t>
      </w:r>
      <w:r w:rsidRPr="00A11A5D">
        <w:rPr>
          <w:rFonts w:hint="eastAsia"/>
        </w:rPr>
        <w:t>→</w:t>
      </w:r>
      <w:r w:rsidRPr="00A11A5D">
        <w:rPr>
          <w:rFonts w:hint="eastAsia"/>
        </w:rPr>
        <w:t>1.97</w:t>
      </w:r>
      <w:r w:rsidRPr="00A11A5D">
        <w:t>13</w:t>
      </w:r>
      <w:r w:rsidRPr="00A11A5D">
        <w:rPr>
          <w:rFonts w:hint="eastAsia"/>
        </w:rPr>
        <w:t xml:space="preserve"> Å</w:t>
      </w:r>
      <w:r w:rsidRPr="00A11A5D">
        <w:rPr>
          <w:rFonts w:hint="eastAsia"/>
        </w:rPr>
        <w:t>，</w:t>
      </w:r>
      <w:r w:rsidRPr="00A11A5D">
        <w:t>–</w:t>
      </w:r>
      <w:r w:rsidRPr="00A11A5D">
        <w:rPr>
          <w:rFonts w:hint="eastAsia"/>
        </w:rPr>
        <w:t>2.0%</w:t>
      </w:r>
      <w:r w:rsidRPr="00A11A5D">
        <w:rPr>
          <w:rFonts w:hint="eastAsia"/>
        </w:rPr>
        <w:t>）导致</w:t>
      </w:r>
      <w:r w:rsidRPr="00A11A5D">
        <w:rPr>
          <w:i/>
          <w:iCs/>
        </w:rPr>
        <w:t>a</w:t>
      </w:r>
      <w:r w:rsidRPr="00A11A5D">
        <w:rPr>
          <w:rFonts w:hint="eastAsia"/>
        </w:rPr>
        <w:t>轴从</w:t>
      </w:r>
      <w:r w:rsidRPr="00A11A5D">
        <w:rPr>
          <w:rFonts w:hint="eastAsia"/>
        </w:rPr>
        <w:t>15.41</w:t>
      </w:r>
      <w:r w:rsidRPr="00A11A5D">
        <w:t>51</w:t>
      </w:r>
      <w:r w:rsidRPr="00A11A5D">
        <w:rPr>
          <w:rFonts w:hint="eastAsia"/>
        </w:rPr>
        <w:t xml:space="preserve"> Å</w:t>
      </w:r>
      <w:r w:rsidRPr="00A11A5D">
        <w:rPr>
          <w:rFonts w:hint="eastAsia"/>
        </w:rPr>
        <w:t>压缩至</w:t>
      </w:r>
      <w:r w:rsidRPr="00A11A5D">
        <w:rPr>
          <w:rFonts w:hint="eastAsia"/>
        </w:rPr>
        <w:t>15.</w:t>
      </w:r>
      <w:r w:rsidRPr="00A11A5D">
        <w:t>1975</w:t>
      </w:r>
      <w:r w:rsidRPr="00A11A5D">
        <w:rPr>
          <w:rFonts w:hint="eastAsia"/>
        </w:rPr>
        <w:t xml:space="preserve"> Å</w:t>
      </w:r>
      <w:r w:rsidRPr="00A11A5D">
        <w:rPr>
          <w:rFonts w:hint="eastAsia"/>
        </w:rPr>
        <w:t>（</w:t>
      </w:r>
      <w:r w:rsidRPr="00A11A5D">
        <w:t>–</w:t>
      </w:r>
      <w:r w:rsidRPr="00A11A5D">
        <w:rPr>
          <w:rFonts w:hint="eastAsia"/>
        </w:rPr>
        <w:t>1.4%</w:t>
      </w:r>
      <w:r w:rsidRPr="00A11A5D">
        <w:rPr>
          <w:rFonts w:hint="eastAsia"/>
        </w:rPr>
        <w:t>），晶胞体积从</w:t>
      </w:r>
      <w:r w:rsidRPr="00A11A5D">
        <w:rPr>
          <w:rFonts w:hint="eastAsia"/>
        </w:rPr>
        <w:t xml:space="preserve">884.39 </w:t>
      </w:r>
      <w:r w:rsidRPr="00A11A5D">
        <w:t>Å</w:t>
      </w:r>
      <w:r w:rsidRPr="00A11A5D">
        <w:rPr>
          <w:vertAlign w:val="superscript"/>
        </w:rPr>
        <w:t>3</w:t>
      </w:r>
      <w:r w:rsidRPr="00A11A5D">
        <w:rPr>
          <w:rFonts w:hint="eastAsia"/>
        </w:rPr>
        <w:t>进一步减小</w:t>
      </w:r>
      <w:r w:rsidRPr="00A11A5D">
        <w:rPr>
          <w:rFonts w:hint="eastAsia"/>
        </w:rPr>
        <w:t>0.7%</w:t>
      </w:r>
      <w:r w:rsidRPr="00A11A5D">
        <w:rPr>
          <w:rFonts w:hint="eastAsia"/>
        </w:rPr>
        <w:t>（图</w:t>
      </w:r>
      <w:r w:rsidRPr="00A11A5D">
        <w:rPr>
          <w:rFonts w:hint="eastAsia"/>
        </w:rPr>
        <w:t>4.</w:t>
      </w:r>
      <w:r w:rsidRPr="00A11A5D">
        <w:t>4</w:t>
      </w:r>
      <w:r w:rsidRPr="00A11A5D">
        <w:rPr>
          <w:rFonts w:hint="eastAsia"/>
        </w:rPr>
        <w:t>，表</w:t>
      </w:r>
      <w:r w:rsidRPr="00A11A5D">
        <w:rPr>
          <w:rFonts w:hint="eastAsia"/>
        </w:rPr>
        <w:t>4.2</w:t>
      </w:r>
      <w:r w:rsidRPr="00A11A5D">
        <w:rPr>
          <w:rFonts w:hint="eastAsia"/>
        </w:rPr>
        <w:t>，</w:t>
      </w:r>
      <w:r w:rsidRPr="00A11A5D">
        <w:rPr>
          <w:rFonts w:hint="eastAsia"/>
        </w:rPr>
        <w:t>4.3</w:t>
      </w:r>
      <w:r w:rsidRPr="00A11A5D">
        <w:rPr>
          <w:rFonts w:hint="eastAsia"/>
        </w:rPr>
        <w:t>），此时</w:t>
      </w:r>
      <w:r w:rsidRPr="00A11A5D">
        <w:rPr>
          <w:rFonts w:hint="eastAsia"/>
        </w:rPr>
        <w:t>C</w:t>
      </w:r>
      <w:r w:rsidRPr="00A11A5D">
        <w:t>−</w:t>
      </w:r>
      <w:r w:rsidRPr="00A11A5D">
        <w:rPr>
          <w:rFonts w:hint="eastAsia"/>
        </w:rPr>
        <w:t>N</w:t>
      </w:r>
      <w:r w:rsidRPr="00A11A5D">
        <w:rPr>
          <w:rFonts w:hint="eastAsia"/>
        </w:rPr>
        <w:t>键反常从</w:t>
      </w:r>
      <w:r w:rsidRPr="00A11A5D">
        <w:rPr>
          <w:i/>
          <w:iCs/>
        </w:rPr>
        <w:t>x</w:t>
      </w:r>
      <w:r w:rsidRPr="00A11A5D">
        <w:rPr>
          <w:rFonts w:hint="eastAsia"/>
        </w:rPr>
        <w:t>=0.66</w:t>
      </w:r>
      <w:r w:rsidRPr="00A11A5D">
        <w:rPr>
          <w:rFonts w:hint="eastAsia"/>
        </w:rPr>
        <w:t>的</w:t>
      </w:r>
      <w:r w:rsidRPr="00A11A5D">
        <w:rPr>
          <w:rFonts w:hint="eastAsia"/>
        </w:rPr>
        <w:t>1.46</w:t>
      </w:r>
      <w:r w:rsidRPr="00A11A5D">
        <w:t>10</w:t>
      </w:r>
      <w:r w:rsidRPr="00A11A5D">
        <w:rPr>
          <w:rFonts w:hint="eastAsia"/>
        </w:rPr>
        <w:t xml:space="preserve"> Å</w:t>
      </w:r>
      <w:r w:rsidRPr="00A11A5D">
        <w:rPr>
          <w:rFonts w:hint="eastAsia"/>
        </w:rPr>
        <w:t>拉长至</w:t>
      </w:r>
      <w:r w:rsidRPr="00A11A5D">
        <w:rPr>
          <w:i/>
          <w:iCs/>
        </w:rPr>
        <w:t>x</w:t>
      </w:r>
      <w:r w:rsidRPr="00A11A5D">
        <w:t>=1.00</w:t>
      </w:r>
      <w:r w:rsidRPr="00A11A5D">
        <w:rPr>
          <w:rFonts w:hint="eastAsia"/>
        </w:rPr>
        <w:t>的</w:t>
      </w:r>
      <w:r w:rsidRPr="00A11A5D">
        <w:t>1.4719 Å</w:t>
      </w:r>
      <w:r w:rsidRPr="00A11A5D">
        <w:rPr>
          <w:rFonts w:hint="eastAsia"/>
        </w:rPr>
        <w:t>（</w:t>
      </w:r>
      <w:r w:rsidRPr="00A11A5D">
        <w:t>+0.7%</w:t>
      </w:r>
      <w:r w:rsidRPr="00A11A5D">
        <w:rPr>
          <w:rFonts w:hint="eastAsia"/>
        </w:rPr>
        <w:t>，较</w:t>
      </w:r>
      <w:r w:rsidRPr="00A11A5D">
        <w:rPr>
          <w:i/>
          <w:iCs/>
        </w:rPr>
        <w:t>x</w:t>
      </w:r>
      <w:r w:rsidRPr="00A11A5D">
        <w:t>=0.18</w:t>
      </w:r>
      <w:r w:rsidRPr="00A11A5D">
        <w:rPr>
          <w:rFonts w:hint="eastAsia"/>
        </w:rPr>
        <w:t>时的</w:t>
      </w:r>
      <w:r w:rsidRPr="00A11A5D">
        <w:t>1.4050 Å</w:t>
      </w:r>
      <w:r w:rsidRPr="00A11A5D">
        <w:rPr>
          <w:rFonts w:hint="eastAsia"/>
        </w:rPr>
        <w:t>增加</w:t>
      </w:r>
      <w:r w:rsidRPr="00A11A5D">
        <w:t>5%</w:t>
      </w:r>
      <w:r w:rsidRPr="00A11A5D">
        <w:rPr>
          <w:rFonts w:hint="eastAsia"/>
        </w:rPr>
        <w:t>），</w:t>
      </w:r>
      <w:r w:rsidRPr="00A11A5D">
        <w:t>C-N-C</w:t>
      </w:r>
      <w:r w:rsidRPr="00A11A5D">
        <w:rPr>
          <w:rFonts w:hint="eastAsia"/>
        </w:rPr>
        <w:t>键角从</w:t>
      </w:r>
      <w:r w:rsidRPr="00A11A5D">
        <w:t>113.29</w:t>
      </w:r>
      <w:r w:rsidRPr="00A11A5D">
        <w:rPr>
          <w:rFonts w:hint="eastAsia"/>
        </w:rPr>
        <w:t>°压缩至</w:t>
      </w:r>
      <w:r w:rsidRPr="00A11A5D">
        <w:t>112.70</w:t>
      </w:r>
      <w:r w:rsidRPr="00A11A5D">
        <w:rPr>
          <w:rFonts w:hint="eastAsia"/>
        </w:rPr>
        <w:t>°（</w:t>
      </w:r>
      <w:r w:rsidRPr="00A11A5D">
        <w:t>–0.7%</w:t>
      </w:r>
      <w:r w:rsidRPr="00A11A5D">
        <w:rPr>
          <w:rFonts w:hint="eastAsia"/>
        </w:rPr>
        <w:t>）（图</w:t>
      </w:r>
      <w:r w:rsidRPr="00A11A5D">
        <w:t>4.4d</w:t>
      </w:r>
      <w:r w:rsidRPr="00A11A5D">
        <w:rPr>
          <w:rFonts w:hint="eastAsia"/>
        </w:rPr>
        <w:t>）。结构叠加图（图</w:t>
      </w:r>
      <w:r w:rsidRPr="00A11A5D">
        <w:t>4.5b</w:t>
      </w:r>
      <w:r w:rsidRPr="00A11A5D">
        <w:rPr>
          <w:rFonts w:hint="eastAsia"/>
        </w:rPr>
        <w:t>）展示了八面体极化加剧驱动的应力积累，通过增强的氢键（键长</w:t>
      </w:r>
      <w:r w:rsidRPr="00A11A5D">
        <w:rPr>
          <w:rFonts w:hint="eastAsia"/>
        </w:rPr>
        <w:t>2.84</w:t>
      </w:r>
      <w:r w:rsidRPr="00A11A5D">
        <w:rPr>
          <w:rFonts w:hint="eastAsia"/>
        </w:rPr>
        <w:t>→</w:t>
      </w:r>
      <w:r w:rsidRPr="00A11A5D">
        <w:rPr>
          <w:rFonts w:hint="eastAsia"/>
        </w:rPr>
        <w:t>2.82 Å</w:t>
      </w:r>
      <w:r w:rsidRPr="00A11A5D">
        <w:rPr>
          <w:rFonts w:hint="eastAsia"/>
        </w:rPr>
        <w:t>，键角</w:t>
      </w:r>
      <w:r w:rsidRPr="00A11A5D">
        <w:rPr>
          <w:rFonts w:hint="eastAsia"/>
        </w:rPr>
        <w:t>166.7</w:t>
      </w:r>
      <w:r w:rsidRPr="00A11A5D">
        <w:rPr>
          <w:rFonts w:hint="eastAsia"/>
        </w:rPr>
        <w:t>→</w:t>
      </w:r>
      <w:r w:rsidRPr="00A11A5D">
        <w:rPr>
          <w:rFonts w:hint="eastAsia"/>
        </w:rPr>
        <w:t>168.8</w:t>
      </w:r>
      <w:r w:rsidRPr="00A11A5D">
        <w:rPr>
          <w:rFonts w:hint="eastAsia"/>
        </w:rPr>
        <w:t>°）对阳离子几何的拉扯效应。这种骨架畸变效应最终抑制高温对称性恢复，并导致介电峰强度下降（见后文）。</w:t>
      </w:r>
    </w:p>
    <w:p w14:paraId="192F77EC" w14:textId="3ADDF7B0" w:rsidR="00B2296D" w:rsidRPr="00B2296D" w:rsidRDefault="00B2296D">
      <w:pPr>
        <w:pStyle w:val="2--zhu0"/>
        <w:spacing w:before="156"/>
      </w:pPr>
      <w:r w:rsidRPr="00B2296D">
        <w:rPr>
          <w:noProof/>
        </w:rPr>
        <w:lastRenderedPageBreak/>
        <w:drawing>
          <wp:inline distT="0" distB="0" distL="0" distR="0" wp14:anchorId="50EC93A7" wp14:editId="54C2E551">
            <wp:extent cx="5040000" cy="3487716"/>
            <wp:effectExtent l="0" t="0" r="8255" b="0"/>
            <wp:docPr id="954399132" name="图片 954399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40000" cy="3487716"/>
                    </a:xfrm>
                    <a:prstGeom prst="rect">
                      <a:avLst/>
                    </a:prstGeom>
                  </pic:spPr>
                </pic:pic>
              </a:graphicData>
            </a:graphic>
          </wp:inline>
        </w:drawing>
      </w:r>
    </w:p>
    <w:p w14:paraId="5A39BF38" w14:textId="7073FC44" w:rsidR="00A11A5D" w:rsidRPr="00A11A5D" w:rsidRDefault="00A11A5D" w:rsidP="00A11A5D">
      <w:pPr>
        <w:pStyle w:val="2--zhu"/>
        <w:spacing w:after="156"/>
      </w:pPr>
      <w:r w:rsidRPr="00A11A5D">
        <w:rPr>
          <w:rFonts w:hint="eastAsia"/>
        </w:rPr>
        <w:t>图</w:t>
      </w:r>
      <w:r w:rsidRPr="00A11A5D">
        <w:rPr>
          <w:rFonts w:hint="eastAsia"/>
        </w:rPr>
        <w:t>4.</w:t>
      </w:r>
      <w:r w:rsidRPr="00A11A5D">
        <w:t>4</w:t>
      </w:r>
      <w:r w:rsidRPr="00A11A5D">
        <w:rPr>
          <w:rFonts w:hint="eastAsia"/>
        </w:rPr>
        <w:t xml:space="preserve"> dmaCuMn</w:t>
      </w:r>
      <w:r w:rsidRPr="00A11A5D">
        <w:rPr>
          <w:rFonts w:hint="eastAsia"/>
        </w:rPr>
        <w:t>晶体结构演化与键长</w:t>
      </w:r>
      <w:r w:rsidRPr="00A11A5D">
        <w:t>−</w:t>
      </w:r>
      <w:r w:rsidRPr="00A11A5D">
        <w:rPr>
          <w:rFonts w:hint="eastAsia"/>
        </w:rPr>
        <w:t>键角响应：</w:t>
      </w:r>
      <w:r w:rsidRPr="00A11A5D">
        <w:t>(a) 290 K</w:t>
      </w:r>
      <w:r w:rsidRPr="00A11A5D">
        <w:rPr>
          <w:rFonts w:hint="eastAsia"/>
        </w:rPr>
        <w:t>下，</w:t>
      </w:r>
      <w:r w:rsidRPr="00A11A5D">
        <w:t>dmaCuMn</w:t>
      </w:r>
      <w:r w:rsidRPr="00A11A5D">
        <w:rPr>
          <w:rFonts w:hint="eastAsia"/>
        </w:rPr>
        <w:t>系列化合物的晶胞参数（</w:t>
      </w:r>
      <w:r w:rsidRPr="00A11A5D">
        <w:rPr>
          <w:i/>
          <w:iCs/>
        </w:rPr>
        <w:t>a, b, c</w:t>
      </w:r>
      <w:r w:rsidRPr="00A11A5D">
        <w:rPr>
          <w:rFonts w:hint="eastAsia"/>
        </w:rPr>
        <w:t>）及体积（</w:t>
      </w:r>
      <w:r w:rsidRPr="00A11A5D">
        <w:rPr>
          <w:i/>
          <w:iCs/>
        </w:rPr>
        <w:t>V</w:t>
      </w:r>
      <w:r w:rsidRPr="00A11A5D">
        <w:rPr>
          <w:rFonts w:hint="eastAsia"/>
        </w:rPr>
        <w:t>）随</w:t>
      </w:r>
      <w:r w:rsidRPr="00A11A5D">
        <w:t>Cu²⁺</w:t>
      </w:r>
      <w:r w:rsidRPr="00A11A5D">
        <w:rPr>
          <w:rFonts w:hint="eastAsia"/>
        </w:rPr>
        <w:t>浓度（</w:t>
      </w:r>
      <w:r w:rsidRPr="00A11A5D">
        <w:rPr>
          <w:i/>
          <w:iCs/>
        </w:rPr>
        <w:t>x</w:t>
      </w:r>
      <w:r w:rsidRPr="00A11A5D">
        <w:rPr>
          <w:rFonts w:hint="eastAsia"/>
        </w:rPr>
        <w:t>）的变化；</w:t>
      </w:r>
      <w:r w:rsidRPr="00A11A5D">
        <w:t>(</w:t>
      </w:r>
      <w:r w:rsidRPr="00A11A5D">
        <w:rPr>
          <w:rFonts w:hint="eastAsia"/>
        </w:rPr>
        <w:t>b</w:t>
      </w:r>
      <w:r w:rsidRPr="00A11A5D">
        <w:t xml:space="preserve">) </w:t>
      </w:r>
      <w:r w:rsidRPr="00A11A5D">
        <w:rPr>
          <w:rFonts w:hint="eastAsia"/>
        </w:rPr>
        <w:t>M</w:t>
      </w:r>
      <w:r w:rsidRPr="00A11A5D">
        <w:t>−O</w:t>
      </w:r>
      <w:r w:rsidRPr="00A11A5D">
        <w:rPr>
          <w:rFonts w:hint="eastAsia"/>
        </w:rPr>
        <w:t>键长随</w:t>
      </w:r>
      <w:r w:rsidRPr="00A11A5D">
        <w:t>Cu²⁺</w:t>
      </w:r>
      <w:r w:rsidRPr="00A11A5D">
        <w:rPr>
          <w:rFonts w:hint="eastAsia"/>
        </w:rPr>
        <w:t>浓度（</w:t>
      </w:r>
      <w:r w:rsidRPr="00A11A5D">
        <w:rPr>
          <w:i/>
          <w:iCs/>
        </w:rPr>
        <w:t>x</w:t>
      </w:r>
      <w:r w:rsidRPr="00A11A5D">
        <w:rPr>
          <w:rFonts w:hint="eastAsia"/>
        </w:rPr>
        <w:t>）的变化；</w:t>
      </w:r>
      <w:r w:rsidRPr="00A11A5D">
        <w:t>(</w:t>
      </w:r>
      <w:r w:rsidRPr="00A11A5D">
        <w:rPr>
          <w:rFonts w:hint="eastAsia"/>
        </w:rPr>
        <w:t>c</w:t>
      </w:r>
      <w:r w:rsidRPr="00A11A5D">
        <w:t xml:space="preserve">) </w:t>
      </w:r>
      <w:r w:rsidRPr="00A11A5D">
        <w:rPr>
          <w:rFonts w:hint="eastAsia"/>
        </w:rPr>
        <w:t>晶体结构在</w:t>
      </w:r>
      <w:r w:rsidRPr="00A11A5D">
        <w:rPr>
          <w:i/>
          <w:iCs/>
        </w:rPr>
        <w:t>ab</w:t>
      </w:r>
      <w:r w:rsidRPr="00A11A5D">
        <w:rPr>
          <w:rFonts w:hint="eastAsia"/>
        </w:rPr>
        <w:t>面的投影</w:t>
      </w:r>
      <w:r w:rsidRPr="00A11A5D">
        <w:rPr>
          <w:rFonts w:hint="eastAsia"/>
        </w:rPr>
        <w:t>.</w:t>
      </w:r>
      <w:r w:rsidRPr="00A11A5D">
        <w:t xml:space="preserve"> </w:t>
      </w:r>
      <w:r w:rsidRPr="00A11A5D">
        <w:rPr>
          <w:rFonts w:hint="eastAsia"/>
        </w:rPr>
        <w:t>粉色键标记</w:t>
      </w:r>
      <w:r w:rsidRPr="00A11A5D">
        <w:t>Cu−O</w:t>
      </w:r>
      <w:r w:rsidRPr="00A11A5D">
        <w:rPr>
          <w:rFonts w:hint="eastAsia"/>
        </w:rPr>
        <w:t>长轴方向，解释</w:t>
      </w:r>
      <w:r w:rsidRPr="00A11A5D">
        <w:t>Cu²⁺</w:t>
      </w:r>
      <w:r w:rsidRPr="00A11A5D">
        <w:rPr>
          <w:rFonts w:hint="eastAsia"/>
        </w:rPr>
        <w:t>增加导致</w:t>
      </w:r>
      <w:r w:rsidRPr="00A11A5D">
        <w:rPr>
          <w:i/>
          <w:iCs/>
        </w:rPr>
        <w:t>a</w:t>
      </w:r>
      <w:r w:rsidRPr="00A11A5D">
        <w:rPr>
          <w:rFonts w:hint="eastAsia"/>
        </w:rPr>
        <w:t>轴缩短、</w:t>
      </w:r>
      <w:r w:rsidRPr="00A11A5D">
        <w:rPr>
          <w:i/>
          <w:iCs/>
        </w:rPr>
        <w:t>b</w:t>
      </w:r>
      <w:r w:rsidRPr="00A11A5D">
        <w:rPr>
          <w:rFonts w:hint="eastAsia"/>
        </w:rPr>
        <w:t>轴延长的机制：</w:t>
      </w:r>
      <w:r w:rsidRPr="00A11A5D">
        <w:t>Cu−O</w:t>
      </w:r>
      <w:r w:rsidRPr="00A11A5D">
        <w:rPr>
          <w:rFonts w:hint="eastAsia"/>
        </w:rPr>
        <w:t>长轴投影在</w:t>
      </w:r>
      <w:r w:rsidRPr="00A11A5D">
        <w:rPr>
          <w:i/>
          <w:iCs/>
        </w:rPr>
        <w:t>b</w:t>
      </w:r>
      <w:r w:rsidRPr="00A11A5D">
        <w:rPr>
          <w:rFonts w:hint="eastAsia"/>
        </w:rPr>
        <w:t>轴方向，其延伸驱动</w:t>
      </w:r>
      <w:r w:rsidRPr="00A11A5D">
        <w:rPr>
          <w:i/>
          <w:iCs/>
        </w:rPr>
        <w:t>b</w:t>
      </w:r>
      <w:r w:rsidRPr="00A11A5D">
        <w:rPr>
          <w:rFonts w:hint="eastAsia"/>
        </w:rPr>
        <w:t>轴膨胀，而短轴收缩引起</w:t>
      </w:r>
      <w:r w:rsidRPr="00A11A5D">
        <w:rPr>
          <w:i/>
          <w:iCs/>
        </w:rPr>
        <w:t>a</w:t>
      </w:r>
      <w:r w:rsidRPr="00A11A5D">
        <w:rPr>
          <w:rFonts w:hint="eastAsia"/>
        </w:rPr>
        <w:t>轴压缩；</w:t>
      </w:r>
      <w:r w:rsidRPr="00A11A5D">
        <w:t xml:space="preserve">(d) </w:t>
      </w:r>
      <w:r w:rsidRPr="00A11A5D">
        <w:rPr>
          <w:rFonts w:hint="eastAsia"/>
        </w:rPr>
        <w:t>二甲铵分子键长（</w:t>
      </w:r>
      <w:r w:rsidRPr="00A11A5D">
        <w:t>C−N</w:t>
      </w:r>
      <w:r w:rsidRPr="00A11A5D">
        <w:rPr>
          <w:rFonts w:hint="eastAsia"/>
        </w:rPr>
        <w:t>）、键角（</w:t>
      </w:r>
      <w:r w:rsidRPr="00A11A5D">
        <w:t>C−N−C</w:t>
      </w:r>
      <w:r w:rsidRPr="00A11A5D">
        <w:rPr>
          <w:rFonts w:hint="eastAsia"/>
        </w:rPr>
        <w:t>）及氢键键长（</w:t>
      </w:r>
      <w:r w:rsidRPr="00A11A5D">
        <w:t>N−H···O</w:t>
      </w:r>
      <w:r w:rsidRPr="00A11A5D">
        <w:rPr>
          <w:rFonts w:hint="eastAsia"/>
        </w:rPr>
        <w:t>）、键角（</w:t>
      </w:r>
      <w:r w:rsidRPr="00A11A5D">
        <w:t>N−H···O</w:t>
      </w:r>
      <w:r w:rsidRPr="00A11A5D">
        <w:rPr>
          <w:rFonts w:hint="eastAsia"/>
        </w:rPr>
        <w:t>）随</w:t>
      </w:r>
      <w:r w:rsidRPr="00A11A5D">
        <w:t>Cu²⁺</w:t>
      </w:r>
      <w:r w:rsidRPr="00A11A5D">
        <w:rPr>
          <w:rFonts w:hint="eastAsia"/>
        </w:rPr>
        <w:t>浓度（</w:t>
      </w:r>
      <w:r w:rsidRPr="00A11A5D">
        <w:rPr>
          <w:i/>
          <w:iCs/>
        </w:rPr>
        <w:t>x</w:t>
      </w:r>
      <w:r w:rsidRPr="00A11A5D">
        <w:rPr>
          <w:rFonts w:hint="eastAsia"/>
        </w:rPr>
        <w:t>）的演化，反映有机阳离子与无机骨架的耦合响应</w:t>
      </w:r>
    </w:p>
    <w:p w14:paraId="70467C6E" w14:textId="77777777" w:rsidR="00A11A5D" w:rsidRPr="00A11A5D" w:rsidRDefault="00A11A5D" w:rsidP="00A11A5D">
      <w:pPr>
        <w:pStyle w:val="2--zhu0"/>
        <w:spacing w:before="156"/>
      </w:pPr>
      <w:r w:rsidRPr="00A11A5D">
        <w:rPr>
          <w:noProof/>
        </w:rPr>
        <w:drawing>
          <wp:inline distT="0" distB="0" distL="0" distR="0" wp14:anchorId="0D02BF00" wp14:editId="3D661C2C">
            <wp:extent cx="5040000" cy="1998446"/>
            <wp:effectExtent l="0" t="0" r="8255" b="190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12497" name=""/>
                    <pic:cNvPicPr/>
                  </pic:nvPicPr>
                  <pic:blipFill>
                    <a:blip r:embed="rId83"/>
                    <a:stretch>
                      <a:fillRect/>
                    </a:stretch>
                  </pic:blipFill>
                  <pic:spPr>
                    <a:xfrm>
                      <a:off x="0" y="0"/>
                      <a:ext cx="5040000" cy="1998446"/>
                    </a:xfrm>
                    <a:prstGeom prst="rect">
                      <a:avLst/>
                    </a:prstGeom>
                  </pic:spPr>
                </pic:pic>
              </a:graphicData>
            </a:graphic>
          </wp:inline>
        </w:drawing>
      </w:r>
    </w:p>
    <w:p w14:paraId="5B206ED6" w14:textId="2CA1BB09" w:rsidR="00A11A5D" w:rsidRPr="00A11A5D" w:rsidRDefault="00A11A5D" w:rsidP="00A11A5D">
      <w:pPr>
        <w:pStyle w:val="2--zhu"/>
        <w:spacing w:after="156"/>
      </w:pPr>
      <w:r w:rsidRPr="00A11A5D">
        <w:rPr>
          <w:rFonts w:hint="eastAsia"/>
        </w:rPr>
        <w:t>图</w:t>
      </w:r>
      <w:r w:rsidRPr="00A11A5D">
        <w:t xml:space="preserve">4.5 </w:t>
      </w:r>
      <w:r w:rsidR="00DA3327">
        <w:rPr>
          <w:rFonts w:hint="eastAsia"/>
        </w:rPr>
        <w:t>在</w:t>
      </w:r>
      <w:r w:rsidR="00DA3327">
        <w:t>290 K</w:t>
      </w:r>
      <w:r w:rsidR="00EC2F90">
        <w:rPr>
          <w:rFonts w:hint="eastAsia"/>
        </w:rPr>
        <w:t>下</w:t>
      </w:r>
      <w:r w:rsidRPr="00A11A5D">
        <w:rPr>
          <w:rFonts w:hint="eastAsia"/>
        </w:rPr>
        <w:t>dmaC</w:t>
      </w:r>
      <w:r w:rsidRPr="00A11A5D">
        <w:t>u</w:t>
      </w:r>
      <w:r w:rsidRPr="00A11A5D">
        <w:rPr>
          <w:rFonts w:hint="eastAsia"/>
        </w:rPr>
        <w:t>Mn</w:t>
      </w:r>
      <w:r w:rsidRPr="00A11A5D">
        <w:rPr>
          <w:rFonts w:hint="eastAsia"/>
        </w:rPr>
        <w:t>结构叠加图：</w:t>
      </w:r>
      <w:r w:rsidRPr="00A11A5D">
        <w:rPr>
          <w:rFonts w:hint="eastAsia"/>
        </w:rPr>
        <w:t xml:space="preserve">(a) </w:t>
      </w:r>
      <w:r w:rsidRPr="00A11A5D">
        <w:rPr>
          <w:rFonts w:hint="eastAsia"/>
          <w:i/>
          <w:iCs/>
        </w:rPr>
        <w:t>x</w:t>
      </w:r>
      <w:r w:rsidRPr="00A11A5D">
        <w:rPr>
          <w:i/>
          <w:iCs/>
        </w:rPr>
        <w:t xml:space="preserve"> </w:t>
      </w:r>
      <w:r w:rsidRPr="00A11A5D">
        <w:t xml:space="preserve">&lt; </w:t>
      </w:r>
      <w:r w:rsidRPr="00A11A5D">
        <w:rPr>
          <w:rFonts w:hint="eastAsia"/>
        </w:rPr>
        <w:t>0.30</w:t>
      </w:r>
      <w:r w:rsidRPr="00A11A5D">
        <w:rPr>
          <w:rFonts w:hint="eastAsia"/>
        </w:rPr>
        <w:t>以下（三方相）：红色为</w:t>
      </w:r>
      <w:r w:rsidRPr="00A11A5D">
        <w:rPr>
          <w:rFonts w:hint="eastAsia"/>
        </w:rPr>
        <w:t>dmaMn</w:t>
      </w:r>
      <w:r w:rsidRPr="00A11A5D">
        <w:rPr>
          <w:rFonts w:hint="eastAsia"/>
        </w:rPr>
        <w:t>，黄色为</w:t>
      </w:r>
      <w:r w:rsidRPr="00A11A5D">
        <w:rPr>
          <w:rFonts w:hint="eastAsia"/>
        </w:rPr>
        <w:t>dmaCu</w:t>
      </w:r>
      <w:r w:rsidRPr="00A11A5D">
        <w:rPr>
          <w:vertAlign w:val="subscript"/>
        </w:rPr>
        <w:t>0.18</w:t>
      </w:r>
      <w:r w:rsidRPr="00A11A5D">
        <w:rPr>
          <w:rFonts w:hint="eastAsia"/>
        </w:rPr>
        <w:t>Mn</w:t>
      </w:r>
      <w:r w:rsidRPr="00A11A5D">
        <w:rPr>
          <w:vertAlign w:val="subscript"/>
        </w:rPr>
        <w:t>0.82</w:t>
      </w:r>
      <w:r w:rsidRPr="00A11A5D">
        <w:rPr>
          <w:rFonts w:hint="eastAsia"/>
        </w:rPr>
        <w:t>；</w:t>
      </w:r>
      <w:r w:rsidRPr="00A11A5D">
        <w:rPr>
          <w:rFonts w:hint="eastAsia"/>
        </w:rPr>
        <w:t>(</w:t>
      </w:r>
      <w:r w:rsidRPr="00A11A5D">
        <w:t>b</w:t>
      </w:r>
      <w:r w:rsidRPr="00A11A5D">
        <w:rPr>
          <w:rFonts w:hint="eastAsia"/>
        </w:rPr>
        <w:t xml:space="preserve">) </w:t>
      </w:r>
      <w:r w:rsidRPr="00A11A5D">
        <w:rPr>
          <w:i/>
          <w:iCs/>
        </w:rPr>
        <w:t>x</w:t>
      </w:r>
      <m:oMath>
        <m:r>
          <w:rPr>
            <w:rFonts w:ascii="Cambria Math" w:hAnsi="Cambria Math"/>
          </w:rPr>
          <m:t xml:space="preserve">≥ </m:t>
        </m:r>
      </m:oMath>
      <w:r w:rsidRPr="00A11A5D">
        <w:rPr>
          <w:rFonts w:hint="eastAsia"/>
        </w:rPr>
        <w:t>0.30</w:t>
      </w:r>
      <w:r w:rsidRPr="00A11A5D">
        <w:rPr>
          <w:rFonts w:hint="eastAsia"/>
        </w:rPr>
        <w:t>以上（单斜相）：青色为</w:t>
      </w:r>
      <w:r w:rsidRPr="00A11A5D">
        <w:rPr>
          <w:rFonts w:hint="eastAsia"/>
        </w:rPr>
        <w:t>dmaCu</w:t>
      </w:r>
      <w:r w:rsidRPr="00A11A5D">
        <w:rPr>
          <w:vertAlign w:val="subscript"/>
        </w:rPr>
        <w:t>0.66</w:t>
      </w:r>
      <w:r w:rsidRPr="00A11A5D">
        <w:rPr>
          <w:rFonts w:hint="eastAsia"/>
        </w:rPr>
        <w:t>Mn</w:t>
      </w:r>
      <w:r w:rsidRPr="00A11A5D">
        <w:rPr>
          <w:vertAlign w:val="subscript"/>
        </w:rPr>
        <w:t>0.34</w:t>
      </w:r>
      <w:r w:rsidRPr="00A11A5D">
        <w:rPr>
          <w:rFonts w:hint="eastAsia"/>
        </w:rPr>
        <w:t>，蓝色为</w:t>
      </w:r>
      <w:r w:rsidRPr="00A11A5D">
        <w:rPr>
          <w:rFonts w:hint="eastAsia"/>
        </w:rPr>
        <w:t>dmaCu</w:t>
      </w:r>
      <w:r w:rsidRPr="00A11A5D">
        <w:rPr>
          <w:vertAlign w:val="subscript"/>
        </w:rPr>
        <w:t>0.97</w:t>
      </w:r>
      <w:r w:rsidRPr="00A11A5D">
        <w:rPr>
          <w:rFonts w:hint="eastAsia"/>
        </w:rPr>
        <w:t>M</w:t>
      </w:r>
      <w:r w:rsidRPr="00A11A5D">
        <w:t>n</w:t>
      </w:r>
      <w:r w:rsidRPr="00A11A5D">
        <w:rPr>
          <w:vertAlign w:val="subscript"/>
        </w:rPr>
        <w:t>0.03</w:t>
      </w:r>
      <w:r w:rsidRPr="00A11A5D">
        <w:rPr>
          <w:rFonts w:hint="eastAsia"/>
        </w:rPr>
        <w:t>，标记关键原子（</w:t>
      </w:r>
      <w:r w:rsidRPr="00A11A5D">
        <w:rPr>
          <w:rFonts w:hint="eastAsia"/>
        </w:rPr>
        <w:t>C, N, H, O, Cu</w:t>
      </w:r>
      <w:r w:rsidRPr="00A11A5D">
        <w:rPr>
          <w:rFonts w:hint="eastAsia"/>
        </w:rPr>
        <w:t>）及编号</w:t>
      </w:r>
    </w:p>
    <w:p w14:paraId="7C1E3136" w14:textId="6C2FEAE2" w:rsidR="00A11A5D" w:rsidRDefault="00A11A5D" w:rsidP="00D82A5B">
      <w:pPr>
        <w:pStyle w:val="a5"/>
        <w:ind w:firstLineChars="0" w:firstLine="0"/>
        <w:rPr>
          <w:rFonts w:cs="Times New Roman"/>
          <w:bCs/>
        </w:rPr>
      </w:pPr>
    </w:p>
    <w:p w14:paraId="2A64E690" w14:textId="42503BDA" w:rsidR="001711A9" w:rsidRPr="004974A4" w:rsidRDefault="001F19E8" w:rsidP="00DF2A2B">
      <w:pPr>
        <w:pStyle w:val="2--zhu"/>
        <w:spacing w:after="156"/>
        <w:jc w:val="center"/>
      </w:pPr>
      <w:r w:rsidRPr="001F19E8">
        <w:rPr>
          <w:noProof/>
        </w:rPr>
        <mc:AlternateContent>
          <mc:Choice Requires="wpg">
            <w:drawing>
              <wp:inline distT="0" distB="0" distL="0" distR="0" wp14:anchorId="1B14F2D7" wp14:editId="59523111">
                <wp:extent cx="5256000" cy="2819698"/>
                <wp:effectExtent l="0" t="0" r="1905" b="0"/>
                <wp:docPr id="48" name="组合 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256000" cy="2819698"/>
                          <a:chOff x="295661" y="0"/>
                          <a:chExt cx="5428499" cy="2913136"/>
                        </a:xfrm>
                      </wpg:grpSpPr>
                      <pic:pic xmlns:pic="http://schemas.openxmlformats.org/drawingml/2006/picture">
                        <pic:nvPicPr>
                          <pic:cNvPr id="49" name="图片 49"/>
                          <pic:cNvPicPr>
                            <a:picLocks noChangeAspect="1"/>
                          </pic:cNvPicPr>
                        </pic:nvPicPr>
                        <pic:blipFill rotWithShape="1">
                          <a:blip r:embed="rId84" cstate="print">
                            <a:extLst>
                              <a:ext uri="{28A0092B-C50C-407E-A947-70E740481C1C}">
                                <a14:useLocalDpi xmlns:a14="http://schemas.microsoft.com/office/drawing/2010/main" val="0"/>
                              </a:ext>
                            </a:extLst>
                          </a:blip>
                          <a:srcRect l="15705" r="-3"/>
                          <a:stretch/>
                        </pic:blipFill>
                        <pic:spPr>
                          <a:xfrm>
                            <a:off x="1440160" y="0"/>
                            <a:ext cx="4284000" cy="2913136"/>
                          </a:xfrm>
                          <a:prstGeom prst="rect">
                            <a:avLst/>
                          </a:prstGeom>
                        </pic:spPr>
                      </pic:pic>
                      <wps:wsp>
                        <wps:cNvPr id="51" name="文本框 1"/>
                        <wps:cNvSpPr txBox="1"/>
                        <wps:spPr>
                          <a:xfrm>
                            <a:off x="295685" y="1118329"/>
                            <a:ext cx="1229045" cy="387065"/>
                          </a:xfrm>
                          <a:prstGeom prst="rect">
                            <a:avLst/>
                          </a:prstGeom>
                          <a:noFill/>
                        </wps:spPr>
                        <wps:txbx>
                          <w:txbxContent>
                            <w:p w14:paraId="12882A7B" w14:textId="77777777" w:rsidR="001F19E8" w:rsidRPr="00DF2A2B" w:rsidRDefault="001F19E8" w:rsidP="00DF2A2B">
                              <w:pPr>
                                <w:ind w:firstLineChars="0" w:firstLine="0"/>
                                <w:rPr>
                                  <w:rFonts w:asciiTheme="minorHAnsi" w:eastAsiaTheme="minorEastAsia" w:hAnsi="Calibri" w:cstheme="minorBidi"/>
                                  <w:color w:val="000000" w:themeColor="text1"/>
                                  <w:kern w:val="24"/>
                                </w:rPr>
                              </w:pPr>
                              <w:r w:rsidRPr="00DF2A2B">
                                <w:rPr>
                                  <w:rFonts w:asciiTheme="minorHAnsi" w:eastAsiaTheme="minorEastAsia" w:hAnsi="Calibri" w:cstheme="minorBidi"/>
                                  <w:color w:val="000000" w:themeColor="text1"/>
                                  <w:kern w:val="24"/>
                                </w:rPr>
                                <w:t>dmaCu</w:t>
                              </w:r>
                              <w:r w:rsidRPr="00DF2A2B">
                                <w:rPr>
                                  <w:rFonts w:asciiTheme="minorHAnsi" w:eastAsiaTheme="minorEastAsia" w:hAnsi="Calibri" w:cstheme="minorBidi"/>
                                  <w:color w:val="000000" w:themeColor="text1"/>
                                  <w:kern w:val="24"/>
                                  <w:position w:val="-8"/>
                                  <w:vertAlign w:val="subscript"/>
                                </w:rPr>
                                <w:t>0.08</w:t>
                              </w:r>
                              <w:r w:rsidRPr="00DF2A2B">
                                <w:rPr>
                                  <w:rFonts w:asciiTheme="minorHAnsi" w:eastAsiaTheme="minorEastAsia" w:hAnsi="Calibri" w:cstheme="minorBidi"/>
                                  <w:color w:val="000000" w:themeColor="text1"/>
                                  <w:kern w:val="24"/>
                                </w:rPr>
                                <w:t>Mn</w:t>
                              </w:r>
                              <w:r w:rsidRPr="00DF2A2B">
                                <w:rPr>
                                  <w:rFonts w:asciiTheme="minorHAnsi" w:eastAsiaTheme="minorEastAsia" w:hAnsi="Calibri" w:cstheme="minorBidi"/>
                                  <w:color w:val="000000" w:themeColor="text1"/>
                                  <w:kern w:val="24"/>
                                  <w:position w:val="-8"/>
                                  <w:vertAlign w:val="subscript"/>
                                </w:rPr>
                                <w:t>0.92</w:t>
                              </w:r>
                            </w:p>
                          </w:txbxContent>
                        </wps:txbx>
                        <wps:bodyPr wrap="none" rtlCol="0">
                          <a:spAutoFit/>
                        </wps:bodyPr>
                      </wps:wsp>
                      <wps:wsp>
                        <wps:cNvPr id="52" name="文本框 52"/>
                        <wps:cNvSpPr txBox="1"/>
                        <wps:spPr>
                          <a:xfrm>
                            <a:off x="295661" y="2137600"/>
                            <a:ext cx="1229045" cy="387065"/>
                          </a:xfrm>
                          <a:prstGeom prst="rect">
                            <a:avLst/>
                          </a:prstGeom>
                          <a:noFill/>
                        </wps:spPr>
                        <wps:txbx>
                          <w:txbxContent>
                            <w:p w14:paraId="0CD26DE7" w14:textId="77777777" w:rsidR="001F19E8" w:rsidRPr="00DF2A2B" w:rsidRDefault="001F19E8" w:rsidP="00DF2A2B">
                              <w:pPr>
                                <w:ind w:firstLineChars="0" w:firstLine="0"/>
                                <w:rPr>
                                  <w:rFonts w:asciiTheme="minorHAnsi" w:eastAsiaTheme="minorEastAsia" w:hAnsi="Calibri" w:cstheme="minorBidi"/>
                                  <w:color w:val="000000" w:themeColor="text1"/>
                                  <w:kern w:val="24"/>
                                </w:rPr>
                              </w:pPr>
                              <w:r w:rsidRPr="00DF2A2B">
                                <w:rPr>
                                  <w:rFonts w:asciiTheme="minorHAnsi" w:eastAsiaTheme="minorEastAsia" w:hAnsi="Calibri" w:cstheme="minorBidi"/>
                                  <w:color w:val="000000" w:themeColor="text1"/>
                                  <w:kern w:val="24"/>
                                </w:rPr>
                                <w:t>dmaCu</w:t>
                              </w:r>
                              <w:r w:rsidRPr="00DF2A2B">
                                <w:rPr>
                                  <w:rFonts w:asciiTheme="minorHAnsi" w:eastAsiaTheme="minorEastAsia" w:hAnsi="Calibri" w:cstheme="minorBidi"/>
                                  <w:color w:val="000000" w:themeColor="text1"/>
                                  <w:kern w:val="24"/>
                                  <w:position w:val="-8"/>
                                  <w:vertAlign w:val="subscript"/>
                                </w:rPr>
                                <w:t>0.18</w:t>
                              </w:r>
                              <w:r w:rsidRPr="00DF2A2B">
                                <w:rPr>
                                  <w:rFonts w:asciiTheme="minorHAnsi" w:eastAsiaTheme="minorEastAsia" w:hAnsi="Calibri" w:cstheme="minorBidi"/>
                                  <w:color w:val="000000" w:themeColor="text1"/>
                                  <w:kern w:val="24"/>
                                </w:rPr>
                                <w:t>Mn</w:t>
                              </w:r>
                              <w:r w:rsidRPr="00DF2A2B">
                                <w:rPr>
                                  <w:rFonts w:asciiTheme="minorHAnsi" w:eastAsiaTheme="minorEastAsia" w:hAnsi="Calibri" w:cstheme="minorBidi"/>
                                  <w:color w:val="000000" w:themeColor="text1"/>
                                  <w:kern w:val="24"/>
                                  <w:position w:val="-8"/>
                                  <w:vertAlign w:val="subscript"/>
                                </w:rPr>
                                <w:t>0.82</w:t>
                              </w:r>
                            </w:p>
                          </w:txbxContent>
                        </wps:txbx>
                        <wps:bodyPr wrap="none" rtlCol="0">
                          <a:spAutoFit/>
                        </wps:bodyPr>
                      </wps:wsp>
                      <wps:wsp>
                        <wps:cNvPr id="54" name="文本框 54"/>
                        <wps:cNvSpPr txBox="1"/>
                        <wps:spPr>
                          <a:xfrm>
                            <a:off x="318430" y="318377"/>
                            <a:ext cx="1229045" cy="387065"/>
                          </a:xfrm>
                          <a:prstGeom prst="rect">
                            <a:avLst/>
                          </a:prstGeom>
                          <a:noFill/>
                        </wps:spPr>
                        <wps:txbx>
                          <w:txbxContent>
                            <w:p w14:paraId="7FCEF9C0" w14:textId="77777777" w:rsidR="001F19E8" w:rsidRPr="00DF2A2B" w:rsidRDefault="001F19E8" w:rsidP="00DF2A2B">
                              <w:pPr>
                                <w:ind w:firstLineChars="0" w:firstLine="0"/>
                                <w:rPr>
                                  <w:rFonts w:asciiTheme="minorHAnsi" w:eastAsiaTheme="minorEastAsia" w:hAnsi="Calibri" w:cstheme="minorBidi"/>
                                  <w:color w:val="000000" w:themeColor="text1"/>
                                  <w:kern w:val="24"/>
                                </w:rPr>
                              </w:pPr>
                              <w:r w:rsidRPr="00DF2A2B">
                                <w:rPr>
                                  <w:rFonts w:asciiTheme="minorHAnsi" w:eastAsiaTheme="minorEastAsia" w:hAnsi="Calibri" w:cstheme="minorBidi"/>
                                  <w:color w:val="000000" w:themeColor="text1"/>
                                  <w:kern w:val="24"/>
                                </w:rPr>
                                <w:t>dmaCu</w:t>
                              </w:r>
                              <w:r w:rsidRPr="00DF2A2B">
                                <w:rPr>
                                  <w:rFonts w:asciiTheme="minorHAnsi" w:eastAsiaTheme="minorEastAsia" w:hAnsi="Calibri" w:cstheme="minorBidi"/>
                                  <w:color w:val="000000" w:themeColor="text1"/>
                                  <w:kern w:val="24"/>
                                  <w:position w:val="-8"/>
                                  <w:vertAlign w:val="subscript"/>
                                </w:rPr>
                                <w:t>0.06</w:t>
                              </w:r>
                              <w:r w:rsidRPr="00DF2A2B">
                                <w:rPr>
                                  <w:rFonts w:asciiTheme="minorHAnsi" w:eastAsiaTheme="minorEastAsia" w:hAnsi="Calibri" w:cstheme="minorBidi"/>
                                  <w:color w:val="000000" w:themeColor="text1"/>
                                  <w:kern w:val="24"/>
                                </w:rPr>
                                <w:t>Mn</w:t>
                              </w:r>
                              <w:r w:rsidRPr="00DF2A2B">
                                <w:rPr>
                                  <w:rFonts w:asciiTheme="minorHAnsi" w:eastAsiaTheme="minorEastAsia" w:hAnsi="Calibri" w:cstheme="minorBidi"/>
                                  <w:color w:val="000000" w:themeColor="text1"/>
                                  <w:kern w:val="24"/>
                                  <w:position w:val="-8"/>
                                  <w:vertAlign w:val="subscript"/>
                                </w:rPr>
                                <w:t>0.94</w:t>
                              </w:r>
                            </w:p>
                          </w:txbxContent>
                        </wps:txbx>
                        <wps:bodyPr wrap="none" rtlCol="0">
                          <a:spAutoFit/>
                        </wps:bodyPr>
                      </wps:wsp>
                    </wpg:wgp>
                  </a:graphicData>
                </a:graphic>
              </wp:inline>
            </w:drawing>
          </mc:Choice>
          <mc:Fallback>
            <w:pict>
              <v:group w14:anchorId="1B14F2D7" id="组合 6" o:spid="_x0000_s1026" style="width:413.85pt;height:222pt;mso-position-horizontal-relative:char;mso-position-vertical-relative:line" coordorigin="2956" coordsize="54284,2913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">
                <o:lock v:ext="edit" aspectratio="t"/>
                <v:shape id="图片 49" o:spid="_x0000_s1027" type="#_x0000_t75" style="position:absolute;left:14401;width:42840;height:29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">
                  <v:imagedata r:id="rId85" o:title="" cropleft="10292f" cropright="-2f"/>
                </v:shape>
                <v:shapetype id="_x0000_t202" coordsize="21600,21600" o:spt="202" path="m,l,21600r21600,l21600,xe">
                  <v:stroke joinstyle="miter"/>
                  <v:path gradientshapeok="t" o:connecttype="rect"/>
                </v:shapetype>
                <v:shape id="文本框 1" o:spid="_x0000_s1028" type="#_x0000_t202" style="position:absolute;left:2956;top:11183;width:12291;height:38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" filled="f" stroked="f">
                  <v:textbox style="mso-fit-shape-to-text:t">
                    <w:txbxContent>
                      <w:p w14:paraId="12882A7B" w14:textId="77777777" w:rsidR="001F19E8" w:rsidRPr="00DF2A2B" w:rsidRDefault="001F19E8" w:rsidP="00DF2A2B">
                        <w:pPr>
                          <w:ind w:firstLineChars="0" w:firstLine="0"/>
                          <w:rPr>
                            <w:rFonts w:asciiTheme="minorHAnsi" w:eastAsiaTheme="minorEastAsia" w:hAnsi="Calibri" w:cstheme="minorBidi"/>
                            <w:color w:val="000000" w:themeColor="text1"/>
                            <w:kern w:val="24"/>
                          </w:rPr>
                        </w:pPr>
                        <w:r w:rsidRPr="00DF2A2B">
                          <w:rPr>
                            <w:rFonts w:asciiTheme="minorHAnsi" w:eastAsiaTheme="minorEastAsia" w:hAnsi="Calibri" w:cstheme="minorBidi"/>
                            <w:color w:val="000000" w:themeColor="text1"/>
                            <w:kern w:val="24"/>
                          </w:rPr>
                          <w:t>dmaCu</w:t>
                        </w:r>
                        <w:r w:rsidRPr="00DF2A2B">
                          <w:rPr>
                            <w:rFonts w:asciiTheme="minorHAnsi" w:eastAsiaTheme="minorEastAsia" w:hAnsi="Calibri" w:cstheme="minorBidi"/>
                            <w:color w:val="000000" w:themeColor="text1"/>
                            <w:kern w:val="24"/>
                            <w:position w:val="-8"/>
                            <w:vertAlign w:val="subscript"/>
                          </w:rPr>
                          <w:t>0.08</w:t>
                        </w:r>
                        <w:r w:rsidRPr="00DF2A2B">
                          <w:rPr>
                            <w:rFonts w:asciiTheme="minorHAnsi" w:eastAsiaTheme="minorEastAsia" w:hAnsi="Calibri" w:cstheme="minorBidi"/>
                            <w:color w:val="000000" w:themeColor="text1"/>
                            <w:kern w:val="24"/>
                          </w:rPr>
                          <w:t>Mn</w:t>
                        </w:r>
                        <w:r w:rsidRPr="00DF2A2B">
                          <w:rPr>
                            <w:rFonts w:asciiTheme="minorHAnsi" w:eastAsiaTheme="minorEastAsia" w:hAnsi="Calibri" w:cstheme="minorBidi"/>
                            <w:color w:val="000000" w:themeColor="text1"/>
                            <w:kern w:val="24"/>
                            <w:position w:val="-8"/>
                            <w:vertAlign w:val="subscript"/>
                          </w:rPr>
                          <w:t>0.92</w:t>
                        </w:r>
                      </w:p>
                    </w:txbxContent>
                  </v:textbox>
                </v:shape>
                <v:shape id="文本框 52" o:spid="_x0000_s1029" type="#_x0000_t202" style="position:absolute;left:2956;top:21376;width:12291;height:38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" filled="f" stroked="f">
                  <v:textbox style="mso-fit-shape-to-text:t">
                    <w:txbxContent>
                      <w:p w14:paraId="0CD26DE7" w14:textId="77777777" w:rsidR="001F19E8" w:rsidRPr="00DF2A2B" w:rsidRDefault="001F19E8" w:rsidP="00DF2A2B">
                        <w:pPr>
                          <w:ind w:firstLineChars="0" w:firstLine="0"/>
                          <w:rPr>
                            <w:rFonts w:asciiTheme="minorHAnsi" w:eastAsiaTheme="minorEastAsia" w:hAnsi="Calibri" w:cstheme="minorBidi"/>
                            <w:color w:val="000000" w:themeColor="text1"/>
                            <w:kern w:val="24"/>
                          </w:rPr>
                        </w:pPr>
                        <w:r w:rsidRPr="00DF2A2B">
                          <w:rPr>
                            <w:rFonts w:asciiTheme="minorHAnsi" w:eastAsiaTheme="minorEastAsia" w:hAnsi="Calibri" w:cstheme="minorBidi"/>
                            <w:color w:val="000000" w:themeColor="text1"/>
                            <w:kern w:val="24"/>
                          </w:rPr>
                          <w:t>dmaCu</w:t>
                        </w:r>
                        <w:r w:rsidRPr="00DF2A2B">
                          <w:rPr>
                            <w:rFonts w:asciiTheme="minorHAnsi" w:eastAsiaTheme="minorEastAsia" w:hAnsi="Calibri" w:cstheme="minorBidi"/>
                            <w:color w:val="000000" w:themeColor="text1"/>
                            <w:kern w:val="24"/>
                            <w:position w:val="-8"/>
                            <w:vertAlign w:val="subscript"/>
                          </w:rPr>
                          <w:t>0.18</w:t>
                        </w:r>
                        <w:r w:rsidRPr="00DF2A2B">
                          <w:rPr>
                            <w:rFonts w:asciiTheme="minorHAnsi" w:eastAsiaTheme="minorEastAsia" w:hAnsi="Calibri" w:cstheme="minorBidi"/>
                            <w:color w:val="000000" w:themeColor="text1"/>
                            <w:kern w:val="24"/>
                          </w:rPr>
                          <w:t>Mn</w:t>
                        </w:r>
                        <w:r w:rsidRPr="00DF2A2B">
                          <w:rPr>
                            <w:rFonts w:asciiTheme="minorHAnsi" w:eastAsiaTheme="minorEastAsia" w:hAnsi="Calibri" w:cstheme="minorBidi"/>
                            <w:color w:val="000000" w:themeColor="text1"/>
                            <w:kern w:val="24"/>
                            <w:position w:val="-8"/>
                            <w:vertAlign w:val="subscript"/>
                          </w:rPr>
                          <w:t>0.82</w:t>
                        </w:r>
                      </w:p>
                    </w:txbxContent>
                  </v:textbox>
                </v:shape>
                <v:shape id="文本框 54" o:spid="_x0000_s1030" type="#_x0000_t202" style="position:absolute;left:3184;top:3183;width:12290;height:38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" filled="f" stroked="f">
                  <v:textbox style="mso-fit-shape-to-text:t">
                    <w:txbxContent>
                      <w:p w14:paraId="7FCEF9C0" w14:textId="77777777" w:rsidR="001F19E8" w:rsidRPr="00DF2A2B" w:rsidRDefault="001F19E8" w:rsidP="00DF2A2B">
                        <w:pPr>
                          <w:ind w:firstLineChars="0" w:firstLine="0"/>
                          <w:rPr>
                            <w:rFonts w:asciiTheme="minorHAnsi" w:eastAsiaTheme="minorEastAsia" w:hAnsi="Calibri" w:cstheme="minorBidi"/>
                            <w:color w:val="000000" w:themeColor="text1"/>
                            <w:kern w:val="24"/>
                          </w:rPr>
                        </w:pPr>
                        <w:r w:rsidRPr="00DF2A2B">
                          <w:rPr>
                            <w:rFonts w:asciiTheme="minorHAnsi" w:eastAsiaTheme="minorEastAsia" w:hAnsi="Calibri" w:cstheme="minorBidi"/>
                            <w:color w:val="000000" w:themeColor="text1"/>
                            <w:kern w:val="24"/>
                          </w:rPr>
                          <w:t>dmaCu</w:t>
                        </w:r>
                        <w:r w:rsidRPr="00DF2A2B">
                          <w:rPr>
                            <w:rFonts w:asciiTheme="minorHAnsi" w:eastAsiaTheme="minorEastAsia" w:hAnsi="Calibri" w:cstheme="minorBidi"/>
                            <w:color w:val="000000" w:themeColor="text1"/>
                            <w:kern w:val="24"/>
                            <w:position w:val="-8"/>
                            <w:vertAlign w:val="subscript"/>
                          </w:rPr>
                          <w:t>0.06</w:t>
                        </w:r>
                        <w:r w:rsidRPr="00DF2A2B">
                          <w:rPr>
                            <w:rFonts w:asciiTheme="minorHAnsi" w:eastAsiaTheme="minorEastAsia" w:hAnsi="Calibri" w:cstheme="minorBidi"/>
                            <w:color w:val="000000" w:themeColor="text1"/>
                            <w:kern w:val="24"/>
                          </w:rPr>
                          <w:t>Mn</w:t>
                        </w:r>
                        <w:r w:rsidRPr="00DF2A2B">
                          <w:rPr>
                            <w:rFonts w:asciiTheme="minorHAnsi" w:eastAsiaTheme="minorEastAsia" w:hAnsi="Calibri" w:cstheme="minorBidi"/>
                            <w:color w:val="000000" w:themeColor="text1"/>
                            <w:kern w:val="24"/>
                            <w:position w:val="-8"/>
                            <w:vertAlign w:val="subscript"/>
                          </w:rPr>
                          <w:t>0.94</w:t>
                        </w:r>
                      </w:p>
                    </w:txbxContent>
                  </v:textbox>
                </v:shape>
                <w10:anchorlock/>
              </v:group>
            </w:pict>
          </mc:Fallback>
        </mc:AlternateContent>
      </w:r>
    </w:p>
    <w:p w14:paraId="7AE6A4DB" w14:textId="53910556" w:rsidR="00F52360" w:rsidRPr="00D82A5B" w:rsidRDefault="00F52360" w:rsidP="00F544C3">
      <w:pPr>
        <w:pStyle w:val="2--zhu"/>
        <w:spacing w:after="156"/>
        <w:jc w:val="center"/>
        <w:rPr>
          <w:bCs/>
        </w:rPr>
      </w:pPr>
      <w:r w:rsidRPr="00622BF2">
        <w:rPr>
          <w:rFonts w:hint="eastAsia"/>
        </w:rPr>
        <w:t>图</w:t>
      </w:r>
      <w:r w:rsidRPr="00622BF2">
        <w:t>4.</w:t>
      </w:r>
      <w:r w:rsidR="00183D22">
        <w:t>6</w:t>
      </w:r>
      <w:r w:rsidRPr="00622BF2">
        <w:t xml:space="preserve"> dmaCuMn</w:t>
      </w:r>
      <w:r w:rsidRPr="00622BF2">
        <w:rPr>
          <w:rFonts w:hint="eastAsia"/>
        </w:rPr>
        <w:t>的晶体衍射图（</w:t>
      </w:r>
      <w:r w:rsidRPr="00622BF2">
        <w:t>OSCI</w:t>
      </w:r>
      <w:r w:rsidRPr="00622BF2">
        <w:rPr>
          <w:rFonts w:hint="eastAsia"/>
        </w:rPr>
        <w:t>图），衍射点的分裂反映相变温度</w:t>
      </w:r>
    </w:p>
    <w:p w14:paraId="1F1F34EB" w14:textId="7E5F79DF" w:rsidR="00342A4B" w:rsidRDefault="00342A4B" w:rsidP="00D82A5B">
      <w:pPr>
        <w:ind w:firstLine="480"/>
      </w:pPr>
      <w:r w:rsidRPr="00D82A5B">
        <w:rPr>
          <w:rFonts w:hint="eastAsia"/>
        </w:rPr>
        <w:t>观察不同样品的变温单晶衍射点分裂情况可判断出相变温度（图</w:t>
      </w:r>
      <w:r w:rsidRPr="00D82A5B">
        <w:t>4.</w:t>
      </w:r>
      <w:r w:rsidR="0004458E">
        <w:t>6</w:t>
      </w:r>
      <w:r w:rsidRPr="00D82A5B">
        <w:rPr>
          <w:rFonts w:hint="eastAsia"/>
        </w:rPr>
        <w:t>），降温过程中发生由高温</w:t>
      </w:r>
      <w:r w:rsidRPr="00D82A5B">
        <w:rPr>
          <w:i/>
          <w:iCs/>
        </w:rPr>
        <w:t>R</w:t>
      </w:r>
      <m:oMath>
        <m:acc>
          <m:accPr>
            <m:chr m:val="̅"/>
            <m:ctrlPr>
              <w:rPr>
                <w:rFonts w:ascii="Cambria Math" w:hAnsi="Cambria Math"/>
                <w:i/>
              </w:rPr>
            </m:ctrlPr>
          </m:accPr>
          <m:e>
            <m:r>
              <w:rPr>
                <w:rFonts w:ascii="Cambria Math" w:hAnsi="Cambria Math"/>
              </w:rPr>
              <m:t xml:space="preserve"> 3</m:t>
            </m:r>
          </m:e>
        </m:acc>
      </m:oMath>
      <w:r w:rsidRPr="00D82A5B">
        <w:rPr>
          <w:i/>
          <w:iCs/>
        </w:rPr>
        <w:t>c</w:t>
      </w:r>
      <w:r w:rsidRPr="00D82A5B">
        <w:rPr>
          <w:rFonts w:hint="eastAsia"/>
        </w:rPr>
        <w:t>相（</w:t>
      </w:r>
      <w:r w:rsidRPr="00D82A5B">
        <w:t>HT</w:t>
      </w:r>
      <w:r w:rsidRPr="00D82A5B">
        <w:rPr>
          <w:rFonts w:hint="eastAsia"/>
        </w:rPr>
        <w:t>）到低温</w:t>
      </w:r>
      <w:r w:rsidRPr="00D82A5B">
        <w:rPr>
          <w:i/>
          <w:iCs/>
        </w:rPr>
        <w:t>Cc</w:t>
      </w:r>
      <w:r w:rsidRPr="00D82A5B">
        <w:rPr>
          <w:rFonts w:hint="eastAsia"/>
        </w:rPr>
        <w:t>相（</w:t>
      </w:r>
      <w:r w:rsidRPr="00D82A5B">
        <w:t>LT</w:t>
      </w:r>
      <w:r w:rsidRPr="00D82A5B">
        <w:rPr>
          <w:rFonts w:hint="eastAsia"/>
        </w:rPr>
        <w:t>）的变化，</w:t>
      </w:r>
      <w:r w:rsidRPr="00D82A5B">
        <w:t>dma</w:t>
      </w:r>
      <w:r w:rsidRPr="00D82A5B">
        <w:rPr>
          <w:rFonts w:hint="eastAsia"/>
        </w:rPr>
        <w:t>由三重无序变为有序，原来扭转运动的</w:t>
      </w:r>
      <w:r w:rsidRPr="00D82A5B">
        <w:t>dma</w:t>
      </w:r>
      <w:r w:rsidRPr="00D82A5B">
        <w:rPr>
          <w:rFonts w:hint="eastAsia"/>
        </w:rPr>
        <w:t>冻结在一个取向（图</w:t>
      </w:r>
      <w:r w:rsidRPr="00D82A5B">
        <w:t>4.</w:t>
      </w:r>
      <w:r w:rsidR="0004458E">
        <w:t>3</w:t>
      </w:r>
      <w:r w:rsidRPr="00D82A5B">
        <w:t>a</w:t>
      </w:r>
      <w:r w:rsidRPr="00D82A5B">
        <w:rPr>
          <w:rFonts w:hint="eastAsia"/>
        </w:rPr>
        <w:t>），晶体变为三重孪晶，在晶体衍射</w:t>
      </w:r>
      <w:r w:rsidRPr="00D82A5B">
        <w:t>OSCI</w:t>
      </w:r>
      <w:r w:rsidRPr="00D82A5B">
        <w:rPr>
          <w:rFonts w:hint="eastAsia"/>
        </w:rPr>
        <w:t>图上面可以看到衍射点的分裂（图</w:t>
      </w:r>
      <w:r w:rsidRPr="00D82A5B">
        <w:t>4.</w:t>
      </w:r>
      <w:r w:rsidR="0004458E">
        <w:t>6</w:t>
      </w:r>
      <w:r w:rsidRPr="00D82A5B">
        <w:rPr>
          <w:rFonts w:hint="eastAsia"/>
        </w:rPr>
        <w:t>）。由此观察到，少量</w:t>
      </w:r>
      <w:r w:rsidRPr="00D82A5B">
        <w:t>Cu</w:t>
      </w:r>
      <w:r w:rsidRPr="00D82A5B">
        <w:rPr>
          <w:rFonts w:hint="eastAsia"/>
        </w:rPr>
        <w:t>的引入，</w:t>
      </w:r>
      <w:r w:rsidRPr="00D82A5B">
        <w:t>dmaCuMn</w:t>
      </w:r>
      <w:r w:rsidRPr="00D82A5B">
        <w:rPr>
          <w:rFonts w:hint="eastAsia"/>
        </w:rPr>
        <w:t>系列化合物相变温度下降，从</w:t>
      </w:r>
      <w:r w:rsidRPr="00D82A5B">
        <w:t>dmaMn</w:t>
      </w:r>
      <w:r w:rsidRPr="00D82A5B">
        <w:rPr>
          <w:rFonts w:hint="eastAsia"/>
        </w:rPr>
        <w:t>的</w:t>
      </w:r>
      <w:r w:rsidRPr="00D82A5B">
        <w:t>185 K</w:t>
      </w:r>
      <w:r w:rsidRPr="00D82A5B">
        <w:rPr>
          <w:rFonts w:hint="eastAsia"/>
        </w:rPr>
        <w:t>到</w:t>
      </w:r>
      <w:r w:rsidRPr="00D82A5B">
        <w:t>dmaCu</w:t>
      </w:r>
      <w:r w:rsidRPr="00D82A5B">
        <w:rPr>
          <w:vertAlign w:val="subscript"/>
        </w:rPr>
        <w:t>0.0</w:t>
      </w:r>
      <w:r>
        <w:rPr>
          <w:vertAlign w:val="subscript"/>
        </w:rPr>
        <w:t>6</w:t>
      </w:r>
      <w:r w:rsidRPr="00D82A5B">
        <w:t>Mn</w:t>
      </w:r>
      <w:r w:rsidRPr="00D82A5B">
        <w:rPr>
          <w:vertAlign w:val="subscript"/>
        </w:rPr>
        <w:t>0.9</w:t>
      </w:r>
      <w:r>
        <w:rPr>
          <w:vertAlign w:val="subscript"/>
        </w:rPr>
        <w:t>4</w:t>
      </w:r>
      <w:r w:rsidRPr="00D82A5B">
        <w:rPr>
          <w:rFonts w:hint="eastAsia"/>
        </w:rPr>
        <w:t>的</w:t>
      </w:r>
      <w:r w:rsidRPr="00D82A5B">
        <w:t>170 K</w:t>
      </w:r>
      <w:r w:rsidRPr="00D82A5B">
        <w:rPr>
          <w:rFonts w:hint="eastAsia"/>
        </w:rPr>
        <w:t>，到</w:t>
      </w:r>
      <w:r w:rsidRPr="00EC2F90">
        <w:t>dmaCu</w:t>
      </w:r>
      <w:r w:rsidRPr="00EC2F90">
        <w:rPr>
          <w:vertAlign w:val="subscript"/>
        </w:rPr>
        <w:t>0.</w:t>
      </w:r>
      <w:r w:rsidR="00D84A84" w:rsidRPr="00EC2F90">
        <w:rPr>
          <w:vertAlign w:val="subscript"/>
        </w:rPr>
        <w:t>08</w:t>
      </w:r>
      <w:r w:rsidRPr="00EC2F90">
        <w:t>Mn</w:t>
      </w:r>
      <w:r w:rsidRPr="00EC2F90">
        <w:rPr>
          <w:vertAlign w:val="subscript"/>
        </w:rPr>
        <w:t>0.89</w:t>
      </w:r>
      <w:r w:rsidRPr="00EC2F90">
        <w:rPr>
          <w:rFonts w:hint="eastAsia"/>
        </w:rPr>
        <w:t>的</w:t>
      </w:r>
      <w:r w:rsidRPr="00EC2F90">
        <w:t>130 K</w:t>
      </w:r>
      <w:r w:rsidRPr="00EC2F90">
        <w:rPr>
          <w:rFonts w:hint="eastAsia"/>
        </w:rPr>
        <w:t>，</w:t>
      </w:r>
      <w:r w:rsidR="00EC2F90" w:rsidRPr="00EC2F90">
        <w:rPr>
          <w:rFonts w:hint="eastAsia"/>
        </w:rPr>
        <w:t>而</w:t>
      </w:r>
      <w:r w:rsidRPr="00EC2F90">
        <w:t>dmaCu</w:t>
      </w:r>
      <w:r w:rsidRPr="00EC2F90">
        <w:rPr>
          <w:vertAlign w:val="subscript"/>
        </w:rPr>
        <w:t>0.1</w:t>
      </w:r>
      <w:r w:rsidR="007A6D16" w:rsidRPr="00EC2F90">
        <w:rPr>
          <w:vertAlign w:val="subscript"/>
        </w:rPr>
        <w:t>8</w:t>
      </w:r>
      <w:r w:rsidRPr="00EC2F90">
        <w:t>Mn</w:t>
      </w:r>
      <w:r w:rsidRPr="00EC2F90">
        <w:rPr>
          <w:vertAlign w:val="subscript"/>
        </w:rPr>
        <w:t>0.8</w:t>
      </w:r>
      <w:r w:rsidR="007A6D16" w:rsidRPr="00EC2F90">
        <w:rPr>
          <w:vertAlign w:val="subscript"/>
        </w:rPr>
        <w:t>2</w:t>
      </w:r>
      <w:r w:rsidRPr="00EC2F90">
        <w:rPr>
          <w:rFonts w:hint="eastAsia"/>
        </w:rPr>
        <w:t>及更多</w:t>
      </w:r>
      <w:r w:rsidRPr="00EC2F90">
        <w:t>Cu%</w:t>
      </w:r>
      <w:r w:rsidRPr="00EC2F90">
        <w:rPr>
          <w:rFonts w:hint="eastAsia"/>
        </w:rPr>
        <w:t>的样品难以观察到衍射点分</w:t>
      </w:r>
      <w:r w:rsidRPr="00D82A5B">
        <w:rPr>
          <w:rFonts w:hint="eastAsia"/>
        </w:rPr>
        <w:t>裂</w:t>
      </w:r>
      <w:r w:rsidR="00EC2F90">
        <w:rPr>
          <w:rFonts w:hint="eastAsia"/>
        </w:rPr>
        <w:t>。</w:t>
      </w:r>
      <w:r w:rsidRPr="00D82A5B">
        <w:rPr>
          <w:i/>
          <w:iCs/>
        </w:rPr>
        <w:t>x</w:t>
      </w:r>
      <w:r w:rsidRPr="00D82A5B">
        <w:t xml:space="preserve"> = 0.20–0.5</w:t>
      </w:r>
      <w:r w:rsidR="0004458E">
        <w:t>4</w:t>
      </w:r>
      <w:r w:rsidRPr="00D82A5B">
        <w:rPr>
          <w:rFonts w:hint="eastAsia"/>
        </w:rPr>
        <w:t>的晶体质量较差，为孪晶，因此</w:t>
      </w:r>
      <w:r>
        <w:rPr>
          <w:rFonts w:hint="eastAsia"/>
        </w:rPr>
        <w:t>只能依靠</w:t>
      </w:r>
      <w:r w:rsidRPr="00D82A5B">
        <w:rPr>
          <w:rFonts w:hint="eastAsia"/>
        </w:rPr>
        <w:t>变温粉末衍射图谱判断这些样品的相变温度（见下文）。</w:t>
      </w:r>
    </w:p>
    <w:p w14:paraId="4F3EC5CF" w14:textId="22CEE296" w:rsidR="00AC2CC1" w:rsidRPr="00AC2CC1" w:rsidRDefault="00AC2CC1" w:rsidP="00AC2CC1">
      <w:pPr>
        <w:pStyle w:val="2--zhu0"/>
        <w:spacing w:before="156"/>
      </w:pPr>
      <w:r w:rsidRPr="00AC2CC1">
        <w:rPr>
          <w:noProof/>
        </w:rPr>
        <w:drawing>
          <wp:inline distT="0" distB="0" distL="0" distR="0" wp14:anchorId="75D76616" wp14:editId="4B0E44E4">
            <wp:extent cx="5040000" cy="1977066"/>
            <wp:effectExtent l="0" t="0" r="8255" b="4445"/>
            <wp:docPr id="954399117" name="图片 954399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40000" cy="1977066"/>
                    </a:xfrm>
                    <a:prstGeom prst="rect">
                      <a:avLst/>
                    </a:prstGeom>
                  </pic:spPr>
                </pic:pic>
              </a:graphicData>
            </a:graphic>
          </wp:inline>
        </w:drawing>
      </w:r>
    </w:p>
    <w:p w14:paraId="0172E4C1" w14:textId="467A2E8E" w:rsidR="00721BC8" w:rsidRDefault="00721BC8" w:rsidP="00AC494E">
      <w:pPr>
        <w:pStyle w:val="2--zhu"/>
        <w:spacing w:after="156"/>
        <w:rPr>
          <w:rFonts w:cs="Times New Roman"/>
        </w:rPr>
      </w:pPr>
      <w:r w:rsidRPr="000F39B4">
        <w:rPr>
          <w:rFonts w:hint="eastAsia"/>
        </w:rPr>
        <w:t>图</w:t>
      </w:r>
      <w:r w:rsidRPr="000F39B4">
        <w:t>4.</w:t>
      </w:r>
      <w:r w:rsidR="00183D22">
        <w:t>7</w:t>
      </w:r>
      <w:r w:rsidRPr="000F39B4">
        <w:t xml:space="preserve"> dmaCuMn</w:t>
      </w:r>
      <w:r w:rsidRPr="000F39B4">
        <w:rPr>
          <w:rFonts w:hint="eastAsia"/>
        </w:rPr>
        <w:t>化合物的变温</w:t>
      </w:r>
      <w:r w:rsidRPr="000F39B4">
        <w:t>VPXRD</w:t>
      </w:r>
      <w:r w:rsidRPr="000F39B4">
        <w:rPr>
          <w:rFonts w:hint="eastAsia"/>
        </w:rPr>
        <w:t>：</w:t>
      </w:r>
      <w:r w:rsidRPr="000F39B4">
        <w:t xml:space="preserve">(a) </w:t>
      </w:r>
      <w:bookmarkStart w:id="773" w:name="OLE_LINK190"/>
      <w:r w:rsidRPr="000F39B4">
        <w:t>dmaCu</w:t>
      </w:r>
      <w:r w:rsidRPr="000F39B4">
        <w:rPr>
          <w:vertAlign w:val="subscript"/>
        </w:rPr>
        <w:t>0.0</w:t>
      </w:r>
      <w:r w:rsidR="009B638B">
        <w:rPr>
          <w:vertAlign w:val="subscript"/>
        </w:rPr>
        <w:t>8</w:t>
      </w:r>
      <w:r w:rsidRPr="000F39B4">
        <w:t>Mn</w:t>
      </w:r>
      <w:r w:rsidRPr="000F39B4">
        <w:rPr>
          <w:vertAlign w:val="subscript"/>
        </w:rPr>
        <w:t>0.9</w:t>
      </w:r>
      <w:r w:rsidR="009B638B">
        <w:rPr>
          <w:vertAlign w:val="subscript"/>
        </w:rPr>
        <w:t>2</w:t>
      </w:r>
      <w:bookmarkEnd w:id="773"/>
      <w:r w:rsidR="009B638B">
        <w:rPr>
          <w:rFonts w:hint="eastAsia"/>
        </w:rPr>
        <w:t>,</w:t>
      </w:r>
      <w:r w:rsidR="009B638B">
        <w:t xml:space="preserve"> </w:t>
      </w:r>
      <w:r w:rsidRPr="000F39B4">
        <w:rPr>
          <w:rFonts w:cs="Times New Roman"/>
        </w:rPr>
        <w:t>(</w:t>
      </w:r>
      <w:r w:rsidR="000F39B4" w:rsidRPr="00F544C3">
        <w:rPr>
          <w:rFonts w:cs="Times New Roman"/>
        </w:rPr>
        <w:t>b</w:t>
      </w:r>
      <w:r w:rsidRPr="000F39B4">
        <w:rPr>
          <w:rFonts w:cs="Times New Roman"/>
        </w:rPr>
        <w:t>) dmaCu</w:t>
      </w:r>
      <w:r w:rsidRPr="000F39B4">
        <w:rPr>
          <w:rFonts w:cs="Times New Roman"/>
          <w:vertAlign w:val="subscript"/>
        </w:rPr>
        <w:t>0.</w:t>
      </w:r>
      <w:r w:rsidR="00FD06B6">
        <w:rPr>
          <w:rFonts w:cs="Times New Roman"/>
          <w:vertAlign w:val="subscript"/>
        </w:rPr>
        <w:t>30</w:t>
      </w:r>
      <w:r w:rsidRPr="000F39B4">
        <w:rPr>
          <w:rFonts w:cs="Times New Roman"/>
        </w:rPr>
        <w:t>Mn</w:t>
      </w:r>
      <w:r w:rsidRPr="000F39B4">
        <w:rPr>
          <w:rFonts w:cs="Times New Roman"/>
          <w:vertAlign w:val="subscript"/>
        </w:rPr>
        <w:t>0.</w:t>
      </w:r>
      <w:r w:rsidR="00FD06B6">
        <w:rPr>
          <w:rFonts w:cs="Times New Roman"/>
          <w:vertAlign w:val="subscript"/>
        </w:rPr>
        <w:t>70</w:t>
      </w:r>
      <w:r w:rsidR="000F39B4" w:rsidRPr="00F544C3">
        <w:rPr>
          <w:rFonts w:cs="Times New Roman" w:hint="eastAsia"/>
        </w:rPr>
        <w:t>和</w:t>
      </w:r>
      <w:r w:rsidRPr="000F39B4">
        <w:rPr>
          <w:rFonts w:cs="Times New Roman"/>
        </w:rPr>
        <w:t xml:space="preserve"> dmaCu</w:t>
      </w:r>
      <w:r w:rsidR="000F39B4" w:rsidRPr="00F544C3">
        <w:rPr>
          <w:rFonts w:cs="Times New Roman" w:hint="eastAsia"/>
        </w:rPr>
        <w:t>在</w:t>
      </w:r>
      <w:r w:rsidR="000F39B4" w:rsidRPr="000F39B4">
        <w:rPr>
          <w:rFonts w:cs="Times New Roman" w:hint="eastAsia"/>
        </w:rPr>
        <w:t>8</w:t>
      </w:r>
      <w:r w:rsidR="000F39B4" w:rsidRPr="000F39B4">
        <w:rPr>
          <w:rFonts w:cs="Times New Roman"/>
        </w:rPr>
        <w:t>0</w:t>
      </w:r>
      <w:r w:rsidR="000F39B4" w:rsidRPr="00F544C3">
        <w:rPr>
          <w:rFonts w:cs="Times New Roman" w:hint="eastAsia"/>
        </w:rPr>
        <w:t>、</w:t>
      </w:r>
      <w:r w:rsidR="000F39B4" w:rsidRPr="000F39B4">
        <w:rPr>
          <w:rFonts w:cs="Times New Roman" w:hint="eastAsia"/>
        </w:rPr>
        <w:t>2</w:t>
      </w:r>
      <w:r w:rsidR="000F39B4" w:rsidRPr="000F39B4">
        <w:rPr>
          <w:rFonts w:cs="Times New Roman"/>
        </w:rPr>
        <w:t xml:space="preserve">90 </w:t>
      </w:r>
      <w:r w:rsidR="000F39B4" w:rsidRPr="00F544C3">
        <w:rPr>
          <w:rFonts w:cs="Times New Roman"/>
        </w:rPr>
        <w:t>K</w:t>
      </w:r>
      <w:r w:rsidR="000F39B4" w:rsidRPr="00F544C3">
        <w:rPr>
          <w:rFonts w:cs="Times New Roman" w:hint="eastAsia"/>
        </w:rPr>
        <w:t>的</w:t>
      </w:r>
      <w:r w:rsidR="000F39B4" w:rsidRPr="00F544C3">
        <w:rPr>
          <w:rFonts w:cs="Times New Roman"/>
        </w:rPr>
        <w:t>PXRD</w:t>
      </w:r>
    </w:p>
    <w:p w14:paraId="73F3401F" w14:textId="637B4033" w:rsidR="00740EC2" w:rsidRPr="00740EC2" w:rsidRDefault="00740EC2">
      <w:pPr>
        <w:pStyle w:val="2--zhu0"/>
        <w:spacing w:before="156"/>
      </w:pPr>
      <w:r w:rsidRPr="00740EC2">
        <w:rPr>
          <w:noProof/>
        </w:rPr>
        <w:lastRenderedPageBreak/>
        <w:drawing>
          <wp:inline distT="0" distB="0" distL="0" distR="0" wp14:anchorId="798D0634" wp14:editId="59B6C576">
            <wp:extent cx="2520000" cy="1947600"/>
            <wp:effectExtent l="0" t="0" r="0" b="0"/>
            <wp:docPr id="954399134" name="图片 954399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20000" cy="1947600"/>
                    </a:xfrm>
                    <a:prstGeom prst="rect">
                      <a:avLst/>
                    </a:prstGeom>
                  </pic:spPr>
                </pic:pic>
              </a:graphicData>
            </a:graphic>
          </wp:inline>
        </w:drawing>
      </w:r>
    </w:p>
    <w:p w14:paraId="1A98BB08" w14:textId="0A5AC8B6" w:rsidR="00721BC8" w:rsidRPr="00D82A5B" w:rsidRDefault="00721BC8" w:rsidP="00F544C3">
      <w:pPr>
        <w:pStyle w:val="2--zhu"/>
        <w:spacing w:after="156"/>
        <w:jc w:val="center"/>
      </w:pPr>
      <w:r w:rsidRPr="00D82A5B">
        <w:rPr>
          <w:rFonts w:hint="eastAsia"/>
        </w:rPr>
        <w:t>图</w:t>
      </w:r>
      <w:r w:rsidRPr="00D82A5B">
        <w:t>4.</w:t>
      </w:r>
      <w:r w:rsidR="00183D22">
        <w:t>8</w:t>
      </w:r>
      <w:r w:rsidRPr="00D82A5B">
        <w:t xml:space="preserve"> dmaCuMn</w:t>
      </w:r>
      <w:r w:rsidRPr="00D82A5B">
        <w:rPr>
          <w:rFonts w:hint="eastAsia"/>
        </w:rPr>
        <w:t>化合物的变温</w:t>
      </w:r>
      <w:r w:rsidRPr="00D82A5B">
        <w:t>PXRD</w:t>
      </w:r>
      <w:r w:rsidR="000F39B4">
        <w:rPr>
          <w:rFonts w:hint="eastAsia"/>
        </w:rPr>
        <w:t>中</w:t>
      </w:r>
      <w:r w:rsidR="000F39B4">
        <w:rPr>
          <w:rFonts w:hint="eastAsia"/>
        </w:rPr>
        <w:t>(</w:t>
      </w:r>
      <w:r w:rsidR="000F39B4">
        <w:t>107)</w:t>
      </w:r>
      <w:r w:rsidR="000F39B4">
        <w:rPr>
          <w:rFonts w:hint="eastAsia"/>
        </w:rPr>
        <w:t>峰的</w:t>
      </w:r>
      <w:r w:rsidRPr="00D82A5B">
        <w:rPr>
          <w:rFonts w:hint="eastAsia"/>
        </w:rPr>
        <w:t>半峰宽</w:t>
      </w:r>
    </w:p>
    <w:p w14:paraId="3285DC92" w14:textId="43C43434" w:rsidR="001F19E8" w:rsidRDefault="00342A4B" w:rsidP="00AC2CC1">
      <w:pPr>
        <w:ind w:firstLine="480"/>
      </w:pPr>
      <w:bookmarkStart w:id="774" w:name="OLE_LINK203"/>
      <w:r w:rsidRPr="00D82A5B">
        <w:rPr>
          <w:rFonts w:hint="eastAsia"/>
        </w:rPr>
        <w:t>图</w:t>
      </w:r>
      <w:r w:rsidRPr="00D82A5B">
        <w:t>4.</w:t>
      </w:r>
      <w:r w:rsidR="00D84A84">
        <w:t>7</w:t>
      </w:r>
      <w:r w:rsidR="008B0A36">
        <w:rPr>
          <w:rFonts w:hint="eastAsia"/>
        </w:rPr>
        <w:t>a</w:t>
      </w:r>
      <w:r w:rsidRPr="00D82A5B">
        <w:rPr>
          <w:rFonts w:hint="eastAsia"/>
        </w:rPr>
        <w:t>为</w:t>
      </w:r>
      <w:r w:rsidRPr="00D82A5B">
        <w:t>dmaCuMn</w:t>
      </w:r>
      <w:r w:rsidRPr="00D82A5B">
        <w:rPr>
          <w:rFonts w:hint="eastAsia"/>
        </w:rPr>
        <w:t>固溶体系列化合物的变温粉末衍射图谱，以</w:t>
      </w:r>
      <w:r w:rsidRPr="00D82A5B">
        <w:t>dmaCu</w:t>
      </w:r>
      <w:r w:rsidRPr="00D82A5B">
        <w:rPr>
          <w:vertAlign w:val="subscript"/>
        </w:rPr>
        <w:t>0.0</w:t>
      </w:r>
      <w:r w:rsidR="00D84A84">
        <w:rPr>
          <w:vertAlign w:val="subscript"/>
        </w:rPr>
        <w:t>8</w:t>
      </w:r>
      <w:r w:rsidRPr="00D82A5B">
        <w:t>Mn</w:t>
      </w:r>
      <w:r w:rsidRPr="00D82A5B">
        <w:rPr>
          <w:vertAlign w:val="subscript"/>
        </w:rPr>
        <w:t>0.9</w:t>
      </w:r>
      <w:r w:rsidR="00D84A84">
        <w:rPr>
          <w:vertAlign w:val="subscript"/>
        </w:rPr>
        <w:t>2</w:t>
      </w:r>
      <w:r w:rsidRPr="00D82A5B">
        <w:rPr>
          <w:rFonts w:hint="eastAsia"/>
        </w:rPr>
        <w:t>为例，升温过程中，</w:t>
      </w:r>
      <w:r w:rsidRPr="00D82A5B">
        <w:t>(1 0 7)</w:t>
      </w:r>
      <w:r w:rsidRPr="00D82A5B">
        <w:rPr>
          <w:rFonts w:hint="eastAsia"/>
        </w:rPr>
        <w:t>衍射峰半峰宽变小，对应分裂的衍射点的合并，对应低温相</w:t>
      </w:r>
      <w:r w:rsidRPr="00D82A5B">
        <w:rPr>
          <w:i/>
          <w:iCs/>
        </w:rPr>
        <w:t>Cc</w:t>
      </w:r>
      <w:r w:rsidRPr="00D82A5B">
        <w:rPr>
          <w:rFonts w:hint="eastAsia"/>
        </w:rPr>
        <w:t>三重孪晶变为高温相</w:t>
      </w:r>
      <w:r w:rsidRPr="00D82A5B">
        <w:rPr>
          <w:i/>
          <w:iCs/>
        </w:rPr>
        <w:t>R</w:t>
      </w:r>
      <m:oMath>
        <m:acc>
          <m:accPr>
            <m:chr m:val="̅"/>
            <m:ctrlPr>
              <w:rPr>
                <w:rFonts w:ascii="Cambria Math" w:hAnsi="Cambria Math"/>
              </w:rPr>
            </m:ctrlPr>
          </m:accPr>
          <m:e>
            <m:r>
              <m:rPr>
                <m:sty m:val="p"/>
              </m:rPr>
              <w:rPr>
                <w:rFonts w:ascii="Cambria Math" w:hAnsi="Cambria Math"/>
              </w:rPr>
              <m:t xml:space="preserve"> 3</m:t>
            </m:r>
          </m:e>
        </m:acc>
      </m:oMath>
      <w:r w:rsidRPr="00D82A5B">
        <w:rPr>
          <w:i/>
          <w:iCs/>
        </w:rPr>
        <w:t>c</w:t>
      </w:r>
      <w:r w:rsidRPr="00D82A5B">
        <w:rPr>
          <w:rFonts w:hint="eastAsia"/>
        </w:rPr>
        <w:t>的过程</w:t>
      </w:r>
      <w:r w:rsidR="00AC2CC1">
        <w:rPr>
          <w:rFonts w:hint="eastAsia"/>
        </w:rPr>
        <w:t>。</w:t>
      </w:r>
      <w:r w:rsidR="00AC2CC1" w:rsidRPr="00D82A5B">
        <w:rPr>
          <w:rFonts w:hint="eastAsia"/>
        </w:rPr>
        <w:t>图</w:t>
      </w:r>
      <w:r w:rsidR="00AC2CC1" w:rsidRPr="00D82A5B">
        <w:t>4.</w:t>
      </w:r>
      <w:r w:rsidR="00AC2CC1">
        <w:t>8</w:t>
      </w:r>
      <w:r w:rsidR="00AC2CC1">
        <w:rPr>
          <w:rFonts w:hint="eastAsia"/>
        </w:rPr>
        <w:t>为</w:t>
      </w:r>
      <w:r w:rsidR="00AC2CC1" w:rsidRPr="00D82A5B">
        <w:t>dmaCuMn</w:t>
      </w:r>
      <w:r w:rsidR="00AC2CC1">
        <w:rPr>
          <w:rFonts w:hint="eastAsia"/>
        </w:rPr>
        <w:t>部分</w:t>
      </w:r>
      <w:r w:rsidR="00AC2CC1" w:rsidRPr="00D82A5B">
        <w:rPr>
          <w:rFonts w:hint="eastAsia"/>
        </w:rPr>
        <w:t>化合物的变温</w:t>
      </w:r>
      <w:r w:rsidR="00AC2CC1" w:rsidRPr="00D82A5B">
        <w:t>PXRD</w:t>
      </w:r>
      <w:r w:rsidR="00AC2CC1">
        <w:rPr>
          <w:rFonts w:hint="eastAsia"/>
        </w:rPr>
        <w:t>中</w:t>
      </w:r>
      <w:r w:rsidR="00AC2CC1">
        <w:rPr>
          <w:rFonts w:hint="eastAsia"/>
        </w:rPr>
        <w:t>(</w:t>
      </w:r>
      <w:r w:rsidR="00AC2CC1">
        <w:t>107)</w:t>
      </w:r>
      <w:r w:rsidR="00AC2CC1">
        <w:rPr>
          <w:rFonts w:hint="eastAsia"/>
        </w:rPr>
        <w:t>峰的</w:t>
      </w:r>
      <w:r w:rsidR="00AC2CC1" w:rsidRPr="00D82A5B">
        <w:rPr>
          <w:rFonts w:hint="eastAsia"/>
        </w:rPr>
        <w:t>半峰宽</w:t>
      </w:r>
      <w:r w:rsidR="00AC2CC1">
        <w:rPr>
          <w:rFonts w:hint="eastAsia"/>
        </w:rPr>
        <w:t>变化情况。</w:t>
      </w:r>
      <w:r w:rsidRPr="00D82A5B">
        <w:t>dmaCu</w:t>
      </w:r>
      <w:r w:rsidRPr="00D82A5B">
        <w:rPr>
          <w:vertAlign w:val="subscript"/>
        </w:rPr>
        <w:t>0.0</w:t>
      </w:r>
      <w:r w:rsidR="0053034F">
        <w:rPr>
          <w:vertAlign w:val="subscript"/>
        </w:rPr>
        <w:t>8</w:t>
      </w:r>
      <w:r w:rsidRPr="00D82A5B">
        <w:t>Mn</w:t>
      </w:r>
      <w:r w:rsidRPr="00D82A5B">
        <w:rPr>
          <w:vertAlign w:val="subscript"/>
        </w:rPr>
        <w:t>0.9</w:t>
      </w:r>
      <w:ins w:id="775" w:author="Xianjun_P15" w:date="2025-09-04T10:52:00Z">
        <w:r w:rsidR="001C3563">
          <w:rPr>
            <w:vertAlign w:val="subscript"/>
          </w:rPr>
          <w:t>2</w:t>
        </w:r>
      </w:ins>
      <w:del w:id="776" w:author="Xianjun_P15" w:date="2025-09-04T10:52:00Z">
        <w:r w:rsidRPr="00D82A5B" w:rsidDel="001C3563">
          <w:rPr>
            <w:vertAlign w:val="subscript"/>
          </w:rPr>
          <w:delText>4</w:delText>
        </w:r>
      </w:del>
      <w:r w:rsidRPr="00D82A5B">
        <w:rPr>
          <w:rFonts w:hint="eastAsia"/>
        </w:rPr>
        <w:t>的衍射峰半峰宽在</w:t>
      </w:r>
      <w:r w:rsidRPr="00D82A5B">
        <w:t>100 K</w:t>
      </w:r>
      <w:r w:rsidRPr="00D82A5B">
        <w:rPr>
          <w:rFonts w:hint="eastAsia"/>
        </w:rPr>
        <w:t>左右开始减少，在</w:t>
      </w:r>
      <w:r w:rsidRPr="00D82A5B">
        <w:t>1</w:t>
      </w:r>
      <w:r w:rsidR="00B5246C">
        <w:t>3</w:t>
      </w:r>
      <w:r w:rsidRPr="00D82A5B">
        <w:t>0 K</w:t>
      </w:r>
      <w:r w:rsidRPr="00D82A5B">
        <w:rPr>
          <w:rFonts w:hint="eastAsia"/>
        </w:rPr>
        <w:t>附近迅速下降，由半峰宽对温度的导数的峰值，得到相变温度为</w:t>
      </w:r>
      <w:r w:rsidRPr="00D82A5B">
        <w:t>1</w:t>
      </w:r>
      <w:r w:rsidR="00B5246C">
        <w:t>3</w:t>
      </w:r>
      <w:r w:rsidRPr="00D82A5B">
        <w:t>0 K</w:t>
      </w:r>
      <w:r w:rsidRPr="00D82A5B">
        <w:rPr>
          <w:rFonts w:hint="eastAsia"/>
        </w:rPr>
        <w:t>。同理可得其他化合物的变温半峰宽，由此得到</w:t>
      </w:r>
      <w:r w:rsidRPr="00D82A5B">
        <w:t>dmaMn</w:t>
      </w:r>
      <w:r w:rsidRPr="00D82A5B">
        <w:rPr>
          <w:rFonts w:hint="eastAsia"/>
        </w:rPr>
        <w:t>的相变温度为</w:t>
      </w:r>
      <w:r w:rsidRPr="00D82A5B">
        <w:t>180 K</w:t>
      </w:r>
      <w:r w:rsidRPr="00D82A5B">
        <w:rPr>
          <w:rFonts w:hint="eastAsia"/>
        </w:rPr>
        <w:t>，与文献相符</w:t>
      </w:r>
      <w:r w:rsidRPr="00D82A5B">
        <w:fldChar w:fldCharType="begin">
          <w:fldData xml:space="preserve">PEVuZE5vdGU+PENpdGU+PEF1dGhvcj5KYWluPC9BdXRob3I+PFllYXI+MjAwOTwvWWVhcj48UmVj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</w:fldData>
        </w:fldChar>
      </w:r>
      <w:r w:rsidR="00967E36">
        <w:instrText xml:space="preserve"> ADDIN EN.CITE </w:instrText>
      </w:r>
      <w:r w:rsidR="00967E36">
        <w:fldChar w:fldCharType="begin">
          <w:fldData xml:space="preserve">PEVuZE5vdGU+PENpdGU+PEF1dGhvcj5KYWluPC9BdXRob3I+PFllYXI+MjAwOTwvWWVhcj48UmVj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</w:fldData>
        </w:fldChar>
      </w:r>
      <w:r w:rsidR="00967E36">
        <w:instrText xml:space="preserve"> ADDIN EN.CITE.DATA </w:instrText>
      </w:r>
      <w:r w:rsidR="00967E36">
        <w:fldChar w:fldCharType="end"/>
      </w:r>
      <w:r w:rsidRPr="00D82A5B">
        <w:fldChar w:fldCharType="separate"/>
      </w:r>
      <w:r w:rsidR="00A168C0" w:rsidRPr="00A168C0">
        <w:rPr>
          <w:noProof/>
          <w:vertAlign w:val="superscript"/>
        </w:rPr>
        <w:t>[</w:t>
      </w:r>
      <w:hyperlink w:anchor="_ENREF_91" w:tooltip="Jain, 2009 #559" w:history="1">
        <w:r w:rsidR="00DF2A2B" w:rsidRPr="00A168C0">
          <w:rPr>
            <w:noProof/>
            <w:vertAlign w:val="superscript"/>
          </w:rPr>
          <w:t>91</w:t>
        </w:r>
      </w:hyperlink>
      <w:r w:rsidR="00A168C0" w:rsidRPr="00A168C0">
        <w:rPr>
          <w:noProof/>
          <w:vertAlign w:val="superscript"/>
        </w:rPr>
        <w:t>]</w:t>
      </w:r>
      <w:r w:rsidRPr="00D82A5B">
        <w:fldChar w:fldCharType="end"/>
      </w:r>
      <w:r w:rsidRPr="00D82A5B">
        <w:rPr>
          <w:rFonts w:hint="eastAsia"/>
        </w:rPr>
        <w:t>。随着</w:t>
      </w:r>
      <w:r w:rsidRPr="00D82A5B">
        <w:t>Cu%</w:t>
      </w:r>
      <w:r w:rsidRPr="00D82A5B">
        <w:rPr>
          <w:rFonts w:hint="eastAsia"/>
        </w:rPr>
        <w:t>的增加，一直到</w:t>
      </w:r>
      <w:r w:rsidRPr="00D82A5B">
        <w:t>dmaCu</w:t>
      </w:r>
      <w:r w:rsidRPr="00D82A5B">
        <w:rPr>
          <w:vertAlign w:val="subscript"/>
        </w:rPr>
        <w:t>0.30</w:t>
      </w:r>
      <w:r w:rsidRPr="00D82A5B">
        <w:t>Mn</w:t>
      </w:r>
      <w:r w:rsidRPr="00D82A5B">
        <w:rPr>
          <w:vertAlign w:val="subscript"/>
        </w:rPr>
        <w:t>0.70</w:t>
      </w:r>
      <w:r w:rsidRPr="00D82A5B">
        <w:rPr>
          <w:rFonts w:hint="eastAsia"/>
        </w:rPr>
        <w:t>都有半峰宽的减少，说明</w:t>
      </w:r>
      <w:r w:rsidRPr="00F544C3">
        <w:rPr>
          <w:i/>
          <w:iCs/>
        </w:rPr>
        <w:t>x</w:t>
      </w:r>
      <w:r w:rsidRPr="00622BF2">
        <w:t xml:space="preserve"> </w:t>
      </w:r>
      <w:r>
        <w:rPr>
          <w:rFonts w:hint="eastAsia"/>
        </w:rPr>
        <w:t>&lt;</w:t>
      </w:r>
      <w:r w:rsidRPr="00D82A5B">
        <w:t xml:space="preserve"> 0.30</w:t>
      </w:r>
      <w:r w:rsidRPr="00D82A5B">
        <w:rPr>
          <w:rFonts w:hint="eastAsia"/>
        </w:rPr>
        <w:t>均有相变发生，</w:t>
      </w:r>
      <w:r w:rsidRPr="00F544C3">
        <w:rPr>
          <w:i/>
          <w:iCs/>
        </w:rPr>
        <w:t>x</w:t>
      </w:r>
      <w:r w:rsidRPr="00622BF2">
        <w:t xml:space="preserve"> </w:t>
      </w:r>
      <w:r>
        <w:rPr>
          <w:rFonts w:ascii="宋体" w:hAnsi="宋体" w:hint="eastAsia"/>
        </w:rPr>
        <w:t>≥</w:t>
      </w:r>
      <w:r w:rsidRPr="00622BF2">
        <w:t xml:space="preserve"> 0.30</w:t>
      </w:r>
      <w:r w:rsidRPr="00D82A5B">
        <w:rPr>
          <w:rFonts w:hint="eastAsia"/>
        </w:rPr>
        <w:t>时半峰宽变大，是因为晶格的热振动加剧。</w:t>
      </w:r>
      <w:r w:rsidR="001F19E8" w:rsidRPr="00D82A5B">
        <w:rPr>
          <w:rFonts w:hint="eastAsia"/>
        </w:rPr>
        <w:t>图</w:t>
      </w:r>
      <w:r w:rsidR="001F19E8" w:rsidRPr="00D82A5B">
        <w:t>4.</w:t>
      </w:r>
      <w:r w:rsidR="001F19E8">
        <w:t>7</w:t>
      </w:r>
      <w:r w:rsidR="001F19E8">
        <w:rPr>
          <w:rFonts w:hint="eastAsia"/>
        </w:rPr>
        <w:t>b</w:t>
      </w:r>
      <w:r w:rsidR="001F19E8" w:rsidRPr="00D82A5B">
        <w:rPr>
          <w:rFonts w:hint="eastAsia"/>
        </w:rPr>
        <w:t>展示了</w:t>
      </w:r>
      <w:r w:rsidR="001F19E8" w:rsidRPr="00D82A5B">
        <w:t>80 K</w:t>
      </w:r>
      <w:r w:rsidR="001F19E8" w:rsidRPr="00D82A5B">
        <w:rPr>
          <w:rFonts w:hint="eastAsia"/>
        </w:rPr>
        <w:t>、</w:t>
      </w:r>
      <w:r w:rsidR="001F19E8" w:rsidRPr="00D82A5B">
        <w:t>290 K</w:t>
      </w:r>
      <w:r w:rsidR="001F19E8" w:rsidRPr="00D82A5B">
        <w:rPr>
          <w:rFonts w:hint="eastAsia"/>
        </w:rPr>
        <w:t>下的</w:t>
      </w:r>
      <w:r w:rsidR="001F19E8" w:rsidRPr="00D82A5B">
        <w:t>dmaCu</w:t>
      </w:r>
      <w:r w:rsidR="001F19E8" w:rsidRPr="00D82A5B">
        <w:rPr>
          <w:rFonts w:hint="eastAsia"/>
        </w:rPr>
        <w:t>和</w:t>
      </w:r>
      <w:r w:rsidR="001F19E8" w:rsidRPr="00D82A5B">
        <w:t>dmaCu</w:t>
      </w:r>
      <w:r w:rsidR="001F19E8" w:rsidRPr="00D82A5B">
        <w:rPr>
          <w:vertAlign w:val="subscript"/>
        </w:rPr>
        <w:t>0.</w:t>
      </w:r>
      <w:r w:rsidR="001F19E8">
        <w:rPr>
          <w:vertAlign w:val="subscript"/>
        </w:rPr>
        <w:t>30</w:t>
      </w:r>
      <w:r w:rsidR="001F19E8" w:rsidRPr="00D82A5B">
        <w:t>Mn</w:t>
      </w:r>
      <w:r w:rsidR="001F19E8" w:rsidRPr="00D82A5B">
        <w:rPr>
          <w:vertAlign w:val="subscript"/>
        </w:rPr>
        <w:t>0.</w:t>
      </w:r>
      <w:r w:rsidR="001F19E8">
        <w:rPr>
          <w:vertAlign w:val="subscript"/>
        </w:rPr>
        <w:t>70</w:t>
      </w:r>
      <w:r w:rsidR="001F19E8" w:rsidRPr="00D82A5B">
        <w:rPr>
          <w:rFonts w:hint="eastAsia"/>
        </w:rPr>
        <w:t>的粉末图谱与单斜相、三方相计算值的对比</w:t>
      </w:r>
      <w:r w:rsidR="001F19E8">
        <w:rPr>
          <w:rFonts w:hint="eastAsia"/>
        </w:rPr>
        <w:t>，说明它们在这两个温度下均没有相变发生</w:t>
      </w:r>
      <w:r w:rsidR="001F19E8" w:rsidRPr="00D82A5B">
        <w:rPr>
          <w:rFonts w:hint="eastAsia"/>
        </w:rPr>
        <w:t>。</w:t>
      </w:r>
    </w:p>
    <w:p w14:paraId="60FD51F7" w14:textId="53702FF5" w:rsidR="00471FEA" w:rsidRDefault="00FA10A8" w:rsidP="00D82A5B">
      <w:pPr>
        <w:ind w:firstLine="480"/>
      </w:pPr>
      <w:r w:rsidRPr="00D82A5B">
        <w:rPr>
          <w:rFonts w:hint="eastAsia"/>
        </w:rPr>
        <w:t>结合变温单晶衍射和变温粉末图谱的结果，得到</w:t>
      </w:r>
      <w:r w:rsidRPr="00D82A5B">
        <w:t>dmaCuMn</w:t>
      </w:r>
      <w:r w:rsidRPr="00D82A5B">
        <w:rPr>
          <w:rFonts w:hint="eastAsia"/>
        </w:rPr>
        <w:t>固溶体的相变温度随</w:t>
      </w:r>
      <w:r w:rsidRPr="00D82A5B">
        <w:t>Cu%</w:t>
      </w:r>
      <w:r w:rsidRPr="00D82A5B">
        <w:rPr>
          <w:rFonts w:hint="eastAsia"/>
        </w:rPr>
        <w:t>的变化的相图（图</w:t>
      </w:r>
      <w:r w:rsidRPr="00D82A5B">
        <w:t>4.</w:t>
      </w:r>
      <w:r w:rsidR="00C703DE">
        <w:t>9</w:t>
      </w:r>
      <w:r w:rsidRPr="00D82A5B">
        <w:rPr>
          <w:rFonts w:hint="eastAsia"/>
        </w:rPr>
        <w:t>）。</w:t>
      </w:r>
      <w:r w:rsidR="00471FEA" w:rsidRPr="00D82A5B">
        <w:rPr>
          <w:i/>
          <w:iCs/>
        </w:rPr>
        <w:t>x</w:t>
      </w:r>
      <w:r w:rsidR="00471FEA" w:rsidRPr="00D82A5B">
        <w:rPr>
          <w:rFonts w:hint="eastAsia"/>
        </w:rPr>
        <w:t>在</w:t>
      </w:r>
      <w:r w:rsidR="00471FEA" w:rsidRPr="00D82A5B">
        <w:t>0.30</w:t>
      </w:r>
      <w:r w:rsidR="00471FEA" w:rsidRPr="00D82A5B">
        <w:rPr>
          <w:rFonts w:hint="eastAsia"/>
        </w:rPr>
        <w:t>以下时，固溶体</w:t>
      </w:r>
      <w:r w:rsidR="00F66B78" w:rsidRPr="00D82A5B">
        <w:rPr>
          <w:rFonts w:hint="eastAsia"/>
        </w:rPr>
        <w:t>的高低温相与</w:t>
      </w:r>
      <w:r w:rsidR="00F66B78" w:rsidRPr="00D82A5B">
        <w:t>dmaMn</w:t>
      </w:r>
      <w:r w:rsidR="00F66B78" w:rsidRPr="00D82A5B">
        <w:rPr>
          <w:rFonts w:hint="eastAsia"/>
        </w:rPr>
        <w:t>相同，</w:t>
      </w:r>
      <w:r w:rsidR="00471FEA" w:rsidRPr="00D82A5B">
        <w:t>dmaMn</w:t>
      </w:r>
      <w:r w:rsidR="00471FEA" w:rsidRPr="00D82A5B">
        <w:rPr>
          <w:rFonts w:hint="eastAsia"/>
        </w:rPr>
        <w:t>高温相</w:t>
      </w:r>
      <w:r w:rsidR="00471FEA" w:rsidRPr="00D82A5B">
        <w:rPr>
          <w:i/>
          <w:iCs/>
        </w:rPr>
        <w:t>R</w:t>
      </w:r>
      <m:oMath>
        <m:r>
          <w:rPr>
            <w:rFonts w:ascii="Cambria Math" w:hAnsi="Cambria Math"/>
          </w:rPr>
          <m:t xml:space="preserve"> </m:t>
        </m:r>
        <m:acc>
          <m:accPr>
            <m:chr m:val="̅"/>
            <m:ctrlPr>
              <w:rPr>
                <w:rFonts w:ascii="Cambria Math" w:hAnsi="Cambria Math"/>
              </w:rPr>
            </m:ctrlPr>
          </m:accPr>
          <m:e>
            <m:r>
              <m:rPr>
                <m:sty m:val="p"/>
              </m:rPr>
              <w:rPr>
                <w:rFonts w:ascii="Cambria Math" w:hAnsi="Cambria Math"/>
              </w:rPr>
              <m:t>3</m:t>
            </m:r>
          </m:e>
        </m:acc>
      </m:oMath>
      <w:r w:rsidR="00471FEA" w:rsidRPr="00D82A5B">
        <w:rPr>
          <w:i/>
          <w:iCs/>
        </w:rPr>
        <w:t>c</w:t>
      </w:r>
      <w:r w:rsidR="00F66B78" w:rsidRPr="00D82A5B">
        <w:rPr>
          <w:rFonts w:hint="eastAsia"/>
        </w:rPr>
        <w:t>到低温相</w:t>
      </w:r>
      <w:r w:rsidR="00F66B78" w:rsidRPr="00D82A5B">
        <w:rPr>
          <w:i/>
          <w:iCs/>
        </w:rPr>
        <w:t>C</w:t>
      </w:r>
      <w:r w:rsidR="000F39B4">
        <w:rPr>
          <w:i/>
          <w:iCs/>
        </w:rPr>
        <w:t xml:space="preserve"> </w:t>
      </w:r>
      <w:r w:rsidR="00F66B78" w:rsidRPr="00D82A5B">
        <w:rPr>
          <w:i/>
          <w:iCs/>
        </w:rPr>
        <w:t>c</w:t>
      </w:r>
      <w:r w:rsidR="00471FEA" w:rsidRPr="00D82A5B">
        <w:rPr>
          <w:rFonts w:hint="eastAsia"/>
        </w:rPr>
        <w:t>的相变温度为</w:t>
      </w:r>
      <w:r w:rsidR="00471FEA" w:rsidRPr="00D82A5B">
        <w:t>180 K</w:t>
      </w:r>
      <w:r w:rsidR="00471FEA" w:rsidRPr="00D82A5B">
        <w:rPr>
          <w:rFonts w:hint="eastAsia"/>
        </w:rPr>
        <w:t>，</w:t>
      </w:r>
      <w:r w:rsidR="00F66B78" w:rsidRPr="00D82A5B">
        <w:rPr>
          <w:rFonts w:hint="eastAsia"/>
        </w:rPr>
        <w:t>随</w:t>
      </w:r>
      <w:r w:rsidR="00F66B78" w:rsidRPr="00D82A5B">
        <w:t xml:space="preserve"> Cu% </w:t>
      </w:r>
      <w:r w:rsidR="00F66B78" w:rsidRPr="00D82A5B">
        <w:rPr>
          <w:rFonts w:hint="eastAsia"/>
        </w:rPr>
        <w:t>增加，</w:t>
      </w:r>
      <w:r w:rsidR="00F66B78" w:rsidRPr="00D82A5B">
        <w:rPr>
          <w:i/>
          <w:iCs/>
        </w:rPr>
        <w:t>T</w:t>
      </w:r>
      <w:r w:rsidR="00F66B78" w:rsidRPr="00D82A5B">
        <w:rPr>
          <w:vertAlign w:val="subscript"/>
        </w:rPr>
        <w:t>c</w:t>
      </w:r>
      <w:r w:rsidR="00F66B78" w:rsidRPr="00D82A5B">
        <w:rPr>
          <w:rFonts w:hint="eastAsia"/>
        </w:rPr>
        <w:t>降至</w:t>
      </w:r>
      <w:r w:rsidR="00F66B78" w:rsidRPr="00D82A5B">
        <w:rPr>
          <w:i/>
          <w:iCs/>
        </w:rPr>
        <w:t>x</w:t>
      </w:r>
      <w:r w:rsidR="00F66B78" w:rsidRPr="00D82A5B">
        <w:t xml:space="preserve"> = 0.30</w:t>
      </w:r>
      <w:r w:rsidR="00F66B78" w:rsidRPr="00D82A5B">
        <w:rPr>
          <w:rFonts w:hint="eastAsia"/>
        </w:rPr>
        <w:t>的</w:t>
      </w:r>
      <w:r w:rsidR="00F66B78" w:rsidRPr="00D82A5B">
        <w:t>80 K</w:t>
      </w:r>
      <w:r w:rsidR="00F66B78" w:rsidRPr="00D82A5B">
        <w:rPr>
          <w:rFonts w:hint="eastAsia"/>
        </w:rPr>
        <w:t>，相变消失的临界浓度为</w:t>
      </w:r>
      <w:r w:rsidR="00F66B78" w:rsidRPr="00D82A5B">
        <w:rPr>
          <w:i/>
          <w:iCs/>
        </w:rPr>
        <w:t>x</w:t>
      </w:r>
      <w:r w:rsidR="00F66B78" w:rsidRPr="00D82A5B">
        <w:t xml:space="preserve"> = 0.30</w:t>
      </w:r>
      <w:r w:rsidR="00F66B78" w:rsidRPr="00D82A5B">
        <w:rPr>
          <w:rFonts w:hint="eastAsia"/>
        </w:rPr>
        <w:t>，当</w:t>
      </w:r>
      <w:bookmarkStart w:id="777" w:name="OLE_LINK216"/>
      <w:r w:rsidR="00F66B78" w:rsidRPr="00D82A5B">
        <w:t>Cu</w:t>
      </w:r>
      <w:r w:rsidR="00F66B78" w:rsidRPr="00D82A5B">
        <w:rPr>
          <w:vertAlign w:val="superscript"/>
        </w:rPr>
        <w:t>2+</w:t>
      </w:r>
      <w:bookmarkEnd w:id="777"/>
      <w:r w:rsidR="00F66B78" w:rsidRPr="00D82A5B">
        <w:rPr>
          <w:rFonts w:hint="eastAsia"/>
        </w:rPr>
        <w:t>浓度超过</w:t>
      </w:r>
      <w:r w:rsidR="00F66B78" w:rsidRPr="00D82A5B">
        <w:t xml:space="preserve"> 30% </w:t>
      </w:r>
      <w:r w:rsidR="00F66B78" w:rsidRPr="00D82A5B">
        <w:rPr>
          <w:rFonts w:hint="eastAsia"/>
        </w:rPr>
        <w:t>时，固溶体与</w:t>
      </w:r>
      <w:r w:rsidR="00F66B78" w:rsidRPr="00D82A5B">
        <w:t>dmaCu</w:t>
      </w:r>
      <w:r w:rsidR="00F66B78" w:rsidRPr="00D82A5B">
        <w:rPr>
          <w:rFonts w:hint="eastAsia"/>
        </w:rPr>
        <w:t>同构，无</w:t>
      </w:r>
      <w:r w:rsidR="00221BFB">
        <w:rPr>
          <w:rFonts w:hint="eastAsia"/>
        </w:rPr>
        <w:t>相</w:t>
      </w:r>
      <w:r w:rsidR="00F66B78" w:rsidRPr="00D82A5B">
        <w:rPr>
          <w:rFonts w:hint="eastAsia"/>
        </w:rPr>
        <w:t>结构转变。</w:t>
      </w:r>
    </w:p>
    <w:p w14:paraId="50D69D18" w14:textId="11ECAEA3" w:rsidR="000F39B4" w:rsidRPr="000F39B4" w:rsidRDefault="00101682" w:rsidP="000F39B4">
      <w:pPr>
        <w:spacing w:beforeLines="50" w:before="156" w:line="360" w:lineRule="auto"/>
        <w:ind w:firstLineChars="0" w:firstLine="0"/>
        <w:jc w:val="center"/>
        <w:rPr>
          <w:rFonts w:cs="Times New Roman"/>
        </w:rPr>
      </w:pPr>
      <w:r>
        <w:rPr>
          <w:noProof/>
        </w:rPr>
        <w:object w:dxaOrig="19039" w:dyaOrig="13550" w14:anchorId="6E3BF901">
          <v:shape id="_x0000_i1025" type="#_x0000_t75" alt="" style="width:204.8pt;height:145.75pt;mso-width-percent:0;mso-height-percent:0;mso-position-vertical:absolute;mso-width-percent:0;mso-height-percent:0" o:ole="">
            <v:imagedata r:id="rId88" o:title=""/>
          </v:shape>
          <o:OLEObject Type="Embed" ProgID="Origin95.Graph" ShapeID="_x0000_i1025" DrawAspect="Content" ObjectID="_1818747666" r:id="rId89"/>
        </w:object>
      </w:r>
    </w:p>
    <w:p w14:paraId="54559209" w14:textId="3FF45485" w:rsidR="000F39B4" w:rsidRPr="000F39B4" w:rsidRDefault="000F39B4" w:rsidP="00F544C3">
      <w:pPr>
        <w:adjustRightInd w:val="0"/>
        <w:spacing w:before="163" w:afterLines="50" w:after="156"/>
        <w:ind w:firstLineChars="0" w:firstLine="0"/>
        <w:jc w:val="center"/>
        <w:rPr>
          <w:rFonts w:cs="Courier New"/>
          <w:szCs w:val="21"/>
        </w:rPr>
      </w:pPr>
      <w:r w:rsidRPr="000F39B4">
        <w:rPr>
          <w:rFonts w:cs="Courier New" w:hint="eastAsia"/>
          <w:szCs w:val="21"/>
        </w:rPr>
        <w:t>图</w:t>
      </w:r>
      <w:r w:rsidRPr="000F39B4">
        <w:rPr>
          <w:rFonts w:cs="Courier New"/>
          <w:szCs w:val="21"/>
        </w:rPr>
        <w:t>4.</w:t>
      </w:r>
      <w:r w:rsidR="00183D22">
        <w:rPr>
          <w:rFonts w:cs="Courier New"/>
          <w:szCs w:val="21"/>
        </w:rPr>
        <w:t>9</w:t>
      </w:r>
      <w:r w:rsidRPr="000F39B4">
        <w:rPr>
          <w:rFonts w:cs="Courier New"/>
          <w:szCs w:val="21"/>
        </w:rPr>
        <w:t xml:space="preserve"> dmaCuMn</w:t>
      </w:r>
      <w:r w:rsidRPr="000F39B4">
        <w:rPr>
          <w:rFonts w:cs="Courier New" w:hint="eastAsia"/>
          <w:szCs w:val="21"/>
        </w:rPr>
        <w:t>结构相变与</w:t>
      </w:r>
      <w:r w:rsidRPr="000F39B4">
        <w:rPr>
          <w:rFonts w:cs="Courier New"/>
          <w:szCs w:val="21"/>
        </w:rPr>
        <w:t>Cu%</w:t>
      </w:r>
      <w:r w:rsidRPr="000F39B4">
        <w:rPr>
          <w:rFonts w:cs="Courier New" w:hint="eastAsia"/>
          <w:szCs w:val="21"/>
        </w:rPr>
        <w:t>浓度的关系</w:t>
      </w:r>
    </w:p>
    <w:p w14:paraId="5963E211" w14:textId="1840D196" w:rsidR="002E0338" w:rsidRPr="00D82A5B" w:rsidRDefault="00DC4DAB" w:rsidP="00D82A5B">
      <w:pPr>
        <w:ind w:firstLine="480"/>
      </w:pPr>
      <w:bookmarkStart w:id="778" w:name="OLE_LINK219"/>
      <w:bookmarkStart w:id="779" w:name="OLE_LINK217"/>
      <w:bookmarkStart w:id="780" w:name="OLE_LINK223"/>
      <w:r w:rsidRPr="00174C94">
        <w:lastRenderedPageBreak/>
        <w:t>Cu</w:t>
      </w:r>
      <w:r w:rsidRPr="00174C94">
        <w:rPr>
          <w:vertAlign w:val="superscript"/>
        </w:rPr>
        <w:t>2+</w:t>
      </w:r>
      <w:r w:rsidRPr="00174C94">
        <w:rPr>
          <w:rFonts w:hint="eastAsia"/>
        </w:rPr>
        <w:t>对</w:t>
      </w:r>
      <w:r w:rsidRPr="00174C94">
        <w:t>dmaCuMn</w:t>
      </w:r>
      <w:r w:rsidRPr="00174C94">
        <w:rPr>
          <w:rFonts w:hint="eastAsia"/>
        </w:rPr>
        <w:t>固溶体相变的调控机制可有多维度的解释。软模动力学方面，晶格振动频率（</w:t>
      </w:r>
      <w:r w:rsidR="000F39B4" w:rsidRPr="00257810">
        <w:rPr>
          <w:rFonts w:cs="Times New Roman"/>
          <w:i/>
          <w:iCs/>
        </w:rPr>
        <w:t>ω</w:t>
      </w:r>
      <w:r w:rsidRPr="00174C94">
        <w:rPr>
          <w:rFonts w:hint="eastAsia"/>
        </w:rPr>
        <w:t>）与原子质量（</w:t>
      </w:r>
      <w:r w:rsidRPr="00257810">
        <w:rPr>
          <w:i/>
          <w:iCs/>
        </w:rPr>
        <w:t>m</w:t>
      </w:r>
      <w:r w:rsidRPr="00174C94">
        <w:rPr>
          <w:rFonts w:hint="eastAsia"/>
        </w:rPr>
        <w:t>）满足关系</w:t>
      </w:r>
      <m:oMath>
        <m:r>
          <w:rPr>
            <w:rFonts w:ascii="Cambria Math" w:hAnsi="Cambria Math"/>
          </w:rPr>
          <m:t>ω</m:t>
        </m:r>
        <m:r>
          <w:rPr>
            <w:rFonts w:ascii="Cambria Math" w:hAnsi="Cambria Math" w:hint="eastAsia"/>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k(</m:t>
                </m:r>
                <m:r>
                  <m:rPr>
                    <m:sty m:val="p"/>
                  </m:rPr>
                  <w:rPr>
                    <w:rFonts w:ascii="Cambria Math" w:hAnsi="Cambria Math"/>
                  </w:rPr>
                  <m:t>)</m:t>
                </m:r>
              </m:num>
              <m:den>
                <m:r>
                  <w:rPr>
                    <w:rFonts w:ascii="Cambria Math" w:hAnsi="Cambria Math"/>
                  </w:rPr>
                  <m:t>m</m:t>
                </m:r>
              </m:den>
            </m:f>
          </m:e>
        </m:rad>
      </m:oMath>
      <w:r w:rsidRPr="00174C94">
        <w:rPr>
          <w:rFonts w:hint="eastAsia"/>
        </w:rPr>
        <w:t>，高质量的</w:t>
      </w:r>
      <w:r w:rsidRPr="00174C94">
        <w:t>Cu</w:t>
      </w:r>
      <w:r w:rsidRPr="00174C94">
        <w:rPr>
          <w:vertAlign w:val="superscript"/>
        </w:rPr>
        <w:t>2+</w:t>
      </w:r>
      <w:r w:rsidRPr="00174C94">
        <w:rPr>
          <w:rFonts w:hint="eastAsia"/>
        </w:rPr>
        <w:t>的（</w:t>
      </w:r>
      <w:r w:rsidRPr="00174C94">
        <w:t>63.55 g/mol</w:t>
      </w:r>
      <w:r w:rsidRPr="00174C94">
        <w:rPr>
          <w:rFonts w:hint="eastAsia"/>
        </w:rPr>
        <w:t>）降低晶格振动频率，使相变相关的软模在更低温出现并冻结。局域几何失配方面，拉长</w:t>
      </w:r>
      <w:r w:rsidRPr="00221BFB">
        <w:rPr>
          <w:rFonts w:hint="eastAsia"/>
        </w:rPr>
        <w:t>的</w:t>
      </w:r>
      <w:r w:rsidRPr="00221BFB">
        <w:t>CuO</w:t>
      </w:r>
      <w:r w:rsidRPr="00221BFB">
        <w:rPr>
          <w:vertAlign w:val="subscript"/>
        </w:rPr>
        <w:t>6</w:t>
      </w:r>
      <w:r w:rsidRPr="00221BFB">
        <w:rPr>
          <w:rFonts w:hint="eastAsia"/>
        </w:rPr>
        <w:t>八面体与未畸变的</w:t>
      </w:r>
      <w:r w:rsidRPr="00221BFB">
        <w:t>MnO</w:t>
      </w:r>
      <w:r w:rsidRPr="00221BFB">
        <w:rPr>
          <w:vertAlign w:val="subscript"/>
        </w:rPr>
        <w:t>6</w:t>
      </w:r>
      <w:r w:rsidRPr="00221BFB">
        <w:rPr>
          <w:rFonts w:hint="eastAsia"/>
        </w:rPr>
        <w:t>共存（图</w:t>
      </w:r>
      <w:r w:rsidRPr="00221BFB">
        <w:t>4.5</w:t>
      </w:r>
      <w:r w:rsidRPr="00221BFB">
        <w:rPr>
          <w:rFonts w:hint="eastAsia"/>
        </w:rPr>
        <w:t>），局域几何失配引入内应力场，随机</w:t>
      </w:r>
      <w:r w:rsidRPr="00174C94">
        <w:rPr>
          <w:rFonts w:hint="eastAsia"/>
        </w:rPr>
        <w:t>分布的</w:t>
      </w:r>
      <w:r w:rsidRPr="00174C94">
        <w:t>CuO</w:t>
      </w:r>
      <w:r w:rsidRPr="00174C94">
        <w:rPr>
          <w:vertAlign w:val="subscript"/>
        </w:rPr>
        <w:t>6</w:t>
      </w:r>
      <w:r w:rsidRPr="00174C94">
        <w:rPr>
          <w:rFonts w:hint="eastAsia"/>
        </w:rPr>
        <w:t>畸变八面体作为“钉扎点”，</w:t>
      </w:r>
      <w:r w:rsidRPr="00174C94">
        <w:t>相邻区域的倾斜方向被局域畸变随机锁定，</w:t>
      </w:r>
      <w:r w:rsidRPr="00174C94">
        <w:rPr>
          <w:rFonts w:hint="eastAsia"/>
        </w:rPr>
        <w:t>与骨架振动耦合的二甲铵离子的协同取向转换受阻。</w:t>
      </w:r>
      <w:r w:rsidRPr="00174C94">
        <w:t>相变所需的协同区域缩小，</w:t>
      </w:r>
      <w:r w:rsidRPr="00174C94">
        <w:rPr>
          <w:rFonts w:hint="eastAsia"/>
        </w:rPr>
        <w:t>有序化过程需在更小尺度上独立发生，钉扎点将原本长程的晶格振动模式分割为局域化的短程振动，使得与软模相关的力常数矩阵的非对称性增强，导致有效力常数</w:t>
      </w:r>
      <m:oMath>
        <m:r>
          <w:rPr>
            <w:rFonts w:ascii="Cambria Math" w:hAnsi="Cambria Math"/>
          </w:rPr>
          <m:t>k</m:t>
        </m:r>
        <m:d>
          <m:dPr>
            <m:ctrlPr>
              <w:rPr>
                <w:rFonts w:ascii="Cambria Math" w:hAnsi="Cambria Math"/>
              </w:rPr>
            </m:ctrlPr>
          </m:dPr>
          <m:e>
            <m:r>
              <w:rPr>
                <w:rFonts w:ascii="Cambria Math" w:hAnsi="Cambria Math"/>
              </w:rPr>
              <m:t>T</m:t>
            </m:r>
          </m:e>
        </m:d>
      </m:oMath>
      <w:r w:rsidRPr="00174C94">
        <w:rPr>
          <w:rFonts w:hint="eastAsia"/>
        </w:rPr>
        <w:t>减</w:t>
      </w:r>
      <w:r w:rsidRPr="00221BFB">
        <w:rPr>
          <w:rFonts w:hint="eastAsia"/>
        </w:rPr>
        <w:t>小，软模的临界频率</w:t>
      </w:r>
      <m:oMath>
        <m:sSub>
          <m:sSubPr>
            <m:ctrlPr>
              <w:rPr>
                <w:rFonts w:ascii="Cambria Math" w:hAnsi="Cambria Math"/>
                <w:i/>
              </w:rPr>
            </m:ctrlPr>
          </m:sSubPr>
          <m:e>
            <m:r>
              <w:rPr>
                <w:rFonts w:ascii="Cambria Math" w:hAnsi="Cambria Math"/>
              </w:rPr>
              <m:t>ω</m:t>
            </m:r>
          </m:e>
          <m:sub>
            <m:r>
              <w:rPr>
                <w:rFonts w:ascii="Cambria Math" w:hAnsi="Cambria Math"/>
              </w:rPr>
              <m:t>c</m:t>
            </m:r>
          </m:sub>
        </m:sSub>
      </m:oMath>
      <w:r w:rsidRPr="00221BFB">
        <w:rPr>
          <w:rFonts w:hint="eastAsia"/>
        </w:rPr>
        <w:t>在更低温才能达到，表现为</w:t>
      </w:r>
      <w:r w:rsidRPr="00221BFB">
        <w:rPr>
          <w:i/>
          <w:iCs/>
        </w:rPr>
        <w:t>T</w:t>
      </w:r>
      <w:r w:rsidRPr="00DF2A2B">
        <w:rPr>
          <w:vertAlign w:val="subscript"/>
        </w:rPr>
        <w:t>c</w:t>
      </w:r>
      <w:r w:rsidRPr="00221BFB">
        <w:rPr>
          <w:rFonts w:hint="eastAsia"/>
        </w:rPr>
        <w:t>下降</w:t>
      </w:r>
      <w:r w:rsidRPr="00F544C3">
        <w:fldChar w:fldCharType="begin">
          <w:fldData xml:space="preserve">PEVuZE5vdGU+PENpdGU+PEF1dGhvcj5Db2hlbjwvQXV0aG9yPjxZZWFyPjE5OTI8L1llYXI+PFJl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ZnVsbC10aXRsZT5OYXR1cmU8L2Z1bGwtdGl0bGU+PC9hbHQtcGVyaW9kaWNhbD48cGFnZXM+MTM2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==
</w:fldData>
        </w:fldChar>
      </w:r>
      <w:r w:rsidR="00967E36">
        <w:instrText xml:space="preserve"> ADDIN EN.CITE </w:instrText>
      </w:r>
      <w:r w:rsidR="00967E36">
        <w:fldChar w:fldCharType="begin">
          <w:fldData xml:space="preserve">PEVuZE5vdGU+PENpdGU+PEF1dGhvcj5Db2hlbjwvQXV0aG9yPjxZZWFyPjE5OTI8L1llYXI+PFJl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ZnVsbC10aXRsZT5OYXR1cmU8L2Z1bGwtdGl0bGU+PC9hbHQtcGVyaW9kaWNhbD48cGFnZXM+MTM2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==
</w:fldData>
        </w:fldChar>
      </w:r>
      <w:r w:rsidR="00967E36">
        <w:instrText xml:space="preserve"> ADDIN EN.CITE.DATA </w:instrText>
      </w:r>
      <w:r w:rsidR="00967E36">
        <w:fldChar w:fldCharType="end"/>
      </w:r>
      <w:r w:rsidRPr="00F544C3">
        <w:fldChar w:fldCharType="separate"/>
      </w:r>
      <w:r w:rsidR="00A168C0" w:rsidRPr="00A168C0">
        <w:rPr>
          <w:noProof/>
          <w:vertAlign w:val="superscript"/>
        </w:rPr>
        <w:t>[</w:t>
      </w:r>
      <w:hyperlink w:anchor="_ENREF_168" w:tooltip="Cohen, 1992 #632" w:history="1">
        <w:r w:rsidR="00DF2A2B" w:rsidRPr="00A168C0">
          <w:rPr>
            <w:noProof/>
            <w:vertAlign w:val="superscript"/>
          </w:rPr>
          <w:t>168</w:t>
        </w:r>
      </w:hyperlink>
      <w:r w:rsidR="00A168C0" w:rsidRPr="00A168C0">
        <w:rPr>
          <w:noProof/>
          <w:vertAlign w:val="superscript"/>
        </w:rPr>
        <w:t xml:space="preserve">, </w:t>
      </w:r>
      <w:hyperlink w:anchor="_ENREF_169" w:tooltip="Parlinski, 1997 #633" w:history="1">
        <w:r w:rsidR="00DF2A2B" w:rsidRPr="00A168C0">
          <w:rPr>
            <w:noProof/>
            <w:vertAlign w:val="superscript"/>
          </w:rPr>
          <w:t>169</w:t>
        </w:r>
      </w:hyperlink>
      <w:r w:rsidR="00A168C0" w:rsidRPr="00A168C0">
        <w:rPr>
          <w:noProof/>
          <w:vertAlign w:val="superscript"/>
        </w:rPr>
        <w:t>]</w:t>
      </w:r>
      <w:r w:rsidRPr="00F544C3">
        <w:fldChar w:fldCharType="end"/>
      </w:r>
      <w:r w:rsidRPr="00221BFB">
        <w:rPr>
          <w:rFonts w:hint="eastAsia"/>
        </w:rPr>
        <w:t>；此外，根据标度律，</w:t>
      </w:r>
      <w:r w:rsidRPr="00174C94">
        <w:rPr>
          <w:rFonts w:hint="eastAsia"/>
        </w:rPr>
        <w:t>关联长度的下降导致</w:t>
      </w:r>
      <w:r w:rsidRPr="00174C94">
        <w:rPr>
          <w:rFonts w:hint="eastAsia"/>
          <w:i/>
          <w:iCs/>
        </w:rPr>
        <w:t>T</w:t>
      </w:r>
      <w:r w:rsidRPr="00F544C3">
        <w:rPr>
          <w:vertAlign w:val="subscript"/>
        </w:rPr>
        <w:t>c</w:t>
      </w:r>
      <w:r w:rsidRPr="00174C94">
        <w:rPr>
          <w:rFonts w:hint="eastAsia"/>
        </w:rPr>
        <w:t>下降。这一规律与层状钙钛矿</w:t>
      </w:r>
      <w:r w:rsidRPr="00174C94">
        <w:t>Ruddlesden-Popper</w:t>
      </w:r>
      <w:r w:rsidRPr="00174C94">
        <w:t>铜酸盐（如</w:t>
      </w:r>
      <w:r w:rsidRPr="00221BFB">
        <w:t>La</w:t>
      </w:r>
      <w:r w:rsidRPr="00221BFB">
        <w:rPr>
          <w:vertAlign w:val="subscript"/>
        </w:rPr>
        <w:t>2-</w:t>
      </w:r>
      <w:r w:rsidRPr="00F544C3">
        <w:rPr>
          <w:i/>
          <w:iCs/>
          <w:vertAlign w:val="subscript"/>
        </w:rPr>
        <w:t>x</w:t>
      </w:r>
      <w:r w:rsidRPr="00221BFB">
        <w:t>A</w:t>
      </w:r>
      <w:r w:rsidRPr="00F544C3">
        <w:rPr>
          <w:i/>
          <w:iCs/>
          <w:vertAlign w:val="subscript"/>
        </w:rPr>
        <w:t>x</w:t>
      </w:r>
      <w:r w:rsidRPr="00221BFB">
        <w:t>CuO</w:t>
      </w:r>
      <w:r w:rsidRPr="00221BFB">
        <w:rPr>
          <w:vertAlign w:val="subscript"/>
        </w:rPr>
        <w:t>4</w:t>
      </w:r>
      <w:r w:rsidRPr="00221BFB">
        <w:t>, A=Ba/Sr/Nd</w:t>
      </w:r>
      <w:r w:rsidRPr="00221BFB">
        <w:rPr>
          <w:rFonts w:hint="eastAsia"/>
        </w:rPr>
        <w:t>）中低温正交相变温度（</w:t>
      </w:r>
      <w:r w:rsidRPr="00221BFB">
        <w:t>T</w:t>
      </w:r>
      <w:r w:rsidRPr="00221BFB">
        <w:rPr>
          <w:vertAlign w:val="subscript"/>
        </w:rPr>
        <w:t>LTO</w:t>
      </w:r>
      <w:r w:rsidRPr="00221BFB">
        <w:rPr>
          <w:rFonts w:hint="eastAsia"/>
        </w:rPr>
        <w:t>）与</w:t>
      </w:r>
      <w:r w:rsidRPr="00221BFB">
        <w:t>Cu²⁺</w:t>
      </w:r>
      <w:r w:rsidRPr="00221BFB">
        <w:rPr>
          <w:rFonts w:hint="eastAsia"/>
        </w:rPr>
        <w:t>的浓度（</w:t>
      </w:r>
      <m:oMath>
        <m:sSub>
          <m:sSubPr>
            <m:ctrlPr>
              <w:rPr>
                <w:rFonts w:ascii="Cambria Math" w:hAnsi="Cambria Math"/>
                <w:iCs/>
              </w:rPr>
            </m:ctrlPr>
          </m:sSubPr>
          <m:e>
            <m:r>
              <w:rPr>
                <w:rFonts w:ascii="Cambria Math" w:hAnsi="Cambria Math"/>
              </w:rPr>
              <m:t>τ</m:t>
            </m:r>
          </m:e>
          <m:sub>
            <m:r>
              <m:rPr>
                <m:sty m:val="p"/>
              </m:rPr>
              <w:rPr>
                <w:rFonts w:ascii="Cambria Math" w:hAnsi="Cambria Math"/>
              </w:rPr>
              <m:t>JT</m:t>
            </m:r>
          </m:sub>
        </m:sSub>
      </m:oMath>
      <w:r w:rsidRPr="00221BFB">
        <w:rPr>
          <w:rFonts w:hint="eastAsia"/>
        </w:rPr>
        <w:t>）负线性相</w:t>
      </w:r>
      <w:r w:rsidRPr="00174C94">
        <w:rPr>
          <w:rFonts w:hint="eastAsia"/>
        </w:rPr>
        <w:t>关的规律相同</w:t>
      </w:r>
      <w:r w:rsidRPr="00174C94">
        <w:fldChar w:fldCharType="begin">
          <w:fldData xml:space="preserve">PEVuZE5vdGU+PENpdGU+PEF1dGhvcj5IZXJsaWh5PC9BdXRob3I+PFllYXI+MjAyNTwvWWVhcj48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</w:fldData>
        </w:fldChar>
      </w:r>
      <w:r w:rsidR="00967E36">
        <w:instrText xml:space="preserve"> ADDIN EN.CITE </w:instrText>
      </w:r>
      <w:r w:rsidR="00967E36">
        <w:fldChar w:fldCharType="begin">
          <w:fldData xml:space="preserve">PEVuZE5vdGU+PENpdGU+PEF1dGhvcj5IZXJsaWh5PC9BdXRob3I+PFllYXI+MjAyNTwvWWVhcj48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</w:fldData>
        </w:fldChar>
      </w:r>
      <w:r w:rsidR="00967E36">
        <w:instrText xml:space="preserve"> ADDIN EN.CITE.DATA </w:instrText>
      </w:r>
      <w:r w:rsidR="00967E36">
        <w:fldChar w:fldCharType="end"/>
      </w:r>
      <w:r w:rsidRPr="00174C94">
        <w:fldChar w:fldCharType="separate"/>
      </w:r>
      <w:r w:rsidR="00A168C0" w:rsidRPr="00A168C0">
        <w:rPr>
          <w:noProof/>
          <w:vertAlign w:val="superscript"/>
        </w:rPr>
        <w:t>[</w:t>
      </w:r>
      <w:hyperlink w:anchor="_ENREF_170" w:tooltip="Herlihy, 2025 #634" w:history="1">
        <w:r w:rsidR="00DF2A2B" w:rsidRPr="00A168C0">
          <w:rPr>
            <w:noProof/>
            <w:vertAlign w:val="superscript"/>
          </w:rPr>
          <w:t>170</w:t>
        </w:r>
      </w:hyperlink>
      <w:r w:rsidR="00A168C0" w:rsidRPr="00A168C0">
        <w:rPr>
          <w:noProof/>
          <w:vertAlign w:val="superscript"/>
        </w:rPr>
        <w:t>]</w:t>
      </w:r>
      <w:r w:rsidRPr="00174C94">
        <w:fldChar w:fldCharType="end"/>
      </w:r>
      <w:r w:rsidRPr="00174C94">
        <w:rPr>
          <w:rFonts w:hint="eastAsia"/>
        </w:rPr>
        <w:t>。当</w:t>
      </w:r>
      <w:r w:rsidRPr="00174C94">
        <w:t xml:space="preserve"> </w:t>
      </w:r>
      <w:r w:rsidRPr="00174C94">
        <w:rPr>
          <w:i/>
          <w:iCs/>
        </w:rPr>
        <w:t>x</w:t>
      </w:r>
      <w:r w:rsidRPr="00174C94">
        <w:t xml:space="preserve"> = 0.30 </w:t>
      </w:r>
      <w:r w:rsidRPr="00174C94">
        <w:rPr>
          <w:rFonts w:hint="eastAsia"/>
        </w:rPr>
        <w:t>时，体系达到简单立方晶格逾渗阈值（理论值</w:t>
      </w:r>
      <w:r w:rsidRPr="00174C94">
        <w:rPr>
          <w:i/>
          <w:iCs/>
        </w:rPr>
        <w:t>x</w:t>
      </w:r>
      <w:r w:rsidRPr="00174C94">
        <w:t xml:space="preserve"> = 0.31</w:t>
      </w:r>
      <w:r w:rsidRPr="00174C94">
        <w:rPr>
          <w:rFonts w:hint="eastAsia"/>
        </w:rPr>
        <w:t>），局域无序性放大，连续的</w:t>
      </w:r>
      <w:r w:rsidRPr="00174C94">
        <w:t>Cu−</w:t>
      </w:r>
      <w:r w:rsidRPr="00174C94">
        <w:rPr>
          <w:rFonts w:hint="eastAsia"/>
        </w:rPr>
        <w:t>甲酸根</w:t>
      </w:r>
      <w:r w:rsidRPr="00174C94">
        <w:t>−Mn</w:t>
      </w:r>
      <w:r w:rsidRPr="00174C94">
        <w:rPr>
          <w:rFonts w:hint="eastAsia"/>
        </w:rPr>
        <w:t>网络联通性将单个</w:t>
      </w:r>
      <w:r w:rsidRPr="00174C94">
        <w:t>Cu</w:t>
      </w:r>
      <w:r w:rsidRPr="00174C94">
        <w:rPr>
          <w:vertAlign w:val="superscript"/>
        </w:rPr>
        <w:t>2+</w:t>
      </w:r>
      <w:r w:rsidRPr="00174C94">
        <w:rPr>
          <w:rFonts w:hint="eastAsia"/>
        </w:rPr>
        <w:t>的畸变效应传递至整个晶格，阻断相变相关的长程协同振动，抑制高温相变。另一方面，</w:t>
      </w:r>
      <w:r w:rsidRPr="00174C94">
        <w:t>Cu</w:t>
      </w:r>
      <w:r w:rsidRPr="00174C94">
        <w:rPr>
          <w:vertAlign w:val="superscript"/>
        </w:rPr>
        <w:t>2+</w:t>
      </w:r>
      <w:r w:rsidRPr="00174C94">
        <w:rPr>
          <w:rFonts w:hint="eastAsia"/>
        </w:rPr>
        <w:t>的引入强化了</w:t>
      </w:r>
      <w:r w:rsidRPr="00174C94">
        <w:t>dma</w:t>
      </w:r>
      <w:r w:rsidRPr="00174C94">
        <w:rPr>
          <w:vertAlign w:val="superscript"/>
        </w:rPr>
        <w:t>+</w:t>
      </w:r>
      <w:r w:rsidRPr="00174C94">
        <w:rPr>
          <w:rFonts w:hint="eastAsia"/>
        </w:rPr>
        <w:t>与骨架的氢键网络（</w:t>
      </w:r>
      <w:r w:rsidRPr="00174C94">
        <w:t>N−H···O</w:t>
      </w:r>
      <w:r w:rsidRPr="00174C94">
        <w:rPr>
          <w:rFonts w:hint="eastAsia"/>
        </w:rPr>
        <w:t>键长从</w:t>
      </w:r>
      <w:r w:rsidRPr="00174C94">
        <w:t>dmaMn</w:t>
      </w:r>
      <w:r w:rsidRPr="00174C94">
        <w:rPr>
          <w:rFonts w:hint="eastAsia"/>
        </w:rPr>
        <w:t>的</w:t>
      </w:r>
      <w:r w:rsidRPr="00174C94">
        <w:t>2.923 Å</w:t>
      </w:r>
      <w:r w:rsidRPr="00174C94">
        <w:rPr>
          <w:rFonts w:hint="eastAsia"/>
        </w:rPr>
        <w:t>缩短至</w:t>
      </w:r>
      <w:r w:rsidRPr="00174C94">
        <w:t>dmaCu</w:t>
      </w:r>
      <w:r w:rsidRPr="00174C94">
        <w:rPr>
          <w:rFonts w:hint="eastAsia"/>
        </w:rPr>
        <w:t>的</w:t>
      </w:r>
      <w:r w:rsidRPr="00174C94">
        <w:t>2.820 Å</w:t>
      </w:r>
      <w:r w:rsidRPr="00174C94">
        <w:rPr>
          <w:rFonts w:hint="eastAsia"/>
        </w:rPr>
        <w:t>），增强骨架结构刚性。这一现象揭示了金属离子通过质量、几何构型及浓度阈值多维调控钙钛矿相变的物理机制</w:t>
      </w:r>
      <w:bookmarkEnd w:id="778"/>
      <w:bookmarkEnd w:id="779"/>
      <w:r w:rsidR="000F39B4">
        <w:rPr>
          <w:rFonts w:hint="eastAsia"/>
        </w:rPr>
        <w:t>。</w:t>
      </w:r>
    </w:p>
    <w:p w14:paraId="7616C315" w14:textId="156BC742" w:rsidR="00B85ED9" w:rsidRPr="00D82A5B" w:rsidRDefault="00156B36" w:rsidP="00DF2A2B">
      <w:pPr>
        <w:pStyle w:val="2"/>
        <w:spacing w:before="156"/>
      </w:pPr>
      <w:bookmarkStart w:id="781" w:name="_Toc190854848"/>
      <w:bookmarkStart w:id="782" w:name="_Toc207874181"/>
      <w:bookmarkEnd w:id="769"/>
      <w:bookmarkEnd w:id="774"/>
      <w:bookmarkEnd w:id="780"/>
      <w:r w:rsidRPr="00D82A5B">
        <w:t>4</w:t>
      </w:r>
      <w:r w:rsidR="00B85ED9" w:rsidRPr="00D82A5B">
        <w:t>.</w:t>
      </w:r>
      <w:r w:rsidR="0049072F">
        <w:t>3</w:t>
      </w:r>
      <w:r w:rsidR="00B85ED9" w:rsidRPr="00D82A5B">
        <w:t xml:space="preserve"> </w:t>
      </w:r>
      <w:r w:rsidR="00BC1966">
        <w:t>[(CH</w:t>
      </w:r>
      <w:r w:rsidR="00BC1966">
        <w:rPr>
          <w:vertAlign w:val="subscript"/>
        </w:rPr>
        <w:t>3</w:t>
      </w:r>
      <w:r w:rsidR="00BC1966">
        <w:t>)</w:t>
      </w:r>
      <w:r w:rsidR="00BC1966">
        <w:rPr>
          <w:vertAlign w:val="subscript"/>
        </w:rPr>
        <w:t>2</w:t>
      </w:r>
      <w:r w:rsidR="00BC1966">
        <w:t>NH</w:t>
      </w:r>
      <w:r w:rsidR="00BC1966">
        <w:rPr>
          <w:vertAlign w:val="subscript"/>
        </w:rPr>
        <w:t>2</w:t>
      </w:r>
      <w:r w:rsidR="00BC1966">
        <w:t>][Cu</w:t>
      </w:r>
      <w:r w:rsidR="00BC1966">
        <w:rPr>
          <w:i/>
          <w:iCs/>
          <w:vertAlign w:val="subscript"/>
        </w:rPr>
        <w:t>x</w:t>
      </w:r>
      <w:r w:rsidR="00BC1966">
        <w:t>Mn</w:t>
      </w:r>
      <w:r w:rsidR="00BC1966">
        <w:rPr>
          <w:vertAlign w:val="subscript"/>
        </w:rPr>
        <w:t>1−</w:t>
      </w:r>
      <w:r w:rsidR="00BC1966">
        <w:rPr>
          <w:i/>
          <w:iCs/>
          <w:vertAlign w:val="subscript"/>
        </w:rPr>
        <w:t>x</w:t>
      </w:r>
      <w:r w:rsidR="00BC1966">
        <w:t>(HCOO)</w:t>
      </w:r>
      <w:r w:rsidR="00BC1966">
        <w:rPr>
          <w:vertAlign w:val="subscript"/>
        </w:rPr>
        <w:t>3</w:t>
      </w:r>
      <w:r w:rsidR="00BC1966">
        <w:t>]</w:t>
      </w:r>
      <w:r w:rsidR="000D3B31">
        <w:rPr>
          <w:rFonts w:hint="eastAsia"/>
        </w:rPr>
        <w:t>的</w:t>
      </w:r>
      <w:r w:rsidR="00B85ED9" w:rsidRPr="00D82A5B">
        <w:rPr>
          <w:rFonts w:hint="eastAsia"/>
        </w:rPr>
        <w:t>磁性</w:t>
      </w:r>
      <w:bookmarkEnd w:id="781"/>
      <w:bookmarkEnd w:id="782"/>
    </w:p>
    <w:p w14:paraId="68B7FDD5" w14:textId="1F697C44" w:rsidR="003F6FBB" w:rsidRPr="00D82A5B" w:rsidRDefault="003F6FBB" w:rsidP="00DF2A2B">
      <w:pPr>
        <w:pStyle w:val="3"/>
        <w:ind w:firstLine="122"/>
      </w:pPr>
      <w:bookmarkStart w:id="783" w:name="_Toc207874182"/>
      <w:r w:rsidRPr="00D82A5B">
        <w:t>4.</w:t>
      </w:r>
      <w:r>
        <w:t>3</w:t>
      </w:r>
      <w:r>
        <w:rPr>
          <w:rFonts w:hint="eastAsia"/>
        </w:rPr>
        <w:t>.</w:t>
      </w:r>
      <w:r>
        <w:t>1</w:t>
      </w:r>
      <w:r w:rsidRPr="00D82A5B">
        <w:t xml:space="preserve"> </w:t>
      </w:r>
      <w:r>
        <w:t>[(CH</w:t>
      </w:r>
      <w:r>
        <w:rPr>
          <w:vertAlign w:val="subscript"/>
        </w:rPr>
        <w:t>3</w:t>
      </w:r>
      <w:r>
        <w:t>)</w:t>
      </w:r>
      <w:r>
        <w:rPr>
          <w:vertAlign w:val="subscript"/>
        </w:rPr>
        <w:t>2</w:t>
      </w:r>
      <w:r>
        <w:t>NH</w:t>
      </w:r>
      <w:r>
        <w:rPr>
          <w:vertAlign w:val="subscript"/>
        </w:rPr>
        <w:t>2</w:t>
      </w:r>
      <w:r>
        <w:t>][Cu</w:t>
      </w:r>
      <w:r>
        <w:rPr>
          <w:i/>
          <w:iCs/>
          <w:vertAlign w:val="subscript"/>
        </w:rPr>
        <w:t>x</w:t>
      </w:r>
      <w:r>
        <w:t>Mn</w:t>
      </w:r>
      <w:r>
        <w:rPr>
          <w:vertAlign w:val="subscript"/>
        </w:rPr>
        <w:t>1−</w:t>
      </w:r>
      <w:r>
        <w:rPr>
          <w:i/>
          <w:iCs/>
          <w:vertAlign w:val="subscript"/>
        </w:rPr>
        <w:t>x</w:t>
      </w:r>
      <w:r>
        <w:t>(HCOO)</w:t>
      </w:r>
      <w:r>
        <w:rPr>
          <w:vertAlign w:val="subscript"/>
        </w:rPr>
        <w:t>3</w:t>
      </w:r>
      <w:r>
        <w:t>]</w:t>
      </w:r>
      <w:r>
        <w:rPr>
          <w:rFonts w:hint="eastAsia"/>
        </w:rPr>
        <w:t>的</w:t>
      </w:r>
      <w:r w:rsidRPr="00D82A5B">
        <w:rPr>
          <w:rFonts w:hint="eastAsia"/>
        </w:rPr>
        <w:t>磁性</w:t>
      </w:r>
      <w:bookmarkEnd w:id="783"/>
    </w:p>
    <w:p w14:paraId="7E12E64D" w14:textId="77777777" w:rsidR="004F310E" w:rsidRPr="00EA7836" w:rsidRDefault="004F310E" w:rsidP="00DF2A2B">
      <w:pPr>
        <w:pStyle w:val="3--zhu"/>
        <w:spacing w:before="156"/>
      </w:pPr>
      <w:r w:rsidRPr="00EA7836">
        <w:t>表</w:t>
      </w:r>
      <w:r w:rsidRPr="00EA7836">
        <w:t>4.4 dmaCuMn</w:t>
      </w:r>
      <w:r w:rsidRPr="00EA7836">
        <w:t>系列固溶体的基本磁学参数</w:t>
      </w:r>
    </w:p>
    <w:tbl>
      <w:tblPr>
        <w:tblW w:w="5000" w:type="pct"/>
        <w:jc w:val="center"/>
        <w:tblBorders>
          <w:top w:val="single" w:sz="4" w:space="0" w:color="auto"/>
          <w:bottom w:val="single" w:sz="4" w:space="0" w:color="auto"/>
        </w:tblBorders>
        <w:tblLook w:val="04A0" w:firstRow="1" w:lastRow="0" w:firstColumn="1" w:lastColumn="0" w:noHBand="0" w:noVBand="1"/>
      </w:tblPr>
      <w:tblGrid>
        <w:gridCol w:w="1311"/>
        <w:gridCol w:w="738"/>
        <w:gridCol w:w="355"/>
        <w:gridCol w:w="797"/>
        <w:gridCol w:w="296"/>
        <w:gridCol w:w="858"/>
        <w:gridCol w:w="235"/>
        <w:gridCol w:w="916"/>
        <w:gridCol w:w="177"/>
        <w:gridCol w:w="975"/>
        <w:gridCol w:w="118"/>
        <w:gridCol w:w="1034"/>
        <w:gridCol w:w="59"/>
        <w:gridCol w:w="1089"/>
      </w:tblGrid>
      <w:tr w:rsidR="004F310E" w:rsidRPr="004F310E" w14:paraId="133FCE11" w14:textId="77777777" w:rsidTr="0047322B">
        <w:trPr>
          <w:trHeight w:val="249"/>
          <w:jc w:val="center"/>
        </w:trPr>
        <w:tc>
          <w:tcPr>
            <w:tcW w:w="732" w:type="pct"/>
            <w:tcMar>
              <w:left w:w="0" w:type="dxa"/>
              <w:right w:w="0" w:type="dxa"/>
            </w:tcMar>
            <w:vAlign w:val="center"/>
          </w:tcPr>
          <w:p w14:paraId="361A0C90" w14:textId="77777777" w:rsidR="004F310E" w:rsidRPr="004F310E" w:rsidRDefault="004F310E" w:rsidP="00753BB4">
            <w:pPr>
              <w:widowControl w:val="0"/>
              <w:adjustRightInd w:val="0"/>
              <w:spacing w:line="360" w:lineRule="auto"/>
              <w:ind w:firstLineChars="0" w:firstLine="0"/>
              <w:rPr>
                <w:rFonts w:cs="Times New Roman"/>
                <w:bCs/>
                <w:color w:val="000000"/>
                <w:sz w:val="16"/>
                <w:szCs w:val="16"/>
              </w:rPr>
            </w:pPr>
            <w:r w:rsidRPr="004F310E">
              <w:rPr>
                <w:rFonts w:cs="Times New Roman"/>
                <w:bCs/>
                <w:color w:val="000000"/>
                <w:sz w:val="16"/>
                <w:szCs w:val="16"/>
              </w:rPr>
              <w:t>Compound</w:t>
            </w:r>
          </w:p>
        </w:tc>
        <w:tc>
          <w:tcPr>
            <w:tcW w:w="412" w:type="pct"/>
            <w:tcMar>
              <w:left w:w="0" w:type="dxa"/>
              <w:right w:w="0" w:type="dxa"/>
            </w:tcMar>
            <w:vAlign w:val="center"/>
          </w:tcPr>
          <w:p w14:paraId="2060BC11" w14:textId="77777777" w:rsidR="004F310E" w:rsidRPr="004F310E" w:rsidRDefault="004F310E" w:rsidP="00753BB4">
            <w:pPr>
              <w:widowControl w:val="0"/>
              <w:adjustRightInd w:val="0"/>
              <w:spacing w:line="360" w:lineRule="auto"/>
              <w:ind w:firstLineChars="0" w:firstLine="0"/>
              <w:rPr>
                <w:rFonts w:cs="Times New Roman"/>
                <w:bCs/>
                <w:color w:val="000000"/>
                <w:sz w:val="16"/>
                <w:szCs w:val="16"/>
              </w:rPr>
            </w:pPr>
            <w:r w:rsidRPr="004F310E">
              <w:rPr>
                <w:rFonts w:eastAsia="DengXian" w:cs="Times New Roman"/>
                <w:bCs/>
                <w:color w:val="000000"/>
                <w:sz w:val="16"/>
                <w:szCs w:val="16"/>
              </w:rPr>
              <w:t>dmaMn</w:t>
            </w:r>
          </w:p>
        </w:tc>
        <w:tc>
          <w:tcPr>
            <w:tcW w:w="643" w:type="pct"/>
            <w:gridSpan w:val="2"/>
            <w:tcMar>
              <w:left w:w="0" w:type="dxa"/>
              <w:right w:w="0" w:type="dxa"/>
            </w:tcMar>
            <w:vAlign w:val="center"/>
          </w:tcPr>
          <w:p w14:paraId="3A1BA427" w14:textId="77777777" w:rsidR="004F310E" w:rsidRPr="004F310E" w:rsidRDefault="004F310E" w:rsidP="00753BB4">
            <w:pPr>
              <w:widowControl w:val="0"/>
              <w:adjustRightInd w:val="0"/>
              <w:spacing w:line="360" w:lineRule="auto"/>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0.11</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0.89</w:t>
            </w:r>
          </w:p>
        </w:tc>
        <w:tc>
          <w:tcPr>
            <w:tcW w:w="644" w:type="pct"/>
            <w:gridSpan w:val="2"/>
            <w:tcMar>
              <w:left w:w="0" w:type="dxa"/>
              <w:right w:w="0" w:type="dxa"/>
            </w:tcMar>
            <w:vAlign w:val="center"/>
          </w:tcPr>
          <w:p w14:paraId="51754D0D" w14:textId="77777777" w:rsidR="004F310E" w:rsidRPr="004F310E" w:rsidRDefault="004F310E" w:rsidP="00753BB4">
            <w:pPr>
              <w:widowControl w:val="0"/>
              <w:adjustRightInd w:val="0"/>
              <w:spacing w:line="360" w:lineRule="auto"/>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0.18</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0.82</w:t>
            </w:r>
          </w:p>
        </w:tc>
        <w:tc>
          <w:tcPr>
            <w:tcW w:w="642" w:type="pct"/>
            <w:gridSpan w:val="2"/>
            <w:tcMar>
              <w:left w:w="0" w:type="dxa"/>
              <w:right w:w="0" w:type="dxa"/>
            </w:tcMar>
            <w:vAlign w:val="center"/>
          </w:tcPr>
          <w:p w14:paraId="1C19C03F" w14:textId="77777777" w:rsidR="004F310E" w:rsidRPr="004F310E" w:rsidRDefault="004F310E" w:rsidP="00753BB4">
            <w:pPr>
              <w:widowControl w:val="0"/>
              <w:adjustRightInd w:val="0"/>
              <w:spacing w:line="360" w:lineRule="auto"/>
              <w:ind w:firstLineChars="0" w:firstLine="0"/>
              <w:rPr>
                <w:rFonts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0.26</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0.75</w:t>
            </w:r>
          </w:p>
        </w:tc>
        <w:tc>
          <w:tcPr>
            <w:tcW w:w="643" w:type="pct"/>
            <w:gridSpan w:val="2"/>
            <w:tcMar>
              <w:left w:w="0" w:type="dxa"/>
              <w:right w:w="0" w:type="dxa"/>
            </w:tcMar>
            <w:vAlign w:val="center"/>
          </w:tcPr>
          <w:p w14:paraId="22F0E02B" w14:textId="77777777" w:rsidR="004F310E" w:rsidRPr="004F310E" w:rsidRDefault="004F310E" w:rsidP="00753BB4">
            <w:pPr>
              <w:widowControl w:val="0"/>
              <w:adjustRightInd w:val="0"/>
              <w:spacing w:line="360" w:lineRule="auto"/>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0.30</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0.71</w:t>
            </w:r>
          </w:p>
        </w:tc>
        <w:tc>
          <w:tcPr>
            <w:tcW w:w="643" w:type="pct"/>
            <w:gridSpan w:val="2"/>
            <w:tcMar>
              <w:left w:w="0" w:type="dxa"/>
              <w:right w:w="0" w:type="dxa"/>
            </w:tcMar>
            <w:vAlign w:val="center"/>
          </w:tcPr>
          <w:p w14:paraId="0DD49CB4" w14:textId="77777777" w:rsidR="004F310E" w:rsidRPr="004F310E" w:rsidRDefault="004F310E" w:rsidP="00753BB4">
            <w:pPr>
              <w:widowControl w:val="0"/>
              <w:adjustRightInd w:val="0"/>
              <w:spacing w:line="360" w:lineRule="auto"/>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0.40</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0.60</w:t>
            </w:r>
          </w:p>
        </w:tc>
        <w:tc>
          <w:tcPr>
            <w:tcW w:w="641" w:type="pct"/>
            <w:gridSpan w:val="2"/>
            <w:tcMar>
              <w:left w:w="0" w:type="dxa"/>
              <w:right w:w="0" w:type="dxa"/>
            </w:tcMar>
            <w:vAlign w:val="center"/>
          </w:tcPr>
          <w:p w14:paraId="308C5904" w14:textId="77777777" w:rsidR="004F310E" w:rsidRPr="004F310E" w:rsidRDefault="004F310E" w:rsidP="00753BB4">
            <w:pPr>
              <w:widowControl w:val="0"/>
              <w:adjustRightInd w:val="0"/>
              <w:spacing w:line="360" w:lineRule="auto"/>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0.54</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0.46</w:t>
            </w:r>
          </w:p>
        </w:tc>
      </w:tr>
      <w:tr w:rsidR="004F310E" w:rsidRPr="004F310E" w14:paraId="1F51FDB0" w14:textId="77777777" w:rsidTr="0047322B">
        <w:trPr>
          <w:trHeight w:hRule="exact" w:val="198"/>
          <w:jc w:val="center"/>
        </w:trPr>
        <w:tc>
          <w:tcPr>
            <w:tcW w:w="732" w:type="pct"/>
            <w:tcMar>
              <w:left w:w="0" w:type="dxa"/>
              <w:right w:w="0" w:type="dxa"/>
            </w:tcMar>
            <w:vAlign w:val="center"/>
          </w:tcPr>
          <w:p w14:paraId="11D10CF7" w14:textId="77777777" w:rsidR="004F310E" w:rsidRPr="004F310E" w:rsidRDefault="004F310E" w:rsidP="00753BB4">
            <w:pPr>
              <w:widowControl w:val="0"/>
              <w:adjustRightInd w:val="0"/>
              <w:spacing w:line="360" w:lineRule="auto"/>
              <w:ind w:firstLineChars="0" w:firstLine="0"/>
              <w:rPr>
                <w:rFonts w:cs="Times New Roman"/>
                <w:bCs/>
                <w:color w:val="000000"/>
                <w:sz w:val="16"/>
                <w:szCs w:val="16"/>
              </w:rPr>
            </w:pPr>
            <w:r w:rsidRPr="004F310E">
              <w:rPr>
                <w:rFonts w:cs="Times New Roman"/>
                <w:bCs/>
                <w:i/>
                <w:iCs/>
                <w:color w:val="000000"/>
                <w:sz w:val="16"/>
                <w:szCs w:val="16"/>
              </w:rPr>
              <w:t>C</w:t>
            </w:r>
            <w:r w:rsidRPr="004F310E">
              <w:rPr>
                <w:rFonts w:cs="Times New Roman"/>
                <w:bCs/>
                <w:color w:val="000000"/>
                <w:sz w:val="16"/>
                <w:szCs w:val="16"/>
              </w:rPr>
              <w:t xml:space="preserve"> / cm</w:t>
            </w:r>
            <w:r w:rsidRPr="004F310E">
              <w:rPr>
                <w:rFonts w:cs="Times New Roman"/>
                <w:bCs/>
                <w:color w:val="000000"/>
                <w:sz w:val="16"/>
                <w:szCs w:val="16"/>
                <w:vertAlign w:val="superscript"/>
              </w:rPr>
              <w:t>3</w:t>
            </w:r>
            <w:r w:rsidRPr="004F310E">
              <w:rPr>
                <w:rFonts w:cs="Times New Roman"/>
                <w:bCs/>
                <w:color w:val="000000"/>
                <w:sz w:val="16"/>
                <w:szCs w:val="16"/>
              </w:rPr>
              <w:t>Kmol</w:t>
            </w:r>
            <w:r w:rsidRPr="004F310E">
              <w:rPr>
                <w:rFonts w:cs="Times New Roman"/>
                <w:bCs/>
                <w:color w:val="000000"/>
                <w:sz w:val="16"/>
                <w:szCs w:val="16"/>
                <w:vertAlign w:val="superscript"/>
              </w:rPr>
              <w:t>−1</w:t>
            </w:r>
          </w:p>
        </w:tc>
        <w:tc>
          <w:tcPr>
            <w:tcW w:w="610" w:type="pct"/>
            <w:gridSpan w:val="2"/>
            <w:tcMar>
              <w:left w:w="0" w:type="dxa"/>
              <w:right w:w="0" w:type="dxa"/>
            </w:tcMar>
          </w:tcPr>
          <w:p w14:paraId="1BEB0858" w14:textId="77777777" w:rsidR="004F310E" w:rsidRPr="004F310E" w:rsidRDefault="004F310E" w:rsidP="00753BB4">
            <w:pPr>
              <w:widowControl w:val="0"/>
              <w:adjustRightInd w:val="0"/>
              <w:spacing w:line="360" w:lineRule="auto"/>
              <w:ind w:firstLineChars="0" w:firstLine="0"/>
              <w:rPr>
                <w:rFonts w:cs="Times New Roman"/>
                <w:bCs/>
                <w:color w:val="000000"/>
                <w:sz w:val="16"/>
                <w:szCs w:val="16"/>
              </w:rPr>
            </w:pPr>
            <w:r w:rsidRPr="004F310E">
              <w:rPr>
                <w:rFonts w:cs="Times New Roman"/>
                <w:bCs/>
                <w:color w:val="000000"/>
                <w:sz w:val="16"/>
                <w:szCs w:val="16"/>
              </w:rPr>
              <w:t>4.37</w:t>
            </w:r>
          </w:p>
        </w:tc>
        <w:tc>
          <w:tcPr>
            <w:tcW w:w="610" w:type="pct"/>
            <w:gridSpan w:val="2"/>
            <w:tcMar>
              <w:left w:w="0" w:type="dxa"/>
              <w:right w:w="0" w:type="dxa"/>
            </w:tcMar>
          </w:tcPr>
          <w:p w14:paraId="22ABDCAE" w14:textId="77777777" w:rsidR="004F310E" w:rsidRPr="004F310E" w:rsidRDefault="004F310E" w:rsidP="00753BB4">
            <w:pPr>
              <w:widowControl w:val="0"/>
              <w:adjustRightInd w:val="0"/>
              <w:spacing w:line="360" w:lineRule="auto"/>
              <w:ind w:firstLineChars="0" w:firstLine="0"/>
              <w:rPr>
                <w:rFonts w:cs="Times New Roman"/>
                <w:bCs/>
                <w:color w:val="000000"/>
                <w:sz w:val="16"/>
                <w:szCs w:val="16"/>
              </w:rPr>
            </w:pPr>
            <w:r w:rsidRPr="004F310E">
              <w:rPr>
                <w:rFonts w:cs="Times New Roman"/>
                <w:bCs/>
                <w:color w:val="000000"/>
                <w:sz w:val="16"/>
                <w:szCs w:val="16"/>
              </w:rPr>
              <w:t>4.31</w:t>
            </w:r>
          </w:p>
        </w:tc>
        <w:tc>
          <w:tcPr>
            <w:tcW w:w="610" w:type="pct"/>
            <w:gridSpan w:val="2"/>
            <w:tcMar>
              <w:left w:w="0" w:type="dxa"/>
              <w:right w:w="0" w:type="dxa"/>
            </w:tcMar>
          </w:tcPr>
          <w:p w14:paraId="363DC858" w14:textId="77777777" w:rsidR="004F310E" w:rsidRPr="004F310E" w:rsidRDefault="004F310E" w:rsidP="00753BB4">
            <w:pPr>
              <w:widowControl w:val="0"/>
              <w:adjustRightInd w:val="0"/>
              <w:spacing w:line="360" w:lineRule="auto"/>
              <w:ind w:firstLineChars="0" w:firstLine="0"/>
              <w:rPr>
                <w:rFonts w:cs="Times New Roman"/>
                <w:bCs/>
                <w:color w:val="000000"/>
                <w:sz w:val="16"/>
                <w:szCs w:val="16"/>
              </w:rPr>
            </w:pPr>
            <w:r w:rsidRPr="004F310E">
              <w:rPr>
                <w:rFonts w:cs="Times New Roman"/>
                <w:bCs/>
                <w:color w:val="000000"/>
                <w:sz w:val="16"/>
                <w:szCs w:val="16"/>
              </w:rPr>
              <w:t>3.66</w:t>
            </w:r>
          </w:p>
        </w:tc>
        <w:tc>
          <w:tcPr>
            <w:tcW w:w="610" w:type="pct"/>
            <w:gridSpan w:val="2"/>
            <w:tcMar>
              <w:left w:w="0" w:type="dxa"/>
              <w:right w:w="0" w:type="dxa"/>
            </w:tcMar>
          </w:tcPr>
          <w:p w14:paraId="7B3B963B" w14:textId="77777777" w:rsidR="004F310E" w:rsidRPr="004F310E" w:rsidRDefault="004F310E" w:rsidP="00753BB4">
            <w:pPr>
              <w:widowControl w:val="0"/>
              <w:adjustRightInd w:val="0"/>
              <w:spacing w:line="360" w:lineRule="auto"/>
              <w:ind w:firstLineChars="0" w:firstLine="0"/>
              <w:rPr>
                <w:rFonts w:cs="Times New Roman"/>
                <w:bCs/>
                <w:color w:val="000000"/>
                <w:sz w:val="16"/>
                <w:szCs w:val="16"/>
              </w:rPr>
            </w:pPr>
            <w:r w:rsidRPr="004F310E">
              <w:rPr>
                <w:rFonts w:cs="Times New Roman"/>
                <w:bCs/>
                <w:color w:val="000000"/>
                <w:sz w:val="16"/>
                <w:szCs w:val="16"/>
              </w:rPr>
              <w:t>3.59</w:t>
            </w:r>
          </w:p>
        </w:tc>
        <w:tc>
          <w:tcPr>
            <w:tcW w:w="610" w:type="pct"/>
            <w:gridSpan w:val="2"/>
            <w:tcMar>
              <w:left w:w="0" w:type="dxa"/>
              <w:right w:w="0" w:type="dxa"/>
            </w:tcMar>
          </w:tcPr>
          <w:p w14:paraId="37FF5377" w14:textId="77777777" w:rsidR="004F310E" w:rsidRPr="004F310E" w:rsidRDefault="004F310E" w:rsidP="00753BB4">
            <w:pPr>
              <w:widowControl w:val="0"/>
              <w:adjustRightInd w:val="0"/>
              <w:spacing w:line="360" w:lineRule="auto"/>
              <w:ind w:firstLineChars="0" w:firstLine="0"/>
              <w:rPr>
                <w:rFonts w:cs="Times New Roman"/>
                <w:bCs/>
                <w:color w:val="000000"/>
                <w:sz w:val="16"/>
                <w:szCs w:val="16"/>
              </w:rPr>
            </w:pPr>
            <w:r w:rsidRPr="004F310E">
              <w:rPr>
                <w:rFonts w:cs="Times New Roman"/>
                <w:bCs/>
                <w:color w:val="000000"/>
                <w:sz w:val="16"/>
                <w:szCs w:val="16"/>
              </w:rPr>
              <w:t>3.37</w:t>
            </w:r>
          </w:p>
        </w:tc>
        <w:tc>
          <w:tcPr>
            <w:tcW w:w="610" w:type="pct"/>
            <w:gridSpan w:val="2"/>
            <w:tcMar>
              <w:left w:w="0" w:type="dxa"/>
              <w:right w:w="0" w:type="dxa"/>
            </w:tcMar>
          </w:tcPr>
          <w:p w14:paraId="5931C3C9" w14:textId="77777777" w:rsidR="004F310E" w:rsidRPr="004F310E" w:rsidRDefault="004F310E" w:rsidP="00753BB4">
            <w:pPr>
              <w:widowControl w:val="0"/>
              <w:adjustRightInd w:val="0"/>
              <w:spacing w:line="360" w:lineRule="auto"/>
              <w:ind w:firstLineChars="0" w:firstLine="0"/>
              <w:rPr>
                <w:rFonts w:cs="Times New Roman"/>
                <w:bCs/>
                <w:color w:val="000000"/>
                <w:sz w:val="16"/>
                <w:szCs w:val="16"/>
              </w:rPr>
            </w:pPr>
            <w:r w:rsidRPr="004F310E">
              <w:rPr>
                <w:rFonts w:cs="Times New Roman"/>
                <w:bCs/>
                <w:color w:val="000000"/>
                <w:sz w:val="16"/>
                <w:szCs w:val="16"/>
              </w:rPr>
              <w:t>2.83</w:t>
            </w:r>
          </w:p>
        </w:tc>
        <w:tc>
          <w:tcPr>
            <w:tcW w:w="608" w:type="pct"/>
            <w:tcMar>
              <w:left w:w="0" w:type="dxa"/>
              <w:right w:w="0" w:type="dxa"/>
            </w:tcMar>
          </w:tcPr>
          <w:p w14:paraId="6530E1C4" w14:textId="77777777" w:rsidR="004F310E" w:rsidRPr="004F310E" w:rsidRDefault="004F310E" w:rsidP="00753BB4">
            <w:pPr>
              <w:widowControl w:val="0"/>
              <w:adjustRightInd w:val="0"/>
              <w:spacing w:line="360" w:lineRule="auto"/>
              <w:ind w:firstLineChars="0" w:firstLine="0"/>
              <w:rPr>
                <w:rFonts w:eastAsia="DengXian" w:cs="Times New Roman"/>
                <w:bCs/>
                <w:color w:val="000000"/>
                <w:sz w:val="16"/>
                <w:szCs w:val="16"/>
              </w:rPr>
            </w:pPr>
            <w:r w:rsidRPr="004F310E">
              <w:rPr>
                <w:rFonts w:cs="Times New Roman"/>
                <w:bCs/>
                <w:color w:val="000000"/>
                <w:sz w:val="16"/>
                <w:szCs w:val="16"/>
              </w:rPr>
              <w:t>2.38</w:t>
            </w:r>
          </w:p>
        </w:tc>
      </w:tr>
      <w:tr w:rsidR="004F310E" w:rsidRPr="004F310E" w14:paraId="68CFC24C" w14:textId="77777777" w:rsidTr="0047322B">
        <w:trPr>
          <w:trHeight w:hRule="exact" w:val="198"/>
          <w:jc w:val="center"/>
        </w:trPr>
        <w:tc>
          <w:tcPr>
            <w:tcW w:w="732" w:type="pct"/>
            <w:tcMar>
              <w:left w:w="0" w:type="dxa"/>
              <w:right w:w="0" w:type="dxa"/>
            </w:tcMar>
            <w:vAlign w:val="center"/>
          </w:tcPr>
          <w:p w14:paraId="277E087B" w14:textId="77777777" w:rsidR="004F310E" w:rsidRPr="004F310E" w:rsidRDefault="004F310E" w:rsidP="00753BB4">
            <w:pPr>
              <w:widowControl w:val="0"/>
              <w:adjustRightInd w:val="0"/>
              <w:spacing w:line="360" w:lineRule="auto"/>
              <w:ind w:firstLineChars="0" w:firstLine="0"/>
              <w:rPr>
                <w:rFonts w:cs="Times New Roman"/>
                <w:bCs/>
                <w:color w:val="000000"/>
                <w:sz w:val="16"/>
                <w:szCs w:val="16"/>
              </w:rPr>
            </w:pPr>
            <w:r w:rsidRPr="004F310E">
              <w:rPr>
                <w:rFonts w:ascii="Symbol" w:hAnsi="Symbol" w:cs="Times New Roman"/>
                <w:bCs/>
                <w:i/>
                <w:iCs/>
                <w:color w:val="000000"/>
                <w:sz w:val="16"/>
                <w:szCs w:val="16"/>
              </w:rPr>
              <w:t></w:t>
            </w:r>
            <w:r w:rsidRPr="004F310E">
              <w:rPr>
                <w:rFonts w:cs="Times New Roman"/>
                <w:bCs/>
                <w:color w:val="000000"/>
                <w:sz w:val="16"/>
                <w:szCs w:val="16"/>
              </w:rPr>
              <w:t xml:space="preserve"> / K</w:t>
            </w:r>
          </w:p>
        </w:tc>
        <w:tc>
          <w:tcPr>
            <w:tcW w:w="610" w:type="pct"/>
            <w:gridSpan w:val="2"/>
            <w:tcMar>
              <w:left w:w="0" w:type="dxa"/>
              <w:right w:w="0" w:type="dxa"/>
            </w:tcMar>
          </w:tcPr>
          <w:p w14:paraId="29180B5C" w14:textId="77777777" w:rsidR="004F310E" w:rsidRPr="004F310E" w:rsidRDefault="004F310E" w:rsidP="00753BB4">
            <w:pPr>
              <w:widowControl w:val="0"/>
              <w:adjustRightInd w:val="0"/>
              <w:spacing w:line="360" w:lineRule="auto"/>
              <w:ind w:firstLineChars="0" w:firstLine="0"/>
              <w:rPr>
                <w:rFonts w:cs="Times New Roman"/>
                <w:bCs/>
                <w:color w:val="000000"/>
                <w:sz w:val="16"/>
                <w:szCs w:val="16"/>
              </w:rPr>
            </w:pPr>
            <w:r w:rsidRPr="004F310E">
              <w:rPr>
                <w:rFonts w:cs="Times New Roman"/>
                <w:bCs/>
                <w:color w:val="000000"/>
                <w:sz w:val="16"/>
                <w:szCs w:val="16"/>
              </w:rPr>
              <w:t>−16.28</w:t>
            </w:r>
          </w:p>
        </w:tc>
        <w:tc>
          <w:tcPr>
            <w:tcW w:w="610" w:type="pct"/>
            <w:gridSpan w:val="2"/>
            <w:tcMar>
              <w:left w:w="0" w:type="dxa"/>
              <w:right w:w="0" w:type="dxa"/>
            </w:tcMar>
          </w:tcPr>
          <w:p w14:paraId="1A789680" w14:textId="77777777" w:rsidR="004F310E" w:rsidRPr="004F310E" w:rsidRDefault="004F310E" w:rsidP="00753BB4">
            <w:pPr>
              <w:widowControl w:val="0"/>
              <w:adjustRightInd w:val="0"/>
              <w:spacing w:line="360" w:lineRule="auto"/>
              <w:ind w:firstLineChars="0" w:firstLine="0"/>
              <w:rPr>
                <w:rFonts w:cs="Times New Roman"/>
                <w:bCs/>
                <w:color w:val="000000"/>
                <w:sz w:val="16"/>
                <w:szCs w:val="16"/>
              </w:rPr>
            </w:pPr>
            <w:r w:rsidRPr="004F310E">
              <w:rPr>
                <w:rFonts w:eastAsia="DengXian" w:cs="Times New Roman"/>
                <w:bCs/>
                <w:color w:val="000000"/>
                <w:sz w:val="16"/>
                <w:szCs w:val="16"/>
              </w:rPr>
              <w:t>−12.7</w:t>
            </w:r>
          </w:p>
        </w:tc>
        <w:tc>
          <w:tcPr>
            <w:tcW w:w="610" w:type="pct"/>
            <w:gridSpan w:val="2"/>
            <w:tcMar>
              <w:left w:w="0" w:type="dxa"/>
              <w:right w:w="0" w:type="dxa"/>
            </w:tcMar>
          </w:tcPr>
          <w:p w14:paraId="1F326A51" w14:textId="77777777" w:rsidR="004F310E" w:rsidRPr="004F310E" w:rsidRDefault="004F310E" w:rsidP="00753BB4">
            <w:pPr>
              <w:widowControl w:val="0"/>
              <w:adjustRightInd w:val="0"/>
              <w:spacing w:line="360" w:lineRule="auto"/>
              <w:ind w:firstLineChars="0" w:firstLine="0"/>
              <w:rPr>
                <w:rFonts w:cs="Times New Roman"/>
                <w:bCs/>
                <w:color w:val="000000"/>
                <w:sz w:val="16"/>
                <w:szCs w:val="16"/>
              </w:rPr>
            </w:pPr>
            <w:r w:rsidRPr="004F310E">
              <w:rPr>
                <w:rFonts w:eastAsia="DengXian" w:cs="Times New Roman"/>
                <w:bCs/>
                <w:color w:val="000000"/>
                <w:sz w:val="16"/>
                <w:szCs w:val="16"/>
              </w:rPr>
              <w:t>−12.3</w:t>
            </w:r>
          </w:p>
        </w:tc>
        <w:tc>
          <w:tcPr>
            <w:tcW w:w="610" w:type="pct"/>
            <w:gridSpan w:val="2"/>
            <w:tcMar>
              <w:left w:w="0" w:type="dxa"/>
              <w:right w:w="0" w:type="dxa"/>
            </w:tcMar>
          </w:tcPr>
          <w:p w14:paraId="6C2579A5" w14:textId="77777777" w:rsidR="004F310E" w:rsidRPr="004F310E" w:rsidRDefault="004F310E" w:rsidP="00753BB4">
            <w:pPr>
              <w:widowControl w:val="0"/>
              <w:adjustRightInd w:val="0"/>
              <w:spacing w:line="360" w:lineRule="auto"/>
              <w:ind w:firstLineChars="0" w:firstLine="0"/>
              <w:rPr>
                <w:rFonts w:cs="Times New Roman"/>
                <w:bCs/>
                <w:color w:val="000000"/>
                <w:sz w:val="16"/>
                <w:szCs w:val="16"/>
              </w:rPr>
            </w:pPr>
            <w:r w:rsidRPr="004F310E">
              <w:rPr>
                <w:rFonts w:eastAsia="DengXian" w:cs="Times New Roman"/>
                <w:bCs/>
                <w:color w:val="000000"/>
                <w:sz w:val="16"/>
                <w:szCs w:val="16"/>
              </w:rPr>
              <w:t>−11.1</w:t>
            </w:r>
          </w:p>
        </w:tc>
        <w:tc>
          <w:tcPr>
            <w:tcW w:w="610" w:type="pct"/>
            <w:gridSpan w:val="2"/>
            <w:tcMar>
              <w:left w:w="0" w:type="dxa"/>
              <w:right w:w="0" w:type="dxa"/>
            </w:tcMar>
          </w:tcPr>
          <w:p w14:paraId="74B88F12" w14:textId="77777777" w:rsidR="004F310E" w:rsidRPr="004F310E" w:rsidRDefault="004F310E" w:rsidP="00753BB4">
            <w:pPr>
              <w:widowControl w:val="0"/>
              <w:adjustRightInd w:val="0"/>
              <w:spacing w:line="360" w:lineRule="auto"/>
              <w:ind w:firstLineChars="0" w:firstLine="0"/>
              <w:rPr>
                <w:rFonts w:cs="Times New Roman"/>
                <w:bCs/>
                <w:color w:val="000000"/>
                <w:sz w:val="16"/>
                <w:szCs w:val="16"/>
              </w:rPr>
            </w:pPr>
            <w:r w:rsidRPr="004F310E">
              <w:rPr>
                <w:rFonts w:eastAsia="DengXian" w:cs="Times New Roman"/>
                <w:bCs/>
                <w:color w:val="000000"/>
                <w:sz w:val="16"/>
                <w:szCs w:val="16"/>
              </w:rPr>
              <w:t>−18.7</w:t>
            </w:r>
          </w:p>
        </w:tc>
        <w:tc>
          <w:tcPr>
            <w:tcW w:w="610" w:type="pct"/>
            <w:gridSpan w:val="2"/>
            <w:tcMar>
              <w:left w:w="0" w:type="dxa"/>
              <w:right w:w="0" w:type="dxa"/>
            </w:tcMar>
          </w:tcPr>
          <w:p w14:paraId="6755A78A" w14:textId="77777777" w:rsidR="004F310E" w:rsidRPr="004F310E" w:rsidRDefault="004F310E" w:rsidP="00753BB4">
            <w:pPr>
              <w:widowControl w:val="0"/>
              <w:adjustRightInd w:val="0"/>
              <w:spacing w:line="360" w:lineRule="auto"/>
              <w:ind w:firstLineChars="0" w:firstLine="0"/>
              <w:rPr>
                <w:rFonts w:cs="Times New Roman"/>
                <w:bCs/>
                <w:color w:val="000000"/>
                <w:sz w:val="16"/>
                <w:szCs w:val="16"/>
              </w:rPr>
            </w:pPr>
            <w:r w:rsidRPr="004F310E">
              <w:rPr>
                <w:rFonts w:eastAsia="DengXian" w:cs="Times New Roman"/>
                <w:bCs/>
                <w:color w:val="000000"/>
                <w:sz w:val="16"/>
                <w:szCs w:val="16"/>
              </w:rPr>
              <w:t>−14.2</w:t>
            </w:r>
          </w:p>
        </w:tc>
        <w:tc>
          <w:tcPr>
            <w:tcW w:w="608" w:type="pct"/>
            <w:tcMar>
              <w:left w:w="0" w:type="dxa"/>
              <w:right w:w="0" w:type="dxa"/>
            </w:tcMar>
          </w:tcPr>
          <w:p w14:paraId="5C0938AA" w14:textId="77777777" w:rsidR="004F310E" w:rsidRPr="004F310E" w:rsidRDefault="004F310E" w:rsidP="00753BB4">
            <w:pPr>
              <w:widowControl w:val="0"/>
              <w:adjustRightInd w:val="0"/>
              <w:spacing w:line="360" w:lineRule="auto"/>
              <w:ind w:firstLineChars="0" w:firstLine="0"/>
              <w:rPr>
                <w:rFonts w:cs="Times New Roman"/>
                <w:bCs/>
                <w:color w:val="000000"/>
                <w:sz w:val="16"/>
                <w:szCs w:val="16"/>
              </w:rPr>
            </w:pPr>
            <w:r w:rsidRPr="004F310E">
              <w:rPr>
                <w:rFonts w:eastAsia="DengXian" w:cs="Times New Roman"/>
                <w:bCs/>
                <w:color w:val="000000"/>
                <w:sz w:val="16"/>
                <w:szCs w:val="16"/>
              </w:rPr>
              <w:t>−17.5</w:t>
            </w:r>
          </w:p>
        </w:tc>
      </w:tr>
      <w:tr w:rsidR="004F310E" w:rsidRPr="004F310E" w14:paraId="06483D58" w14:textId="77777777" w:rsidTr="0047322B">
        <w:trPr>
          <w:trHeight w:hRule="exact" w:val="198"/>
          <w:jc w:val="center"/>
        </w:trPr>
        <w:tc>
          <w:tcPr>
            <w:tcW w:w="732" w:type="pct"/>
            <w:tcMar>
              <w:left w:w="0" w:type="dxa"/>
              <w:right w:w="0" w:type="dxa"/>
            </w:tcMar>
            <w:vAlign w:val="center"/>
          </w:tcPr>
          <w:p w14:paraId="055DD712" w14:textId="77777777" w:rsidR="004F310E" w:rsidRPr="004F310E" w:rsidRDefault="004F310E" w:rsidP="00753BB4">
            <w:pPr>
              <w:widowControl w:val="0"/>
              <w:adjustRightInd w:val="0"/>
              <w:spacing w:line="360" w:lineRule="auto"/>
              <w:ind w:firstLineChars="0" w:firstLine="0"/>
              <w:rPr>
                <w:rFonts w:cs="Times New Roman"/>
                <w:bCs/>
                <w:color w:val="000000"/>
                <w:sz w:val="16"/>
                <w:szCs w:val="16"/>
              </w:rPr>
            </w:pPr>
            <w:r w:rsidRPr="004F310E">
              <w:rPr>
                <w:rFonts w:cs="Times New Roman"/>
                <w:bCs/>
                <w:color w:val="000000"/>
                <w:sz w:val="16"/>
                <w:szCs w:val="16"/>
              </w:rPr>
              <w:t>(</w:t>
            </w:r>
            <w:r w:rsidRPr="004F310E">
              <w:rPr>
                <w:rFonts w:ascii="Symbol" w:hAnsi="Symbol" w:cs="Times New Roman"/>
                <w:bCs/>
                <w:i/>
                <w:iCs/>
                <w:color w:val="000000"/>
                <w:sz w:val="16"/>
                <w:szCs w:val="16"/>
              </w:rPr>
              <w:t></w:t>
            </w:r>
            <w:r w:rsidRPr="004F310E">
              <w:rPr>
                <w:rFonts w:cs="Times New Roman"/>
                <w:bCs/>
                <w:i/>
                <w:iCs/>
                <w:color w:val="000000"/>
                <w:sz w:val="16"/>
                <w:szCs w:val="16"/>
              </w:rPr>
              <w:t>T</w:t>
            </w:r>
            <w:r w:rsidRPr="004F310E">
              <w:rPr>
                <w:rFonts w:cs="Times New Roman"/>
                <w:bCs/>
                <w:color w:val="000000"/>
                <w:sz w:val="16"/>
                <w:szCs w:val="16"/>
              </w:rPr>
              <w:t>)</w:t>
            </w:r>
            <w:r w:rsidRPr="004F310E">
              <w:rPr>
                <w:rFonts w:cs="Times New Roman"/>
                <w:bCs/>
                <w:color w:val="000000"/>
                <w:sz w:val="16"/>
                <w:szCs w:val="16"/>
                <w:vertAlign w:val="subscript"/>
              </w:rPr>
              <w:t>2K</w:t>
            </w:r>
            <w:r w:rsidRPr="004F310E">
              <w:rPr>
                <w:rFonts w:cs="Times New Roman"/>
                <w:bCs/>
                <w:color w:val="000000"/>
                <w:sz w:val="16"/>
                <w:szCs w:val="16"/>
              </w:rPr>
              <w:t>/cm</w:t>
            </w:r>
            <w:r w:rsidRPr="004F310E">
              <w:rPr>
                <w:rFonts w:cs="Times New Roman"/>
                <w:bCs/>
                <w:color w:val="000000"/>
                <w:sz w:val="16"/>
                <w:szCs w:val="16"/>
                <w:vertAlign w:val="superscript"/>
              </w:rPr>
              <w:t>3</w:t>
            </w:r>
            <w:r w:rsidRPr="004F310E">
              <w:rPr>
                <w:rFonts w:cs="Times New Roman"/>
                <w:bCs/>
                <w:color w:val="000000"/>
                <w:sz w:val="16"/>
                <w:szCs w:val="16"/>
              </w:rPr>
              <w:t>Kmol</w:t>
            </w:r>
            <w:r w:rsidRPr="004F310E">
              <w:rPr>
                <w:rFonts w:cs="Times New Roman"/>
                <w:bCs/>
                <w:color w:val="000000"/>
                <w:sz w:val="16"/>
                <w:szCs w:val="16"/>
                <w:vertAlign w:val="superscript"/>
              </w:rPr>
              <w:t>−1</w:t>
            </w:r>
          </w:p>
        </w:tc>
        <w:tc>
          <w:tcPr>
            <w:tcW w:w="610" w:type="pct"/>
            <w:gridSpan w:val="2"/>
            <w:tcMar>
              <w:left w:w="0" w:type="dxa"/>
              <w:right w:w="0" w:type="dxa"/>
            </w:tcMar>
          </w:tcPr>
          <w:p w14:paraId="7C1091DF" w14:textId="77777777" w:rsidR="004F310E" w:rsidRPr="004F310E" w:rsidRDefault="004F310E" w:rsidP="00753BB4">
            <w:pPr>
              <w:widowControl w:val="0"/>
              <w:adjustRightInd w:val="0"/>
              <w:spacing w:line="360" w:lineRule="auto"/>
              <w:ind w:firstLineChars="0" w:firstLine="0"/>
              <w:rPr>
                <w:rFonts w:cs="Times New Roman"/>
                <w:bCs/>
                <w:color w:val="000000"/>
                <w:sz w:val="16"/>
                <w:szCs w:val="16"/>
              </w:rPr>
            </w:pPr>
            <w:r w:rsidRPr="004F310E">
              <w:rPr>
                <w:rFonts w:cs="Times New Roman"/>
                <w:bCs/>
                <w:color w:val="000000"/>
                <w:sz w:val="16"/>
                <w:szCs w:val="16"/>
              </w:rPr>
              <w:t>0.29</w:t>
            </w:r>
          </w:p>
        </w:tc>
        <w:tc>
          <w:tcPr>
            <w:tcW w:w="610" w:type="pct"/>
            <w:gridSpan w:val="2"/>
            <w:tcMar>
              <w:left w:w="0" w:type="dxa"/>
              <w:right w:w="0" w:type="dxa"/>
            </w:tcMar>
          </w:tcPr>
          <w:p w14:paraId="22B90B07" w14:textId="77777777" w:rsidR="004F310E" w:rsidRPr="004F310E" w:rsidRDefault="004F310E" w:rsidP="00753BB4">
            <w:pPr>
              <w:widowControl w:val="0"/>
              <w:adjustRightInd w:val="0"/>
              <w:spacing w:line="360" w:lineRule="auto"/>
              <w:ind w:firstLineChars="0" w:firstLine="0"/>
              <w:rPr>
                <w:rFonts w:cs="Times New Roman"/>
                <w:bCs/>
                <w:color w:val="000000"/>
                <w:sz w:val="16"/>
                <w:szCs w:val="16"/>
              </w:rPr>
            </w:pPr>
            <w:r w:rsidRPr="004F310E">
              <w:rPr>
                <w:rFonts w:cs="Times New Roman"/>
                <w:bCs/>
                <w:color w:val="000000"/>
                <w:sz w:val="16"/>
                <w:szCs w:val="16"/>
              </w:rPr>
              <w:t>1.06</w:t>
            </w:r>
          </w:p>
        </w:tc>
        <w:tc>
          <w:tcPr>
            <w:tcW w:w="610" w:type="pct"/>
            <w:gridSpan w:val="2"/>
            <w:tcMar>
              <w:left w:w="0" w:type="dxa"/>
              <w:right w:w="0" w:type="dxa"/>
            </w:tcMar>
          </w:tcPr>
          <w:p w14:paraId="2FE8DE7D" w14:textId="77777777" w:rsidR="004F310E" w:rsidRPr="004F310E" w:rsidRDefault="004F310E" w:rsidP="00753BB4">
            <w:pPr>
              <w:widowControl w:val="0"/>
              <w:adjustRightInd w:val="0"/>
              <w:spacing w:line="360" w:lineRule="auto"/>
              <w:ind w:firstLineChars="0" w:firstLine="0"/>
              <w:rPr>
                <w:rFonts w:cs="Times New Roman"/>
                <w:bCs/>
                <w:color w:val="000000"/>
                <w:sz w:val="16"/>
                <w:szCs w:val="16"/>
              </w:rPr>
            </w:pPr>
            <w:r w:rsidRPr="004F310E">
              <w:rPr>
                <w:rFonts w:cs="Times New Roman"/>
                <w:bCs/>
                <w:color w:val="000000"/>
                <w:sz w:val="16"/>
                <w:szCs w:val="16"/>
              </w:rPr>
              <w:t>2.77</w:t>
            </w:r>
          </w:p>
        </w:tc>
        <w:tc>
          <w:tcPr>
            <w:tcW w:w="610" w:type="pct"/>
            <w:gridSpan w:val="2"/>
            <w:tcMar>
              <w:left w:w="0" w:type="dxa"/>
              <w:right w:w="0" w:type="dxa"/>
            </w:tcMar>
          </w:tcPr>
          <w:p w14:paraId="13AC3E2D" w14:textId="77777777" w:rsidR="004F310E" w:rsidRPr="004F310E" w:rsidRDefault="004F310E" w:rsidP="00753BB4">
            <w:pPr>
              <w:widowControl w:val="0"/>
              <w:adjustRightInd w:val="0"/>
              <w:spacing w:line="360" w:lineRule="auto"/>
              <w:ind w:firstLineChars="0" w:firstLine="0"/>
              <w:rPr>
                <w:rFonts w:cs="Times New Roman"/>
                <w:bCs/>
                <w:color w:val="000000"/>
                <w:sz w:val="16"/>
                <w:szCs w:val="16"/>
              </w:rPr>
            </w:pPr>
            <w:r w:rsidRPr="004F310E">
              <w:rPr>
                <w:rFonts w:cs="Times New Roman"/>
                <w:bCs/>
                <w:color w:val="000000"/>
                <w:sz w:val="16"/>
                <w:szCs w:val="16"/>
              </w:rPr>
              <w:t>3.29</w:t>
            </w:r>
          </w:p>
        </w:tc>
        <w:tc>
          <w:tcPr>
            <w:tcW w:w="610" w:type="pct"/>
            <w:gridSpan w:val="2"/>
            <w:tcMar>
              <w:left w:w="0" w:type="dxa"/>
              <w:right w:w="0" w:type="dxa"/>
            </w:tcMar>
          </w:tcPr>
          <w:p w14:paraId="51D9F2E1" w14:textId="77777777" w:rsidR="004F310E" w:rsidRPr="004F310E" w:rsidRDefault="004F310E" w:rsidP="00753BB4">
            <w:pPr>
              <w:widowControl w:val="0"/>
              <w:adjustRightInd w:val="0"/>
              <w:spacing w:line="360" w:lineRule="auto"/>
              <w:ind w:firstLineChars="0" w:firstLine="0"/>
              <w:rPr>
                <w:rFonts w:cs="Times New Roman"/>
                <w:bCs/>
                <w:color w:val="000000"/>
                <w:sz w:val="16"/>
                <w:szCs w:val="16"/>
              </w:rPr>
            </w:pPr>
            <w:r w:rsidRPr="004F310E">
              <w:rPr>
                <w:rFonts w:cs="Times New Roman"/>
                <w:bCs/>
                <w:color w:val="000000"/>
                <w:sz w:val="16"/>
                <w:szCs w:val="16"/>
              </w:rPr>
              <w:t>4.71</w:t>
            </w:r>
          </w:p>
        </w:tc>
        <w:tc>
          <w:tcPr>
            <w:tcW w:w="610" w:type="pct"/>
            <w:gridSpan w:val="2"/>
            <w:tcMar>
              <w:left w:w="0" w:type="dxa"/>
              <w:right w:w="0" w:type="dxa"/>
            </w:tcMar>
          </w:tcPr>
          <w:p w14:paraId="314773DC" w14:textId="77777777" w:rsidR="004F310E" w:rsidRPr="004F310E" w:rsidRDefault="004F310E" w:rsidP="00753BB4">
            <w:pPr>
              <w:widowControl w:val="0"/>
              <w:adjustRightInd w:val="0"/>
              <w:spacing w:line="360" w:lineRule="auto"/>
              <w:ind w:firstLineChars="0" w:firstLine="0"/>
              <w:rPr>
                <w:rFonts w:cs="Times New Roman"/>
                <w:bCs/>
                <w:color w:val="000000"/>
                <w:sz w:val="16"/>
                <w:szCs w:val="16"/>
              </w:rPr>
            </w:pPr>
            <w:r w:rsidRPr="004F310E">
              <w:rPr>
                <w:rFonts w:cs="Times New Roman"/>
                <w:bCs/>
                <w:color w:val="000000"/>
                <w:sz w:val="16"/>
                <w:szCs w:val="16"/>
              </w:rPr>
              <w:t>6.55</w:t>
            </w:r>
          </w:p>
        </w:tc>
        <w:tc>
          <w:tcPr>
            <w:tcW w:w="608" w:type="pct"/>
            <w:tcMar>
              <w:left w:w="0" w:type="dxa"/>
              <w:right w:w="0" w:type="dxa"/>
            </w:tcMar>
          </w:tcPr>
          <w:p w14:paraId="1D349BC3" w14:textId="77777777" w:rsidR="004F310E" w:rsidRPr="004F310E" w:rsidRDefault="004F310E" w:rsidP="00753BB4">
            <w:pPr>
              <w:widowControl w:val="0"/>
              <w:adjustRightInd w:val="0"/>
              <w:spacing w:line="360" w:lineRule="auto"/>
              <w:ind w:firstLineChars="0" w:firstLine="0"/>
              <w:rPr>
                <w:rFonts w:eastAsia="DengXian" w:cs="Times New Roman"/>
                <w:bCs/>
                <w:color w:val="000000"/>
                <w:sz w:val="16"/>
                <w:szCs w:val="16"/>
              </w:rPr>
            </w:pPr>
            <w:r w:rsidRPr="004F310E">
              <w:rPr>
                <w:rFonts w:cs="Times New Roman"/>
                <w:bCs/>
                <w:color w:val="000000"/>
                <w:sz w:val="16"/>
                <w:szCs w:val="16"/>
              </w:rPr>
              <w:t>6.94</w:t>
            </w:r>
          </w:p>
        </w:tc>
      </w:tr>
      <w:tr w:rsidR="004F310E" w:rsidRPr="004F310E" w14:paraId="0A46A2CE" w14:textId="77777777" w:rsidTr="0047322B">
        <w:trPr>
          <w:trHeight w:hRule="exact" w:val="198"/>
          <w:jc w:val="center"/>
        </w:trPr>
        <w:tc>
          <w:tcPr>
            <w:tcW w:w="732" w:type="pct"/>
            <w:tcMar>
              <w:left w:w="0" w:type="dxa"/>
              <w:right w:w="0" w:type="dxa"/>
            </w:tcMar>
            <w:vAlign w:val="center"/>
          </w:tcPr>
          <w:p w14:paraId="1C66009C" w14:textId="77777777" w:rsidR="004F310E" w:rsidRPr="004F310E" w:rsidRDefault="004F310E" w:rsidP="00753BB4">
            <w:pPr>
              <w:widowControl w:val="0"/>
              <w:adjustRightInd w:val="0"/>
              <w:spacing w:line="360" w:lineRule="auto"/>
              <w:ind w:firstLineChars="0" w:firstLine="0"/>
              <w:rPr>
                <w:rFonts w:cs="Times New Roman"/>
                <w:bCs/>
                <w:color w:val="000000"/>
                <w:sz w:val="16"/>
                <w:szCs w:val="16"/>
              </w:rPr>
            </w:pPr>
            <w:r w:rsidRPr="004F310E">
              <w:rPr>
                <w:rFonts w:cs="Times New Roman"/>
                <w:bCs/>
                <w:color w:val="000000"/>
                <w:sz w:val="16"/>
                <w:szCs w:val="16"/>
              </w:rPr>
              <w:t>(</w:t>
            </w:r>
            <w:r w:rsidRPr="004F310E">
              <w:rPr>
                <w:rFonts w:ascii="Symbol" w:hAnsi="Symbol" w:cs="Times New Roman"/>
                <w:bCs/>
                <w:i/>
                <w:iCs/>
                <w:color w:val="000000"/>
                <w:sz w:val="16"/>
                <w:szCs w:val="16"/>
              </w:rPr>
              <w:t></w:t>
            </w:r>
            <w:r w:rsidRPr="004F310E">
              <w:rPr>
                <w:rFonts w:cs="Times New Roman"/>
                <w:bCs/>
                <w:i/>
                <w:iCs/>
                <w:color w:val="000000"/>
                <w:sz w:val="16"/>
                <w:szCs w:val="16"/>
              </w:rPr>
              <w:t>T</w:t>
            </w:r>
            <w:r w:rsidRPr="004F310E">
              <w:rPr>
                <w:rFonts w:cs="Times New Roman"/>
                <w:bCs/>
                <w:color w:val="000000"/>
                <w:sz w:val="16"/>
                <w:szCs w:val="16"/>
              </w:rPr>
              <w:t>)</w:t>
            </w:r>
            <w:r w:rsidRPr="004F310E">
              <w:rPr>
                <w:rFonts w:cs="Times New Roman"/>
                <w:bCs/>
                <w:color w:val="000000"/>
                <w:sz w:val="16"/>
                <w:szCs w:val="16"/>
                <w:vertAlign w:val="subscript"/>
              </w:rPr>
              <w:t>50K</w:t>
            </w:r>
            <w:r w:rsidRPr="004F310E">
              <w:rPr>
                <w:rFonts w:cs="Times New Roman"/>
                <w:bCs/>
                <w:color w:val="000000"/>
                <w:sz w:val="16"/>
                <w:szCs w:val="16"/>
              </w:rPr>
              <w:t>/cm</w:t>
            </w:r>
            <w:r w:rsidRPr="004F310E">
              <w:rPr>
                <w:rFonts w:cs="Times New Roman"/>
                <w:bCs/>
                <w:color w:val="000000"/>
                <w:sz w:val="16"/>
                <w:szCs w:val="16"/>
                <w:vertAlign w:val="superscript"/>
              </w:rPr>
              <w:t>3</w:t>
            </w:r>
            <w:r w:rsidRPr="004F310E">
              <w:rPr>
                <w:rFonts w:cs="Times New Roman"/>
                <w:bCs/>
                <w:color w:val="000000"/>
                <w:sz w:val="16"/>
                <w:szCs w:val="16"/>
              </w:rPr>
              <w:t>Kmol</w:t>
            </w:r>
            <w:r w:rsidRPr="004F310E">
              <w:rPr>
                <w:rFonts w:cs="Times New Roman"/>
                <w:bCs/>
                <w:color w:val="000000"/>
                <w:sz w:val="16"/>
                <w:szCs w:val="16"/>
                <w:vertAlign w:val="superscript"/>
              </w:rPr>
              <w:t>−1</w:t>
            </w:r>
          </w:p>
        </w:tc>
        <w:tc>
          <w:tcPr>
            <w:tcW w:w="610" w:type="pct"/>
            <w:gridSpan w:val="2"/>
            <w:tcMar>
              <w:left w:w="0" w:type="dxa"/>
              <w:right w:w="0" w:type="dxa"/>
            </w:tcMar>
          </w:tcPr>
          <w:p w14:paraId="10321786" w14:textId="77777777" w:rsidR="004F310E" w:rsidRPr="004F310E" w:rsidRDefault="004F310E" w:rsidP="00753BB4">
            <w:pPr>
              <w:widowControl w:val="0"/>
              <w:adjustRightInd w:val="0"/>
              <w:spacing w:line="360" w:lineRule="auto"/>
              <w:ind w:firstLineChars="0" w:firstLine="0"/>
              <w:rPr>
                <w:rFonts w:cs="Times New Roman"/>
                <w:bCs/>
                <w:color w:val="000000"/>
                <w:sz w:val="16"/>
                <w:szCs w:val="16"/>
              </w:rPr>
            </w:pPr>
            <w:r w:rsidRPr="004F310E">
              <w:rPr>
                <w:rFonts w:cs="Times New Roman" w:hint="eastAsia"/>
                <w:bCs/>
                <w:color w:val="000000"/>
                <w:sz w:val="16"/>
                <w:szCs w:val="16"/>
              </w:rPr>
              <w:t>—</w:t>
            </w:r>
          </w:p>
        </w:tc>
        <w:tc>
          <w:tcPr>
            <w:tcW w:w="610" w:type="pct"/>
            <w:gridSpan w:val="2"/>
            <w:tcMar>
              <w:left w:w="0" w:type="dxa"/>
              <w:right w:w="0" w:type="dxa"/>
            </w:tcMar>
          </w:tcPr>
          <w:p w14:paraId="6CBD21A8" w14:textId="77777777" w:rsidR="004F310E" w:rsidRPr="004F310E" w:rsidRDefault="004F310E" w:rsidP="00753BB4">
            <w:pPr>
              <w:widowControl w:val="0"/>
              <w:adjustRightInd w:val="0"/>
              <w:spacing w:line="360" w:lineRule="auto"/>
              <w:ind w:firstLineChars="0" w:firstLine="0"/>
              <w:rPr>
                <w:rFonts w:cs="Times New Roman"/>
                <w:bCs/>
                <w:color w:val="000000"/>
                <w:sz w:val="16"/>
                <w:szCs w:val="16"/>
              </w:rPr>
            </w:pPr>
            <w:r w:rsidRPr="004F310E">
              <w:rPr>
                <w:rFonts w:cs="Times New Roman"/>
                <w:bCs/>
                <w:color w:val="000000"/>
                <w:sz w:val="16"/>
                <w:szCs w:val="16"/>
              </w:rPr>
              <w:t>3.44</w:t>
            </w:r>
          </w:p>
        </w:tc>
        <w:tc>
          <w:tcPr>
            <w:tcW w:w="610" w:type="pct"/>
            <w:gridSpan w:val="2"/>
            <w:tcMar>
              <w:left w:w="0" w:type="dxa"/>
              <w:right w:w="0" w:type="dxa"/>
            </w:tcMar>
          </w:tcPr>
          <w:p w14:paraId="2EC109CA" w14:textId="77777777" w:rsidR="004F310E" w:rsidRPr="004F310E" w:rsidRDefault="004F310E" w:rsidP="00753BB4">
            <w:pPr>
              <w:widowControl w:val="0"/>
              <w:adjustRightInd w:val="0"/>
              <w:spacing w:line="360" w:lineRule="auto"/>
              <w:ind w:firstLineChars="0" w:firstLine="0"/>
              <w:rPr>
                <w:rFonts w:cs="Times New Roman"/>
                <w:bCs/>
                <w:color w:val="000000"/>
                <w:sz w:val="16"/>
                <w:szCs w:val="16"/>
              </w:rPr>
            </w:pPr>
            <w:r w:rsidRPr="004F310E">
              <w:rPr>
                <w:rFonts w:cs="Times New Roman"/>
                <w:bCs/>
                <w:color w:val="000000"/>
                <w:sz w:val="16"/>
                <w:szCs w:val="16"/>
              </w:rPr>
              <w:t>2.97</w:t>
            </w:r>
          </w:p>
        </w:tc>
        <w:tc>
          <w:tcPr>
            <w:tcW w:w="610" w:type="pct"/>
            <w:gridSpan w:val="2"/>
            <w:tcMar>
              <w:left w:w="0" w:type="dxa"/>
              <w:right w:w="0" w:type="dxa"/>
            </w:tcMar>
          </w:tcPr>
          <w:p w14:paraId="3EA1699E" w14:textId="77777777" w:rsidR="004F310E" w:rsidRPr="004F310E" w:rsidRDefault="004F310E" w:rsidP="00753BB4">
            <w:pPr>
              <w:widowControl w:val="0"/>
              <w:adjustRightInd w:val="0"/>
              <w:spacing w:line="360" w:lineRule="auto"/>
              <w:ind w:firstLineChars="0" w:firstLine="0"/>
              <w:rPr>
                <w:rFonts w:cs="Times New Roman"/>
                <w:bCs/>
                <w:color w:val="000000"/>
                <w:sz w:val="16"/>
                <w:szCs w:val="16"/>
              </w:rPr>
            </w:pPr>
            <w:r w:rsidRPr="004F310E">
              <w:rPr>
                <w:rFonts w:cs="Times New Roman"/>
                <w:bCs/>
                <w:color w:val="000000"/>
                <w:sz w:val="16"/>
                <w:szCs w:val="16"/>
              </w:rPr>
              <w:t>2.94</w:t>
            </w:r>
          </w:p>
        </w:tc>
        <w:tc>
          <w:tcPr>
            <w:tcW w:w="610" w:type="pct"/>
            <w:gridSpan w:val="2"/>
            <w:tcMar>
              <w:left w:w="0" w:type="dxa"/>
              <w:right w:w="0" w:type="dxa"/>
            </w:tcMar>
          </w:tcPr>
          <w:p w14:paraId="515DA711" w14:textId="77777777" w:rsidR="004F310E" w:rsidRPr="004F310E" w:rsidRDefault="004F310E" w:rsidP="00753BB4">
            <w:pPr>
              <w:widowControl w:val="0"/>
              <w:adjustRightInd w:val="0"/>
              <w:spacing w:line="360" w:lineRule="auto"/>
              <w:ind w:firstLineChars="0" w:firstLine="0"/>
              <w:rPr>
                <w:rFonts w:cs="Times New Roman"/>
                <w:bCs/>
                <w:color w:val="000000"/>
                <w:sz w:val="16"/>
                <w:szCs w:val="16"/>
              </w:rPr>
            </w:pPr>
            <w:r w:rsidRPr="004F310E">
              <w:rPr>
                <w:rFonts w:cs="Times New Roman"/>
                <w:bCs/>
                <w:color w:val="000000"/>
                <w:sz w:val="16"/>
                <w:szCs w:val="16"/>
              </w:rPr>
              <w:t>2.58</w:t>
            </w:r>
          </w:p>
        </w:tc>
        <w:tc>
          <w:tcPr>
            <w:tcW w:w="610" w:type="pct"/>
            <w:gridSpan w:val="2"/>
            <w:tcMar>
              <w:left w:w="0" w:type="dxa"/>
              <w:right w:w="0" w:type="dxa"/>
            </w:tcMar>
          </w:tcPr>
          <w:p w14:paraId="10DF1AC2" w14:textId="77777777" w:rsidR="004F310E" w:rsidRPr="004F310E" w:rsidRDefault="004F310E" w:rsidP="00753BB4">
            <w:pPr>
              <w:widowControl w:val="0"/>
              <w:adjustRightInd w:val="0"/>
              <w:spacing w:line="360" w:lineRule="auto"/>
              <w:ind w:firstLineChars="0" w:firstLine="0"/>
              <w:rPr>
                <w:rFonts w:cs="Times New Roman"/>
                <w:bCs/>
                <w:color w:val="000000"/>
                <w:sz w:val="16"/>
                <w:szCs w:val="16"/>
              </w:rPr>
            </w:pPr>
            <w:r w:rsidRPr="004F310E">
              <w:rPr>
                <w:rFonts w:cs="Times New Roman"/>
                <w:bCs/>
                <w:color w:val="000000"/>
                <w:sz w:val="16"/>
                <w:szCs w:val="16"/>
              </w:rPr>
              <w:t>2.26</w:t>
            </w:r>
          </w:p>
        </w:tc>
        <w:tc>
          <w:tcPr>
            <w:tcW w:w="608" w:type="pct"/>
            <w:tcMar>
              <w:left w:w="0" w:type="dxa"/>
              <w:right w:w="0" w:type="dxa"/>
            </w:tcMar>
          </w:tcPr>
          <w:p w14:paraId="5A124750" w14:textId="77777777" w:rsidR="004F310E" w:rsidRPr="004F310E" w:rsidRDefault="004F310E" w:rsidP="00753BB4">
            <w:pPr>
              <w:widowControl w:val="0"/>
              <w:adjustRightInd w:val="0"/>
              <w:spacing w:line="360" w:lineRule="auto"/>
              <w:ind w:firstLineChars="0" w:firstLine="0"/>
              <w:rPr>
                <w:rFonts w:eastAsia="DengXian" w:cs="Times New Roman"/>
                <w:bCs/>
                <w:color w:val="000000"/>
                <w:sz w:val="16"/>
                <w:szCs w:val="16"/>
              </w:rPr>
            </w:pPr>
            <w:r w:rsidRPr="004F310E">
              <w:rPr>
                <w:rFonts w:cs="Times New Roman"/>
                <w:bCs/>
                <w:color w:val="000000"/>
                <w:sz w:val="16"/>
                <w:szCs w:val="16"/>
              </w:rPr>
              <w:t>1.84</w:t>
            </w:r>
          </w:p>
        </w:tc>
      </w:tr>
      <w:tr w:rsidR="004F310E" w:rsidRPr="004F310E" w14:paraId="22372040" w14:textId="77777777" w:rsidTr="0047322B">
        <w:trPr>
          <w:trHeight w:hRule="exact" w:val="198"/>
          <w:jc w:val="center"/>
        </w:trPr>
        <w:tc>
          <w:tcPr>
            <w:tcW w:w="732" w:type="pct"/>
            <w:tcMar>
              <w:left w:w="0" w:type="dxa"/>
              <w:right w:w="0" w:type="dxa"/>
            </w:tcMar>
            <w:vAlign w:val="center"/>
          </w:tcPr>
          <w:p w14:paraId="52E06B09" w14:textId="77777777" w:rsidR="004F310E" w:rsidRPr="004F310E" w:rsidRDefault="004F310E" w:rsidP="00753BB4">
            <w:pPr>
              <w:widowControl w:val="0"/>
              <w:adjustRightInd w:val="0"/>
              <w:spacing w:line="360" w:lineRule="auto"/>
              <w:ind w:firstLineChars="0" w:firstLine="0"/>
              <w:rPr>
                <w:rFonts w:cs="Times New Roman"/>
                <w:bCs/>
                <w:color w:val="000000"/>
                <w:sz w:val="16"/>
                <w:szCs w:val="16"/>
              </w:rPr>
            </w:pPr>
            <w:r w:rsidRPr="004F310E">
              <w:rPr>
                <w:rFonts w:cs="Times New Roman"/>
                <w:bCs/>
                <w:color w:val="000000"/>
                <w:sz w:val="16"/>
                <w:szCs w:val="16"/>
              </w:rPr>
              <w:t>(</w:t>
            </w:r>
            <w:r w:rsidRPr="004F310E">
              <w:rPr>
                <w:rFonts w:ascii="Symbol" w:hAnsi="Symbol" w:cs="Times New Roman"/>
                <w:bCs/>
                <w:i/>
                <w:iCs/>
                <w:color w:val="000000"/>
                <w:sz w:val="16"/>
                <w:szCs w:val="16"/>
              </w:rPr>
              <w:t></w:t>
            </w:r>
            <w:r w:rsidRPr="004F310E">
              <w:rPr>
                <w:rFonts w:cs="Times New Roman"/>
                <w:bCs/>
                <w:i/>
                <w:iCs/>
                <w:color w:val="000000"/>
                <w:sz w:val="16"/>
                <w:szCs w:val="16"/>
              </w:rPr>
              <w:t>T</w:t>
            </w:r>
            <w:r w:rsidRPr="004F310E">
              <w:rPr>
                <w:rFonts w:cs="Times New Roman"/>
                <w:bCs/>
                <w:color w:val="000000"/>
                <w:sz w:val="16"/>
                <w:szCs w:val="16"/>
              </w:rPr>
              <w:t>)</w:t>
            </w:r>
            <w:r w:rsidRPr="004F310E">
              <w:rPr>
                <w:rFonts w:cs="Times New Roman"/>
                <w:bCs/>
                <w:color w:val="000000"/>
                <w:sz w:val="16"/>
                <w:szCs w:val="16"/>
                <w:vertAlign w:val="subscript"/>
              </w:rPr>
              <w:t>300K</w:t>
            </w:r>
            <w:r w:rsidRPr="004F310E">
              <w:rPr>
                <w:rFonts w:cs="Times New Roman"/>
                <w:bCs/>
                <w:color w:val="000000"/>
                <w:sz w:val="16"/>
                <w:szCs w:val="16"/>
              </w:rPr>
              <w:t>/cm</w:t>
            </w:r>
            <w:r w:rsidRPr="004F310E">
              <w:rPr>
                <w:rFonts w:cs="Times New Roman"/>
                <w:bCs/>
                <w:color w:val="000000"/>
                <w:sz w:val="16"/>
                <w:szCs w:val="16"/>
                <w:vertAlign w:val="superscript"/>
              </w:rPr>
              <w:t>3</w:t>
            </w:r>
            <w:r w:rsidRPr="004F310E">
              <w:rPr>
                <w:rFonts w:cs="Times New Roman"/>
                <w:bCs/>
                <w:color w:val="000000"/>
                <w:sz w:val="16"/>
                <w:szCs w:val="16"/>
              </w:rPr>
              <w:t>Kmol</w:t>
            </w:r>
            <w:r w:rsidRPr="004F310E">
              <w:rPr>
                <w:rFonts w:cs="Times New Roman"/>
                <w:bCs/>
                <w:color w:val="000000"/>
                <w:sz w:val="16"/>
                <w:szCs w:val="16"/>
                <w:vertAlign w:val="superscript"/>
              </w:rPr>
              <w:t>−1</w:t>
            </w:r>
          </w:p>
        </w:tc>
        <w:tc>
          <w:tcPr>
            <w:tcW w:w="610" w:type="pct"/>
            <w:gridSpan w:val="2"/>
            <w:tcMar>
              <w:left w:w="0" w:type="dxa"/>
              <w:right w:w="0" w:type="dxa"/>
            </w:tcMar>
          </w:tcPr>
          <w:p w14:paraId="06772CF0" w14:textId="77777777" w:rsidR="004F310E" w:rsidRPr="004F310E" w:rsidRDefault="004F310E" w:rsidP="00753BB4">
            <w:pPr>
              <w:widowControl w:val="0"/>
              <w:adjustRightInd w:val="0"/>
              <w:spacing w:line="360" w:lineRule="auto"/>
              <w:ind w:firstLineChars="0" w:firstLine="0"/>
              <w:rPr>
                <w:rFonts w:cs="Times New Roman"/>
                <w:bCs/>
                <w:color w:val="000000"/>
                <w:sz w:val="16"/>
                <w:szCs w:val="16"/>
              </w:rPr>
            </w:pPr>
            <w:r w:rsidRPr="004F310E">
              <w:rPr>
                <w:rFonts w:cs="Times New Roman"/>
                <w:bCs/>
                <w:color w:val="000000"/>
                <w:sz w:val="16"/>
                <w:szCs w:val="16"/>
              </w:rPr>
              <w:t>4.15</w:t>
            </w:r>
          </w:p>
        </w:tc>
        <w:tc>
          <w:tcPr>
            <w:tcW w:w="610" w:type="pct"/>
            <w:gridSpan w:val="2"/>
            <w:tcMar>
              <w:left w:w="0" w:type="dxa"/>
              <w:right w:w="0" w:type="dxa"/>
            </w:tcMar>
          </w:tcPr>
          <w:p w14:paraId="25039F8C" w14:textId="77777777" w:rsidR="004F310E" w:rsidRPr="004F310E" w:rsidRDefault="004F310E" w:rsidP="00753BB4">
            <w:pPr>
              <w:widowControl w:val="0"/>
              <w:adjustRightInd w:val="0"/>
              <w:spacing w:line="360" w:lineRule="auto"/>
              <w:ind w:firstLineChars="0" w:firstLine="0"/>
              <w:rPr>
                <w:rFonts w:cs="Times New Roman"/>
                <w:bCs/>
                <w:color w:val="000000"/>
                <w:sz w:val="16"/>
                <w:szCs w:val="16"/>
              </w:rPr>
            </w:pPr>
            <w:r w:rsidRPr="004F310E">
              <w:rPr>
                <w:rFonts w:cs="Times New Roman"/>
                <w:bCs/>
                <w:color w:val="000000"/>
                <w:sz w:val="16"/>
                <w:szCs w:val="16"/>
              </w:rPr>
              <w:t>4.13</w:t>
            </w:r>
          </w:p>
        </w:tc>
        <w:tc>
          <w:tcPr>
            <w:tcW w:w="610" w:type="pct"/>
            <w:gridSpan w:val="2"/>
            <w:tcMar>
              <w:left w:w="0" w:type="dxa"/>
              <w:right w:w="0" w:type="dxa"/>
            </w:tcMar>
          </w:tcPr>
          <w:p w14:paraId="170C85B8" w14:textId="77777777" w:rsidR="004F310E" w:rsidRPr="004F310E" w:rsidRDefault="004F310E" w:rsidP="00753BB4">
            <w:pPr>
              <w:widowControl w:val="0"/>
              <w:adjustRightInd w:val="0"/>
              <w:spacing w:line="360" w:lineRule="auto"/>
              <w:ind w:firstLineChars="0" w:firstLine="0"/>
              <w:rPr>
                <w:rFonts w:cs="Times New Roman"/>
                <w:bCs/>
                <w:color w:val="000000"/>
                <w:sz w:val="16"/>
                <w:szCs w:val="16"/>
              </w:rPr>
            </w:pPr>
            <w:r w:rsidRPr="004F310E">
              <w:rPr>
                <w:rFonts w:cs="Times New Roman"/>
                <w:bCs/>
                <w:color w:val="000000"/>
                <w:sz w:val="16"/>
                <w:szCs w:val="16"/>
              </w:rPr>
              <w:t>3.52</w:t>
            </w:r>
          </w:p>
        </w:tc>
        <w:tc>
          <w:tcPr>
            <w:tcW w:w="610" w:type="pct"/>
            <w:gridSpan w:val="2"/>
            <w:tcMar>
              <w:left w:w="0" w:type="dxa"/>
              <w:right w:w="0" w:type="dxa"/>
            </w:tcMar>
          </w:tcPr>
          <w:p w14:paraId="56729EBD" w14:textId="77777777" w:rsidR="004F310E" w:rsidRPr="004F310E" w:rsidRDefault="004F310E" w:rsidP="00753BB4">
            <w:pPr>
              <w:widowControl w:val="0"/>
              <w:adjustRightInd w:val="0"/>
              <w:spacing w:line="360" w:lineRule="auto"/>
              <w:ind w:firstLineChars="0" w:firstLine="0"/>
              <w:rPr>
                <w:rFonts w:cs="Times New Roman"/>
                <w:bCs/>
                <w:color w:val="000000"/>
                <w:sz w:val="16"/>
                <w:szCs w:val="16"/>
              </w:rPr>
            </w:pPr>
            <w:r w:rsidRPr="004F310E">
              <w:rPr>
                <w:rFonts w:cs="Times New Roman"/>
                <w:bCs/>
                <w:color w:val="000000"/>
                <w:sz w:val="16"/>
                <w:szCs w:val="16"/>
              </w:rPr>
              <w:t>3.46</w:t>
            </w:r>
          </w:p>
        </w:tc>
        <w:tc>
          <w:tcPr>
            <w:tcW w:w="610" w:type="pct"/>
            <w:gridSpan w:val="2"/>
            <w:tcMar>
              <w:left w:w="0" w:type="dxa"/>
              <w:right w:w="0" w:type="dxa"/>
            </w:tcMar>
          </w:tcPr>
          <w:p w14:paraId="064089A9" w14:textId="77777777" w:rsidR="004F310E" w:rsidRPr="004F310E" w:rsidRDefault="004F310E" w:rsidP="00753BB4">
            <w:pPr>
              <w:widowControl w:val="0"/>
              <w:adjustRightInd w:val="0"/>
              <w:spacing w:line="360" w:lineRule="auto"/>
              <w:ind w:firstLineChars="0" w:firstLine="0"/>
              <w:rPr>
                <w:rFonts w:cs="Times New Roman"/>
                <w:bCs/>
                <w:color w:val="000000"/>
                <w:sz w:val="16"/>
                <w:szCs w:val="16"/>
              </w:rPr>
            </w:pPr>
            <w:r w:rsidRPr="004F310E">
              <w:rPr>
                <w:rFonts w:cs="Times New Roman"/>
                <w:bCs/>
                <w:color w:val="000000"/>
                <w:sz w:val="16"/>
                <w:szCs w:val="16"/>
              </w:rPr>
              <w:t>3.18</w:t>
            </w:r>
          </w:p>
        </w:tc>
        <w:tc>
          <w:tcPr>
            <w:tcW w:w="610" w:type="pct"/>
            <w:gridSpan w:val="2"/>
            <w:tcMar>
              <w:left w:w="0" w:type="dxa"/>
              <w:right w:w="0" w:type="dxa"/>
            </w:tcMar>
          </w:tcPr>
          <w:p w14:paraId="74EDD96E" w14:textId="77777777" w:rsidR="004F310E" w:rsidRPr="004F310E" w:rsidRDefault="004F310E" w:rsidP="00753BB4">
            <w:pPr>
              <w:widowControl w:val="0"/>
              <w:adjustRightInd w:val="0"/>
              <w:spacing w:line="360" w:lineRule="auto"/>
              <w:ind w:firstLineChars="0" w:firstLine="0"/>
              <w:rPr>
                <w:rFonts w:cs="Times New Roman"/>
                <w:bCs/>
                <w:color w:val="000000"/>
                <w:sz w:val="16"/>
                <w:szCs w:val="16"/>
              </w:rPr>
            </w:pPr>
            <w:r w:rsidRPr="004F310E">
              <w:rPr>
                <w:rFonts w:cs="Times New Roman"/>
                <w:bCs/>
                <w:color w:val="000000"/>
                <w:sz w:val="16"/>
                <w:szCs w:val="16"/>
              </w:rPr>
              <w:t>2.71</w:t>
            </w:r>
          </w:p>
        </w:tc>
        <w:tc>
          <w:tcPr>
            <w:tcW w:w="608" w:type="pct"/>
            <w:tcMar>
              <w:left w:w="0" w:type="dxa"/>
              <w:right w:w="0" w:type="dxa"/>
            </w:tcMar>
          </w:tcPr>
          <w:p w14:paraId="63BB4446" w14:textId="77777777" w:rsidR="004F310E" w:rsidRPr="004F310E" w:rsidRDefault="004F310E" w:rsidP="00753BB4">
            <w:pPr>
              <w:widowControl w:val="0"/>
              <w:adjustRightInd w:val="0"/>
              <w:spacing w:line="360" w:lineRule="auto"/>
              <w:ind w:firstLineChars="0" w:firstLine="0"/>
              <w:rPr>
                <w:rFonts w:eastAsia="DengXian" w:cs="Times New Roman"/>
                <w:bCs/>
                <w:color w:val="000000"/>
                <w:sz w:val="16"/>
                <w:szCs w:val="16"/>
              </w:rPr>
            </w:pPr>
            <w:r w:rsidRPr="004F310E">
              <w:rPr>
                <w:rFonts w:cs="Times New Roman"/>
                <w:bCs/>
                <w:color w:val="000000"/>
                <w:sz w:val="16"/>
                <w:szCs w:val="16"/>
              </w:rPr>
              <w:t>2.26</w:t>
            </w:r>
          </w:p>
        </w:tc>
      </w:tr>
      <w:tr w:rsidR="004F310E" w:rsidRPr="004F310E" w14:paraId="1D6712F7" w14:textId="77777777" w:rsidTr="0047322B">
        <w:trPr>
          <w:trHeight w:hRule="exact" w:val="198"/>
          <w:jc w:val="center"/>
        </w:trPr>
        <w:tc>
          <w:tcPr>
            <w:tcW w:w="732" w:type="pct"/>
            <w:tcMar>
              <w:left w:w="0" w:type="dxa"/>
              <w:right w:w="0" w:type="dxa"/>
            </w:tcMar>
            <w:vAlign w:val="center"/>
          </w:tcPr>
          <w:p w14:paraId="37DD0387" w14:textId="77777777" w:rsidR="004F310E" w:rsidRPr="004F310E" w:rsidRDefault="004F310E" w:rsidP="00753BB4">
            <w:pPr>
              <w:widowControl w:val="0"/>
              <w:adjustRightInd w:val="0"/>
              <w:spacing w:line="360" w:lineRule="auto"/>
              <w:ind w:firstLineChars="0" w:firstLine="0"/>
              <w:rPr>
                <w:rFonts w:cs="Times New Roman"/>
                <w:bCs/>
                <w:i/>
                <w:iCs/>
                <w:color w:val="000000"/>
                <w:sz w:val="16"/>
                <w:szCs w:val="16"/>
              </w:rPr>
            </w:pPr>
            <w:r w:rsidRPr="004F310E">
              <w:rPr>
                <w:rFonts w:cs="Times New Roman"/>
                <w:bCs/>
                <w:i/>
                <w:iCs/>
                <w:color w:val="000000"/>
                <w:sz w:val="16"/>
                <w:szCs w:val="16"/>
              </w:rPr>
              <w:t>T</w:t>
            </w:r>
            <w:r w:rsidRPr="004F310E">
              <w:rPr>
                <w:rFonts w:cs="Times New Roman"/>
                <w:bCs/>
                <w:color w:val="000000"/>
                <w:sz w:val="16"/>
                <w:szCs w:val="16"/>
                <w:vertAlign w:val="subscript"/>
              </w:rPr>
              <w:t>N</w:t>
            </w:r>
            <w:r w:rsidRPr="004F310E">
              <w:rPr>
                <w:rFonts w:cs="Times New Roman"/>
                <w:bCs/>
                <w:color w:val="000000"/>
                <w:sz w:val="16"/>
                <w:szCs w:val="16"/>
              </w:rPr>
              <w:t xml:space="preserve"> / K(</w:t>
            </w:r>
            <w:r w:rsidRPr="00DF2A2B">
              <w:rPr>
                <w:rFonts w:cs="Times New Roman"/>
                <w:bCs/>
                <w:color w:val="000000"/>
                <w:sz w:val="16"/>
                <w:szCs w:val="16"/>
              </w:rPr>
              <w:t>d</w:t>
            </w:r>
            <w:r w:rsidRPr="00DF2A2B">
              <w:rPr>
                <w:rFonts w:cs="Times New Roman"/>
                <w:bCs/>
                <w:i/>
                <w:iCs/>
                <w:color w:val="000000"/>
                <w:sz w:val="16"/>
                <w:szCs w:val="16"/>
              </w:rPr>
              <w:t>FC</w:t>
            </w:r>
            <w:r w:rsidRPr="004F310E">
              <w:rPr>
                <w:rFonts w:cs="Times New Roman"/>
                <w:bCs/>
                <w:color w:val="000000"/>
                <w:sz w:val="16"/>
                <w:szCs w:val="16"/>
              </w:rPr>
              <w:t>/</w:t>
            </w:r>
            <w:r w:rsidRPr="00DF2A2B">
              <w:rPr>
                <w:rFonts w:cs="Times New Roman"/>
                <w:bCs/>
                <w:color w:val="000000"/>
                <w:sz w:val="16"/>
                <w:szCs w:val="16"/>
              </w:rPr>
              <w:t>d</w:t>
            </w:r>
            <w:r w:rsidRPr="00DF2A2B">
              <w:rPr>
                <w:rFonts w:cs="Times New Roman"/>
                <w:bCs/>
                <w:i/>
                <w:iCs/>
                <w:color w:val="000000"/>
                <w:sz w:val="16"/>
                <w:szCs w:val="16"/>
              </w:rPr>
              <w:t>T</w:t>
            </w:r>
            <w:r w:rsidRPr="004F310E">
              <w:rPr>
                <w:rFonts w:cs="Times New Roman"/>
                <w:bCs/>
                <w:color w:val="000000"/>
                <w:sz w:val="16"/>
                <w:szCs w:val="16"/>
              </w:rPr>
              <w:t>)</w:t>
            </w:r>
          </w:p>
        </w:tc>
        <w:tc>
          <w:tcPr>
            <w:tcW w:w="610" w:type="pct"/>
            <w:gridSpan w:val="2"/>
            <w:tcMar>
              <w:left w:w="0" w:type="dxa"/>
              <w:right w:w="0" w:type="dxa"/>
            </w:tcMar>
          </w:tcPr>
          <w:p w14:paraId="34DD2870" w14:textId="77777777" w:rsidR="004F310E" w:rsidRPr="004F310E" w:rsidRDefault="004F310E" w:rsidP="00753BB4">
            <w:pPr>
              <w:widowControl w:val="0"/>
              <w:adjustRightInd w:val="0"/>
              <w:spacing w:line="360" w:lineRule="auto"/>
              <w:ind w:firstLineChars="0" w:firstLine="0"/>
              <w:rPr>
                <w:rFonts w:cs="Times New Roman"/>
                <w:bCs/>
                <w:color w:val="000000"/>
                <w:sz w:val="16"/>
                <w:szCs w:val="16"/>
              </w:rPr>
            </w:pPr>
            <w:r w:rsidRPr="004F310E">
              <w:rPr>
                <w:rFonts w:cs="Times New Roman"/>
                <w:bCs/>
                <w:color w:val="000000"/>
                <w:sz w:val="16"/>
                <w:szCs w:val="16"/>
              </w:rPr>
              <w:t>8.5</w:t>
            </w:r>
          </w:p>
        </w:tc>
        <w:tc>
          <w:tcPr>
            <w:tcW w:w="610" w:type="pct"/>
            <w:gridSpan w:val="2"/>
            <w:tcMar>
              <w:left w:w="0" w:type="dxa"/>
              <w:right w:w="0" w:type="dxa"/>
            </w:tcMar>
          </w:tcPr>
          <w:p w14:paraId="236514B9" w14:textId="77777777" w:rsidR="004F310E" w:rsidRPr="004F310E" w:rsidRDefault="004F310E" w:rsidP="00753BB4">
            <w:pPr>
              <w:widowControl w:val="0"/>
              <w:adjustRightInd w:val="0"/>
              <w:spacing w:line="360" w:lineRule="auto"/>
              <w:ind w:firstLineChars="0" w:firstLine="0"/>
              <w:rPr>
                <w:rFonts w:cs="Times New Roman"/>
                <w:bCs/>
                <w:color w:val="000000"/>
                <w:sz w:val="16"/>
                <w:szCs w:val="16"/>
              </w:rPr>
            </w:pPr>
            <w:r w:rsidRPr="004F310E">
              <w:rPr>
                <w:rFonts w:cs="Times New Roman"/>
                <w:bCs/>
                <w:color w:val="000000"/>
                <w:sz w:val="16"/>
                <w:szCs w:val="16"/>
              </w:rPr>
              <w:t>8.9</w:t>
            </w:r>
          </w:p>
        </w:tc>
        <w:tc>
          <w:tcPr>
            <w:tcW w:w="610" w:type="pct"/>
            <w:gridSpan w:val="2"/>
            <w:tcMar>
              <w:left w:w="0" w:type="dxa"/>
              <w:right w:w="0" w:type="dxa"/>
            </w:tcMar>
          </w:tcPr>
          <w:p w14:paraId="77D8D458" w14:textId="77777777" w:rsidR="004F310E" w:rsidRPr="004F310E" w:rsidRDefault="004F310E" w:rsidP="00753BB4">
            <w:pPr>
              <w:widowControl w:val="0"/>
              <w:adjustRightInd w:val="0"/>
              <w:spacing w:line="360" w:lineRule="auto"/>
              <w:ind w:firstLineChars="0" w:firstLine="0"/>
              <w:rPr>
                <w:rFonts w:cs="Times New Roman"/>
                <w:bCs/>
                <w:color w:val="000000"/>
                <w:sz w:val="16"/>
                <w:szCs w:val="16"/>
              </w:rPr>
            </w:pPr>
            <w:r w:rsidRPr="004F310E">
              <w:rPr>
                <w:rFonts w:cs="Times New Roman"/>
                <w:bCs/>
                <w:color w:val="000000"/>
                <w:sz w:val="16"/>
                <w:szCs w:val="16"/>
              </w:rPr>
              <w:t>9.9</w:t>
            </w:r>
          </w:p>
        </w:tc>
        <w:tc>
          <w:tcPr>
            <w:tcW w:w="610" w:type="pct"/>
            <w:gridSpan w:val="2"/>
            <w:tcMar>
              <w:left w:w="0" w:type="dxa"/>
              <w:right w:w="0" w:type="dxa"/>
            </w:tcMar>
          </w:tcPr>
          <w:p w14:paraId="54573DB0" w14:textId="77777777" w:rsidR="004F310E" w:rsidRPr="004F310E" w:rsidRDefault="004F310E" w:rsidP="00753BB4">
            <w:pPr>
              <w:widowControl w:val="0"/>
              <w:adjustRightInd w:val="0"/>
              <w:spacing w:line="360" w:lineRule="auto"/>
              <w:ind w:firstLineChars="0" w:firstLine="0"/>
              <w:rPr>
                <w:rFonts w:cs="Times New Roman"/>
                <w:bCs/>
                <w:color w:val="000000"/>
                <w:sz w:val="16"/>
                <w:szCs w:val="16"/>
              </w:rPr>
            </w:pPr>
            <w:r w:rsidRPr="004F310E">
              <w:rPr>
                <w:rFonts w:cs="Times New Roman"/>
                <w:bCs/>
                <w:color w:val="000000"/>
                <w:sz w:val="16"/>
                <w:szCs w:val="16"/>
              </w:rPr>
              <w:t>9.7</w:t>
            </w:r>
          </w:p>
        </w:tc>
        <w:tc>
          <w:tcPr>
            <w:tcW w:w="610" w:type="pct"/>
            <w:gridSpan w:val="2"/>
            <w:tcMar>
              <w:left w:w="0" w:type="dxa"/>
              <w:right w:w="0" w:type="dxa"/>
            </w:tcMar>
          </w:tcPr>
          <w:p w14:paraId="31E65D62" w14:textId="77777777" w:rsidR="004F310E" w:rsidRPr="004F310E" w:rsidRDefault="004F310E" w:rsidP="00753BB4">
            <w:pPr>
              <w:widowControl w:val="0"/>
              <w:adjustRightInd w:val="0"/>
              <w:spacing w:line="360" w:lineRule="auto"/>
              <w:ind w:firstLineChars="0" w:firstLine="0"/>
              <w:rPr>
                <w:rFonts w:cs="Times New Roman"/>
                <w:bCs/>
                <w:color w:val="000000"/>
                <w:sz w:val="16"/>
                <w:szCs w:val="16"/>
              </w:rPr>
            </w:pPr>
            <w:r w:rsidRPr="004F310E">
              <w:rPr>
                <w:rFonts w:cs="Times New Roman"/>
                <w:bCs/>
                <w:color w:val="000000"/>
                <w:sz w:val="16"/>
                <w:szCs w:val="16"/>
              </w:rPr>
              <w:t>10.1</w:t>
            </w:r>
          </w:p>
        </w:tc>
        <w:tc>
          <w:tcPr>
            <w:tcW w:w="610" w:type="pct"/>
            <w:gridSpan w:val="2"/>
            <w:tcMar>
              <w:left w:w="0" w:type="dxa"/>
              <w:right w:w="0" w:type="dxa"/>
            </w:tcMar>
          </w:tcPr>
          <w:p w14:paraId="6D994746" w14:textId="77777777" w:rsidR="004F310E" w:rsidRPr="004F310E" w:rsidRDefault="004F310E" w:rsidP="00753BB4">
            <w:pPr>
              <w:widowControl w:val="0"/>
              <w:adjustRightInd w:val="0"/>
              <w:spacing w:line="360" w:lineRule="auto"/>
              <w:ind w:firstLineChars="0" w:firstLine="0"/>
              <w:rPr>
                <w:rFonts w:cs="Times New Roman"/>
                <w:bCs/>
                <w:color w:val="000000"/>
                <w:sz w:val="16"/>
                <w:szCs w:val="16"/>
              </w:rPr>
            </w:pPr>
            <w:r w:rsidRPr="004F310E">
              <w:rPr>
                <w:rFonts w:cs="Times New Roman"/>
                <w:bCs/>
                <w:color w:val="000000"/>
                <w:sz w:val="16"/>
                <w:szCs w:val="16"/>
              </w:rPr>
              <w:t>9.9</w:t>
            </w:r>
          </w:p>
        </w:tc>
        <w:tc>
          <w:tcPr>
            <w:tcW w:w="608" w:type="pct"/>
            <w:tcMar>
              <w:left w:w="0" w:type="dxa"/>
              <w:right w:w="0" w:type="dxa"/>
            </w:tcMar>
          </w:tcPr>
          <w:p w14:paraId="2C503DFE" w14:textId="77777777" w:rsidR="004F310E" w:rsidRPr="004F310E" w:rsidRDefault="004F310E" w:rsidP="00753BB4">
            <w:pPr>
              <w:widowControl w:val="0"/>
              <w:adjustRightInd w:val="0"/>
              <w:spacing w:line="360" w:lineRule="auto"/>
              <w:ind w:firstLineChars="0" w:firstLine="0"/>
              <w:rPr>
                <w:rFonts w:eastAsia="DengXian" w:cs="Times New Roman"/>
                <w:bCs/>
                <w:color w:val="000000"/>
                <w:sz w:val="16"/>
                <w:szCs w:val="16"/>
              </w:rPr>
            </w:pPr>
            <w:r w:rsidRPr="004F310E">
              <w:rPr>
                <w:rFonts w:cs="Times New Roman"/>
                <w:bCs/>
                <w:color w:val="000000"/>
                <w:sz w:val="16"/>
                <w:szCs w:val="16"/>
              </w:rPr>
              <w:t>9.5</w:t>
            </w:r>
          </w:p>
        </w:tc>
      </w:tr>
      <w:tr w:rsidR="004F310E" w:rsidRPr="004F310E" w14:paraId="22DFCEB3" w14:textId="77777777" w:rsidTr="0047322B">
        <w:trPr>
          <w:trHeight w:hRule="exact" w:val="198"/>
          <w:jc w:val="center"/>
        </w:trPr>
        <w:tc>
          <w:tcPr>
            <w:tcW w:w="732" w:type="pct"/>
            <w:tcMar>
              <w:left w:w="0" w:type="dxa"/>
              <w:right w:w="0" w:type="dxa"/>
            </w:tcMar>
            <w:vAlign w:val="center"/>
          </w:tcPr>
          <w:p w14:paraId="164F5178" w14:textId="77777777" w:rsidR="004F310E" w:rsidRPr="004F310E" w:rsidRDefault="004F310E" w:rsidP="00753BB4">
            <w:pPr>
              <w:widowControl w:val="0"/>
              <w:adjustRightInd w:val="0"/>
              <w:spacing w:line="360" w:lineRule="auto"/>
              <w:ind w:firstLineChars="0" w:firstLine="0"/>
              <w:rPr>
                <w:rFonts w:cs="Times New Roman"/>
                <w:bCs/>
                <w:color w:val="000000"/>
                <w:sz w:val="16"/>
                <w:szCs w:val="16"/>
              </w:rPr>
            </w:pPr>
            <w:r w:rsidRPr="004F310E">
              <w:rPr>
                <w:rFonts w:cs="Times New Roman"/>
                <w:bCs/>
                <w:i/>
                <w:iCs/>
                <w:color w:val="000000"/>
                <w:sz w:val="16"/>
                <w:szCs w:val="16"/>
              </w:rPr>
              <w:t>H</w:t>
            </w:r>
            <w:r w:rsidRPr="004F310E">
              <w:rPr>
                <w:rFonts w:cs="Times New Roman"/>
                <w:bCs/>
                <w:color w:val="000000"/>
                <w:sz w:val="16"/>
                <w:szCs w:val="16"/>
                <w:vertAlign w:val="subscript"/>
              </w:rPr>
              <w:t xml:space="preserve">C </w:t>
            </w:r>
            <w:r w:rsidRPr="004F310E">
              <w:rPr>
                <w:rFonts w:cs="Times New Roman"/>
                <w:bCs/>
                <w:color w:val="000000"/>
                <w:sz w:val="16"/>
                <w:szCs w:val="16"/>
              </w:rPr>
              <w:t>/ Oe(at 2 K)</w:t>
            </w:r>
          </w:p>
        </w:tc>
        <w:tc>
          <w:tcPr>
            <w:tcW w:w="610" w:type="pct"/>
            <w:gridSpan w:val="2"/>
            <w:tcMar>
              <w:left w:w="0" w:type="dxa"/>
              <w:right w:w="0" w:type="dxa"/>
            </w:tcMar>
          </w:tcPr>
          <w:p w14:paraId="7BF523DC" w14:textId="77777777" w:rsidR="004F310E" w:rsidRPr="004F310E" w:rsidRDefault="004F310E" w:rsidP="00753BB4">
            <w:pPr>
              <w:widowControl w:val="0"/>
              <w:adjustRightInd w:val="0"/>
              <w:spacing w:line="360" w:lineRule="auto"/>
              <w:ind w:firstLineChars="0" w:firstLine="0"/>
              <w:rPr>
                <w:rFonts w:cs="Times New Roman"/>
                <w:bCs/>
                <w:color w:val="000000"/>
                <w:sz w:val="16"/>
                <w:szCs w:val="16"/>
              </w:rPr>
            </w:pPr>
            <w:r w:rsidRPr="004F310E">
              <w:rPr>
                <w:rFonts w:cs="Times New Roman"/>
                <w:bCs/>
                <w:color w:val="000000"/>
                <w:sz w:val="16"/>
                <w:szCs w:val="16"/>
              </w:rPr>
              <w:t>90</w:t>
            </w:r>
          </w:p>
        </w:tc>
        <w:tc>
          <w:tcPr>
            <w:tcW w:w="610" w:type="pct"/>
            <w:gridSpan w:val="2"/>
            <w:tcMar>
              <w:left w:w="0" w:type="dxa"/>
              <w:right w:w="0" w:type="dxa"/>
            </w:tcMar>
          </w:tcPr>
          <w:p w14:paraId="066DA2C4" w14:textId="77777777" w:rsidR="004F310E" w:rsidRPr="004F310E" w:rsidRDefault="004F310E" w:rsidP="00753BB4">
            <w:pPr>
              <w:widowControl w:val="0"/>
              <w:adjustRightInd w:val="0"/>
              <w:spacing w:line="360" w:lineRule="auto"/>
              <w:ind w:firstLineChars="0" w:firstLine="0"/>
              <w:rPr>
                <w:rFonts w:cs="Times New Roman"/>
                <w:bCs/>
                <w:color w:val="000000"/>
                <w:sz w:val="16"/>
                <w:szCs w:val="16"/>
              </w:rPr>
            </w:pPr>
            <w:r w:rsidRPr="004F310E">
              <w:rPr>
                <w:rFonts w:cs="Times New Roman"/>
                <w:bCs/>
                <w:color w:val="000000"/>
                <w:sz w:val="16"/>
                <w:szCs w:val="16"/>
              </w:rPr>
              <w:t>100</w:t>
            </w:r>
          </w:p>
        </w:tc>
        <w:tc>
          <w:tcPr>
            <w:tcW w:w="610" w:type="pct"/>
            <w:gridSpan w:val="2"/>
            <w:tcMar>
              <w:left w:w="0" w:type="dxa"/>
              <w:right w:w="0" w:type="dxa"/>
            </w:tcMar>
          </w:tcPr>
          <w:p w14:paraId="3709E5C9" w14:textId="77777777" w:rsidR="004F310E" w:rsidRPr="004F310E" w:rsidRDefault="004F310E" w:rsidP="00753BB4">
            <w:pPr>
              <w:widowControl w:val="0"/>
              <w:adjustRightInd w:val="0"/>
              <w:spacing w:line="360" w:lineRule="auto"/>
              <w:ind w:firstLineChars="0" w:firstLine="0"/>
              <w:rPr>
                <w:rFonts w:cs="Times New Roman"/>
                <w:bCs/>
                <w:color w:val="000000"/>
                <w:sz w:val="16"/>
                <w:szCs w:val="16"/>
              </w:rPr>
            </w:pPr>
            <w:r w:rsidRPr="004F310E">
              <w:rPr>
                <w:rFonts w:cs="Times New Roman"/>
                <w:bCs/>
                <w:color w:val="000000"/>
                <w:sz w:val="16"/>
                <w:szCs w:val="16"/>
              </w:rPr>
              <w:t>130</w:t>
            </w:r>
          </w:p>
        </w:tc>
        <w:tc>
          <w:tcPr>
            <w:tcW w:w="610" w:type="pct"/>
            <w:gridSpan w:val="2"/>
            <w:tcMar>
              <w:left w:w="0" w:type="dxa"/>
              <w:right w:w="0" w:type="dxa"/>
            </w:tcMar>
          </w:tcPr>
          <w:p w14:paraId="11C12CC9" w14:textId="77777777" w:rsidR="004F310E" w:rsidRPr="004F310E" w:rsidRDefault="004F310E" w:rsidP="00753BB4">
            <w:pPr>
              <w:widowControl w:val="0"/>
              <w:adjustRightInd w:val="0"/>
              <w:spacing w:line="360" w:lineRule="auto"/>
              <w:ind w:firstLineChars="0" w:firstLine="0"/>
              <w:rPr>
                <w:rFonts w:cs="Times New Roman"/>
                <w:bCs/>
                <w:color w:val="000000"/>
                <w:sz w:val="16"/>
                <w:szCs w:val="16"/>
              </w:rPr>
            </w:pPr>
            <w:r w:rsidRPr="004F310E">
              <w:rPr>
                <w:rFonts w:cs="Times New Roman"/>
                <w:bCs/>
                <w:color w:val="000000"/>
                <w:sz w:val="16"/>
                <w:szCs w:val="16"/>
              </w:rPr>
              <w:t>110</w:t>
            </w:r>
          </w:p>
        </w:tc>
        <w:tc>
          <w:tcPr>
            <w:tcW w:w="610" w:type="pct"/>
            <w:gridSpan w:val="2"/>
            <w:tcMar>
              <w:left w:w="0" w:type="dxa"/>
              <w:right w:w="0" w:type="dxa"/>
            </w:tcMar>
          </w:tcPr>
          <w:p w14:paraId="3ADFC98D" w14:textId="77777777" w:rsidR="004F310E" w:rsidRPr="004F310E" w:rsidRDefault="004F310E" w:rsidP="00753BB4">
            <w:pPr>
              <w:widowControl w:val="0"/>
              <w:adjustRightInd w:val="0"/>
              <w:spacing w:line="360" w:lineRule="auto"/>
              <w:ind w:firstLineChars="0" w:firstLine="0"/>
              <w:rPr>
                <w:rFonts w:cs="Times New Roman"/>
                <w:bCs/>
                <w:color w:val="000000"/>
                <w:sz w:val="16"/>
                <w:szCs w:val="16"/>
              </w:rPr>
            </w:pPr>
            <w:r w:rsidRPr="004F310E">
              <w:rPr>
                <w:rFonts w:cs="Times New Roman"/>
                <w:bCs/>
                <w:color w:val="000000"/>
                <w:sz w:val="16"/>
                <w:szCs w:val="16"/>
              </w:rPr>
              <w:t>87</w:t>
            </w:r>
          </w:p>
        </w:tc>
        <w:tc>
          <w:tcPr>
            <w:tcW w:w="610" w:type="pct"/>
            <w:gridSpan w:val="2"/>
            <w:tcMar>
              <w:left w:w="0" w:type="dxa"/>
              <w:right w:w="0" w:type="dxa"/>
            </w:tcMar>
          </w:tcPr>
          <w:p w14:paraId="3643F858" w14:textId="77777777" w:rsidR="004F310E" w:rsidRPr="004F310E" w:rsidRDefault="004F310E" w:rsidP="00753BB4">
            <w:pPr>
              <w:widowControl w:val="0"/>
              <w:adjustRightInd w:val="0"/>
              <w:spacing w:line="360" w:lineRule="auto"/>
              <w:ind w:firstLineChars="0" w:firstLine="0"/>
              <w:rPr>
                <w:rFonts w:cs="Times New Roman"/>
                <w:bCs/>
                <w:color w:val="000000"/>
                <w:sz w:val="16"/>
                <w:szCs w:val="16"/>
              </w:rPr>
            </w:pPr>
            <w:r w:rsidRPr="004F310E">
              <w:rPr>
                <w:rFonts w:cs="Times New Roman"/>
                <w:bCs/>
                <w:color w:val="000000"/>
                <w:sz w:val="16"/>
                <w:szCs w:val="16"/>
              </w:rPr>
              <w:t>60</w:t>
            </w:r>
          </w:p>
        </w:tc>
        <w:tc>
          <w:tcPr>
            <w:tcW w:w="608" w:type="pct"/>
            <w:tcMar>
              <w:left w:w="0" w:type="dxa"/>
              <w:right w:w="0" w:type="dxa"/>
            </w:tcMar>
          </w:tcPr>
          <w:p w14:paraId="689B24CE" w14:textId="77777777" w:rsidR="004F310E" w:rsidRPr="004F310E" w:rsidRDefault="004F310E" w:rsidP="00753BB4">
            <w:pPr>
              <w:widowControl w:val="0"/>
              <w:adjustRightInd w:val="0"/>
              <w:spacing w:line="360" w:lineRule="auto"/>
              <w:ind w:firstLineChars="0" w:firstLine="0"/>
              <w:rPr>
                <w:rFonts w:eastAsia="DengXian" w:cs="Times New Roman"/>
                <w:bCs/>
                <w:color w:val="000000"/>
                <w:sz w:val="16"/>
                <w:szCs w:val="16"/>
              </w:rPr>
            </w:pPr>
            <w:r w:rsidRPr="004F310E">
              <w:rPr>
                <w:rFonts w:cs="Times New Roman"/>
                <w:bCs/>
                <w:color w:val="000000"/>
                <w:sz w:val="16"/>
                <w:szCs w:val="16"/>
              </w:rPr>
              <w:t>50</w:t>
            </w:r>
          </w:p>
        </w:tc>
      </w:tr>
      <w:tr w:rsidR="004F310E" w:rsidRPr="004F310E" w14:paraId="3495DE30" w14:textId="77777777" w:rsidTr="0047322B">
        <w:trPr>
          <w:trHeight w:hRule="exact" w:val="198"/>
          <w:jc w:val="center"/>
        </w:trPr>
        <w:tc>
          <w:tcPr>
            <w:tcW w:w="732" w:type="pct"/>
            <w:tcMar>
              <w:left w:w="0" w:type="dxa"/>
              <w:right w:w="0" w:type="dxa"/>
            </w:tcMar>
            <w:vAlign w:val="center"/>
          </w:tcPr>
          <w:p w14:paraId="7F097706" w14:textId="77777777" w:rsidR="004F310E" w:rsidRPr="004F310E" w:rsidRDefault="004F310E" w:rsidP="00753BB4">
            <w:pPr>
              <w:widowControl w:val="0"/>
              <w:adjustRightInd w:val="0"/>
              <w:spacing w:line="360" w:lineRule="auto"/>
              <w:ind w:firstLineChars="0" w:firstLine="0"/>
              <w:rPr>
                <w:rFonts w:cs="Times New Roman"/>
                <w:bCs/>
                <w:i/>
                <w:iCs/>
                <w:color w:val="000000"/>
                <w:sz w:val="16"/>
                <w:szCs w:val="16"/>
              </w:rPr>
            </w:pPr>
            <w:r w:rsidRPr="004F310E">
              <w:rPr>
                <w:rFonts w:cs="Times New Roman"/>
                <w:bCs/>
                <w:i/>
                <w:iCs/>
                <w:color w:val="000000"/>
                <w:sz w:val="16"/>
                <w:szCs w:val="16"/>
              </w:rPr>
              <w:t>M</w:t>
            </w:r>
            <w:r w:rsidRPr="004F310E">
              <w:rPr>
                <w:rFonts w:cs="Times New Roman"/>
                <w:bCs/>
                <w:color w:val="000000"/>
                <w:sz w:val="16"/>
                <w:szCs w:val="16"/>
                <w:vertAlign w:val="subscript"/>
              </w:rPr>
              <w:t>R</w:t>
            </w:r>
            <w:r w:rsidRPr="004F310E">
              <w:rPr>
                <w:rFonts w:cs="Times New Roman"/>
                <w:bCs/>
                <w:color w:val="000000"/>
                <w:sz w:val="16"/>
                <w:szCs w:val="16"/>
              </w:rPr>
              <w:t xml:space="preserve"> / N</w:t>
            </w:r>
            <w:r w:rsidRPr="004F310E">
              <w:rPr>
                <w:rFonts w:cs="Times New Roman"/>
                <w:bCs/>
                <w:color w:val="000000"/>
                <w:sz w:val="16"/>
                <w:szCs w:val="16"/>
              </w:rPr>
              <w:sym w:font="Symbol" w:char="F062"/>
            </w:r>
            <w:r w:rsidRPr="004F310E">
              <w:rPr>
                <w:rFonts w:cs="Times New Roman"/>
                <w:bCs/>
                <w:color w:val="000000"/>
                <w:sz w:val="16"/>
                <w:szCs w:val="16"/>
              </w:rPr>
              <w:t>(at 2 K)</w:t>
            </w:r>
          </w:p>
        </w:tc>
        <w:tc>
          <w:tcPr>
            <w:tcW w:w="610" w:type="pct"/>
            <w:gridSpan w:val="2"/>
            <w:tcMar>
              <w:left w:w="0" w:type="dxa"/>
              <w:right w:w="0" w:type="dxa"/>
            </w:tcMar>
          </w:tcPr>
          <w:p w14:paraId="292824C1" w14:textId="77777777" w:rsidR="004F310E" w:rsidRPr="004F310E" w:rsidRDefault="004F310E" w:rsidP="00753BB4">
            <w:pPr>
              <w:widowControl w:val="0"/>
              <w:adjustRightInd w:val="0"/>
              <w:spacing w:line="360" w:lineRule="auto"/>
              <w:ind w:firstLineChars="0" w:firstLine="0"/>
              <w:rPr>
                <w:rFonts w:cs="Times New Roman"/>
                <w:bCs/>
                <w:color w:val="000000"/>
                <w:sz w:val="16"/>
                <w:szCs w:val="16"/>
              </w:rPr>
            </w:pPr>
            <w:r w:rsidRPr="004F310E">
              <w:rPr>
                <w:rFonts w:cs="Times New Roman"/>
                <w:bCs/>
                <w:color w:val="000000"/>
                <w:sz w:val="16"/>
                <w:szCs w:val="16"/>
              </w:rPr>
              <w:t>0.0069</w:t>
            </w:r>
          </w:p>
        </w:tc>
        <w:tc>
          <w:tcPr>
            <w:tcW w:w="610" w:type="pct"/>
            <w:gridSpan w:val="2"/>
            <w:tcMar>
              <w:left w:w="0" w:type="dxa"/>
              <w:right w:w="0" w:type="dxa"/>
            </w:tcMar>
          </w:tcPr>
          <w:p w14:paraId="0416D875" w14:textId="77777777" w:rsidR="004F310E" w:rsidRPr="004F310E" w:rsidRDefault="004F310E" w:rsidP="00753BB4">
            <w:pPr>
              <w:widowControl w:val="0"/>
              <w:adjustRightInd w:val="0"/>
              <w:spacing w:line="360" w:lineRule="auto"/>
              <w:ind w:firstLineChars="0" w:firstLine="0"/>
              <w:rPr>
                <w:rFonts w:cs="Times New Roman"/>
                <w:bCs/>
                <w:color w:val="000000"/>
                <w:sz w:val="16"/>
                <w:szCs w:val="16"/>
              </w:rPr>
            </w:pPr>
            <w:r w:rsidRPr="004F310E">
              <w:rPr>
                <w:rFonts w:cs="Times New Roman"/>
                <w:bCs/>
                <w:color w:val="000000"/>
                <w:sz w:val="16"/>
                <w:szCs w:val="16"/>
              </w:rPr>
              <w:t xml:space="preserve">0.0110 </w:t>
            </w:r>
          </w:p>
        </w:tc>
        <w:tc>
          <w:tcPr>
            <w:tcW w:w="610" w:type="pct"/>
            <w:gridSpan w:val="2"/>
            <w:tcMar>
              <w:left w:w="0" w:type="dxa"/>
              <w:right w:w="0" w:type="dxa"/>
            </w:tcMar>
          </w:tcPr>
          <w:p w14:paraId="7B7AB9E5" w14:textId="77777777" w:rsidR="004F310E" w:rsidRPr="004F310E" w:rsidRDefault="004F310E" w:rsidP="00753BB4">
            <w:pPr>
              <w:widowControl w:val="0"/>
              <w:adjustRightInd w:val="0"/>
              <w:spacing w:line="360" w:lineRule="auto"/>
              <w:ind w:firstLineChars="0" w:firstLine="0"/>
              <w:rPr>
                <w:rFonts w:cs="Times New Roman"/>
                <w:bCs/>
                <w:color w:val="000000"/>
                <w:sz w:val="16"/>
                <w:szCs w:val="16"/>
              </w:rPr>
            </w:pPr>
            <w:r w:rsidRPr="004F310E">
              <w:rPr>
                <w:rFonts w:cs="Times New Roman"/>
                <w:bCs/>
                <w:color w:val="000000"/>
                <w:sz w:val="16"/>
                <w:szCs w:val="16"/>
              </w:rPr>
              <w:t xml:space="preserve">0.0345 </w:t>
            </w:r>
          </w:p>
        </w:tc>
        <w:tc>
          <w:tcPr>
            <w:tcW w:w="610" w:type="pct"/>
            <w:gridSpan w:val="2"/>
            <w:tcMar>
              <w:left w:w="0" w:type="dxa"/>
              <w:right w:w="0" w:type="dxa"/>
            </w:tcMar>
          </w:tcPr>
          <w:p w14:paraId="2E3A8BA4" w14:textId="77777777" w:rsidR="004F310E" w:rsidRPr="004F310E" w:rsidRDefault="004F310E" w:rsidP="00753BB4">
            <w:pPr>
              <w:widowControl w:val="0"/>
              <w:adjustRightInd w:val="0"/>
              <w:spacing w:line="360" w:lineRule="auto"/>
              <w:ind w:firstLineChars="0" w:firstLine="0"/>
              <w:rPr>
                <w:rFonts w:cs="Times New Roman"/>
                <w:bCs/>
                <w:color w:val="000000"/>
                <w:sz w:val="16"/>
                <w:szCs w:val="16"/>
              </w:rPr>
            </w:pPr>
            <w:r w:rsidRPr="004F310E">
              <w:rPr>
                <w:rFonts w:cs="Times New Roman"/>
                <w:bCs/>
                <w:color w:val="000000"/>
                <w:sz w:val="16"/>
                <w:szCs w:val="16"/>
              </w:rPr>
              <w:t xml:space="preserve">0.0409 </w:t>
            </w:r>
          </w:p>
        </w:tc>
        <w:tc>
          <w:tcPr>
            <w:tcW w:w="610" w:type="pct"/>
            <w:gridSpan w:val="2"/>
            <w:tcMar>
              <w:left w:w="0" w:type="dxa"/>
              <w:right w:w="0" w:type="dxa"/>
            </w:tcMar>
          </w:tcPr>
          <w:p w14:paraId="170BD963" w14:textId="77777777" w:rsidR="004F310E" w:rsidRPr="004F310E" w:rsidRDefault="004F310E" w:rsidP="00753BB4">
            <w:pPr>
              <w:widowControl w:val="0"/>
              <w:adjustRightInd w:val="0"/>
              <w:spacing w:line="360" w:lineRule="auto"/>
              <w:ind w:firstLineChars="0" w:firstLine="0"/>
              <w:rPr>
                <w:rFonts w:cs="Times New Roman"/>
                <w:bCs/>
                <w:color w:val="000000"/>
                <w:sz w:val="16"/>
                <w:szCs w:val="16"/>
              </w:rPr>
            </w:pPr>
            <w:r w:rsidRPr="004F310E">
              <w:rPr>
                <w:rFonts w:cs="Times New Roman"/>
                <w:bCs/>
                <w:color w:val="000000"/>
                <w:sz w:val="16"/>
                <w:szCs w:val="16"/>
              </w:rPr>
              <w:t xml:space="preserve">0.0512 </w:t>
            </w:r>
          </w:p>
        </w:tc>
        <w:tc>
          <w:tcPr>
            <w:tcW w:w="610" w:type="pct"/>
            <w:gridSpan w:val="2"/>
            <w:tcMar>
              <w:left w:w="0" w:type="dxa"/>
              <w:right w:w="0" w:type="dxa"/>
            </w:tcMar>
          </w:tcPr>
          <w:p w14:paraId="3C9F7764" w14:textId="77777777" w:rsidR="004F310E" w:rsidRPr="004F310E" w:rsidRDefault="004F310E" w:rsidP="00753BB4">
            <w:pPr>
              <w:widowControl w:val="0"/>
              <w:adjustRightInd w:val="0"/>
              <w:spacing w:line="360" w:lineRule="auto"/>
              <w:ind w:firstLineChars="0" w:firstLine="0"/>
              <w:rPr>
                <w:rFonts w:cs="Times New Roman"/>
                <w:bCs/>
                <w:color w:val="000000"/>
                <w:sz w:val="16"/>
                <w:szCs w:val="16"/>
              </w:rPr>
            </w:pPr>
            <w:r w:rsidRPr="004F310E">
              <w:rPr>
                <w:rFonts w:cs="Times New Roman"/>
                <w:bCs/>
                <w:color w:val="000000"/>
                <w:sz w:val="16"/>
                <w:szCs w:val="16"/>
              </w:rPr>
              <w:t xml:space="preserve">0.0614 </w:t>
            </w:r>
          </w:p>
        </w:tc>
        <w:tc>
          <w:tcPr>
            <w:tcW w:w="608" w:type="pct"/>
            <w:tcMar>
              <w:left w:w="0" w:type="dxa"/>
              <w:right w:w="0" w:type="dxa"/>
            </w:tcMar>
          </w:tcPr>
          <w:p w14:paraId="4CB41BA8" w14:textId="77777777" w:rsidR="004F310E" w:rsidRPr="004F310E" w:rsidRDefault="004F310E" w:rsidP="00753BB4">
            <w:pPr>
              <w:widowControl w:val="0"/>
              <w:adjustRightInd w:val="0"/>
              <w:spacing w:line="360" w:lineRule="auto"/>
              <w:ind w:firstLineChars="0" w:firstLine="0"/>
              <w:rPr>
                <w:rFonts w:eastAsia="DengXian" w:cs="Times New Roman"/>
                <w:bCs/>
                <w:color w:val="000000"/>
                <w:sz w:val="16"/>
                <w:szCs w:val="16"/>
              </w:rPr>
            </w:pPr>
            <w:r w:rsidRPr="004F310E">
              <w:rPr>
                <w:rFonts w:cs="Times New Roman"/>
                <w:bCs/>
                <w:color w:val="000000"/>
                <w:sz w:val="16"/>
                <w:szCs w:val="16"/>
              </w:rPr>
              <w:t xml:space="preserve">0.0605 </w:t>
            </w:r>
          </w:p>
        </w:tc>
      </w:tr>
    </w:tbl>
    <w:p w14:paraId="232A4321" w14:textId="06F29414" w:rsidR="004F310E" w:rsidRDefault="004F310E" w:rsidP="004F310E">
      <w:pPr>
        <w:adjustRightInd w:val="0"/>
        <w:ind w:firstLine="480"/>
        <w:rPr>
          <w:rFonts w:cs="Times New Roman"/>
          <w:bCs/>
          <w:szCs w:val="21"/>
        </w:rPr>
      </w:pPr>
    </w:p>
    <w:p w14:paraId="6A07555F" w14:textId="412015D6" w:rsidR="0047322B" w:rsidRPr="00EA7836" w:rsidRDefault="0047322B" w:rsidP="00DF2A2B">
      <w:pPr>
        <w:pStyle w:val="3--zhu"/>
        <w:spacing w:before="156"/>
      </w:pPr>
      <w:r w:rsidRPr="00EA7836">
        <w:t>续表</w:t>
      </w:r>
      <w:r w:rsidRPr="00EA7836">
        <w:t>4.4 dmaCuMn</w:t>
      </w:r>
      <w:r w:rsidRPr="00EA7836">
        <w:t>系列固溶体的基本磁学参数</w:t>
      </w:r>
    </w:p>
    <w:tbl>
      <w:tblPr>
        <w:tblW w:w="5000" w:type="pct"/>
        <w:jc w:val="center"/>
        <w:tblBorders>
          <w:top w:val="single" w:sz="4" w:space="0" w:color="auto"/>
          <w:bottom w:val="single" w:sz="4" w:space="0" w:color="auto"/>
        </w:tblBorders>
        <w:tblCellMar>
          <w:left w:w="0" w:type="dxa"/>
          <w:right w:w="0" w:type="dxa"/>
        </w:tblCellMar>
        <w:tblLook w:val="04A0" w:firstRow="1" w:lastRow="0" w:firstColumn="1" w:lastColumn="0" w:noHBand="0" w:noVBand="1"/>
      </w:tblPr>
      <w:tblGrid>
        <w:gridCol w:w="1619"/>
        <w:gridCol w:w="1237"/>
        <w:gridCol w:w="1237"/>
        <w:gridCol w:w="1236"/>
        <w:gridCol w:w="1236"/>
        <w:gridCol w:w="1236"/>
        <w:gridCol w:w="1157"/>
      </w:tblGrid>
      <w:tr w:rsidR="00753BB4" w:rsidRPr="004F310E" w14:paraId="0CC8CEAB" w14:textId="77777777" w:rsidTr="00DF2A2B">
        <w:trPr>
          <w:trHeight w:val="20"/>
          <w:jc w:val="center"/>
        </w:trPr>
        <w:tc>
          <w:tcPr>
            <w:tcW w:w="903" w:type="pct"/>
            <w:tcBorders>
              <w:top w:val="single" w:sz="4" w:space="0" w:color="auto"/>
              <w:bottom w:val="single" w:sz="4" w:space="0" w:color="auto"/>
            </w:tcBorders>
            <w:tcMar>
              <w:left w:w="0" w:type="dxa"/>
              <w:right w:w="0" w:type="dxa"/>
            </w:tcMar>
            <w:vAlign w:val="center"/>
          </w:tcPr>
          <w:p w14:paraId="0F663914" w14:textId="77777777" w:rsidR="0047322B" w:rsidRPr="004F310E" w:rsidRDefault="0047322B" w:rsidP="00DF2A2B">
            <w:pPr>
              <w:widowControl w:val="0"/>
              <w:adjustRightInd w:val="0"/>
              <w:spacing w:line="240" w:lineRule="auto"/>
              <w:ind w:firstLineChars="0" w:firstLine="0"/>
              <w:rPr>
                <w:rFonts w:cs="Times New Roman"/>
                <w:bCs/>
                <w:color w:val="000000"/>
                <w:sz w:val="16"/>
                <w:szCs w:val="16"/>
              </w:rPr>
            </w:pPr>
            <w:r w:rsidRPr="004F310E">
              <w:rPr>
                <w:rFonts w:cs="Times New Roman"/>
                <w:bCs/>
                <w:color w:val="000000"/>
                <w:sz w:val="16"/>
                <w:szCs w:val="16"/>
              </w:rPr>
              <w:t>Compound</w:t>
            </w:r>
          </w:p>
        </w:tc>
        <w:tc>
          <w:tcPr>
            <w:tcW w:w="690" w:type="pct"/>
            <w:tcBorders>
              <w:top w:val="single" w:sz="4" w:space="0" w:color="auto"/>
              <w:bottom w:val="single" w:sz="4" w:space="0" w:color="auto"/>
            </w:tcBorders>
            <w:tcMar>
              <w:left w:w="0" w:type="dxa"/>
              <w:right w:w="0" w:type="dxa"/>
            </w:tcMar>
            <w:vAlign w:val="center"/>
          </w:tcPr>
          <w:p w14:paraId="5FA86A10" w14:textId="5EC1D1BE" w:rsidR="0047322B" w:rsidRPr="004F310E" w:rsidRDefault="0047322B" w:rsidP="00DF2A2B">
            <w:pPr>
              <w:widowControl w:val="0"/>
              <w:adjustRightInd w:val="0"/>
              <w:spacing w:line="240" w:lineRule="auto"/>
              <w:ind w:firstLineChars="0" w:firstLine="0"/>
              <w:rPr>
                <w:rFonts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0.7</w:t>
            </w:r>
            <w:r w:rsidR="00492D1F">
              <w:rPr>
                <w:rFonts w:eastAsia="DengXian" w:cs="Times New Roman"/>
                <w:bCs/>
                <w:color w:val="000000"/>
                <w:sz w:val="16"/>
                <w:szCs w:val="16"/>
                <w:vertAlign w:val="subscript"/>
              </w:rPr>
              <w:t>7</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w:t>
            </w:r>
            <w:r w:rsidR="00492D1F" w:rsidRPr="004F310E">
              <w:rPr>
                <w:rFonts w:eastAsia="DengXian" w:cs="Times New Roman"/>
                <w:bCs/>
                <w:color w:val="000000"/>
                <w:sz w:val="16"/>
                <w:szCs w:val="16"/>
                <w:vertAlign w:val="subscript"/>
              </w:rPr>
              <w:t>2</w:t>
            </w:r>
            <w:r w:rsidR="00492D1F">
              <w:rPr>
                <w:rFonts w:eastAsia="DengXian" w:cs="Times New Roman"/>
                <w:bCs/>
                <w:color w:val="000000"/>
                <w:sz w:val="16"/>
                <w:szCs w:val="16"/>
                <w:vertAlign w:val="subscript"/>
              </w:rPr>
              <w:t>3</w:t>
            </w:r>
          </w:p>
        </w:tc>
        <w:tc>
          <w:tcPr>
            <w:tcW w:w="690" w:type="pct"/>
            <w:tcBorders>
              <w:top w:val="single" w:sz="4" w:space="0" w:color="auto"/>
              <w:bottom w:val="single" w:sz="4" w:space="0" w:color="auto"/>
            </w:tcBorders>
            <w:tcMar>
              <w:left w:w="0" w:type="dxa"/>
              <w:right w:w="0" w:type="dxa"/>
            </w:tcMar>
            <w:vAlign w:val="center"/>
          </w:tcPr>
          <w:p w14:paraId="5AF9D1AF" w14:textId="77777777" w:rsidR="0047322B" w:rsidRPr="004F310E" w:rsidRDefault="0047322B" w:rsidP="00DF2A2B">
            <w:pPr>
              <w:widowControl w:val="0"/>
              <w:adjustRightInd w:val="0"/>
              <w:spacing w:line="240" w:lineRule="auto"/>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0.90</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0.10</w:t>
            </w:r>
          </w:p>
        </w:tc>
        <w:tc>
          <w:tcPr>
            <w:tcW w:w="690" w:type="pct"/>
            <w:tcBorders>
              <w:top w:val="single" w:sz="4" w:space="0" w:color="auto"/>
              <w:bottom w:val="single" w:sz="4" w:space="0" w:color="auto"/>
            </w:tcBorders>
            <w:tcMar>
              <w:left w:w="0" w:type="dxa"/>
              <w:right w:w="0" w:type="dxa"/>
            </w:tcMar>
            <w:vAlign w:val="center"/>
          </w:tcPr>
          <w:p w14:paraId="3CEE19AA" w14:textId="77777777" w:rsidR="0047322B" w:rsidRPr="004F310E" w:rsidRDefault="0047322B" w:rsidP="00DF2A2B">
            <w:pPr>
              <w:widowControl w:val="0"/>
              <w:adjustRightInd w:val="0"/>
              <w:spacing w:line="240" w:lineRule="auto"/>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0.93</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0.07</w:t>
            </w:r>
          </w:p>
        </w:tc>
        <w:tc>
          <w:tcPr>
            <w:tcW w:w="690" w:type="pct"/>
            <w:tcBorders>
              <w:top w:val="single" w:sz="4" w:space="0" w:color="auto"/>
              <w:bottom w:val="single" w:sz="4" w:space="0" w:color="auto"/>
            </w:tcBorders>
            <w:tcMar>
              <w:left w:w="0" w:type="dxa"/>
              <w:right w:w="0" w:type="dxa"/>
            </w:tcMar>
            <w:vAlign w:val="center"/>
          </w:tcPr>
          <w:p w14:paraId="155B689A" w14:textId="77777777" w:rsidR="0047322B" w:rsidRPr="004F310E" w:rsidRDefault="0047322B" w:rsidP="00DF2A2B">
            <w:pPr>
              <w:widowControl w:val="0"/>
              <w:adjustRightInd w:val="0"/>
              <w:spacing w:line="240" w:lineRule="auto"/>
              <w:ind w:firstLineChars="0" w:firstLine="0"/>
              <w:rPr>
                <w:rFonts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0.95</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0.05</w:t>
            </w:r>
          </w:p>
        </w:tc>
        <w:tc>
          <w:tcPr>
            <w:tcW w:w="690" w:type="pct"/>
            <w:tcBorders>
              <w:top w:val="single" w:sz="4" w:space="0" w:color="auto"/>
              <w:bottom w:val="single" w:sz="4" w:space="0" w:color="auto"/>
            </w:tcBorders>
            <w:tcMar>
              <w:left w:w="0" w:type="dxa"/>
              <w:right w:w="0" w:type="dxa"/>
            </w:tcMar>
            <w:vAlign w:val="center"/>
          </w:tcPr>
          <w:p w14:paraId="6EC88740" w14:textId="77777777" w:rsidR="0047322B" w:rsidRPr="004F310E" w:rsidRDefault="0047322B" w:rsidP="00DF2A2B">
            <w:pPr>
              <w:widowControl w:val="0"/>
              <w:adjustRightInd w:val="0"/>
              <w:spacing w:line="240" w:lineRule="auto"/>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0.97</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0.03</w:t>
            </w:r>
          </w:p>
        </w:tc>
        <w:tc>
          <w:tcPr>
            <w:tcW w:w="646" w:type="pct"/>
            <w:tcBorders>
              <w:top w:val="single" w:sz="4" w:space="0" w:color="auto"/>
              <w:bottom w:val="single" w:sz="4" w:space="0" w:color="auto"/>
            </w:tcBorders>
            <w:tcMar>
              <w:left w:w="0" w:type="dxa"/>
              <w:right w:w="0" w:type="dxa"/>
            </w:tcMar>
            <w:vAlign w:val="center"/>
          </w:tcPr>
          <w:p w14:paraId="1DF9A201" w14:textId="6147A608" w:rsidR="0047322B" w:rsidRPr="004F310E" w:rsidRDefault="0047322B" w:rsidP="00DF2A2B">
            <w:pPr>
              <w:widowControl w:val="0"/>
              <w:adjustRightInd w:val="0"/>
              <w:spacing w:line="240" w:lineRule="auto"/>
              <w:ind w:firstLineChars="0" w:firstLine="0"/>
              <w:rPr>
                <w:rFonts w:eastAsia="DengXian" w:cs="Times New Roman"/>
                <w:bCs/>
                <w:color w:val="000000"/>
                <w:sz w:val="16"/>
                <w:szCs w:val="16"/>
              </w:rPr>
            </w:pPr>
            <w:r w:rsidRPr="004F310E">
              <w:rPr>
                <w:rFonts w:eastAsia="DengXian" w:cs="Times New Roman"/>
                <w:bCs/>
                <w:color w:val="000000"/>
                <w:sz w:val="16"/>
                <w:szCs w:val="16"/>
              </w:rPr>
              <w:t>dmaCu</w:t>
            </w:r>
          </w:p>
        </w:tc>
      </w:tr>
      <w:tr w:rsidR="00753BB4" w:rsidRPr="004F310E" w14:paraId="70A9A242" w14:textId="77777777" w:rsidTr="00DF2A2B">
        <w:trPr>
          <w:trHeight w:val="20"/>
          <w:jc w:val="center"/>
        </w:trPr>
        <w:tc>
          <w:tcPr>
            <w:tcW w:w="903" w:type="pct"/>
            <w:tcBorders>
              <w:top w:val="single" w:sz="4" w:space="0" w:color="auto"/>
            </w:tcBorders>
            <w:tcMar>
              <w:left w:w="0" w:type="dxa"/>
              <w:right w:w="0" w:type="dxa"/>
            </w:tcMar>
            <w:vAlign w:val="center"/>
          </w:tcPr>
          <w:p w14:paraId="0EAD227B" w14:textId="77777777" w:rsidR="0047322B" w:rsidRPr="004F310E" w:rsidRDefault="0047322B" w:rsidP="00DF2A2B">
            <w:pPr>
              <w:widowControl w:val="0"/>
              <w:adjustRightInd w:val="0"/>
              <w:spacing w:line="240" w:lineRule="auto"/>
              <w:ind w:firstLineChars="0" w:firstLine="0"/>
              <w:rPr>
                <w:rFonts w:cs="Times New Roman"/>
                <w:bCs/>
                <w:color w:val="000000"/>
                <w:sz w:val="16"/>
                <w:szCs w:val="16"/>
              </w:rPr>
            </w:pPr>
            <w:r w:rsidRPr="004F310E">
              <w:rPr>
                <w:rFonts w:cs="Times New Roman"/>
                <w:bCs/>
                <w:i/>
                <w:iCs/>
                <w:color w:val="000000"/>
                <w:sz w:val="16"/>
                <w:szCs w:val="16"/>
              </w:rPr>
              <w:t>C</w:t>
            </w:r>
            <w:r w:rsidRPr="004F310E">
              <w:rPr>
                <w:rFonts w:cs="Times New Roman"/>
                <w:bCs/>
                <w:color w:val="000000"/>
                <w:sz w:val="16"/>
                <w:szCs w:val="16"/>
              </w:rPr>
              <w:t xml:space="preserve"> / cm</w:t>
            </w:r>
            <w:r w:rsidRPr="004F310E">
              <w:rPr>
                <w:rFonts w:cs="Times New Roman"/>
                <w:bCs/>
                <w:color w:val="000000"/>
                <w:sz w:val="16"/>
                <w:szCs w:val="16"/>
                <w:vertAlign w:val="superscript"/>
              </w:rPr>
              <w:t>3</w:t>
            </w:r>
            <w:r w:rsidRPr="004F310E">
              <w:rPr>
                <w:rFonts w:cs="Times New Roman"/>
                <w:bCs/>
                <w:color w:val="000000"/>
                <w:sz w:val="16"/>
                <w:szCs w:val="16"/>
              </w:rPr>
              <w:t>Kmol</w:t>
            </w:r>
            <w:r w:rsidRPr="004F310E">
              <w:rPr>
                <w:rFonts w:cs="Times New Roman"/>
                <w:bCs/>
                <w:color w:val="000000"/>
                <w:sz w:val="16"/>
                <w:szCs w:val="16"/>
                <w:vertAlign w:val="superscript"/>
              </w:rPr>
              <w:t>−1</w:t>
            </w:r>
          </w:p>
        </w:tc>
        <w:tc>
          <w:tcPr>
            <w:tcW w:w="690" w:type="pct"/>
            <w:tcBorders>
              <w:top w:val="single" w:sz="4" w:space="0" w:color="auto"/>
            </w:tcBorders>
            <w:tcMar>
              <w:left w:w="0" w:type="dxa"/>
              <w:right w:w="0" w:type="dxa"/>
            </w:tcMar>
          </w:tcPr>
          <w:p w14:paraId="2310908B" w14:textId="77777777" w:rsidR="0047322B" w:rsidRPr="004F310E" w:rsidRDefault="0047322B" w:rsidP="00DF2A2B">
            <w:pPr>
              <w:widowControl w:val="0"/>
              <w:adjustRightInd w:val="0"/>
              <w:spacing w:line="240" w:lineRule="auto"/>
              <w:ind w:firstLineChars="0" w:firstLine="0"/>
              <w:rPr>
                <w:rFonts w:cs="Times New Roman"/>
                <w:bCs/>
                <w:color w:val="000000"/>
                <w:sz w:val="16"/>
                <w:szCs w:val="16"/>
              </w:rPr>
            </w:pPr>
            <w:r w:rsidRPr="004F310E">
              <w:rPr>
                <w:rFonts w:cs="Times New Roman"/>
                <w:bCs/>
                <w:color w:val="000000"/>
                <w:sz w:val="16"/>
                <w:szCs w:val="16"/>
              </w:rPr>
              <w:t>1.39</w:t>
            </w:r>
          </w:p>
        </w:tc>
        <w:tc>
          <w:tcPr>
            <w:tcW w:w="690" w:type="pct"/>
            <w:tcBorders>
              <w:top w:val="single" w:sz="4" w:space="0" w:color="auto"/>
            </w:tcBorders>
            <w:tcMar>
              <w:left w:w="0" w:type="dxa"/>
              <w:right w:w="0" w:type="dxa"/>
            </w:tcMar>
          </w:tcPr>
          <w:p w14:paraId="4D85DF64" w14:textId="77777777" w:rsidR="0047322B" w:rsidRPr="004F310E" w:rsidRDefault="0047322B" w:rsidP="00DF2A2B">
            <w:pPr>
              <w:widowControl w:val="0"/>
              <w:adjustRightInd w:val="0"/>
              <w:spacing w:line="240" w:lineRule="auto"/>
              <w:ind w:firstLineChars="0" w:firstLine="0"/>
              <w:rPr>
                <w:rFonts w:cs="Times New Roman"/>
                <w:bCs/>
                <w:color w:val="000000"/>
                <w:sz w:val="16"/>
                <w:szCs w:val="16"/>
              </w:rPr>
            </w:pPr>
            <w:r w:rsidRPr="004F310E">
              <w:rPr>
                <w:rFonts w:cs="Times New Roman"/>
                <w:bCs/>
                <w:color w:val="000000"/>
                <w:sz w:val="16"/>
                <w:szCs w:val="16"/>
              </w:rPr>
              <w:t>0.85</w:t>
            </w:r>
          </w:p>
        </w:tc>
        <w:tc>
          <w:tcPr>
            <w:tcW w:w="690" w:type="pct"/>
            <w:tcBorders>
              <w:top w:val="single" w:sz="4" w:space="0" w:color="auto"/>
            </w:tcBorders>
            <w:tcMar>
              <w:left w:w="0" w:type="dxa"/>
              <w:right w:w="0" w:type="dxa"/>
            </w:tcMar>
          </w:tcPr>
          <w:p w14:paraId="23D7D054" w14:textId="77777777" w:rsidR="0047322B" w:rsidRPr="004F310E" w:rsidRDefault="0047322B" w:rsidP="00DF2A2B">
            <w:pPr>
              <w:widowControl w:val="0"/>
              <w:adjustRightInd w:val="0"/>
              <w:spacing w:line="240" w:lineRule="auto"/>
              <w:ind w:firstLineChars="0" w:firstLine="0"/>
              <w:rPr>
                <w:rFonts w:cs="Times New Roman"/>
                <w:bCs/>
                <w:color w:val="000000"/>
                <w:sz w:val="16"/>
                <w:szCs w:val="16"/>
              </w:rPr>
            </w:pPr>
            <w:r w:rsidRPr="004F310E">
              <w:rPr>
                <w:rFonts w:cs="Times New Roman"/>
                <w:bCs/>
                <w:color w:val="000000"/>
                <w:sz w:val="16"/>
                <w:szCs w:val="16"/>
              </w:rPr>
              <w:t>0.81</w:t>
            </w:r>
          </w:p>
        </w:tc>
        <w:tc>
          <w:tcPr>
            <w:tcW w:w="690" w:type="pct"/>
            <w:tcBorders>
              <w:top w:val="single" w:sz="4" w:space="0" w:color="auto"/>
            </w:tcBorders>
            <w:tcMar>
              <w:left w:w="0" w:type="dxa"/>
              <w:right w:w="0" w:type="dxa"/>
            </w:tcMar>
          </w:tcPr>
          <w:p w14:paraId="295FE78E" w14:textId="77777777" w:rsidR="0047322B" w:rsidRPr="004F310E" w:rsidRDefault="0047322B" w:rsidP="00DF2A2B">
            <w:pPr>
              <w:widowControl w:val="0"/>
              <w:adjustRightInd w:val="0"/>
              <w:spacing w:line="240" w:lineRule="auto"/>
              <w:ind w:firstLineChars="0" w:firstLine="0"/>
              <w:rPr>
                <w:rFonts w:cs="Times New Roman"/>
                <w:bCs/>
                <w:color w:val="000000"/>
                <w:sz w:val="16"/>
                <w:szCs w:val="16"/>
              </w:rPr>
            </w:pPr>
            <w:r w:rsidRPr="004F310E">
              <w:rPr>
                <w:rFonts w:cs="Times New Roman"/>
                <w:bCs/>
                <w:color w:val="000000"/>
                <w:sz w:val="16"/>
                <w:szCs w:val="16"/>
              </w:rPr>
              <w:t>0.75</w:t>
            </w:r>
          </w:p>
        </w:tc>
        <w:tc>
          <w:tcPr>
            <w:tcW w:w="690" w:type="pct"/>
            <w:tcBorders>
              <w:top w:val="single" w:sz="4" w:space="0" w:color="auto"/>
            </w:tcBorders>
            <w:tcMar>
              <w:left w:w="0" w:type="dxa"/>
              <w:right w:w="0" w:type="dxa"/>
            </w:tcMar>
          </w:tcPr>
          <w:p w14:paraId="5F42FF89" w14:textId="77777777" w:rsidR="0047322B" w:rsidRPr="004F310E" w:rsidRDefault="0047322B" w:rsidP="00DF2A2B">
            <w:pPr>
              <w:widowControl w:val="0"/>
              <w:adjustRightInd w:val="0"/>
              <w:spacing w:line="240" w:lineRule="auto"/>
              <w:ind w:firstLineChars="0" w:firstLine="0"/>
              <w:rPr>
                <w:rFonts w:cs="Times New Roman"/>
                <w:bCs/>
                <w:color w:val="000000"/>
                <w:sz w:val="16"/>
                <w:szCs w:val="16"/>
              </w:rPr>
            </w:pPr>
            <w:r w:rsidRPr="004F310E">
              <w:rPr>
                <w:rFonts w:cs="Times New Roman"/>
                <w:bCs/>
                <w:color w:val="000000"/>
                <w:sz w:val="16"/>
                <w:szCs w:val="16"/>
              </w:rPr>
              <w:t>0.64</w:t>
            </w:r>
          </w:p>
        </w:tc>
        <w:tc>
          <w:tcPr>
            <w:tcW w:w="646" w:type="pct"/>
            <w:tcBorders>
              <w:top w:val="single" w:sz="4" w:space="0" w:color="auto"/>
            </w:tcBorders>
            <w:tcMar>
              <w:left w:w="0" w:type="dxa"/>
              <w:right w:w="0" w:type="dxa"/>
            </w:tcMar>
          </w:tcPr>
          <w:p w14:paraId="28521984" w14:textId="77777777" w:rsidR="0047322B" w:rsidRPr="004F310E" w:rsidRDefault="0047322B" w:rsidP="00DF2A2B">
            <w:pPr>
              <w:widowControl w:val="0"/>
              <w:adjustRightInd w:val="0"/>
              <w:spacing w:line="240" w:lineRule="auto"/>
              <w:ind w:firstLineChars="0" w:firstLine="0"/>
              <w:rPr>
                <w:rFonts w:cs="Times New Roman"/>
                <w:bCs/>
                <w:color w:val="000000"/>
                <w:sz w:val="16"/>
                <w:szCs w:val="16"/>
              </w:rPr>
            </w:pPr>
            <w:r w:rsidRPr="004F310E">
              <w:rPr>
                <w:rFonts w:cs="Times New Roman"/>
                <w:bCs/>
                <w:color w:val="000000"/>
                <w:sz w:val="16"/>
                <w:szCs w:val="16"/>
              </w:rPr>
              <w:t>0.62</w:t>
            </w:r>
          </w:p>
        </w:tc>
      </w:tr>
      <w:tr w:rsidR="00753BB4" w:rsidRPr="004F310E" w14:paraId="09270D7E" w14:textId="77777777" w:rsidTr="00DF2A2B">
        <w:trPr>
          <w:trHeight w:val="20"/>
          <w:jc w:val="center"/>
        </w:trPr>
        <w:tc>
          <w:tcPr>
            <w:tcW w:w="903" w:type="pct"/>
            <w:tcMar>
              <w:left w:w="0" w:type="dxa"/>
              <w:right w:w="0" w:type="dxa"/>
            </w:tcMar>
            <w:vAlign w:val="center"/>
          </w:tcPr>
          <w:p w14:paraId="36C2BEDB" w14:textId="77777777" w:rsidR="0047322B" w:rsidRPr="004F310E" w:rsidRDefault="0047322B" w:rsidP="00DF2A2B">
            <w:pPr>
              <w:widowControl w:val="0"/>
              <w:adjustRightInd w:val="0"/>
              <w:spacing w:line="240" w:lineRule="auto"/>
              <w:ind w:firstLineChars="0" w:firstLine="0"/>
              <w:rPr>
                <w:rFonts w:cs="Times New Roman"/>
                <w:bCs/>
                <w:color w:val="000000"/>
                <w:sz w:val="16"/>
                <w:szCs w:val="16"/>
              </w:rPr>
            </w:pPr>
            <w:r w:rsidRPr="004F310E">
              <w:rPr>
                <w:rFonts w:ascii="Symbol" w:hAnsi="Symbol" w:cs="Times New Roman"/>
                <w:bCs/>
                <w:i/>
                <w:iCs/>
                <w:color w:val="000000"/>
                <w:sz w:val="16"/>
                <w:szCs w:val="16"/>
              </w:rPr>
              <w:t></w:t>
            </w:r>
            <w:r w:rsidRPr="004F310E">
              <w:rPr>
                <w:rFonts w:cs="Times New Roman"/>
                <w:bCs/>
                <w:color w:val="000000"/>
                <w:sz w:val="16"/>
                <w:szCs w:val="16"/>
              </w:rPr>
              <w:t xml:space="preserve"> / K</w:t>
            </w:r>
          </w:p>
        </w:tc>
        <w:tc>
          <w:tcPr>
            <w:tcW w:w="690" w:type="pct"/>
            <w:tcMar>
              <w:left w:w="0" w:type="dxa"/>
              <w:right w:w="0" w:type="dxa"/>
            </w:tcMar>
          </w:tcPr>
          <w:p w14:paraId="68209B37" w14:textId="77777777" w:rsidR="0047322B" w:rsidRPr="004F310E" w:rsidRDefault="0047322B" w:rsidP="00DF2A2B">
            <w:pPr>
              <w:widowControl w:val="0"/>
              <w:adjustRightInd w:val="0"/>
              <w:spacing w:line="240" w:lineRule="auto"/>
              <w:ind w:firstLineChars="0" w:firstLine="0"/>
              <w:rPr>
                <w:rFonts w:cs="Times New Roman"/>
                <w:bCs/>
                <w:color w:val="000000"/>
                <w:sz w:val="16"/>
                <w:szCs w:val="16"/>
              </w:rPr>
            </w:pPr>
            <w:r w:rsidRPr="004F310E">
              <w:rPr>
                <w:rFonts w:cs="Times New Roman"/>
                <w:bCs/>
                <w:color w:val="000000"/>
                <w:sz w:val="16"/>
                <w:szCs w:val="16"/>
              </w:rPr>
              <w:t>−20.4</w:t>
            </w:r>
          </w:p>
        </w:tc>
        <w:tc>
          <w:tcPr>
            <w:tcW w:w="690" w:type="pct"/>
            <w:tcMar>
              <w:left w:w="0" w:type="dxa"/>
              <w:right w:w="0" w:type="dxa"/>
            </w:tcMar>
          </w:tcPr>
          <w:p w14:paraId="45EF8E02" w14:textId="77777777" w:rsidR="0047322B" w:rsidRPr="004F310E" w:rsidRDefault="0047322B" w:rsidP="00DF2A2B">
            <w:pPr>
              <w:widowControl w:val="0"/>
              <w:adjustRightInd w:val="0"/>
              <w:spacing w:line="240" w:lineRule="auto"/>
              <w:ind w:firstLineChars="0" w:firstLine="0"/>
              <w:rPr>
                <w:rFonts w:cs="Times New Roman"/>
                <w:bCs/>
                <w:color w:val="000000"/>
                <w:sz w:val="16"/>
                <w:szCs w:val="16"/>
              </w:rPr>
            </w:pPr>
            <w:r w:rsidRPr="004F310E">
              <w:rPr>
                <w:rFonts w:cs="Times New Roman"/>
                <w:bCs/>
                <w:color w:val="000000"/>
                <w:sz w:val="16"/>
                <w:szCs w:val="16"/>
              </w:rPr>
              <w:t>−26.5</w:t>
            </w:r>
          </w:p>
        </w:tc>
        <w:tc>
          <w:tcPr>
            <w:tcW w:w="690" w:type="pct"/>
            <w:tcMar>
              <w:left w:w="0" w:type="dxa"/>
              <w:right w:w="0" w:type="dxa"/>
            </w:tcMar>
          </w:tcPr>
          <w:p w14:paraId="1227B454" w14:textId="77777777" w:rsidR="0047322B" w:rsidRPr="004F310E" w:rsidRDefault="0047322B" w:rsidP="00DF2A2B">
            <w:pPr>
              <w:widowControl w:val="0"/>
              <w:adjustRightInd w:val="0"/>
              <w:spacing w:line="240" w:lineRule="auto"/>
              <w:ind w:firstLineChars="0" w:firstLine="0"/>
              <w:rPr>
                <w:rFonts w:cs="Times New Roman"/>
                <w:bCs/>
                <w:color w:val="000000"/>
                <w:sz w:val="16"/>
                <w:szCs w:val="16"/>
              </w:rPr>
            </w:pPr>
            <w:r w:rsidRPr="004F310E">
              <w:rPr>
                <w:rFonts w:cs="Times New Roman"/>
                <w:bCs/>
                <w:color w:val="000000"/>
                <w:sz w:val="16"/>
                <w:szCs w:val="16"/>
              </w:rPr>
              <w:t>−34.3</w:t>
            </w:r>
          </w:p>
        </w:tc>
        <w:tc>
          <w:tcPr>
            <w:tcW w:w="690" w:type="pct"/>
            <w:tcMar>
              <w:left w:w="0" w:type="dxa"/>
              <w:right w:w="0" w:type="dxa"/>
            </w:tcMar>
          </w:tcPr>
          <w:p w14:paraId="183DA694" w14:textId="77777777" w:rsidR="0047322B" w:rsidRPr="004F310E" w:rsidRDefault="0047322B" w:rsidP="00DF2A2B">
            <w:pPr>
              <w:widowControl w:val="0"/>
              <w:adjustRightInd w:val="0"/>
              <w:spacing w:line="240" w:lineRule="auto"/>
              <w:ind w:firstLineChars="0" w:firstLine="0"/>
              <w:rPr>
                <w:rFonts w:cs="Times New Roman"/>
                <w:bCs/>
                <w:color w:val="000000"/>
                <w:sz w:val="16"/>
                <w:szCs w:val="16"/>
              </w:rPr>
            </w:pPr>
            <w:r w:rsidRPr="004F310E">
              <w:rPr>
                <w:rFonts w:cs="Times New Roman"/>
                <w:bCs/>
                <w:color w:val="000000"/>
                <w:sz w:val="16"/>
                <w:szCs w:val="16"/>
              </w:rPr>
              <w:t>−47.9</w:t>
            </w:r>
          </w:p>
        </w:tc>
        <w:tc>
          <w:tcPr>
            <w:tcW w:w="690" w:type="pct"/>
            <w:tcMar>
              <w:left w:w="0" w:type="dxa"/>
              <w:right w:w="0" w:type="dxa"/>
            </w:tcMar>
          </w:tcPr>
          <w:p w14:paraId="102C27C0" w14:textId="77777777" w:rsidR="0047322B" w:rsidRPr="004F310E" w:rsidRDefault="0047322B" w:rsidP="00DF2A2B">
            <w:pPr>
              <w:widowControl w:val="0"/>
              <w:adjustRightInd w:val="0"/>
              <w:spacing w:line="240" w:lineRule="auto"/>
              <w:ind w:firstLineChars="0" w:firstLine="0"/>
              <w:rPr>
                <w:rFonts w:cs="Times New Roman"/>
                <w:bCs/>
                <w:color w:val="000000"/>
                <w:sz w:val="16"/>
                <w:szCs w:val="16"/>
              </w:rPr>
            </w:pPr>
            <w:r w:rsidRPr="004F310E">
              <w:rPr>
                <w:rFonts w:cs="Times New Roman"/>
                <w:bCs/>
                <w:color w:val="000000"/>
                <w:sz w:val="16"/>
                <w:szCs w:val="16"/>
              </w:rPr>
              <w:t>−48.9</w:t>
            </w:r>
          </w:p>
        </w:tc>
        <w:tc>
          <w:tcPr>
            <w:tcW w:w="646" w:type="pct"/>
            <w:tcMar>
              <w:left w:w="0" w:type="dxa"/>
              <w:right w:w="0" w:type="dxa"/>
            </w:tcMar>
          </w:tcPr>
          <w:p w14:paraId="08FDBC22" w14:textId="77777777" w:rsidR="0047322B" w:rsidRPr="004F310E" w:rsidRDefault="0047322B" w:rsidP="00DF2A2B">
            <w:pPr>
              <w:widowControl w:val="0"/>
              <w:adjustRightInd w:val="0"/>
              <w:spacing w:line="240" w:lineRule="auto"/>
              <w:ind w:firstLineChars="0" w:firstLine="0"/>
              <w:rPr>
                <w:rFonts w:cs="Times New Roman"/>
                <w:bCs/>
                <w:color w:val="000000"/>
                <w:sz w:val="16"/>
                <w:szCs w:val="16"/>
              </w:rPr>
            </w:pPr>
            <w:r w:rsidRPr="004F310E">
              <w:rPr>
                <w:rFonts w:cs="Times New Roman"/>
                <w:bCs/>
                <w:color w:val="000000"/>
                <w:sz w:val="16"/>
                <w:szCs w:val="16"/>
              </w:rPr>
              <w:t>−79.2</w:t>
            </w:r>
          </w:p>
        </w:tc>
      </w:tr>
      <w:tr w:rsidR="00753BB4" w:rsidRPr="004F310E" w14:paraId="7E5BC0A6" w14:textId="77777777" w:rsidTr="00DF2A2B">
        <w:trPr>
          <w:trHeight w:val="20"/>
          <w:jc w:val="center"/>
        </w:trPr>
        <w:tc>
          <w:tcPr>
            <w:tcW w:w="903" w:type="pct"/>
            <w:tcMar>
              <w:left w:w="0" w:type="dxa"/>
              <w:right w:w="0" w:type="dxa"/>
            </w:tcMar>
            <w:vAlign w:val="center"/>
          </w:tcPr>
          <w:p w14:paraId="3A3D4389" w14:textId="77777777" w:rsidR="0047322B" w:rsidRPr="004F310E" w:rsidRDefault="0047322B" w:rsidP="00DF2A2B">
            <w:pPr>
              <w:widowControl w:val="0"/>
              <w:adjustRightInd w:val="0"/>
              <w:spacing w:line="240" w:lineRule="auto"/>
              <w:ind w:firstLineChars="0" w:firstLine="0"/>
              <w:rPr>
                <w:rFonts w:cs="Times New Roman"/>
                <w:bCs/>
                <w:color w:val="000000"/>
                <w:sz w:val="16"/>
                <w:szCs w:val="16"/>
              </w:rPr>
            </w:pPr>
            <w:r w:rsidRPr="004F310E">
              <w:rPr>
                <w:rFonts w:cs="Times New Roman"/>
                <w:bCs/>
                <w:color w:val="000000"/>
                <w:sz w:val="16"/>
                <w:szCs w:val="16"/>
              </w:rPr>
              <w:t>(</w:t>
            </w:r>
            <w:r w:rsidRPr="004F310E">
              <w:rPr>
                <w:rFonts w:ascii="Symbol" w:hAnsi="Symbol" w:cs="Times New Roman"/>
                <w:bCs/>
                <w:i/>
                <w:iCs/>
                <w:color w:val="000000"/>
                <w:sz w:val="16"/>
                <w:szCs w:val="16"/>
              </w:rPr>
              <w:t></w:t>
            </w:r>
            <w:r w:rsidRPr="004F310E">
              <w:rPr>
                <w:rFonts w:cs="Times New Roman"/>
                <w:bCs/>
                <w:i/>
                <w:iCs/>
                <w:color w:val="000000"/>
                <w:sz w:val="16"/>
                <w:szCs w:val="16"/>
              </w:rPr>
              <w:t>T</w:t>
            </w:r>
            <w:r w:rsidRPr="004F310E">
              <w:rPr>
                <w:rFonts w:cs="Times New Roman"/>
                <w:bCs/>
                <w:color w:val="000000"/>
                <w:sz w:val="16"/>
                <w:szCs w:val="16"/>
              </w:rPr>
              <w:t>)</w:t>
            </w:r>
            <w:r w:rsidRPr="004F310E">
              <w:rPr>
                <w:rFonts w:cs="Times New Roman"/>
                <w:bCs/>
                <w:color w:val="000000"/>
                <w:sz w:val="16"/>
                <w:szCs w:val="16"/>
                <w:vertAlign w:val="subscript"/>
              </w:rPr>
              <w:t>2K</w:t>
            </w:r>
            <w:r w:rsidRPr="004F310E">
              <w:rPr>
                <w:rFonts w:cs="Times New Roman"/>
                <w:bCs/>
                <w:color w:val="000000"/>
                <w:sz w:val="16"/>
                <w:szCs w:val="16"/>
              </w:rPr>
              <w:t>/cm</w:t>
            </w:r>
            <w:r w:rsidRPr="004F310E">
              <w:rPr>
                <w:rFonts w:cs="Times New Roman"/>
                <w:bCs/>
                <w:color w:val="000000"/>
                <w:sz w:val="16"/>
                <w:szCs w:val="16"/>
                <w:vertAlign w:val="superscript"/>
              </w:rPr>
              <w:t>3</w:t>
            </w:r>
            <w:r w:rsidRPr="004F310E">
              <w:rPr>
                <w:rFonts w:cs="Times New Roman"/>
                <w:bCs/>
                <w:color w:val="000000"/>
                <w:sz w:val="16"/>
                <w:szCs w:val="16"/>
              </w:rPr>
              <w:t>Kmol</w:t>
            </w:r>
            <w:r w:rsidRPr="004F310E">
              <w:rPr>
                <w:rFonts w:cs="Times New Roman"/>
                <w:bCs/>
                <w:color w:val="000000"/>
                <w:sz w:val="16"/>
                <w:szCs w:val="16"/>
                <w:vertAlign w:val="superscript"/>
              </w:rPr>
              <w:t>−1</w:t>
            </w:r>
          </w:p>
        </w:tc>
        <w:tc>
          <w:tcPr>
            <w:tcW w:w="690" w:type="pct"/>
            <w:tcMar>
              <w:left w:w="0" w:type="dxa"/>
              <w:right w:w="0" w:type="dxa"/>
            </w:tcMar>
          </w:tcPr>
          <w:p w14:paraId="5B54B16A" w14:textId="77777777" w:rsidR="0047322B" w:rsidRPr="004F310E" w:rsidRDefault="0047322B" w:rsidP="00DF2A2B">
            <w:pPr>
              <w:widowControl w:val="0"/>
              <w:adjustRightInd w:val="0"/>
              <w:spacing w:line="240" w:lineRule="auto"/>
              <w:ind w:firstLineChars="0" w:firstLine="0"/>
              <w:rPr>
                <w:rFonts w:cs="Times New Roman"/>
                <w:bCs/>
                <w:color w:val="000000"/>
                <w:sz w:val="16"/>
                <w:szCs w:val="16"/>
              </w:rPr>
            </w:pPr>
            <w:r w:rsidRPr="004F310E">
              <w:rPr>
                <w:rFonts w:cs="Times New Roman"/>
                <w:bCs/>
                <w:color w:val="000000"/>
                <w:sz w:val="16"/>
                <w:szCs w:val="16"/>
              </w:rPr>
              <w:t>3.99</w:t>
            </w:r>
          </w:p>
        </w:tc>
        <w:tc>
          <w:tcPr>
            <w:tcW w:w="690" w:type="pct"/>
            <w:tcMar>
              <w:left w:w="0" w:type="dxa"/>
              <w:right w:w="0" w:type="dxa"/>
            </w:tcMar>
          </w:tcPr>
          <w:p w14:paraId="5B2716C2" w14:textId="77777777" w:rsidR="0047322B" w:rsidRPr="004F310E" w:rsidRDefault="0047322B" w:rsidP="00DF2A2B">
            <w:pPr>
              <w:widowControl w:val="0"/>
              <w:adjustRightInd w:val="0"/>
              <w:spacing w:line="240" w:lineRule="auto"/>
              <w:ind w:firstLineChars="0" w:firstLine="0"/>
              <w:rPr>
                <w:rFonts w:cs="Times New Roman"/>
                <w:bCs/>
                <w:color w:val="000000"/>
                <w:sz w:val="16"/>
                <w:szCs w:val="16"/>
              </w:rPr>
            </w:pPr>
            <w:r w:rsidRPr="004F310E">
              <w:rPr>
                <w:rFonts w:cs="Times New Roman"/>
                <w:bCs/>
                <w:color w:val="000000"/>
                <w:sz w:val="16"/>
                <w:szCs w:val="16"/>
              </w:rPr>
              <w:t>1.5</w:t>
            </w:r>
          </w:p>
        </w:tc>
        <w:tc>
          <w:tcPr>
            <w:tcW w:w="690" w:type="pct"/>
            <w:tcMar>
              <w:left w:w="0" w:type="dxa"/>
              <w:right w:w="0" w:type="dxa"/>
            </w:tcMar>
          </w:tcPr>
          <w:p w14:paraId="05A0F5DC" w14:textId="77777777" w:rsidR="0047322B" w:rsidRPr="004F310E" w:rsidRDefault="0047322B" w:rsidP="00DF2A2B">
            <w:pPr>
              <w:widowControl w:val="0"/>
              <w:adjustRightInd w:val="0"/>
              <w:spacing w:line="240" w:lineRule="auto"/>
              <w:ind w:firstLineChars="0" w:firstLine="0"/>
              <w:rPr>
                <w:rFonts w:cs="Times New Roman"/>
                <w:bCs/>
                <w:color w:val="000000"/>
                <w:sz w:val="16"/>
                <w:szCs w:val="16"/>
              </w:rPr>
            </w:pPr>
            <w:r w:rsidRPr="004F310E">
              <w:rPr>
                <w:rFonts w:cs="Times New Roman"/>
                <w:bCs/>
                <w:color w:val="000000"/>
                <w:sz w:val="16"/>
                <w:szCs w:val="16"/>
              </w:rPr>
              <w:t>0.93</w:t>
            </w:r>
          </w:p>
        </w:tc>
        <w:tc>
          <w:tcPr>
            <w:tcW w:w="690" w:type="pct"/>
            <w:tcMar>
              <w:left w:w="0" w:type="dxa"/>
              <w:right w:w="0" w:type="dxa"/>
            </w:tcMar>
          </w:tcPr>
          <w:p w14:paraId="0B04A32F" w14:textId="77777777" w:rsidR="0047322B" w:rsidRPr="004F310E" w:rsidRDefault="0047322B" w:rsidP="00DF2A2B">
            <w:pPr>
              <w:widowControl w:val="0"/>
              <w:adjustRightInd w:val="0"/>
              <w:spacing w:line="240" w:lineRule="auto"/>
              <w:ind w:firstLineChars="0" w:firstLine="0"/>
              <w:rPr>
                <w:rFonts w:cs="Times New Roman"/>
                <w:bCs/>
                <w:color w:val="000000"/>
                <w:sz w:val="16"/>
                <w:szCs w:val="16"/>
              </w:rPr>
            </w:pPr>
            <w:r w:rsidRPr="004F310E">
              <w:rPr>
                <w:rFonts w:cs="Times New Roman"/>
                <w:bCs/>
                <w:color w:val="000000"/>
                <w:sz w:val="16"/>
                <w:szCs w:val="16"/>
              </w:rPr>
              <w:t>0.22</w:t>
            </w:r>
          </w:p>
        </w:tc>
        <w:tc>
          <w:tcPr>
            <w:tcW w:w="690" w:type="pct"/>
            <w:tcMar>
              <w:left w:w="0" w:type="dxa"/>
              <w:right w:w="0" w:type="dxa"/>
            </w:tcMar>
          </w:tcPr>
          <w:p w14:paraId="4BF506A2" w14:textId="77777777" w:rsidR="0047322B" w:rsidRPr="004F310E" w:rsidRDefault="0047322B" w:rsidP="00DF2A2B">
            <w:pPr>
              <w:widowControl w:val="0"/>
              <w:adjustRightInd w:val="0"/>
              <w:spacing w:line="240" w:lineRule="auto"/>
              <w:ind w:firstLineChars="0" w:firstLine="0"/>
              <w:rPr>
                <w:rFonts w:cs="Times New Roman"/>
                <w:bCs/>
                <w:color w:val="000000"/>
                <w:sz w:val="16"/>
                <w:szCs w:val="16"/>
              </w:rPr>
            </w:pPr>
            <w:r w:rsidRPr="004F310E">
              <w:rPr>
                <w:rFonts w:cs="Times New Roman"/>
                <w:bCs/>
                <w:color w:val="000000"/>
                <w:sz w:val="16"/>
                <w:szCs w:val="16"/>
              </w:rPr>
              <w:t>0.08</w:t>
            </w:r>
          </w:p>
        </w:tc>
        <w:tc>
          <w:tcPr>
            <w:tcW w:w="646" w:type="pct"/>
            <w:tcMar>
              <w:left w:w="0" w:type="dxa"/>
              <w:right w:w="0" w:type="dxa"/>
            </w:tcMar>
          </w:tcPr>
          <w:p w14:paraId="120C5669" w14:textId="77777777" w:rsidR="0047322B" w:rsidRPr="004F310E" w:rsidRDefault="0047322B" w:rsidP="00DF2A2B">
            <w:pPr>
              <w:widowControl w:val="0"/>
              <w:adjustRightInd w:val="0"/>
              <w:spacing w:line="240" w:lineRule="auto"/>
              <w:ind w:firstLineChars="0" w:firstLine="0"/>
              <w:rPr>
                <w:rFonts w:cs="Times New Roman"/>
                <w:bCs/>
                <w:color w:val="000000"/>
                <w:sz w:val="16"/>
                <w:szCs w:val="16"/>
              </w:rPr>
            </w:pPr>
            <w:r w:rsidRPr="004F310E">
              <w:rPr>
                <w:rFonts w:cs="Times New Roman"/>
                <w:bCs/>
                <w:color w:val="000000"/>
                <w:sz w:val="16"/>
                <w:szCs w:val="16"/>
              </w:rPr>
              <w:t>0.03</w:t>
            </w:r>
          </w:p>
        </w:tc>
      </w:tr>
      <w:tr w:rsidR="00753BB4" w:rsidRPr="004F310E" w14:paraId="09A41E13" w14:textId="77777777" w:rsidTr="00DF2A2B">
        <w:trPr>
          <w:trHeight w:val="20"/>
          <w:jc w:val="center"/>
        </w:trPr>
        <w:tc>
          <w:tcPr>
            <w:tcW w:w="903" w:type="pct"/>
            <w:tcMar>
              <w:left w:w="0" w:type="dxa"/>
              <w:right w:w="0" w:type="dxa"/>
            </w:tcMar>
            <w:vAlign w:val="center"/>
          </w:tcPr>
          <w:p w14:paraId="20FA9D96" w14:textId="77777777" w:rsidR="0047322B" w:rsidRPr="004F310E" w:rsidRDefault="0047322B" w:rsidP="00DF2A2B">
            <w:pPr>
              <w:widowControl w:val="0"/>
              <w:adjustRightInd w:val="0"/>
              <w:spacing w:line="240" w:lineRule="auto"/>
              <w:ind w:firstLineChars="0" w:firstLine="0"/>
              <w:rPr>
                <w:rFonts w:cs="Times New Roman"/>
                <w:bCs/>
                <w:color w:val="000000"/>
                <w:sz w:val="16"/>
                <w:szCs w:val="16"/>
              </w:rPr>
            </w:pPr>
            <w:r w:rsidRPr="004F310E">
              <w:rPr>
                <w:rFonts w:cs="Times New Roman"/>
                <w:bCs/>
                <w:color w:val="000000"/>
                <w:sz w:val="16"/>
                <w:szCs w:val="16"/>
              </w:rPr>
              <w:t>(</w:t>
            </w:r>
            <w:r w:rsidRPr="004F310E">
              <w:rPr>
                <w:rFonts w:ascii="Symbol" w:hAnsi="Symbol" w:cs="Times New Roman"/>
                <w:bCs/>
                <w:i/>
                <w:iCs/>
                <w:color w:val="000000"/>
                <w:sz w:val="16"/>
                <w:szCs w:val="16"/>
              </w:rPr>
              <w:t></w:t>
            </w:r>
            <w:r w:rsidRPr="004F310E">
              <w:rPr>
                <w:rFonts w:cs="Times New Roman"/>
                <w:bCs/>
                <w:i/>
                <w:iCs/>
                <w:color w:val="000000"/>
                <w:sz w:val="16"/>
                <w:szCs w:val="16"/>
              </w:rPr>
              <w:t>T</w:t>
            </w:r>
            <w:r w:rsidRPr="004F310E">
              <w:rPr>
                <w:rFonts w:cs="Times New Roman"/>
                <w:bCs/>
                <w:color w:val="000000"/>
                <w:sz w:val="16"/>
                <w:szCs w:val="16"/>
              </w:rPr>
              <w:t>)</w:t>
            </w:r>
            <w:r w:rsidRPr="004F310E">
              <w:rPr>
                <w:rFonts w:cs="Times New Roman"/>
                <w:bCs/>
                <w:color w:val="000000"/>
                <w:sz w:val="16"/>
                <w:szCs w:val="16"/>
                <w:vertAlign w:val="subscript"/>
              </w:rPr>
              <w:t>50K</w:t>
            </w:r>
            <w:r w:rsidRPr="004F310E">
              <w:rPr>
                <w:rFonts w:cs="Times New Roman"/>
                <w:bCs/>
                <w:color w:val="000000"/>
                <w:sz w:val="16"/>
                <w:szCs w:val="16"/>
              </w:rPr>
              <w:t>/cm</w:t>
            </w:r>
            <w:r w:rsidRPr="004F310E">
              <w:rPr>
                <w:rFonts w:cs="Times New Roman"/>
                <w:bCs/>
                <w:color w:val="000000"/>
                <w:sz w:val="16"/>
                <w:szCs w:val="16"/>
                <w:vertAlign w:val="superscript"/>
              </w:rPr>
              <w:t>3</w:t>
            </w:r>
            <w:r w:rsidRPr="004F310E">
              <w:rPr>
                <w:rFonts w:cs="Times New Roman"/>
                <w:bCs/>
                <w:color w:val="000000"/>
                <w:sz w:val="16"/>
                <w:szCs w:val="16"/>
              </w:rPr>
              <w:t>Kmol</w:t>
            </w:r>
            <w:r w:rsidRPr="004F310E">
              <w:rPr>
                <w:rFonts w:cs="Times New Roman"/>
                <w:bCs/>
                <w:color w:val="000000"/>
                <w:sz w:val="16"/>
                <w:szCs w:val="16"/>
                <w:vertAlign w:val="superscript"/>
              </w:rPr>
              <w:t>−1</w:t>
            </w:r>
          </w:p>
        </w:tc>
        <w:tc>
          <w:tcPr>
            <w:tcW w:w="690" w:type="pct"/>
            <w:tcMar>
              <w:left w:w="0" w:type="dxa"/>
              <w:right w:w="0" w:type="dxa"/>
            </w:tcMar>
          </w:tcPr>
          <w:p w14:paraId="497C51F1" w14:textId="77777777" w:rsidR="0047322B" w:rsidRPr="004F310E" w:rsidRDefault="0047322B" w:rsidP="00DF2A2B">
            <w:pPr>
              <w:widowControl w:val="0"/>
              <w:adjustRightInd w:val="0"/>
              <w:spacing w:line="240" w:lineRule="auto"/>
              <w:ind w:firstLineChars="0" w:firstLine="0"/>
              <w:rPr>
                <w:rFonts w:cs="Times New Roman"/>
                <w:bCs/>
                <w:color w:val="000000"/>
                <w:sz w:val="16"/>
                <w:szCs w:val="16"/>
              </w:rPr>
            </w:pPr>
            <w:r w:rsidRPr="004F310E">
              <w:rPr>
                <w:rFonts w:cs="Times New Roman"/>
                <w:bCs/>
                <w:color w:val="000000"/>
                <w:sz w:val="16"/>
                <w:szCs w:val="16"/>
              </w:rPr>
              <w:t>1.01</w:t>
            </w:r>
          </w:p>
        </w:tc>
        <w:tc>
          <w:tcPr>
            <w:tcW w:w="690" w:type="pct"/>
            <w:tcMar>
              <w:left w:w="0" w:type="dxa"/>
              <w:right w:w="0" w:type="dxa"/>
            </w:tcMar>
          </w:tcPr>
          <w:p w14:paraId="41606B35" w14:textId="77777777" w:rsidR="0047322B" w:rsidRPr="004F310E" w:rsidRDefault="0047322B" w:rsidP="00DF2A2B">
            <w:pPr>
              <w:widowControl w:val="0"/>
              <w:adjustRightInd w:val="0"/>
              <w:spacing w:line="240" w:lineRule="auto"/>
              <w:ind w:firstLineChars="0" w:firstLine="0"/>
              <w:rPr>
                <w:rFonts w:cs="Times New Roman"/>
                <w:bCs/>
                <w:color w:val="000000"/>
                <w:sz w:val="16"/>
                <w:szCs w:val="16"/>
              </w:rPr>
            </w:pPr>
            <w:r w:rsidRPr="004F310E">
              <w:rPr>
                <w:rFonts w:cs="Times New Roman"/>
                <w:bCs/>
                <w:color w:val="000000"/>
                <w:sz w:val="16"/>
                <w:szCs w:val="16"/>
              </w:rPr>
              <w:t>0.53</w:t>
            </w:r>
          </w:p>
        </w:tc>
        <w:tc>
          <w:tcPr>
            <w:tcW w:w="690" w:type="pct"/>
            <w:tcMar>
              <w:left w:w="0" w:type="dxa"/>
              <w:right w:w="0" w:type="dxa"/>
            </w:tcMar>
          </w:tcPr>
          <w:p w14:paraId="2AFDB63C" w14:textId="77777777" w:rsidR="0047322B" w:rsidRPr="004F310E" w:rsidRDefault="0047322B" w:rsidP="00DF2A2B">
            <w:pPr>
              <w:widowControl w:val="0"/>
              <w:adjustRightInd w:val="0"/>
              <w:spacing w:line="240" w:lineRule="auto"/>
              <w:ind w:firstLineChars="0" w:firstLine="0"/>
              <w:rPr>
                <w:rFonts w:cs="Times New Roman"/>
                <w:bCs/>
                <w:color w:val="000000"/>
                <w:sz w:val="16"/>
                <w:szCs w:val="16"/>
              </w:rPr>
            </w:pPr>
            <w:r w:rsidRPr="004F310E">
              <w:rPr>
                <w:rFonts w:cs="Times New Roman"/>
                <w:bCs/>
                <w:color w:val="000000"/>
                <w:sz w:val="16"/>
                <w:szCs w:val="16"/>
              </w:rPr>
              <w:t>0.47</w:t>
            </w:r>
          </w:p>
        </w:tc>
        <w:tc>
          <w:tcPr>
            <w:tcW w:w="690" w:type="pct"/>
            <w:tcMar>
              <w:left w:w="0" w:type="dxa"/>
              <w:right w:w="0" w:type="dxa"/>
            </w:tcMar>
          </w:tcPr>
          <w:p w14:paraId="6244D770" w14:textId="77777777" w:rsidR="0047322B" w:rsidRPr="004F310E" w:rsidRDefault="0047322B" w:rsidP="00DF2A2B">
            <w:pPr>
              <w:widowControl w:val="0"/>
              <w:adjustRightInd w:val="0"/>
              <w:spacing w:line="240" w:lineRule="auto"/>
              <w:ind w:firstLineChars="0" w:firstLine="0"/>
              <w:rPr>
                <w:rFonts w:cs="Times New Roman"/>
                <w:bCs/>
                <w:color w:val="000000"/>
                <w:sz w:val="16"/>
                <w:szCs w:val="16"/>
              </w:rPr>
            </w:pPr>
            <w:r w:rsidRPr="004F310E">
              <w:rPr>
                <w:rFonts w:cs="Times New Roman"/>
                <w:bCs/>
                <w:color w:val="000000"/>
                <w:sz w:val="16"/>
                <w:szCs w:val="16"/>
              </w:rPr>
              <w:t>0.37</w:t>
            </w:r>
          </w:p>
        </w:tc>
        <w:tc>
          <w:tcPr>
            <w:tcW w:w="690" w:type="pct"/>
            <w:tcMar>
              <w:left w:w="0" w:type="dxa"/>
              <w:right w:w="0" w:type="dxa"/>
            </w:tcMar>
          </w:tcPr>
          <w:p w14:paraId="0609D402" w14:textId="77777777" w:rsidR="0047322B" w:rsidRPr="004F310E" w:rsidRDefault="0047322B" w:rsidP="00DF2A2B">
            <w:pPr>
              <w:widowControl w:val="0"/>
              <w:adjustRightInd w:val="0"/>
              <w:spacing w:line="240" w:lineRule="auto"/>
              <w:ind w:firstLineChars="0" w:firstLine="0"/>
              <w:rPr>
                <w:rFonts w:cs="Times New Roman"/>
                <w:bCs/>
                <w:color w:val="000000"/>
                <w:sz w:val="16"/>
                <w:szCs w:val="16"/>
              </w:rPr>
            </w:pPr>
            <w:r w:rsidRPr="004F310E">
              <w:rPr>
                <w:rFonts w:cs="Times New Roman"/>
                <w:bCs/>
                <w:color w:val="000000"/>
                <w:sz w:val="16"/>
                <w:szCs w:val="16"/>
              </w:rPr>
              <w:t>0.3</w:t>
            </w:r>
          </w:p>
        </w:tc>
        <w:tc>
          <w:tcPr>
            <w:tcW w:w="646" w:type="pct"/>
            <w:tcMar>
              <w:left w:w="0" w:type="dxa"/>
              <w:right w:w="0" w:type="dxa"/>
            </w:tcMar>
          </w:tcPr>
          <w:p w14:paraId="42170EEB" w14:textId="77777777" w:rsidR="0047322B" w:rsidRPr="004F310E" w:rsidRDefault="0047322B" w:rsidP="00DF2A2B">
            <w:pPr>
              <w:widowControl w:val="0"/>
              <w:adjustRightInd w:val="0"/>
              <w:spacing w:line="240" w:lineRule="auto"/>
              <w:ind w:firstLineChars="0" w:firstLine="0"/>
              <w:rPr>
                <w:rFonts w:cs="Times New Roman"/>
                <w:bCs/>
                <w:color w:val="000000"/>
                <w:sz w:val="16"/>
                <w:szCs w:val="16"/>
              </w:rPr>
            </w:pPr>
            <w:r w:rsidRPr="004F310E">
              <w:rPr>
                <w:rFonts w:cs="Times New Roman"/>
                <w:bCs/>
                <w:color w:val="000000"/>
                <w:sz w:val="16"/>
                <w:szCs w:val="16"/>
              </w:rPr>
              <w:t>0.21</w:t>
            </w:r>
          </w:p>
        </w:tc>
      </w:tr>
      <w:tr w:rsidR="00753BB4" w:rsidRPr="004F310E" w14:paraId="458A26D9" w14:textId="77777777" w:rsidTr="00DF2A2B">
        <w:trPr>
          <w:trHeight w:val="20"/>
          <w:jc w:val="center"/>
        </w:trPr>
        <w:tc>
          <w:tcPr>
            <w:tcW w:w="903" w:type="pct"/>
            <w:tcMar>
              <w:left w:w="0" w:type="dxa"/>
              <w:right w:w="0" w:type="dxa"/>
            </w:tcMar>
            <w:vAlign w:val="center"/>
          </w:tcPr>
          <w:p w14:paraId="78226410" w14:textId="77777777" w:rsidR="0047322B" w:rsidRPr="004F310E" w:rsidRDefault="0047322B" w:rsidP="00DF2A2B">
            <w:pPr>
              <w:widowControl w:val="0"/>
              <w:adjustRightInd w:val="0"/>
              <w:spacing w:line="240" w:lineRule="auto"/>
              <w:ind w:firstLineChars="0" w:firstLine="0"/>
              <w:rPr>
                <w:rFonts w:cs="Times New Roman"/>
                <w:bCs/>
                <w:color w:val="000000"/>
                <w:sz w:val="16"/>
                <w:szCs w:val="16"/>
              </w:rPr>
            </w:pPr>
            <w:r w:rsidRPr="004F310E">
              <w:rPr>
                <w:rFonts w:cs="Times New Roman"/>
                <w:bCs/>
                <w:color w:val="000000"/>
                <w:sz w:val="16"/>
                <w:szCs w:val="16"/>
              </w:rPr>
              <w:t>(</w:t>
            </w:r>
            <w:r w:rsidRPr="004F310E">
              <w:rPr>
                <w:rFonts w:ascii="Symbol" w:hAnsi="Symbol" w:cs="Times New Roman"/>
                <w:bCs/>
                <w:i/>
                <w:iCs/>
                <w:color w:val="000000"/>
                <w:sz w:val="16"/>
                <w:szCs w:val="16"/>
              </w:rPr>
              <w:t></w:t>
            </w:r>
            <w:r w:rsidRPr="004F310E">
              <w:rPr>
                <w:rFonts w:cs="Times New Roman"/>
                <w:bCs/>
                <w:i/>
                <w:iCs/>
                <w:color w:val="000000"/>
                <w:sz w:val="16"/>
                <w:szCs w:val="16"/>
              </w:rPr>
              <w:t>T</w:t>
            </w:r>
            <w:r w:rsidRPr="004F310E">
              <w:rPr>
                <w:rFonts w:cs="Times New Roman"/>
                <w:bCs/>
                <w:color w:val="000000"/>
                <w:sz w:val="16"/>
                <w:szCs w:val="16"/>
              </w:rPr>
              <w:t>)</w:t>
            </w:r>
            <w:r w:rsidRPr="004F310E">
              <w:rPr>
                <w:rFonts w:cs="Times New Roman"/>
                <w:bCs/>
                <w:color w:val="000000"/>
                <w:sz w:val="16"/>
                <w:szCs w:val="16"/>
                <w:vertAlign w:val="subscript"/>
              </w:rPr>
              <w:t>300K</w:t>
            </w:r>
            <w:r w:rsidRPr="004F310E">
              <w:rPr>
                <w:rFonts w:cs="Times New Roman"/>
                <w:bCs/>
                <w:color w:val="000000"/>
                <w:sz w:val="16"/>
                <w:szCs w:val="16"/>
              </w:rPr>
              <w:t>/cm</w:t>
            </w:r>
            <w:r w:rsidRPr="004F310E">
              <w:rPr>
                <w:rFonts w:cs="Times New Roman"/>
                <w:bCs/>
                <w:color w:val="000000"/>
                <w:sz w:val="16"/>
                <w:szCs w:val="16"/>
                <w:vertAlign w:val="superscript"/>
              </w:rPr>
              <w:t>3</w:t>
            </w:r>
            <w:r w:rsidRPr="004F310E">
              <w:rPr>
                <w:rFonts w:cs="Times New Roman"/>
                <w:bCs/>
                <w:color w:val="000000"/>
                <w:sz w:val="16"/>
                <w:szCs w:val="16"/>
              </w:rPr>
              <w:t>Kmol</w:t>
            </w:r>
            <w:r w:rsidRPr="004F310E">
              <w:rPr>
                <w:rFonts w:cs="Times New Roman"/>
                <w:bCs/>
                <w:color w:val="000000"/>
                <w:sz w:val="16"/>
                <w:szCs w:val="16"/>
                <w:vertAlign w:val="superscript"/>
              </w:rPr>
              <w:t>−1</w:t>
            </w:r>
          </w:p>
        </w:tc>
        <w:tc>
          <w:tcPr>
            <w:tcW w:w="690" w:type="pct"/>
            <w:tcMar>
              <w:left w:w="0" w:type="dxa"/>
              <w:right w:w="0" w:type="dxa"/>
            </w:tcMar>
          </w:tcPr>
          <w:p w14:paraId="5A65BD9C" w14:textId="77777777" w:rsidR="0047322B" w:rsidRPr="004F310E" w:rsidRDefault="0047322B" w:rsidP="00DF2A2B">
            <w:pPr>
              <w:widowControl w:val="0"/>
              <w:adjustRightInd w:val="0"/>
              <w:spacing w:line="240" w:lineRule="auto"/>
              <w:ind w:firstLineChars="0" w:firstLine="0"/>
              <w:rPr>
                <w:rFonts w:cs="Times New Roman"/>
                <w:bCs/>
                <w:color w:val="000000"/>
                <w:sz w:val="16"/>
                <w:szCs w:val="16"/>
              </w:rPr>
            </w:pPr>
            <w:r w:rsidRPr="004F310E">
              <w:rPr>
                <w:rFonts w:cs="Times New Roman"/>
                <w:bCs/>
                <w:color w:val="000000"/>
                <w:sz w:val="16"/>
                <w:szCs w:val="16"/>
              </w:rPr>
              <w:t>1.3</w:t>
            </w:r>
          </w:p>
        </w:tc>
        <w:tc>
          <w:tcPr>
            <w:tcW w:w="690" w:type="pct"/>
            <w:tcMar>
              <w:left w:w="0" w:type="dxa"/>
              <w:right w:w="0" w:type="dxa"/>
            </w:tcMar>
          </w:tcPr>
          <w:p w14:paraId="0C27F6FF" w14:textId="77777777" w:rsidR="0047322B" w:rsidRPr="004F310E" w:rsidRDefault="0047322B" w:rsidP="00DF2A2B">
            <w:pPr>
              <w:widowControl w:val="0"/>
              <w:adjustRightInd w:val="0"/>
              <w:spacing w:line="240" w:lineRule="auto"/>
              <w:ind w:firstLineChars="0" w:firstLine="0"/>
              <w:rPr>
                <w:rFonts w:cs="Times New Roman"/>
                <w:bCs/>
                <w:color w:val="000000"/>
                <w:sz w:val="16"/>
                <w:szCs w:val="16"/>
              </w:rPr>
            </w:pPr>
            <w:r w:rsidRPr="004F310E">
              <w:rPr>
                <w:rFonts w:cs="Times New Roman"/>
                <w:bCs/>
                <w:color w:val="000000"/>
                <w:sz w:val="16"/>
                <w:szCs w:val="16"/>
              </w:rPr>
              <w:t>0.78</w:t>
            </w:r>
          </w:p>
        </w:tc>
        <w:tc>
          <w:tcPr>
            <w:tcW w:w="690" w:type="pct"/>
            <w:tcMar>
              <w:left w:w="0" w:type="dxa"/>
              <w:right w:w="0" w:type="dxa"/>
            </w:tcMar>
          </w:tcPr>
          <w:p w14:paraId="743B48A2" w14:textId="77777777" w:rsidR="0047322B" w:rsidRPr="004F310E" w:rsidRDefault="0047322B" w:rsidP="00DF2A2B">
            <w:pPr>
              <w:widowControl w:val="0"/>
              <w:adjustRightInd w:val="0"/>
              <w:spacing w:line="240" w:lineRule="auto"/>
              <w:ind w:firstLineChars="0" w:firstLine="0"/>
              <w:rPr>
                <w:rFonts w:cs="Times New Roman"/>
                <w:bCs/>
                <w:color w:val="000000"/>
                <w:sz w:val="16"/>
                <w:szCs w:val="16"/>
              </w:rPr>
            </w:pPr>
            <w:r w:rsidRPr="004F310E">
              <w:rPr>
                <w:rFonts w:cs="Times New Roman"/>
                <w:bCs/>
                <w:color w:val="000000"/>
                <w:sz w:val="16"/>
                <w:szCs w:val="16"/>
              </w:rPr>
              <w:t>0.73</w:t>
            </w:r>
          </w:p>
        </w:tc>
        <w:tc>
          <w:tcPr>
            <w:tcW w:w="690" w:type="pct"/>
            <w:tcMar>
              <w:left w:w="0" w:type="dxa"/>
              <w:right w:w="0" w:type="dxa"/>
            </w:tcMar>
          </w:tcPr>
          <w:p w14:paraId="215E714E" w14:textId="77777777" w:rsidR="0047322B" w:rsidRPr="004F310E" w:rsidRDefault="0047322B" w:rsidP="00DF2A2B">
            <w:pPr>
              <w:widowControl w:val="0"/>
              <w:adjustRightInd w:val="0"/>
              <w:spacing w:line="240" w:lineRule="auto"/>
              <w:ind w:firstLineChars="0" w:firstLine="0"/>
              <w:rPr>
                <w:rFonts w:cs="Times New Roman"/>
                <w:bCs/>
                <w:color w:val="000000"/>
                <w:sz w:val="16"/>
                <w:szCs w:val="16"/>
              </w:rPr>
            </w:pPr>
            <w:r w:rsidRPr="004F310E">
              <w:rPr>
                <w:rFonts w:cs="Times New Roman"/>
                <w:bCs/>
                <w:color w:val="000000"/>
                <w:sz w:val="16"/>
                <w:szCs w:val="16"/>
              </w:rPr>
              <w:t>0.65</w:t>
            </w:r>
          </w:p>
        </w:tc>
        <w:tc>
          <w:tcPr>
            <w:tcW w:w="690" w:type="pct"/>
            <w:tcMar>
              <w:left w:w="0" w:type="dxa"/>
              <w:right w:w="0" w:type="dxa"/>
            </w:tcMar>
          </w:tcPr>
          <w:p w14:paraId="3F2D79F4" w14:textId="77777777" w:rsidR="0047322B" w:rsidRPr="004F310E" w:rsidRDefault="0047322B" w:rsidP="00DF2A2B">
            <w:pPr>
              <w:widowControl w:val="0"/>
              <w:adjustRightInd w:val="0"/>
              <w:spacing w:line="240" w:lineRule="auto"/>
              <w:ind w:firstLineChars="0" w:firstLine="0"/>
              <w:rPr>
                <w:rFonts w:cs="Times New Roman"/>
                <w:bCs/>
                <w:color w:val="000000"/>
                <w:sz w:val="16"/>
                <w:szCs w:val="16"/>
              </w:rPr>
            </w:pPr>
            <w:r w:rsidRPr="004F310E">
              <w:rPr>
                <w:rFonts w:cs="Times New Roman"/>
                <w:bCs/>
                <w:color w:val="000000"/>
                <w:sz w:val="16"/>
                <w:szCs w:val="16"/>
              </w:rPr>
              <w:t>0.55</w:t>
            </w:r>
          </w:p>
        </w:tc>
        <w:tc>
          <w:tcPr>
            <w:tcW w:w="646" w:type="pct"/>
            <w:tcMar>
              <w:left w:w="0" w:type="dxa"/>
              <w:right w:w="0" w:type="dxa"/>
            </w:tcMar>
          </w:tcPr>
          <w:p w14:paraId="4EAC5D75" w14:textId="77777777" w:rsidR="0047322B" w:rsidRPr="004F310E" w:rsidRDefault="0047322B" w:rsidP="00DF2A2B">
            <w:pPr>
              <w:widowControl w:val="0"/>
              <w:adjustRightInd w:val="0"/>
              <w:spacing w:line="240" w:lineRule="auto"/>
              <w:ind w:firstLineChars="0" w:firstLine="0"/>
              <w:rPr>
                <w:rFonts w:cs="Times New Roman"/>
                <w:bCs/>
                <w:color w:val="000000"/>
                <w:sz w:val="16"/>
                <w:szCs w:val="16"/>
              </w:rPr>
            </w:pPr>
            <w:r w:rsidRPr="004F310E">
              <w:rPr>
                <w:rFonts w:cs="Times New Roman"/>
                <w:bCs/>
                <w:color w:val="000000"/>
                <w:sz w:val="16"/>
                <w:szCs w:val="16"/>
              </w:rPr>
              <w:t>0.49</w:t>
            </w:r>
          </w:p>
        </w:tc>
      </w:tr>
      <w:tr w:rsidR="00753BB4" w:rsidRPr="004F310E" w14:paraId="42546AE6" w14:textId="77777777" w:rsidTr="00DF2A2B">
        <w:trPr>
          <w:trHeight w:val="20"/>
          <w:jc w:val="center"/>
        </w:trPr>
        <w:tc>
          <w:tcPr>
            <w:tcW w:w="903" w:type="pct"/>
            <w:tcMar>
              <w:left w:w="0" w:type="dxa"/>
              <w:right w:w="0" w:type="dxa"/>
            </w:tcMar>
            <w:vAlign w:val="center"/>
          </w:tcPr>
          <w:p w14:paraId="60012866" w14:textId="77777777" w:rsidR="0047322B" w:rsidRPr="004F310E" w:rsidRDefault="0047322B" w:rsidP="00DF2A2B">
            <w:pPr>
              <w:widowControl w:val="0"/>
              <w:adjustRightInd w:val="0"/>
              <w:spacing w:line="240" w:lineRule="auto"/>
              <w:ind w:firstLineChars="0" w:firstLine="0"/>
              <w:rPr>
                <w:rFonts w:cs="Times New Roman"/>
                <w:bCs/>
                <w:i/>
                <w:iCs/>
                <w:color w:val="000000"/>
                <w:sz w:val="16"/>
                <w:szCs w:val="16"/>
              </w:rPr>
            </w:pPr>
            <w:r w:rsidRPr="004F310E">
              <w:rPr>
                <w:rFonts w:cs="Times New Roman"/>
                <w:bCs/>
                <w:i/>
                <w:iCs/>
                <w:color w:val="000000"/>
                <w:sz w:val="16"/>
                <w:szCs w:val="16"/>
              </w:rPr>
              <w:t>T</w:t>
            </w:r>
            <w:r w:rsidRPr="004F310E">
              <w:rPr>
                <w:rFonts w:cs="Times New Roman"/>
                <w:bCs/>
                <w:color w:val="000000"/>
                <w:sz w:val="16"/>
                <w:szCs w:val="16"/>
                <w:vertAlign w:val="subscript"/>
              </w:rPr>
              <w:t>N</w:t>
            </w:r>
            <w:r w:rsidRPr="004F310E">
              <w:rPr>
                <w:rFonts w:cs="Times New Roman"/>
                <w:bCs/>
                <w:color w:val="000000"/>
                <w:sz w:val="16"/>
                <w:szCs w:val="16"/>
              </w:rPr>
              <w:t xml:space="preserve"> / K(</w:t>
            </w:r>
            <w:r w:rsidRPr="00DF2A2B">
              <w:rPr>
                <w:rFonts w:cs="Times New Roman"/>
                <w:bCs/>
                <w:color w:val="000000"/>
                <w:sz w:val="16"/>
                <w:szCs w:val="16"/>
              </w:rPr>
              <w:t>d</w:t>
            </w:r>
            <w:r w:rsidRPr="00DF2A2B">
              <w:rPr>
                <w:rFonts w:cs="Times New Roman"/>
                <w:bCs/>
                <w:i/>
                <w:iCs/>
                <w:color w:val="000000"/>
                <w:sz w:val="16"/>
                <w:szCs w:val="16"/>
              </w:rPr>
              <w:t>FC/</w:t>
            </w:r>
            <w:r w:rsidRPr="00DF2A2B">
              <w:rPr>
                <w:rFonts w:cs="Times New Roman"/>
                <w:bCs/>
                <w:color w:val="000000"/>
                <w:sz w:val="16"/>
                <w:szCs w:val="16"/>
              </w:rPr>
              <w:t>d</w:t>
            </w:r>
            <w:r w:rsidRPr="00DF2A2B">
              <w:rPr>
                <w:rFonts w:cs="Times New Roman"/>
                <w:bCs/>
                <w:i/>
                <w:iCs/>
                <w:color w:val="000000"/>
                <w:sz w:val="16"/>
                <w:szCs w:val="16"/>
              </w:rPr>
              <w:t>T</w:t>
            </w:r>
            <w:r w:rsidRPr="004F310E">
              <w:rPr>
                <w:rFonts w:cs="Times New Roman"/>
                <w:bCs/>
                <w:color w:val="000000"/>
                <w:sz w:val="16"/>
                <w:szCs w:val="16"/>
              </w:rPr>
              <w:t>)</w:t>
            </w:r>
          </w:p>
        </w:tc>
        <w:tc>
          <w:tcPr>
            <w:tcW w:w="690" w:type="pct"/>
            <w:tcMar>
              <w:left w:w="0" w:type="dxa"/>
              <w:right w:w="0" w:type="dxa"/>
            </w:tcMar>
          </w:tcPr>
          <w:p w14:paraId="2777BB88" w14:textId="77777777" w:rsidR="0047322B" w:rsidRPr="004F310E" w:rsidRDefault="0047322B" w:rsidP="00DF2A2B">
            <w:pPr>
              <w:widowControl w:val="0"/>
              <w:adjustRightInd w:val="0"/>
              <w:spacing w:line="240" w:lineRule="auto"/>
              <w:ind w:firstLineChars="0" w:firstLine="0"/>
              <w:rPr>
                <w:rFonts w:cs="Times New Roman"/>
                <w:bCs/>
                <w:color w:val="000000"/>
                <w:sz w:val="16"/>
                <w:szCs w:val="16"/>
              </w:rPr>
            </w:pPr>
            <w:r w:rsidRPr="004F310E">
              <w:rPr>
                <w:rFonts w:cs="Times New Roman"/>
                <w:bCs/>
                <w:color w:val="000000"/>
                <w:sz w:val="16"/>
                <w:szCs w:val="16"/>
              </w:rPr>
              <w:t>6.3</w:t>
            </w:r>
          </w:p>
        </w:tc>
        <w:tc>
          <w:tcPr>
            <w:tcW w:w="690" w:type="pct"/>
            <w:tcMar>
              <w:left w:w="0" w:type="dxa"/>
              <w:right w:w="0" w:type="dxa"/>
            </w:tcMar>
          </w:tcPr>
          <w:p w14:paraId="37620827" w14:textId="77777777" w:rsidR="0047322B" w:rsidRPr="004F310E" w:rsidRDefault="0047322B" w:rsidP="00DF2A2B">
            <w:pPr>
              <w:widowControl w:val="0"/>
              <w:adjustRightInd w:val="0"/>
              <w:spacing w:line="240" w:lineRule="auto"/>
              <w:ind w:firstLineChars="0" w:firstLine="0"/>
              <w:rPr>
                <w:rFonts w:cs="Times New Roman"/>
                <w:bCs/>
                <w:color w:val="000000"/>
                <w:sz w:val="16"/>
                <w:szCs w:val="16"/>
              </w:rPr>
            </w:pPr>
            <w:r w:rsidRPr="004F310E">
              <w:rPr>
                <w:rFonts w:cs="Times New Roman"/>
                <w:bCs/>
                <w:color w:val="000000"/>
                <w:sz w:val="16"/>
                <w:szCs w:val="16"/>
              </w:rPr>
              <w:t>2.9</w:t>
            </w:r>
          </w:p>
        </w:tc>
        <w:tc>
          <w:tcPr>
            <w:tcW w:w="690" w:type="pct"/>
            <w:tcMar>
              <w:left w:w="0" w:type="dxa"/>
              <w:right w:w="0" w:type="dxa"/>
            </w:tcMar>
          </w:tcPr>
          <w:p w14:paraId="46DF9F67" w14:textId="77777777" w:rsidR="0047322B" w:rsidRPr="004F310E" w:rsidRDefault="0047322B" w:rsidP="00DF2A2B">
            <w:pPr>
              <w:widowControl w:val="0"/>
              <w:adjustRightInd w:val="0"/>
              <w:spacing w:line="240" w:lineRule="auto"/>
              <w:ind w:firstLineChars="0" w:firstLine="0"/>
              <w:rPr>
                <w:rFonts w:cs="Times New Roman"/>
                <w:bCs/>
                <w:color w:val="000000"/>
                <w:sz w:val="16"/>
                <w:szCs w:val="16"/>
              </w:rPr>
            </w:pPr>
            <w:r w:rsidRPr="004F310E">
              <w:rPr>
                <w:rFonts w:cs="Times New Roman"/>
                <w:bCs/>
                <w:color w:val="000000"/>
                <w:sz w:val="16"/>
                <w:szCs w:val="16"/>
              </w:rPr>
              <w:t>2.1</w:t>
            </w:r>
          </w:p>
        </w:tc>
        <w:tc>
          <w:tcPr>
            <w:tcW w:w="690" w:type="pct"/>
            <w:tcMar>
              <w:left w:w="0" w:type="dxa"/>
              <w:right w:w="0" w:type="dxa"/>
            </w:tcMar>
          </w:tcPr>
          <w:p w14:paraId="0BF30717" w14:textId="77777777" w:rsidR="0047322B" w:rsidRPr="004F310E" w:rsidRDefault="0047322B" w:rsidP="00DF2A2B">
            <w:pPr>
              <w:widowControl w:val="0"/>
              <w:adjustRightInd w:val="0"/>
              <w:spacing w:line="240" w:lineRule="auto"/>
              <w:ind w:firstLineChars="0" w:firstLine="0"/>
              <w:rPr>
                <w:rFonts w:cs="Times New Roman"/>
                <w:bCs/>
                <w:color w:val="000000"/>
                <w:sz w:val="16"/>
                <w:szCs w:val="16"/>
              </w:rPr>
            </w:pPr>
            <w:r w:rsidRPr="004F310E">
              <w:rPr>
                <w:rFonts w:cs="Times New Roman"/>
                <w:bCs/>
                <w:color w:val="000000"/>
                <w:sz w:val="16"/>
                <w:szCs w:val="16"/>
              </w:rPr>
              <w:t>2.0</w:t>
            </w:r>
          </w:p>
        </w:tc>
        <w:tc>
          <w:tcPr>
            <w:tcW w:w="690" w:type="pct"/>
            <w:tcMar>
              <w:left w:w="0" w:type="dxa"/>
              <w:right w:w="0" w:type="dxa"/>
            </w:tcMar>
          </w:tcPr>
          <w:p w14:paraId="0563BA93" w14:textId="77777777" w:rsidR="0047322B" w:rsidRPr="004F310E" w:rsidRDefault="0047322B" w:rsidP="00DF2A2B">
            <w:pPr>
              <w:widowControl w:val="0"/>
              <w:adjustRightInd w:val="0"/>
              <w:spacing w:line="240" w:lineRule="auto"/>
              <w:ind w:firstLineChars="0" w:firstLine="0"/>
              <w:rPr>
                <w:rFonts w:cs="Times New Roman"/>
                <w:bCs/>
                <w:color w:val="000000"/>
                <w:sz w:val="16"/>
                <w:szCs w:val="16"/>
              </w:rPr>
            </w:pPr>
            <w:r w:rsidRPr="004F310E">
              <w:rPr>
                <w:rFonts w:cs="Times New Roman"/>
                <w:bCs/>
                <w:color w:val="000000"/>
                <w:sz w:val="16"/>
                <w:szCs w:val="16"/>
              </w:rPr>
              <w:t>&lt; 2</w:t>
            </w:r>
          </w:p>
        </w:tc>
        <w:tc>
          <w:tcPr>
            <w:tcW w:w="646" w:type="pct"/>
            <w:tcMar>
              <w:left w:w="0" w:type="dxa"/>
              <w:right w:w="0" w:type="dxa"/>
            </w:tcMar>
          </w:tcPr>
          <w:p w14:paraId="5DF95C3D" w14:textId="77777777" w:rsidR="0047322B" w:rsidRPr="004F310E" w:rsidRDefault="0047322B" w:rsidP="00DF2A2B">
            <w:pPr>
              <w:widowControl w:val="0"/>
              <w:adjustRightInd w:val="0"/>
              <w:spacing w:line="240" w:lineRule="auto"/>
              <w:ind w:firstLineChars="0" w:firstLine="0"/>
              <w:rPr>
                <w:rFonts w:cs="Times New Roman"/>
                <w:bCs/>
                <w:color w:val="000000"/>
                <w:sz w:val="16"/>
                <w:szCs w:val="16"/>
              </w:rPr>
            </w:pPr>
            <w:r w:rsidRPr="004F310E">
              <w:rPr>
                <w:rFonts w:cs="Times New Roman"/>
                <w:bCs/>
                <w:color w:val="000000"/>
                <w:sz w:val="16"/>
                <w:szCs w:val="16"/>
              </w:rPr>
              <w:t>&lt;2</w:t>
            </w:r>
          </w:p>
        </w:tc>
      </w:tr>
      <w:tr w:rsidR="00753BB4" w:rsidRPr="004F310E" w14:paraId="5CEC33FF" w14:textId="77777777" w:rsidTr="00DF2A2B">
        <w:trPr>
          <w:trHeight w:val="20"/>
          <w:jc w:val="center"/>
        </w:trPr>
        <w:tc>
          <w:tcPr>
            <w:tcW w:w="903" w:type="pct"/>
            <w:tcMar>
              <w:left w:w="0" w:type="dxa"/>
              <w:right w:w="0" w:type="dxa"/>
            </w:tcMar>
            <w:vAlign w:val="center"/>
          </w:tcPr>
          <w:p w14:paraId="3B95D21F" w14:textId="77777777" w:rsidR="0047322B" w:rsidRPr="004F310E" w:rsidRDefault="0047322B" w:rsidP="00DF2A2B">
            <w:pPr>
              <w:widowControl w:val="0"/>
              <w:adjustRightInd w:val="0"/>
              <w:spacing w:line="240" w:lineRule="auto"/>
              <w:ind w:firstLineChars="0" w:firstLine="0"/>
              <w:rPr>
                <w:rFonts w:cs="Times New Roman"/>
                <w:bCs/>
                <w:color w:val="000000"/>
                <w:sz w:val="16"/>
                <w:szCs w:val="16"/>
              </w:rPr>
            </w:pPr>
            <w:r w:rsidRPr="004F310E">
              <w:rPr>
                <w:rFonts w:cs="Times New Roman"/>
                <w:bCs/>
                <w:i/>
                <w:iCs/>
                <w:color w:val="000000"/>
                <w:sz w:val="16"/>
                <w:szCs w:val="16"/>
              </w:rPr>
              <w:t>H</w:t>
            </w:r>
            <w:r w:rsidRPr="004F310E">
              <w:rPr>
                <w:rFonts w:cs="Times New Roman"/>
                <w:bCs/>
                <w:color w:val="000000"/>
                <w:sz w:val="16"/>
                <w:szCs w:val="16"/>
                <w:vertAlign w:val="subscript"/>
              </w:rPr>
              <w:t xml:space="preserve">C </w:t>
            </w:r>
            <w:r w:rsidRPr="004F310E">
              <w:rPr>
                <w:rFonts w:cs="Times New Roman"/>
                <w:bCs/>
                <w:color w:val="000000"/>
                <w:sz w:val="16"/>
                <w:szCs w:val="16"/>
              </w:rPr>
              <w:t>/ Oe(at 2 K)</w:t>
            </w:r>
          </w:p>
        </w:tc>
        <w:tc>
          <w:tcPr>
            <w:tcW w:w="690" w:type="pct"/>
            <w:tcMar>
              <w:left w:w="0" w:type="dxa"/>
              <w:right w:w="0" w:type="dxa"/>
            </w:tcMar>
          </w:tcPr>
          <w:p w14:paraId="7DAABD8F" w14:textId="77777777" w:rsidR="0047322B" w:rsidRPr="004F310E" w:rsidRDefault="0047322B" w:rsidP="00DF2A2B">
            <w:pPr>
              <w:widowControl w:val="0"/>
              <w:adjustRightInd w:val="0"/>
              <w:spacing w:line="240" w:lineRule="auto"/>
              <w:ind w:firstLineChars="0" w:firstLine="0"/>
              <w:rPr>
                <w:rFonts w:cs="Times New Roman"/>
                <w:bCs/>
                <w:color w:val="000000"/>
                <w:sz w:val="16"/>
                <w:szCs w:val="16"/>
              </w:rPr>
            </w:pPr>
            <w:r w:rsidRPr="004F310E">
              <w:rPr>
                <w:rFonts w:cs="Times New Roman"/>
                <w:bCs/>
                <w:color w:val="000000"/>
                <w:sz w:val="16"/>
                <w:szCs w:val="16"/>
              </w:rPr>
              <w:t>60</w:t>
            </w:r>
          </w:p>
        </w:tc>
        <w:tc>
          <w:tcPr>
            <w:tcW w:w="690" w:type="pct"/>
            <w:tcMar>
              <w:left w:w="0" w:type="dxa"/>
              <w:right w:w="0" w:type="dxa"/>
            </w:tcMar>
          </w:tcPr>
          <w:p w14:paraId="1A371009" w14:textId="77777777" w:rsidR="0047322B" w:rsidRPr="004F310E" w:rsidRDefault="0047322B" w:rsidP="00DF2A2B">
            <w:pPr>
              <w:widowControl w:val="0"/>
              <w:adjustRightInd w:val="0"/>
              <w:spacing w:line="240" w:lineRule="auto"/>
              <w:ind w:firstLineChars="0" w:firstLine="0"/>
              <w:rPr>
                <w:rFonts w:cs="Times New Roman"/>
                <w:bCs/>
                <w:color w:val="000000"/>
                <w:sz w:val="16"/>
                <w:szCs w:val="16"/>
              </w:rPr>
            </w:pPr>
            <w:r w:rsidRPr="004F310E">
              <w:rPr>
                <w:rFonts w:cs="Times New Roman"/>
                <w:bCs/>
                <w:color w:val="000000"/>
                <w:sz w:val="16"/>
                <w:szCs w:val="16"/>
              </w:rPr>
              <w:t>53</w:t>
            </w:r>
          </w:p>
        </w:tc>
        <w:tc>
          <w:tcPr>
            <w:tcW w:w="690" w:type="pct"/>
            <w:tcMar>
              <w:left w:w="0" w:type="dxa"/>
              <w:right w:w="0" w:type="dxa"/>
            </w:tcMar>
          </w:tcPr>
          <w:p w14:paraId="4D6EF120" w14:textId="77777777" w:rsidR="0047322B" w:rsidRPr="004F310E" w:rsidRDefault="0047322B" w:rsidP="00DF2A2B">
            <w:pPr>
              <w:widowControl w:val="0"/>
              <w:adjustRightInd w:val="0"/>
              <w:spacing w:line="240" w:lineRule="auto"/>
              <w:ind w:firstLineChars="0" w:firstLine="0"/>
              <w:rPr>
                <w:rFonts w:cs="Times New Roman"/>
                <w:bCs/>
                <w:color w:val="000000"/>
                <w:sz w:val="16"/>
                <w:szCs w:val="16"/>
              </w:rPr>
            </w:pPr>
            <w:r w:rsidRPr="004F310E">
              <w:rPr>
                <w:rFonts w:cs="Times New Roman"/>
                <w:bCs/>
                <w:color w:val="000000"/>
                <w:sz w:val="16"/>
                <w:szCs w:val="16"/>
              </w:rPr>
              <w:t>48</w:t>
            </w:r>
          </w:p>
        </w:tc>
        <w:tc>
          <w:tcPr>
            <w:tcW w:w="690" w:type="pct"/>
            <w:tcMar>
              <w:left w:w="0" w:type="dxa"/>
              <w:right w:w="0" w:type="dxa"/>
            </w:tcMar>
          </w:tcPr>
          <w:p w14:paraId="342539E2" w14:textId="77777777" w:rsidR="0047322B" w:rsidRPr="004F310E" w:rsidRDefault="0047322B" w:rsidP="00DF2A2B">
            <w:pPr>
              <w:widowControl w:val="0"/>
              <w:adjustRightInd w:val="0"/>
              <w:spacing w:line="240" w:lineRule="auto"/>
              <w:ind w:firstLineChars="0" w:firstLine="0"/>
              <w:rPr>
                <w:rFonts w:cs="Times New Roman"/>
                <w:bCs/>
                <w:color w:val="000000"/>
                <w:sz w:val="16"/>
                <w:szCs w:val="16"/>
              </w:rPr>
            </w:pPr>
            <w:r w:rsidRPr="004F310E">
              <w:rPr>
                <w:rFonts w:cs="Times New Roman"/>
                <w:bCs/>
                <w:color w:val="000000"/>
                <w:sz w:val="16"/>
                <w:szCs w:val="16"/>
              </w:rPr>
              <w:t>56</w:t>
            </w:r>
          </w:p>
        </w:tc>
        <w:tc>
          <w:tcPr>
            <w:tcW w:w="690" w:type="pct"/>
            <w:tcMar>
              <w:left w:w="0" w:type="dxa"/>
              <w:right w:w="0" w:type="dxa"/>
            </w:tcMar>
          </w:tcPr>
          <w:p w14:paraId="132A641A" w14:textId="77777777" w:rsidR="0047322B" w:rsidRPr="004F310E" w:rsidRDefault="0047322B" w:rsidP="00DF2A2B">
            <w:pPr>
              <w:widowControl w:val="0"/>
              <w:adjustRightInd w:val="0"/>
              <w:spacing w:line="240" w:lineRule="auto"/>
              <w:ind w:firstLineChars="0" w:firstLine="0"/>
              <w:rPr>
                <w:rFonts w:cs="Times New Roman"/>
                <w:bCs/>
                <w:color w:val="000000"/>
                <w:sz w:val="16"/>
                <w:szCs w:val="16"/>
              </w:rPr>
            </w:pPr>
            <w:r w:rsidRPr="004F310E">
              <w:rPr>
                <w:rFonts w:cs="Times New Roman"/>
                <w:bCs/>
                <w:color w:val="000000"/>
                <w:sz w:val="16"/>
                <w:szCs w:val="16"/>
              </w:rPr>
              <w:t>0</w:t>
            </w:r>
          </w:p>
        </w:tc>
        <w:tc>
          <w:tcPr>
            <w:tcW w:w="646" w:type="pct"/>
            <w:tcMar>
              <w:left w:w="0" w:type="dxa"/>
              <w:right w:w="0" w:type="dxa"/>
            </w:tcMar>
          </w:tcPr>
          <w:p w14:paraId="5C4EFA7B" w14:textId="77777777" w:rsidR="0047322B" w:rsidRPr="004F310E" w:rsidRDefault="0047322B" w:rsidP="00DF2A2B">
            <w:pPr>
              <w:widowControl w:val="0"/>
              <w:adjustRightInd w:val="0"/>
              <w:spacing w:line="240" w:lineRule="auto"/>
              <w:ind w:firstLineChars="0" w:firstLine="0"/>
              <w:rPr>
                <w:rFonts w:cs="Times New Roman"/>
                <w:bCs/>
                <w:color w:val="000000"/>
                <w:sz w:val="16"/>
                <w:szCs w:val="16"/>
              </w:rPr>
            </w:pPr>
            <w:r w:rsidRPr="004F310E">
              <w:rPr>
                <w:rFonts w:cs="Times New Roman"/>
                <w:bCs/>
                <w:color w:val="000000"/>
                <w:sz w:val="16"/>
                <w:szCs w:val="16"/>
              </w:rPr>
              <w:t>7</w:t>
            </w:r>
          </w:p>
        </w:tc>
      </w:tr>
      <w:tr w:rsidR="00753BB4" w:rsidRPr="004F310E" w14:paraId="31E6D03C" w14:textId="77777777" w:rsidTr="00DF2A2B">
        <w:trPr>
          <w:trHeight w:val="20"/>
          <w:jc w:val="center"/>
        </w:trPr>
        <w:tc>
          <w:tcPr>
            <w:tcW w:w="903" w:type="pct"/>
            <w:tcMar>
              <w:left w:w="0" w:type="dxa"/>
              <w:right w:w="0" w:type="dxa"/>
            </w:tcMar>
            <w:vAlign w:val="center"/>
          </w:tcPr>
          <w:p w14:paraId="6C93AC61" w14:textId="77777777" w:rsidR="0047322B" w:rsidRPr="004F310E" w:rsidRDefault="0047322B" w:rsidP="00DF2A2B">
            <w:pPr>
              <w:widowControl w:val="0"/>
              <w:adjustRightInd w:val="0"/>
              <w:spacing w:line="240" w:lineRule="auto"/>
              <w:ind w:firstLineChars="0" w:firstLine="0"/>
              <w:rPr>
                <w:rFonts w:cs="Times New Roman"/>
                <w:bCs/>
                <w:i/>
                <w:iCs/>
                <w:color w:val="000000"/>
                <w:sz w:val="16"/>
                <w:szCs w:val="16"/>
              </w:rPr>
            </w:pPr>
            <w:r w:rsidRPr="004F310E">
              <w:rPr>
                <w:rFonts w:cs="Times New Roman"/>
                <w:bCs/>
                <w:i/>
                <w:iCs/>
                <w:color w:val="000000"/>
                <w:sz w:val="16"/>
                <w:szCs w:val="16"/>
              </w:rPr>
              <w:t>M</w:t>
            </w:r>
            <w:r w:rsidRPr="004F310E">
              <w:rPr>
                <w:rFonts w:cs="Times New Roman"/>
                <w:bCs/>
                <w:color w:val="000000"/>
                <w:sz w:val="16"/>
                <w:szCs w:val="16"/>
                <w:vertAlign w:val="subscript"/>
              </w:rPr>
              <w:t>R</w:t>
            </w:r>
            <w:r w:rsidRPr="004F310E">
              <w:rPr>
                <w:rFonts w:cs="Times New Roman"/>
                <w:bCs/>
                <w:color w:val="000000"/>
                <w:sz w:val="16"/>
                <w:szCs w:val="16"/>
              </w:rPr>
              <w:t xml:space="preserve"> / N</w:t>
            </w:r>
            <w:r w:rsidRPr="004F310E">
              <w:rPr>
                <w:rFonts w:cs="Times New Roman"/>
                <w:bCs/>
                <w:color w:val="000000"/>
                <w:sz w:val="16"/>
                <w:szCs w:val="16"/>
              </w:rPr>
              <w:sym w:font="Symbol" w:char="F062"/>
            </w:r>
            <w:r w:rsidRPr="004F310E">
              <w:rPr>
                <w:rFonts w:cs="Times New Roman"/>
                <w:bCs/>
                <w:color w:val="000000"/>
                <w:sz w:val="16"/>
                <w:szCs w:val="16"/>
              </w:rPr>
              <w:t>(at 2 K)</w:t>
            </w:r>
          </w:p>
        </w:tc>
        <w:tc>
          <w:tcPr>
            <w:tcW w:w="690" w:type="pct"/>
            <w:tcMar>
              <w:left w:w="0" w:type="dxa"/>
              <w:right w:w="0" w:type="dxa"/>
            </w:tcMar>
          </w:tcPr>
          <w:p w14:paraId="7848F0E8" w14:textId="77777777" w:rsidR="0047322B" w:rsidRPr="004F310E" w:rsidRDefault="0047322B" w:rsidP="00DF2A2B">
            <w:pPr>
              <w:widowControl w:val="0"/>
              <w:adjustRightInd w:val="0"/>
              <w:spacing w:line="240" w:lineRule="auto"/>
              <w:ind w:firstLineChars="0" w:firstLine="0"/>
              <w:rPr>
                <w:rFonts w:cs="Times New Roman"/>
                <w:bCs/>
                <w:color w:val="000000"/>
                <w:sz w:val="16"/>
                <w:szCs w:val="16"/>
              </w:rPr>
            </w:pPr>
            <w:r w:rsidRPr="004F310E">
              <w:rPr>
                <w:rFonts w:cs="Times New Roman"/>
                <w:bCs/>
                <w:color w:val="000000"/>
                <w:sz w:val="16"/>
                <w:szCs w:val="16"/>
              </w:rPr>
              <w:t xml:space="preserve">0.0453 </w:t>
            </w:r>
          </w:p>
        </w:tc>
        <w:tc>
          <w:tcPr>
            <w:tcW w:w="690" w:type="pct"/>
            <w:tcMar>
              <w:left w:w="0" w:type="dxa"/>
              <w:right w:w="0" w:type="dxa"/>
            </w:tcMar>
          </w:tcPr>
          <w:p w14:paraId="214EF53C" w14:textId="77777777" w:rsidR="0047322B" w:rsidRPr="004F310E" w:rsidRDefault="0047322B" w:rsidP="00DF2A2B">
            <w:pPr>
              <w:widowControl w:val="0"/>
              <w:adjustRightInd w:val="0"/>
              <w:spacing w:line="240" w:lineRule="auto"/>
              <w:ind w:firstLineChars="0" w:firstLine="0"/>
              <w:rPr>
                <w:rFonts w:cs="Times New Roman"/>
                <w:bCs/>
                <w:color w:val="000000"/>
                <w:sz w:val="16"/>
                <w:szCs w:val="16"/>
              </w:rPr>
            </w:pPr>
            <w:r w:rsidRPr="004F310E">
              <w:rPr>
                <w:rFonts w:cs="Times New Roman"/>
                <w:bCs/>
                <w:color w:val="000000"/>
                <w:sz w:val="16"/>
                <w:szCs w:val="16"/>
              </w:rPr>
              <w:t xml:space="preserve">0.0194 </w:t>
            </w:r>
          </w:p>
        </w:tc>
        <w:tc>
          <w:tcPr>
            <w:tcW w:w="690" w:type="pct"/>
            <w:tcMar>
              <w:left w:w="0" w:type="dxa"/>
              <w:right w:w="0" w:type="dxa"/>
            </w:tcMar>
          </w:tcPr>
          <w:p w14:paraId="6D22C97F" w14:textId="77777777" w:rsidR="0047322B" w:rsidRPr="004F310E" w:rsidRDefault="0047322B" w:rsidP="00DF2A2B">
            <w:pPr>
              <w:widowControl w:val="0"/>
              <w:adjustRightInd w:val="0"/>
              <w:spacing w:line="240" w:lineRule="auto"/>
              <w:ind w:firstLineChars="0" w:firstLine="0"/>
              <w:rPr>
                <w:rFonts w:cs="Times New Roman"/>
                <w:bCs/>
                <w:color w:val="000000"/>
                <w:sz w:val="16"/>
                <w:szCs w:val="16"/>
              </w:rPr>
            </w:pPr>
            <w:r w:rsidRPr="004F310E">
              <w:rPr>
                <w:rFonts w:cs="Times New Roman"/>
                <w:bCs/>
                <w:color w:val="000000"/>
                <w:sz w:val="16"/>
                <w:szCs w:val="16"/>
              </w:rPr>
              <w:t xml:space="preserve">0.0104 </w:t>
            </w:r>
          </w:p>
        </w:tc>
        <w:tc>
          <w:tcPr>
            <w:tcW w:w="690" w:type="pct"/>
            <w:tcMar>
              <w:left w:w="0" w:type="dxa"/>
              <w:right w:w="0" w:type="dxa"/>
            </w:tcMar>
          </w:tcPr>
          <w:p w14:paraId="6A991102" w14:textId="77777777" w:rsidR="0047322B" w:rsidRPr="004F310E" w:rsidRDefault="0047322B" w:rsidP="00DF2A2B">
            <w:pPr>
              <w:widowControl w:val="0"/>
              <w:adjustRightInd w:val="0"/>
              <w:spacing w:line="240" w:lineRule="auto"/>
              <w:ind w:firstLineChars="0" w:firstLine="0"/>
              <w:rPr>
                <w:rFonts w:cs="Times New Roman"/>
                <w:bCs/>
                <w:color w:val="000000"/>
                <w:sz w:val="16"/>
                <w:szCs w:val="16"/>
              </w:rPr>
            </w:pPr>
            <w:r w:rsidRPr="004F310E">
              <w:rPr>
                <w:rFonts w:cs="Times New Roman"/>
                <w:bCs/>
                <w:color w:val="000000"/>
                <w:sz w:val="16"/>
                <w:szCs w:val="16"/>
              </w:rPr>
              <w:t xml:space="preserve">0.0014 </w:t>
            </w:r>
          </w:p>
        </w:tc>
        <w:tc>
          <w:tcPr>
            <w:tcW w:w="690" w:type="pct"/>
            <w:tcMar>
              <w:left w:w="0" w:type="dxa"/>
              <w:right w:w="0" w:type="dxa"/>
            </w:tcMar>
          </w:tcPr>
          <w:p w14:paraId="0D2E6DF2" w14:textId="77777777" w:rsidR="0047322B" w:rsidRPr="004F310E" w:rsidRDefault="0047322B" w:rsidP="00DF2A2B">
            <w:pPr>
              <w:widowControl w:val="0"/>
              <w:adjustRightInd w:val="0"/>
              <w:spacing w:line="240" w:lineRule="auto"/>
              <w:ind w:firstLineChars="0" w:firstLine="0"/>
              <w:rPr>
                <w:rFonts w:cs="Times New Roman"/>
                <w:bCs/>
                <w:color w:val="000000"/>
                <w:sz w:val="16"/>
                <w:szCs w:val="16"/>
              </w:rPr>
            </w:pPr>
            <w:r w:rsidRPr="004F310E">
              <w:rPr>
                <w:rFonts w:cs="Times New Roman"/>
                <w:bCs/>
                <w:color w:val="000000"/>
                <w:sz w:val="16"/>
                <w:szCs w:val="16"/>
              </w:rPr>
              <w:t xml:space="preserve">0 </w:t>
            </w:r>
          </w:p>
        </w:tc>
        <w:tc>
          <w:tcPr>
            <w:tcW w:w="646" w:type="pct"/>
            <w:tcMar>
              <w:left w:w="0" w:type="dxa"/>
              <w:right w:w="0" w:type="dxa"/>
            </w:tcMar>
          </w:tcPr>
          <w:p w14:paraId="493C85D3" w14:textId="77777777" w:rsidR="0047322B" w:rsidRPr="004F310E" w:rsidRDefault="0047322B" w:rsidP="00DF2A2B">
            <w:pPr>
              <w:widowControl w:val="0"/>
              <w:adjustRightInd w:val="0"/>
              <w:spacing w:line="240" w:lineRule="auto"/>
              <w:ind w:firstLineChars="0" w:firstLine="0"/>
              <w:rPr>
                <w:rFonts w:cs="Times New Roman"/>
                <w:bCs/>
                <w:color w:val="000000"/>
                <w:sz w:val="16"/>
                <w:szCs w:val="16"/>
              </w:rPr>
            </w:pPr>
            <w:r w:rsidRPr="004F310E">
              <w:rPr>
                <w:rFonts w:cs="Times New Roman"/>
                <w:bCs/>
                <w:color w:val="000000"/>
                <w:sz w:val="16"/>
                <w:szCs w:val="16"/>
              </w:rPr>
              <w:t xml:space="preserve">0 </w:t>
            </w:r>
          </w:p>
        </w:tc>
      </w:tr>
    </w:tbl>
    <w:p w14:paraId="7ECF6CCD" w14:textId="6F1DBA22" w:rsidR="0047322B" w:rsidRDefault="0047322B" w:rsidP="0047322B">
      <w:pPr>
        <w:adjustRightInd w:val="0"/>
        <w:ind w:firstLine="480"/>
        <w:rPr>
          <w:rFonts w:cs="Times New Roman"/>
          <w:bCs/>
          <w:szCs w:val="21"/>
        </w:rPr>
      </w:pPr>
    </w:p>
    <w:p w14:paraId="627AA2E9" w14:textId="2905BE97" w:rsidR="00753BB4" w:rsidRPr="004F310E" w:rsidRDefault="00753BB4" w:rsidP="0047322B">
      <w:pPr>
        <w:adjustRightInd w:val="0"/>
        <w:ind w:firstLine="480"/>
        <w:rPr>
          <w:rFonts w:cs="Times New Roman"/>
          <w:bCs/>
          <w:szCs w:val="21"/>
        </w:rPr>
      </w:pPr>
      <w:r w:rsidRPr="00D82A5B">
        <w:rPr>
          <w:rFonts w:hint="eastAsia"/>
        </w:rPr>
        <w:lastRenderedPageBreak/>
        <w:t>混合金属</w:t>
      </w:r>
      <w:r w:rsidRPr="00D82A5B">
        <w:t>dmaCuMn</w:t>
      </w:r>
      <w:r w:rsidRPr="00D82A5B">
        <w:rPr>
          <w:rFonts w:hint="eastAsia"/>
        </w:rPr>
        <w:t>系列固溶体粉末样品的磁学基本数据见表</w:t>
      </w:r>
      <w:r w:rsidRPr="00D82A5B">
        <w:t>4.4</w:t>
      </w:r>
      <w:r w:rsidRPr="00D82A5B">
        <w:rPr>
          <w:rFonts w:hint="eastAsia"/>
        </w:rPr>
        <w:t>。由于二甲胺和乙胺都是含有三个非氢原子的单铵，没有改变金属</w:t>
      </w:r>
      <w:r w:rsidRPr="00D82A5B">
        <w:t>−</w:t>
      </w:r>
      <w:r w:rsidRPr="00D82A5B">
        <w:rPr>
          <w:rFonts w:hint="eastAsia"/>
        </w:rPr>
        <w:t>甲酸骨架的拓扑，金属</w:t>
      </w:r>
      <w:r w:rsidRPr="00D82A5B">
        <w:t>−</w:t>
      </w:r>
      <w:r w:rsidRPr="00D82A5B">
        <w:rPr>
          <w:rFonts w:hint="eastAsia"/>
        </w:rPr>
        <w:t>甲酸</w:t>
      </w:r>
      <w:r w:rsidRPr="00D82A5B">
        <w:t>−</w:t>
      </w:r>
      <w:r w:rsidRPr="00D82A5B">
        <w:rPr>
          <w:rFonts w:hint="eastAsia"/>
        </w:rPr>
        <w:t>金属传递的磁耦合大小在两个体系中类似，所以</w:t>
      </w:r>
      <w:r w:rsidRPr="00D82A5B">
        <w:t>dmaCuMn</w:t>
      </w:r>
      <w:r w:rsidRPr="00D82A5B">
        <w:rPr>
          <w:rFonts w:hint="eastAsia"/>
        </w:rPr>
        <w:t>固溶体的磁性质随</w:t>
      </w:r>
      <w:r w:rsidRPr="00D82A5B">
        <w:t>Cu%</w:t>
      </w:r>
      <w:r w:rsidRPr="00D82A5B">
        <w:rPr>
          <w:rFonts w:hint="eastAsia"/>
        </w:rPr>
        <w:t>的变化与</w:t>
      </w:r>
      <w:r w:rsidRPr="00D82A5B">
        <w:t>etaCuMn</w:t>
      </w:r>
      <w:r w:rsidRPr="00D82A5B">
        <w:rPr>
          <w:rFonts w:hint="eastAsia"/>
        </w:rPr>
        <w:t>相似，在此不多描述（图</w:t>
      </w:r>
      <w:r>
        <w:t>4.10</w:t>
      </w:r>
      <w:r w:rsidRPr="00D82A5B">
        <w:rPr>
          <w:rFonts w:hint="eastAsia"/>
        </w:rPr>
        <w:t>，图</w:t>
      </w:r>
      <w:r>
        <w:t>4.11</w:t>
      </w:r>
      <w:r w:rsidRPr="00D82A5B">
        <w:rPr>
          <w:rFonts w:hint="eastAsia"/>
        </w:rPr>
        <w:t>，表</w:t>
      </w:r>
      <w:r>
        <w:t>4.4</w:t>
      </w:r>
      <w:r w:rsidRPr="00D82A5B">
        <w:rPr>
          <w:rFonts w:hint="eastAsia"/>
        </w:rPr>
        <w:t>）。</w:t>
      </w:r>
    </w:p>
    <w:p w14:paraId="2778FC22" w14:textId="5C6D7501" w:rsidR="0035280B" w:rsidRPr="0035280B" w:rsidRDefault="0035280B">
      <w:pPr>
        <w:pStyle w:val="2--zhu0"/>
        <w:spacing w:before="156"/>
      </w:pPr>
      <w:r w:rsidRPr="0035280B">
        <w:rPr>
          <w:noProof/>
        </w:rPr>
        <w:drawing>
          <wp:inline distT="0" distB="0" distL="0" distR="0" wp14:anchorId="0B7178F7" wp14:editId="5CEB6A5A">
            <wp:extent cx="5040000" cy="3434267"/>
            <wp:effectExtent l="0" t="0" r="8255" b="0"/>
            <wp:docPr id="954399135" name="图片 954399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40000" cy="3434267"/>
                    </a:xfrm>
                    <a:prstGeom prst="rect">
                      <a:avLst/>
                    </a:prstGeom>
                  </pic:spPr>
                </pic:pic>
              </a:graphicData>
            </a:graphic>
          </wp:inline>
        </w:drawing>
      </w:r>
    </w:p>
    <w:p w14:paraId="4BACB9A5" w14:textId="1BE9E3BE" w:rsidR="0040067B" w:rsidRDefault="00520942" w:rsidP="00AC494E">
      <w:pPr>
        <w:pStyle w:val="2--zhu"/>
        <w:spacing w:after="156"/>
      </w:pPr>
      <w:r w:rsidRPr="00D82A5B">
        <w:rPr>
          <w:rFonts w:hint="eastAsia"/>
        </w:rPr>
        <w:t>图</w:t>
      </w:r>
      <w:r w:rsidR="002E00A3" w:rsidRPr="00D82A5B">
        <w:t>4.</w:t>
      </w:r>
      <w:r w:rsidR="0074419F">
        <w:t>1</w:t>
      </w:r>
      <w:r w:rsidR="00183D22">
        <w:t>0</w:t>
      </w:r>
      <w:r w:rsidRPr="00D82A5B">
        <w:t xml:space="preserve"> dmaCuMn</w:t>
      </w:r>
      <w:r w:rsidRPr="00D82A5B">
        <w:rPr>
          <w:rFonts w:hint="eastAsia"/>
        </w:rPr>
        <w:t>系列固溶体的磁性：</w:t>
      </w:r>
      <w:r w:rsidRPr="00D82A5B">
        <w:t xml:space="preserve">(a) </w:t>
      </w:r>
      <w:bookmarkStart w:id="784" w:name="_Hlk44094936"/>
      <w:r w:rsidR="00C17E84" w:rsidRPr="00F44F80">
        <w:rPr>
          <w:rFonts w:ascii="Symbol" w:hAnsi="Symbol" w:cs="Times New Roman"/>
          <w:bCs/>
          <w:i/>
          <w:iCs/>
        </w:rPr>
        <w:t></w:t>
      </w:r>
      <w:r w:rsidRPr="00D82A5B">
        <w:rPr>
          <w:i/>
          <w:iCs/>
        </w:rPr>
        <w:t>T</w:t>
      </w:r>
      <w:r w:rsidRPr="00D82A5B">
        <w:t xml:space="preserve"> – </w:t>
      </w:r>
      <w:r w:rsidRPr="00D82A5B">
        <w:rPr>
          <w:i/>
          <w:iCs/>
        </w:rPr>
        <w:t>T</w:t>
      </w:r>
      <w:r w:rsidRPr="00D82A5B">
        <w:t xml:space="preserve"> </w:t>
      </w:r>
      <w:r w:rsidRPr="00D82A5B">
        <w:rPr>
          <w:rFonts w:hint="eastAsia"/>
        </w:rPr>
        <w:t>曲线；</w:t>
      </w:r>
      <w:bookmarkEnd w:id="784"/>
      <w:r w:rsidR="002F3701" w:rsidRPr="00D82A5B">
        <w:t xml:space="preserve">(b) </w:t>
      </w:r>
      <w:r w:rsidR="00C17E84" w:rsidRPr="00F44F80">
        <w:rPr>
          <w:rFonts w:ascii="Symbol" w:hAnsi="Symbol" w:cs="Times New Roman"/>
          <w:bCs/>
          <w:i/>
          <w:iCs/>
        </w:rPr>
        <w:t></w:t>
      </w:r>
      <w:r w:rsidR="002F3701" w:rsidRPr="00D82A5B">
        <w:rPr>
          <w:i/>
          <w:iCs/>
        </w:rPr>
        <w:t>T</w:t>
      </w:r>
      <w:r w:rsidR="002F3701" w:rsidRPr="00D82A5B">
        <w:rPr>
          <w:vertAlign w:val="subscript"/>
        </w:rPr>
        <w:t>2K</w:t>
      </w:r>
      <w:r w:rsidR="002F3701" w:rsidRPr="00D82A5B">
        <w:rPr>
          <w:rFonts w:hint="eastAsia"/>
        </w:rPr>
        <w:t>、</w:t>
      </w:r>
      <w:r w:rsidR="00C17E84" w:rsidRPr="00F44F80">
        <w:rPr>
          <w:rFonts w:ascii="Symbol" w:hAnsi="Symbol" w:cs="Times New Roman"/>
          <w:bCs/>
          <w:i/>
          <w:iCs/>
        </w:rPr>
        <w:t></w:t>
      </w:r>
      <w:r w:rsidR="002F3701" w:rsidRPr="00D82A5B">
        <w:rPr>
          <w:i/>
          <w:iCs/>
        </w:rPr>
        <w:t>T</w:t>
      </w:r>
      <w:r w:rsidR="002F3701" w:rsidRPr="00D82A5B">
        <w:rPr>
          <w:vertAlign w:val="subscript"/>
        </w:rPr>
        <w:t>50K</w:t>
      </w:r>
      <w:r w:rsidR="002F3701" w:rsidRPr="00D82A5B">
        <w:rPr>
          <w:rFonts w:hint="eastAsia"/>
        </w:rPr>
        <w:t>、</w:t>
      </w:r>
      <w:r w:rsidR="00C17E84" w:rsidRPr="00F44F80">
        <w:rPr>
          <w:rFonts w:ascii="Symbol" w:hAnsi="Symbol" w:cs="Times New Roman"/>
          <w:bCs/>
          <w:i/>
          <w:iCs/>
        </w:rPr>
        <w:t></w:t>
      </w:r>
      <w:r w:rsidR="002F3701" w:rsidRPr="00D82A5B">
        <w:rPr>
          <w:i/>
          <w:iCs/>
        </w:rPr>
        <w:t>T</w:t>
      </w:r>
      <w:r w:rsidR="002F3701" w:rsidRPr="00D82A5B">
        <w:rPr>
          <w:vertAlign w:val="subscript"/>
        </w:rPr>
        <w:t>300K</w:t>
      </w:r>
      <w:r w:rsidR="002F3701" w:rsidRPr="00D82A5B">
        <w:rPr>
          <w:rFonts w:hint="eastAsia"/>
        </w:rPr>
        <w:t>随</w:t>
      </w:r>
      <w:r w:rsidR="002F3701" w:rsidRPr="00D82A5B">
        <w:t>Cu%</w:t>
      </w:r>
      <w:r w:rsidR="002F3701" w:rsidRPr="00D82A5B">
        <w:rPr>
          <w:rFonts w:hint="eastAsia"/>
        </w:rPr>
        <w:t>含量的变化；</w:t>
      </w:r>
      <w:r w:rsidRPr="00D82A5B">
        <w:t>(</w:t>
      </w:r>
      <w:r w:rsidR="002F3701" w:rsidRPr="00D82A5B">
        <w:t>c</w:t>
      </w:r>
      <w:r w:rsidRPr="00D82A5B">
        <w:t xml:space="preserve">) </w:t>
      </w:r>
      <w:bookmarkStart w:id="785" w:name="_Hlk44095055"/>
      <w:r w:rsidRPr="00D82A5B">
        <w:rPr>
          <w:i/>
          <w:iCs/>
        </w:rPr>
        <w:t>C</w:t>
      </w:r>
      <w:r w:rsidRPr="00D82A5B">
        <w:rPr>
          <w:rFonts w:hint="eastAsia"/>
        </w:rPr>
        <w:t>和</w:t>
      </w:r>
      <w:r w:rsidR="008D5A8E" w:rsidRPr="00F44F80">
        <w:rPr>
          <w:rFonts w:ascii="Symbol" w:hAnsi="Symbol" w:cs="Times New Roman"/>
          <w:bCs/>
          <w:i/>
          <w:iCs/>
        </w:rPr>
        <w:t></w:t>
      </w:r>
      <w:r w:rsidRPr="00D82A5B">
        <w:rPr>
          <w:rFonts w:hint="eastAsia"/>
        </w:rPr>
        <w:t>随</w:t>
      </w:r>
      <w:r w:rsidRPr="00D82A5B">
        <w:t>Cu%</w:t>
      </w:r>
      <w:r w:rsidRPr="00D82A5B">
        <w:rPr>
          <w:rFonts w:hint="eastAsia"/>
        </w:rPr>
        <w:t>含量的变化；</w:t>
      </w:r>
      <w:bookmarkEnd w:id="785"/>
      <w:r w:rsidRPr="00D82A5B">
        <w:t xml:space="preserve">(d) </w:t>
      </w:r>
      <w:bookmarkStart w:id="786" w:name="_Hlk44095084"/>
      <w:r w:rsidRPr="00D82A5B">
        <w:rPr>
          <w:i/>
          <w:iCs/>
        </w:rPr>
        <w:t>T</w:t>
      </w:r>
      <w:r w:rsidRPr="00D82A5B">
        <w:rPr>
          <w:vertAlign w:val="subscript"/>
        </w:rPr>
        <w:t>N</w:t>
      </w:r>
      <w:r w:rsidRPr="00D82A5B">
        <w:rPr>
          <w:rFonts w:hint="eastAsia"/>
        </w:rPr>
        <w:t>随</w:t>
      </w:r>
      <w:r w:rsidRPr="00D82A5B">
        <w:t>Cu%</w:t>
      </w:r>
      <w:r w:rsidRPr="00D82A5B">
        <w:rPr>
          <w:rFonts w:hint="eastAsia"/>
        </w:rPr>
        <w:t>浓度的变化</w:t>
      </w:r>
      <w:bookmarkEnd w:id="786"/>
    </w:p>
    <w:p w14:paraId="7526B0E9" w14:textId="0E8E80DC" w:rsidR="00753BB4" w:rsidRPr="00753BB4" w:rsidRDefault="00753BB4" w:rsidP="00753BB4">
      <w:pPr>
        <w:ind w:firstLine="480"/>
      </w:pPr>
      <w:r>
        <w:rPr>
          <w:rFonts w:hint="eastAsia"/>
        </w:rPr>
        <w:t>值得特别关注的是，</w:t>
      </w:r>
      <w:r w:rsidRPr="00622BF2">
        <w:rPr>
          <w:rFonts w:hint="eastAsia"/>
        </w:rPr>
        <w:t>图</w:t>
      </w:r>
      <w:r w:rsidRPr="00622BF2">
        <w:t>4.</w:t>
      </w:r>
      <w:r>
        <w:t>11</w:t>
      </w:r>
      <w:r w:rsidRPr="00622BF2">
        <w:rPr>
          <w:rFonts w:hint="eastAsia"/>
        </w:rPr>
        <w:t>为</w:t>
      </w:r>
      <w:r w:rsidRPr="00622BF2">
        <w:t>dmaCuMn</w:t>
      </w:r>
      <w:r w:rsidRPr="00622BF2">
        <w:rPr>
          <w:rFonts w:hint="eastAsia"/>
        </w:rPr>
        <w:t>的等温磁化曲线的矫顽力、剩磁随</w:t>
      </w:r>
      <w:r w:rsidRPr="00622BF2">
        <w:t>Cu%</w:t>
      </w:r>
      <w:r w:rsidRPr="00622BF2">
        <w:rPr>
          <w:rFonts w:hint="eastAsia"/>
        </w:rPr>
        <w:t>变化的关系图。矫顽力</w:t>
      </w:r>
      <w:r w:rsidRPr="00622BF2">
        <w:rPr>
          <w:i/>
          <w:iCs/>
        </w:rPr>
        <w:t>H</w:t>
      </w:r>
      <w:r w:rsidRPr="00622BF2">
        <w:rPr>
          <w:vertAlign w:val="subscript"/>
        </w:rPr>
        <w:t>C</w:t>
      </w:r>
      <w:r w:rsidRPr="00622BF2">
        <w:rPr>
          <w:rFonts w:hint="eastAsia"/>
        </w:rPr>
        <w:t>随着</w:t>
      </w:r>
      <w:r w:rsidRPr="00622BF2">
        <w:t>Cu%</w:t>
      </w:r>
      <w:r w:rsidRPr="00622BF2">
        <w:rPr>
          <w:rFonts w:hint="eastAsia"/>
        </w:rPr>
        <w:t>增加，呈现先增大后减小再增大再减小（图</w:t>
      </w:r>
      <w:r w:rsidRPr="00622BF2">
        <w:t>4.</w:t>
      </w:r>
      <w:r>
        <w:t>11</w:t>
      </w:r>
      <w:r w:rsidRPr="00622BF2">
        <w:t>d</w:t>
      </w:r>
      <w:r w:rsidRPr="00622BF2">
        <w:rPr>
          <w:rFonts w:hint="eastAsia"/>
        </w:rPr>
        <w:t>），需要注意的是</w:t>
      </w:r>
      <w:r w:rsidRPr="00622BF2">
        <w:t>Cu%</w:t>
      </w:r>
      <w:r w:rsidRPr="00622BF2">
        <w:rPr>
          <w:rFonts w:hint="eastAsia"/>
        </w:rPr>
        <w:t>从</w:t>
      </w:r>
      <w:r w:rsidRPr="00622BF2">
        <w:t>97%</w:t>
      </w:r>
      <w:r w:rsidRPr="00622BF2">
        <w:rPr>
          <w:rFonts w:hint="eastAsia"/>
        </w:rPr>
        <w:t>到</w:t>
      </w:r>
      <w:r w:rsidRPr="00622BF2">
        <w:t>dmaCu</w:t>
      </w:r>
      <w:r w:rsidRPr="00622BF2">
        <w:rPr>
          <w:rFonts w:hint="eastAsia"/>
        </w:rPr>
        <w:t>时，</w:t>
      </w:r>
      <w:r w:rsidRPr="00622BF2">
        <w:rPr>
          <w:i/>
          <w:iCs/>
        </w:rPr>
        <w:t>H</w:t>
      </w:r>
      <w:r w:rsidRPr="00622BF2">
        <w:rPr>
          <w:vertAlign w:val="subscript"/>
        </w:rPr>
        <w:t>C</w:t>
      </w:r>
      <w:r w:rsidRPr="00622BF2">
        <w:rPr>
          <w:rFonts w:hint="eastAsia"/>
        </w:rPr>
        <w:t>有点小幅上升，</w:t>
      </w:r>
      <w:r w:rsidRPr="00622BF2">
        <w:rPr>
          <w:i/>
          <w:iCs/>
        </w:rPr>
        <w:t>M</w:t>
      </w:r>
      <w:r w:rsidRPr="00622BF2">
        <w:rPr>
          <w:vertAlign w:val="subscript"/>
        </w:rPr>
        <w:t>R</w:t>
      </w:r>
      <w:r w:rsidRPr="00622BF2">
        <w:t>−Cu%</w:t>
      </w:r>
      <w:r w:rsidRPr="00622BF2">
        <w:rPr>
          <w:rFonts w:hint="eastAsia"/>
        </w:rPr>
        <w:t>和</w:t>
      </w:r>
      <w:r w:rsidRPr="00622BF2">
        <w:rPr>
          <w:i/>
          <w:iCs/>
        </w:rPr>
        <w:t>H</w:t>
      </w:r>
      <w:r w:rsidRPr="00622BF2">
        <w:rPr>
          <w:vertAlign w:val="subscript"/>
        </w:rPr>
        <w:t>C</w:t>
      </w:r>
      <w:r w:rsidRPr="00622BF2">
        <w:t>−Cu%</w:t>
      </w:r>
      <w:r w:rsidRPr="00622BF2">
        <w:rPr>
          <w:rFonts w:hint="eastAsia"/>
        </w:rPr>
        <w:t>曲线分别呈现单峰和双峰。</w:t>
      </w:r>
      <w:r w:rsidRPr="00622BF2">
        <w:rPr>
          <w:i/>
          <w:iCs/>
        </w:rPr>
        <w:t>M</w:t>
      </w:r>
      <w:r w:rsidRPr="00622BF2">
        <w:rPr>
          <w:vertAlign w:val="subscript"/>
        </w:rPr>
        <w:t>R</w:t>
      </w:r>
      <w:r w:rsidRPr="00622BF2">
        <w:t>−Cu%</w:t>
      </w:r>
      <w:r w:rsidRPr="00622BF2">
        <w:rPr>
          <w:rFonts w:hint="eastAsia"/>
        </w:rPr>
        <w:t>的单峰曲线与</w:t>
      </w:r>
      <w:r w:rsidRPr="00622BF2">
        <w:t>FC</w:t>
      </w:r>
      <w:r w:rsidRPr="00622BF2">
        <w:rPr>
          <w:rFonts w:hint="eastAsia"/>
        </w:rPr>
        <w:t>磁化强度、</w:t>
      </w:r>
      <w:r w:rsidRPr="00F44F80">
        <w:rPr>
          <w:rFonts w:ascii="Symbol" w:hAnsi="Symbol" w:cs="Times New Roman"/>
          <w:bCs/>
          <w:i/>
          <w:iCs/>
        </w:rPr>
        <w:t></w:t>
      </w:r>
      <w:r w:rsidRPr="00622BF2">
        <w:rPr>
          <w:i/>
          <w:iCs/>
        </w:rPr>
        <w:t>T</w:t>
      </w:r>
      <w:r w:rsidRPr="00622BF2">
        <w:rPr>
          <w:rFonts w:hint="eastAsia"/>
        </w:rPr>
        <w:t>峰值的变化一致。</w:t>
      </w:r>
      <w:r w:rsidRPr="00622BF2">
        <w:rPr>
          <w:i/>
          <w:iCs/>
        </w:rPr>
        <w:t>H</w:t>
      </w:r>
      <w:r w:rsidRPr="00622BF2">
        <w:rPr>
          <w:vertAlign w:val="subscript"/>
        </w:rPr>
        <w:t>C</w:t>
      </w:r>
      <w:r w:rsidRPr="00622BF2">
        <w:t>−Cu%</w:t>
      </w:r>
      <w:r w:rsidRPr="00622BF2">
        <w:rPr>
          <w:rFonts w:hint="eastAsia"/>
        </w:rPr>
        <w:t>的双峰曲线可以通过钉扎效应或缺陷来解释，纯金属化合物</w:t>
      </w:r>
      <w:r w:rsidRPr="00622BF2">
        <w:t>dmaMn</w:t>
      </w:r>
      <w:r w:rsidRPr="00622BF2">
        <w:rPr>
          <w:rFonts w:hint="eastAsia"/>
        </w:rPr>
        <w:t>和</w:t>
      </w:r>
      <w:r w:rsidRPr="00622BF2">
        <w:t>dmaCu</w:t>
      </w:r>
      <w:r w:rsidRPr="00622BF2">
        <w:rPr>
          <w:rFonts w:hint="eastAsia"/>
        </w:rPr>
        <w:t>都是比较软的磁体，在</w:t>
      </w:r>
      <w:r w:rsidRPr="00622BF2">
        <w:t>Cu</w:t>
      </w:r>
      <w:r w:rsidRPr="00622BF2">
        <w:rPr>
          <w:vertAlign w:val="superscript"/>
        </w:rPr>
        <w:t>2+</w:t>
      </w:r>
      <w:r w:rsidRPr="00622BF2">
        <w:rPr>
          <w:rFonts w:hint="eastAsia"/>
        </w:rPr>
        <w:t>离子含量小的时候，如</w:t>
      </w:r>
      <w:r w:rsidRPr="00622BF2">
        <w:t>11%</w:t>
      </w:r>
      <w:r w:rsidRPr="00622BF2">
        <w:rPr>
          <w:rFonts w:hint="eastAsia"/>
        </w:rPr>
        <w:t>的情况，</w:t>
      </w:r>
      <w:r w:rsidRPr="00622BF2">
        <w:t>Cu</w:t>
      </w:r>
      <w:r w:rsidRPr="00622BF2">
        <w:rPr>
          <w:vertAlign w:val="superscript"/>
        </w:rPr>
        <w:t>2+</w:t>
      </w:r>
      <w:r w:rsidRPr="00622BF2">
        <w:rPr>
          <w:rFonts w:hint="eastAsia"/>
        </w:rPr>
        <w:t>离子是杂质或缺陷，对主要由</w:t>
      </w:r>
      <w:r w:rsidRPr="00622BF2">
        <w:t>Mn</w:t>
      </w:r>
      <w:r w:rsidRPr="00622BF2">
        <w:rPr>
          <w:vertAlign w:val="superscript"/>
        </w:rPr>
        <w:t>2+</w:t>
      </w:r>
      <w:r w:rsidRPr="00622BF2">
        <w:rPr>
          <w:rFonts w:hint="eastAsia"/>
        </w:rPr>
        <w:t>离子构成的磁畴畴壁移动产生钉扎效应，使畴壁移动变得困难，矫顽力增大。同理，在另一端，低浓度的</w:t>
      </w:r>
      <w:r w:rsidRPr="00622BF2">
        <w:t>Mn</w:t>
      </w:r>
      <w:r w:rsidRPr="00622BF2">
        <w:rPr>
          <w:vertAlign w:val="superscript"/>
        </w:rPr>
        <w:t>2+</w:t>
      </w:r>
      <w:r w:rsidRPr="00622BF2">
        <w:rPr>
          <w:rFonts w:hint="eastAsia"/>
        </w:rPr>
        <w:t>离子相对于</w:t>
      </w:r>
      <w:r w:rsidRPr="00622BF2">
        <w:t>Cu</w:t>
      </w:r>
      <w:r w:rsidRPr="00622BF2">
        <w:rPr>
          <w:rFonts w:hint="eastAsia"/>
        </w:rPr>
        <w:t>也是杂质或缺陷，同样表现钉扎效应而增大矫顽力。当固溶体中</w:t>
      </w:r>
      <w:r w:rsidRPr="00622BF2">
        <w:t>Mn</w:t>
      </w:r>
      <w:r w:rsidRPr="00622BF2">
        <w:rPr>
          <w:rFonts w:hint="eastAsia"/>
        </w:rPr>
        <w:t>、</w:t>
      </w:r>
      <w:r w:rsidRPr="00622BF2">
        <w:t>Cu%</w:t>
      </w:r>
      <w:r w:rsidRPr="00622BF2">
        <w:rPr>
          <w:rFonts w:hint="eastAsia"/>
        </w:rPr>
        <w:t>比较相当时，磁畴成分与畴壁相当，钉扎效应减小。</w:t>
      </w:r>
      <w:r w:rsidRPr="00622BF2">
        <w:t>dmaCuMn</w:t>
      </w:r>
      <w:r w:rsidRPr="00622BF2">
        <w:rPr>
          <w:rFonts w:hint="eastAsia"/>
        </w:rPr>
        <w:t>固溶体的矫顽力低于</w:t>
      </w:r>
      <w:r w:rsidRPr="00622BF2">
        <w:t>dmaMn</w:t>
      </w:r>
      <w:r w:rsidRPr="00622BF2">
        <w:rPr>
          <w:rFonts w:hint="eastAsia"/>
        </w:rPr>
        <w:t>，高于</w:t>
      </w:r>
      <w:r w:rsidRPr="00622BF2">
        <w:t>dmaCu</w:t>
      </w:r>
      <w:r w:rsidRPr="00622BF2">
        <w:rPr>
          <w:rFonts w:hint="eastAsia"/>
        </w:rPr>
        <w:t>。在高场区域，固溶体的磁化强度都与磁场成线性增大关系，反映了各固溶体化合物为反铁磁或亚铁磁有序。</w:t>
      </w:r>
    </w:p>
    <w:p w14:paraId="38F991D5" w14:textId="0BF2269B" w:rsidR="004B224D" w:rsidRDefault="004B224D">
      <w:pPr>
        <w:pStyle w:val="2--zhu0"/>
        <w:spacing w:before="156"/>
      </w:pPr>
      <w:bookmarkStart w:id="787" w:name="_Hlk178979336"/>
    </w:p>
    <w:p w14:paraId="7CB268CC" w14:textId="72C522C7" w:rsidR="0075021F" w:rsidRPr="0075021F" w:rsidRDefault="0075021F">
      <w:pPr>
        <w:pStyle w:val="2--zhu0"/>
        <w:spacing w:before="156"/>
      </w:pPr>
      <w:r w:rsidRPr="00A168C0">
        <w:rPr>
          <w:noProof/>
        </w:rPr>
        <w:lastRenderedPageBreak/>
        <w:drawing>
          <wp:inline distT="0" distB="0" distL="0" distR="0" wp14:anchorId="0FD415A5" wp14:editId="5C4D343A">
            <wp:extent cx="4968000" cy="3351600"/>
            <wp:effectExtent l="0" t="0" r="4445"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68000" cy="3351600"/>
                    </a:xfrm>
                    <a:prstGeom prst="rect">
                      <a:avLst/>
                    </a:prstGeom>
                  </pic:spPr>
                </pic:pic>
              </a:graphicData>
            </a:graphic>
          </wp:inline>
        </w:drawing>
      </w:r>
    </w:p>
    <w:p w14:paraId="3E553066" w14:textId="63BFC200" w:rsidR="006563D7" w:rsidRDefault="00520942" w:rsidP="000F39B4">
      <w:pPr>
        <w:pStyle w:val="2--zhu"/>
        <w:spacing w:after="156"/>
      </w:pPr>
      <w:r w:rsidRPr="00D82A5B">
        <w:rPr>
          <w:rFonts w:hint="eastAsia"/>
        </w:rPr>
        <w:t>图</w:t>
      </w:r>
      <w:r w:rsidR="002E00A3" w:rsidRPr="00D82A5B">
        <w:t>4.</w:t>
      </w:r>
      <w:r w:rsidR="0074419F">
        <w:t>1</w:t>
      </w:r>
      <w:r w:rsidR="00183D22">
        <w:t>1</w:t>
      </w:r>
      <w:r w:rsidRPr="00D82A5B">
        <w:t xml:space="preserve"> dmaCuMn</w:t>
      </w:r>
      <w:r w:rsidRPr="00D82A5B">
        <w:rPr>
          <w:rFonts w:hint="eastAsia"/>
        </w:rPr>
        <w:t>系列固溶体的</w:t>
      </w:r>
      <w:r w:rsidRPr="00D82A5B">
        <w:t>(a) 20 Oe</w:t>
      </w:r>
      <w:r w:rsidRPr="00D82A5B">
        <w:rPr>
          <w:rFonts w:hint="eastAsia"/>
        </w:rPr>
        <w:t>外磁场下的</w:t>
      </w:r>
      <w:r w:rsidRPr="00D82A5B">
        <w:t>ZFC−FC</w:t>
      </w:r>
      <w:r w:rsidRPr="00D82A5B">
        <w:rPr>
          <w:rFonts w:hint="eastAsia"/>
        </w:rPr>
        <w:t>曲线；</w:t>
      </w:r>
      <w:r w:rsidRPr="00D82A5B">
        <w:t xml:space="preserve">(b) </w:t>
      </w:r>
      <w:r w:rsidRPr="00257810">
        <w:rPr>
          <w:i/>
          <w:iCs/>
        </w:rPr>
        <w:t>χ</w:t>
      </w:r>
      <w:r w:rsidR="008C2E92">
        <w:rPr>
          <w:rFonts w:ascii="DengXian" w:eastAsia="DengXian" w:hAnsi="DengXian" w:hint="eastAsia"/>
        </w:rPr>
        <w:t>'</w:t>
      </w:r>
      <w:r w:rsidRPr="00D82A5B">
        <w:t>−</w:t>
      </w:r>
      <w:r w:rsidR="00FC07FF">
        <w:rPr>
          <w:rFonts w:hint="eastAsia"/>
          <w:i/>
          <w:iCs/>
        </w:rPr>
        <w:t>T</w:t>
      </w:r>
      <w:r w:rsidRPr="00D82A5B">
        <w:rPr>
          <w:rFonts w:hint="eastAsia"/>
        </w:rPr>
        <w:t>曲线；</w:t>
      </w:r>
      <w:r w:rsidRPr="00D82A5B">
        <w:t>(c) 2 K</w:t>
      </w:r>
      <w:r w:rsidRPr="00D82A5B">
        <w:rPr>
          <w:rFonts w:hint="eastAsia"/>
        </w:rPr>
        <w:t>下的</w:t>
      </w:r>
      <w:r w:rsidRPr="00D82A5B">
        <w:rPr>
          <w:i/>
          <w:iCs/>
        </w:rPr>
        <w:t>M−H</w:t>
      </w:r>
      <w:r w:rsidRPr="00D82A5B">
        <w:rPr>
          <w:rFonts w:hint="eastAsia"/>
        </w:rPr>
        <w:t>曲线；</w:t>
      </w:r>
      <w:r w:rsidRPr="00D82A5B">
        <w:t xml:space="preserve">(d) </w:t>
      </w:r>
      <w:r w:rsidRPr="00D82A5B">
        <w:rPr>
          <w:i/>
          <w:iCs/>
        </w:rPr>
        <w:t>H</w:t>
      </w:r>
      <w:r w:rsidRPr="00D82A5B">
        <w:rPr>
          <w:vertAlign w:val="subscript"/>
        </w:rPr>
        <w:t>C</w:t>
      </w:r>
      <w:r w:rsidRPr="00D82A5B">
        <w:rPr>
          <w:rFonts w:hint="eastAsia"/>
        </w:rPr>
        <w:t>、</w:t>
      </w:r>
      <w:r w:rsidRPr="00D82A5B">
        <w:rPr>
          <w:i/>
          <w:iCs/>
        </w:rPr>
        <w:t>M</w:t>
      </w:r>
      <w:r w:rsidRPr="00D82A5B">
        <w:rPr>
          <w:vertAlign w:val="subscript"/>
        </w:rPr>
        <w:t>R</w:t>
      </w:r>
      <w:r w:rsidRPr="00D82A5B">
        <w:rPr>
          <w:rFonts w:hint="eastAsia"/>
        </w:rPr>
        <w:t>随</w:t>
      </w:r>
      <w:r w:rsidRPr="00D82A5B">
        <w:t>Cu%</w:t>
      </w:r>
      <w:r w:rsidRPr="00D82A5B">
        <w:rPr>
          <w:rFonts w:hint="eastAsia"/>
        </w:rPr>
        <w:t>浓度的变化</w:t>
      </w:r>
      <w:bookmarkEnd w:id="787"/>
    </w:p>
    <w:p w14:paraId="110950E3" w14:textId="771A95C0" w:rsidR="004F310E" w:rsidRDefault="004F310E">
      <w:pPr>
        <w:pStyle w:val="a5"/>
        <w:ind w:firstLine="480"/>
        <w:rPr>
          <w:rFonts w:cs="Times New Roman"/>
          <w:bCs/>
        </w:rPr>
      </w:pPr>
    </w:p>
    <w:p w14:paraId="660304D4" w14:textId="2499B718" w:rsidR="0062455A" w:rsidRPr="00D82A5B" w:rsidRDefault="0062455A" w:rsidP="00AC494E">
      <w:pPr>
        <w:pStyle w:val="3"/>
        <w:ind w:firstLine="122"/>
      </w:pPr>
      <w:bookmarkStart w:id="788" w:name="_Toc190854849"/>
      <w:bookmarkStart w:id="789" w:name="_Toc207874183"/>
      <w:r w:rsidRPr="00D82A5B">
        <w:t>4.</w:t>
      </w:r>
      <w:r w:rsidR="007F7360">
        <w:rPr>
          <w:bCs w:val="0"/>
        </w:rPr>
        <w:t>3</w:t>
      </w:r>
      <w:r w:rsidR="0049072F" w:rsidRPr="00257810">
        <w:rPr>
          <w:bCs w:val="0"/>
        </w:rPr>
        <w:t>.</w:t>
      </w:r>
      <w:r w:rsidR="007F7360">
        <w:rPr>
          <w:bCs w:val="0"/>
        </w:rPr>
        <w:t>2</w:t>
      </w:r>
      <w:r w:rsidR="007F7360" w:rsidRPr="00E47B0D">
        <w:rPr>
          <w:bCs w:val="0"/>
        </w:rPr>
        <w:t xml:space="preserve"> </w:t>
      </w:r>
      <w:r w:rsidR="00BC1966" w:rsidRPr="0037337B">
        <w:rPr>
          <w:bCs w:val="0"/>
        </w:rPr>
        <w:t>[</w:t>
      </w:r>
      <w:r w:rsidR="00BC1966">
        <w:t>(CH</w:t>
      </w:r>
      <w:r w:rsidR="00BC1966">
        <w:rPr>
          <w:vertAlign w:val="subscript"/>
        </w:rPr>
        <w:t>3</w:t>
      </w:r>
      <w:r w:rsidR="00BC1966">
        <w:t>)</w:t>
      </w:r>
      <w:r w:rsidR="00BC1966">
        <w:rPr>
          <w:vertAlign w:val="subscript"/>
        </w:rPr>
        <w:t>2</w:t>
      </w:r>
      <w:r w:rsidR="00BC1966">
        <w:t>NH</w:t>
      </w:r>
      <w:r w:rsidR="00BC1966">
        <w:rPr>
          <w:vertAlign w:val="subscript"/>
        </w:rPr>
        <w:t>2</w:t>
      </w:r>
      <w:r w:rsidR="00BC1966">
        <w:t>][Cu</w:t>
      </w:r>
      <w:r w:rsidR="00BC1966">
        <w:rPr>
          <w:i/>
          <w:iCs/>
          <w:vertAlign w:val="subscript"/>
        </w:rPr>
        <w:t>x</w:t>
      </w:r>
      <w:r w:rsidR="00BC1966">
        <w:t>Mn</w:t>
      </w:r>
      <w:r w:rsidR="00BC1966">
        <w:rPr>
          <w:vertAlign w:val="subscript"/>
        </w:rPr>
        <w:t>1−</w:t>
      </w:r>
      <w:r w:rsidR="00BC1966">
        <w:rPr>
          <w:i/>
          <w:iCs/>
          <w:vertAlign w:val="subscript"/>
        </w:rPr>
        <w:t>x</w:t>
      </w:r>
      <w:r w:rsidR="00BC1966">
        <w:t>(HCOO)</w:t>
      </w:r>
      <w:r w:rsidR="00BC1966">
        <w:rPr>
          <w:vertAlign w:val="subscript"/>
        </w:rPr>
        <w:t>3</w:t>
      </w:r>
      <w:r w:rsidR="00BC1966">
        <w:t>]</w:t>
      </w:r>
      <w:r w:rsidRPr="00D82A5B">
        <w:rPr>
          <w:rFonts w:hint="eastAsia"/>
        </w:rPr>
        <w:t>与</w:t>
      </w:r>
      <w:r w:rsidR="00BC1966" w:rsidRPr="00622BF2">
        <w:t>[CH</w:t>
      </w:r>
      <w:r w:rsidR="00BC1966" w:rsidRPr="00622BF2">
        <w:rPr>
          <w:vertAlign w:val="subscript"/>
        </w:rPr>
        <w:t>3</w:t>
      </w:r>
      <w:r w:rsidR="00BC1966" w:rsidRPr="00622BF2">
        <w:t>CH</w:t>
      </w:r>
      <w:r w:rsidR="00BC1966" w:rsidRPr="00622BF2">
        <w:rPr>
          <w:vertAlign w:val="subscript"/>
        </w:rPr>
        <w:t>2</w:t>
      </w:r>
      <w:r w:rsidR="00BC1966" w:rsidRPr="00622BF2">
        <w:t>NH</w:t>
      </w:r>
      <w:r w:rsidR="00BC1966" w:rsidRPr="00622BF2">
        <w:rPr>
          <w:vertAlign w:val="subscript"/>
        </w:rPr>
        <w:t>3</w:t>
      </w:r>
      <w:r w:rsidR="00BC1966" w:rsidRPr="00622BF2">
        <w:t>][Cu</w:t>
      </w:r>
      <w:r w:rsidR="00BC1966" w:rsidRPr="00622BF2">
        <w:rPr>
          <w:i/>
          <w:vertAlign w:val="subscript"/>
        </w:rPr>
        <w:t>x</w:t>
      </w:r>
      <w:r w:rsidR="00BC1966" w:rsidRPr="00622BF2">
        <w:t>Mn</w:t>
      </w:r>
      <w:r w:rsidR="00BC1966" w:rsidRPr="00622BF2">
        <w:rPr>
          <w:vertAlign w:val="subscript"/>
        </w:rPr>
        <w:t>1−</w:t>
      </w:r>
      <w:r w:rsidR="00BC1966" w:rsidRPr="00622BF2">
        <w:rPr>
          <w:i/>
          <w:vertAlign w:val="subscript"/>
        </w:rPr>
        <w:t>x</w:t>
      </w:r>
      <w:r w:rsidR="00BC1966" w:rsidRPr="00622BF2">
        <w:t>(HCOO)</w:t>
      </w:r>
      <w:r w:rsidR="00BC1966" w:rsidRPr="00622BF2">
        <w:rPr>
          <w:vertAlign w:val="subscript"/>
        </w:rPr>
        <w:t>3</w:t>
      </w:r>
      <w:r w:rsidR="00BC1966" w:rsidRPr="00622BF2">
        <w:t>]</w:t>
      </w:r>
      <w:r w:rsidRPr="00D82A5B">
        <w:rPr>
          <w:rFonts w:hint="eastAsia"/>
        </w:rPr>
        <w:t>磁性对比</w:t>
      </w:r>
      <w:bookmarkEnd w:id="788"/>
      <w:bookmarkEnd w:id="789"/>
    </w:p>
    <w:p w14:paraId="6B4B2925" w14:textId="3B30531C" w:rsidR="0062455A" w:rsidRDefault="00C465C3" w:rsidP="00C424FD">
      <w:pPr>
        <w:ind w:firstLine="480"/>
      </w:pPr>
      <w:r w:rsidRPr="00D82A5B">
        <w:t>dmaCu</w:t>
      </w:r>
      <w:r w:rsidRPr="00D82A5B">
        <w:rPr>
          <w:rFonts w:hint="eastAsia"/>
        </w:rPr>
        <w:t>为反铁磁体，</w:t>
      </w:r>
      <w:r w:rsidR="00BD0261" w:rsidRPr="00D82A5B">
        <w:t>etaCu</w:t>
      </w:r>
      <w:r w:rsidR="00BD0261" w:rsidRPr="00D82A5B">
        <w:rPr>
          <w:rFonts w:hint="eastAsia"/>
        </w:rPr>
        <w:t>为自旋倾斜的弱铁磁体，</w:t>
      </w:r>
      <w:r w:rsidRPr="00D82A5B">
        <w:t>dmaMn</w:t>
      </w:r>
      <w:r w:rsidR="00BD0261" w:rsidRPr="00D82A5B">
        <w:rPr>
          <w:rFonts w:hint="eastAsia"/>
        </w:rPr>
        <w:t>和</w:t>
      </w:r>
      <w:r w:rsidRPr="00D82A5B">
        <w:t>etaMn</w:t>
      </w:r>
      <w:r w:rsidR="00BD0261" w:rsidRPr="00D82A5B">
        <w:rPr>
          <w:rFonts w:hint="eastAsia"/>
        </w:rPr>
        <w:t>都是自旋倾斜的弱铁磁体。图</w:t>
      </w:r>
      <w:r w:rsidR="006910C0">
        <w:t>4.1</w:t>
      </w:r>
      <w:r w:rsidR="00221EC1">
        <w:t>2</w:t>
      </w:r>
      <w:r w:rsidR="00BD0261" w:rsidRPr="00D82A5B">
        <w:rPr>
          <w:rFonts w:hint="eastAsia"/>
        </w:rPr>
        <w:t>为</w:t>
      </w:r>
      <w:r w:rsidRPr="00D82A5B">
        <w:t>dmaCuMn</w:t>
      </w:r>
      <w:r w:rsidR="00BD0261" w:rsidRPr="00D82A5B">
        <w:rPr>
          <w:rFonts w:hint="eastAsia"/>
        </w:rPr>
        <w:t>与</w:t>
      </w:r>
      <w:r w:rsidRPr="00D82A5B">
        <w:t>etaCuMn</w:t>
      </w:r>
      <w:r w:rsidR="00BD0261" w:rsidRPr="00D82A5B">
        <w:rPr>
          <w:rFonts w:hint="eastAsia"/>
        </w:rPr>
        <w:t>的</w:t>
      </w:r>
      <w:r w:rsidR="00D6471F" w:rsidRPr="00F44F80">
        <w:rPr>
          <w:rFonts w:ascii="Symbol" w:hAnsi="Symbol" w:cs="Times New Roman"/>
          <w:bCs/>
          <w:i/>
          <w:iCs/>
        </w:rPr>
        <w:t></w:t>
      </w:r>
      <w:r w:rsidR="00BD0261" w:rsidRPr="00D82A5B">
        <w:rPr>
          <w:i/>
          <w:iCs/>
        </w:rPr>
        <w:t>T</w:t>
      </w:r>
      <w:r w:rsidR="00BD0261" w:rsidRPr="00D82A5B">
        <w:rPr>
          <w:i/>
          <w:iCs/>
          <w:color w:val="000000"/>
          <w:szCs w:val="18"/>
        </w:rPr>
        <w:t>−</w:t>
      </w:r>
      <w:r w:rsidR="00BD0261" w:rsidRPr="00D82A5B">
        <w:rPr>
          <w:i/>
          <w:iCs/>
        </w:rPr>
        <w:t>T</w:t>
      </w:r>
      <w:r w:rsidR="00BD0261" w:rsidRPr="00D82A5B">
        <w:rPr>
          <w:rFonts w:hint="eastAsia"/>
        </w:rPr>
        <w:t>的对比，内插图为</w:t>
      </w:r>
      <w:r>
        <w:t>dma</w:t>
      </w:r>
      <w:r w:rsidRPr="00D82A5B">
        <w:t>CuMn</w:t>
      </w:r>
      <w:r w:rsidR="00BD0261" w:rsidRPr="008C2E92">
        <w:rPr>
          <w:rFonts w:hint="eastAsia"/>
        </w:rPr>
        <w:t>与</w:t>
      </w:r>
      <w:r>
        <w:t>eta</w:t>
      </w:r>
      <w:r w:rsidRPr="008C2E92">
        <w:t>CuMn</w:t>
      </w:r>
      <w:r w:rsidR="00BD0261" w:rsidRPr="008C2E92">
        <w:rPr>
          <w:rFonts w:hint="eastAsia"/>
        </w:rPr>
        <w:t>的</w:t>
      </w:r>
      <w:r w:rsidR="00D6471F" w:rsidRPr="008C2E92">
        <w:rPr>
          <w:rFonts w:ascii="Symbol" w:hAnsi="Symbol" w:cs="Times New Roman"/>
          <w:bCs/>
          <w:i/>
          <w:iCs/>
        </w:rPr>
        <w:t></w:t>
      </w:r>
      <w:r w:rsidR="00BD0261" w:rsidRPr="008C2E92">
        <w:rPr>
          <w:i/>
          <w:iCs/>
        </w:rPr>
        <w:t>T</w:t>
      </w:r>
      <w:r w:rsidR="00BD0261" w:rsidRPr="008C2E92">
        <w:rPr>
          <w:vertAlign w:val="subscript"/>
        </w:rPr>
        <w:t>2 K</w:t>
      </w:r>
      <w:r w:rsidR="00BD0261" w:rsidRPr="008C2E92">
        <w:rPr>
          <w:rFonts w:hint="eastAsia"/>
        </w:rPr>
        <w:t>随</w:t>
      </w:r>
      <w:r w:rsidR="00BD0261" w:rsidRPr="008C2E92">
        <w:t>Cu%</w:t>
      </w:r>
      <w:r w:rsidR="00BD0261" w:rsidRPr="008C2E92">
        <w:rPr>
          <w:rFonts w:hint="eastAsia"/>
        </w:rPr>
        <w:t>浓度的变化。</w:t>
      </w:r>
    </w:p>
    <w:p w14:paraId="49BDC460" w14:textId="77777777" w:rsidR="00B345F4" w:rsidRPr="00D82A5B" w:rsidRDefault="00B345F4" w:rsidP="00C424FD">
      <w:pPr>
        <w:ind w:firstLine="480"/>
      </w:pPr>
    </w:p>
    <w:p w14:paraId="5A16A415" w14:textId="02C0911B" w:rsidR="004F6EEB" w:rsidRPr="004F6EEB" w:rsidRDefault="004F6EEB">
      <w:pPr>
        <w:pStyle w:val="2--zhu0"/>
        <w:spacing w:before="156"/>
      </w:pPr>
      <w:r w:rsidRPr="004F6EEB">
        <w:rPr>
          <w:noProof/>
        </w:rPr>
        <w:drawing>
          <wp:inline distT="0" distB="0" distL="0" distR="0" wp14:anchorId="39CFE31E" wp14:editId="6FE4CCB0">
            <wp:extent cx="2520000" cy="195034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20000" cy="1950342"/>
                    </a:xfrm>
                    <a:prstGeom prst="rect">
                      <a:avLst/>
                    </a:prstGeom>
                  </pic:spPr>
                </pic:pic>
              </a:graphicData>
            </a:graphic>
          </wp:inline>
        </w:drawing>
      </w:r>
    </w:p>
    <w:p w14:paraId="21951556" w14:textId="47F12CB7" w:rsidR="0085683F" w:rsidRDefault="0085683F" w:rsidP="00AC494E">
      <w:pPr>
        <w:pStyle w:val="2--zhu"/>
        <w:spacing w:after="156"/>
      </w:pPr>
      <w:r w:rsidRPr="00423547">
        <w:rPr>
          <w:rFonts w:hint="eastAsia"/>
        </w:rPr>
        <w:t>图</w:t>
      </w:r>
      <w:r w:rsidR="002E00A3" w:rsidRPr="00423547">
        <w:t>4.1</w:t>
      </w:r>
      <w:r w:rsidR="00183D22">
        <w:t>2</w:t>
      </w:r>
      <w:r w:rsidR="006651DA" w:rsidRPr="00423547">
        <w:t xml:space="preserve"> </w:t>
      </w:r>
      <w:r w:rsidR="00BD5238" w:rsidRPr="00F544C3">
        <w:t>dm</w:t>
      </w:r>
      <w:r w:rsidR="00BD5238" w:rsidRPr="00423547">
        <w:t>aCuMn</w:t>
      </w:r>
      <w:r w:rsidRPr="00423547">
        <w:rPr>
          <w:rFonts w:hint="eastAsia"/>
        </w:rPr>
        <w:t>与</w:t>
      </w:r>
      <w:r w:rsidR="00BD5238" w:rsidRPr="00F544C3">
        <w:t>et</w:t>
      </w:r>
      <w:r w:rsidRPr="00423547">
        <w:t>aCuMn</w:t>
      </w:r>
      <w:r w:rsidRPr="00423547">
        <w:rPr>
          <w:rFonts w:hint="eastAsia"/>
        </w:rPr>
        <w:t>的</w:t>
      </w:r>
      <w:r w:rsidR="00D6471F" w:rsidRPr="00423547">
        <w:rPr>
          <w:rFonts w:ascii="Symbol" w:hAnsi="Symbol"/>
          <w:i/>
          <w:iCs/>
        </w:rPr>
        <w:t></w:t>
      </w:r>
      <w:r w:rsidRPr="00423547">
        <w:rPr>
          <w:i/>
          <w:iCs/>
        </w:rPr>
        <w:t>T</w:t>
      </w:r>
      <w:r w:rsidRPr="00423547">
        <w:rPr>
          <w:i/>
          <w:iCs/>
          <w:color w:val="000000"/>
          <w:szCs w:val="18"/>
        </w:rPr>
        <w:t>−</w:t>
      </w:r>
      <w:r w:rsidRPr="00423547">
        <w:rPr>
          <w:i/>
          <w:iCs/>
        </w:rPr>
        <w:t>T</w:t>
      </w:r>
      <w:r w:rsidRPr="00423547">
        <w:rPr>
          <w:rFonts w:hint="eastAsia"/>
        </w:rPr>
        <w:t>的对比</w:t>
      </w:r>
      <w:r w:rsidR="006651DA" w:rsidRPr="00423547">
        <w:rPr>
          <w:rFonts w:hint="eastAsia"/>
        </w:rPr>
        <w:t>；内插图：</w:t>
      </w:r>
      <w:r w:rsidR="00BD5238" w:rsidRPr="00F544C3">
        <w:t>dm</w:t>
      </w:r>
      <w:r w:rsidR="006651DA" w:rsidRPr="00423547">
        <w:t>aCuMn</w:t>
      </w:r>
      <w:r w:rsidR="006651DA" w:rsidRPr="00423547">
        <w:rPr>
          <w:rFonts w:hint="eastAsia"/>
        </w:rPr>
        <w:t>与</w:t>
      </w:r>
      <w:r w:rsidR="00BD5238" w:rsidRPr="00F544C3">
        <w:t>et</w:t>
      </w:r>
      <w:r w:rsidR="006651DA" w:rsidRPr="00423547">
        <w:t>aCuMn</w:t>
      </w:r>
      <w:r w:rsidR="006651DA" w:rsidRPr="00423547">
        <w:rPr>
          <w:rFonts w:hint="eastAsia"/>
        </w:rPr>
        <w:t>的</w:t>
      </w:r>
      <w:r w:rsidR="00D6471F" w:rsidRPr="00423547">
        <w:rPr>
          <w:rFonts w:ascii="Symbol" w:hAnsi="Symbol"/>
          <w:i/>
          <w:iCs/>
        </w:rPr>
        <w:t></w:t>
      </w:r>
      <w:r w:rsidR="006651DA" w:rsidRPr="00423547">
        <w:rPr>
          <w:i/>
          <w:iCs/>
        </w:rPr>
        <w:t>T</w:t>
      </w:r>
      <w:r w:rsidR="006651DA" w:rsidRPr="00423547">
        <w:rPr>
          <w:vertAlign w:val="subscript"/>
        </w:rPr>
        <w:t>2 K</w:t>
      </w:r>
      <w:r w:rsidR="006651DA" w:rsidRPr="00423547">
        <w:rPr>
          <w:rFonts w:hint="eastAsia"/>
        </w:rPr>
        <w:t>随</w:t>
      </w:r>
      <w:r w:rsidR="006651DA" w:rsidRPr="00423547">
        <w:t>Cu%</w:t>
      </w:r>
      <w:r w:rsidR="006651DA" w:rsidRPr="00423547">
        <w:rPr>
          <w:rFonts w:hint="eastAsia"/>
        </w:rPr>
        <w:t>浓度的变化</w:t>
      </w:r>
    </w:p>
    <w:p w14:paraId="6DC9FDF2" w14:textId="2B70DE7C" w:rsidR="004F310E" w:rsidRDefault="004F310E" w:rsidP="004F310E">
      <w:pPr>
        <w:ind w:firstLine="480"/>
      </w:pPr>
      <w:r w:rsidRPr="00257810">
        <w:rPr>
          <w:rFonts w:hint="eastAsia"/>
        </w:rPr>
        <w:lastRenderedPageBreak/>
        <w:t>在</w:t>
      </w:r>
      <w:r w:rsidRPr="00257810">
        <w:t>etaCu</w:t>
      </w:r>
      <w:r w:rsidRPr="00257810">
        <w:rPr>
          <w:rFonts w:hint="eastAsia"/>
        </w:rPr>
        <w:t>中引入少量</w:t>
      </w:r>
      <w:r w:rsidRPr="00257810">
        <w:t>Mn</w:t>
      </w:r>
      <w:r w:rsidRPr="00257810">
        <w:rPr>
          <w:rFonts w:hint="eastAsia"/>
        </w:rPr>
        <w:t>，</w:t>
      </w:r>
      <w:r w:rsidR="008E27C8">
        <w:rPr>
          <w:rFonts w:hint="eastAsia"/>
        </w:rPr>
        <w:t>随着</w:t>
      </w:r>
      <w:r w:rsidR="008E27C8">
        <w:rPr>
          <w:rFonts w:hint="eastAsia"/>
        </w:rPr>
        <w:t>Mn</w:t>
      </w:r>
      <w:r w:rsidR="008E27C8">
        <w:rPr>
          <w:rFonts w:hint="eastAsia"/>
        </w:rPr>
        <w:t>含量的增加，</w:t>
      </w:r>
      <w:r w:rsidRPr="00257810">
        <w:rPr>
          <w:rFonts w:ascii="Symbol" w:hAnsi="Symbol" w:cs="Times New Roman"/>
          <w:bCs/>
          <w:i/>
          <w:iCs/>
        </w:rPr>
        <w:t></w:t>
      </w:r>
      <w:r w:rsidRPr="00257810">
        <w:rPr>
          <w:i/>
          <w:iCs/>
        </w:rPr>
        <w:t>T</w:t>
      </w:r>
      <w:r w:rsidRPr="00257810">
        <w:rPr>
          <w:vertAlign w:val="subscript"/>
        </w:rPr>
        <w:t>2 K</w:t>
      </w:r>
      <w:r w:rsidRPr="00257810">
        <w:rPr>
          <w:rFonts w:hint="eastAsia"/>
        </w:rPr>
        <w:t>从</w:t>
      </w:r>
      <w:r w:rsidRPr="00257810">
        <w:t>etaCu</w:t>
      </w:r>
      <w:r w:rsidRPr="00257810">
        <w:rPr>
          <w:rFonts w:hint="eastAsia"/>
        </w:rPr>
        <w:t>的</w:t>
      </w:r>
      <w:r w:rsidRPr="00257810">
        <w:t>0.28 cm</w:t>
      </w:r>
      <w:r w:rsidRPr="00257810">
        <w:rPr>
          <w:vertAlign w:val="superscript"/>
        </w:rPr>
        <w:t>3</w:t>
      </w:r>
      <w:r w:rsidRPr="00257810">
        <w:t>Kmol</w:t>
      </w:r>
      <w:r w:rsidRPr="00257810">
        <w:rPr>
          <w:vertAlign w:val="superscript"/>
        </w:rPr>
        <w:t>−1</w:t>
      </w:r>
      <w:r w:rsidRPr="00257810">
        <w:rPr>
          <w:rFonts w:hint="eastAsia"/>
        </w:rPr>
        <w:t>下降到</w:t>
      </w:r>
      <w:r w:rsidRPr="00257810">
        <w:t>etaCu</w:t>
      </w:r>
      <w:r w:rsidRPr="00257810">
        <w:rPr>
          <w:vertAlign w:val="subscript"/>
        </w:rPr>
        <w:t>0.98</w:t>
      </w:r>
      <w:r w:rsidRPr="00257810">
        <w:t>Mn</w:t>
      </w:r>
      <w:r w:rsidRPr="00257810">
        <w:rPr>
          <w:vertAlign w:val="subscript"/>
        </w:rPr>
        <w:t>0.02</w:t>
      </w:r>
      <w:r w:rsidRPr="00257810">
        <w:rPr>
          <w:rFonts w:hint="eastAsia"/>
        </w:rPr>
        <w:t>的</w:t>
      </w:r>
      <w:r w:rsidRPr="00257810">
        <w:t>0.21 cm</w:t>
      </w:r>
      <w:r w:rsidRPr="00257810">
        <w:rPr>
          <w:vertAlign w:val="superscript"/>
        </w:rPr>
        <w:t>3</w:t>
      </w:r>
      <w:r w:rsidRPr="00257810">
        <w:t>Kmol</w:t>
      </w:r>
      <w:r w:rsidRPr="00257810">
        <w:rPr>
          <w:vertAlign w:val="superscript"/>
        </w:rPr>
        <w:t>−1</w:t>
      </w:r>
      <w:r w:rsidRPr="00257810">
        <w:rPr>
          <w:rFonts w:hint="eastAsia"/>
        </w:rPr>
        <w:t>，再上升到</w:t>
      </w:r>
      <w:r w:rsidRPr="00257810">
        <w:t>etaCu</w:t>
      </w:r>
      <w:r w:rsidRPr="00257810">
        <w:rPr>
          <w:vertAlign w:val="subscript"/>
        </w:rPr>
        <w:t>0.97</w:t>
      </w:r>
      <w:r w:rsidRPr="00257810">
        <w:t>Mn</w:t>
      </w:r>
      <w:r w:rsidRPr="00257810">
        <w:rPr>
          <w:vertAlign w:val="subscript"/>
        </w:rPr>
        <w:t>0.03</w:t>
      </w:r>
      <w:r w:rsidRPr="00257810">
        <w:rPr>
          <w:rFonts w:hint="eastAsia"/>
        </w:rPr>
        <w:t>的</w:t>
      </w:r>
      <w:r w:rsidRPr="00257810">
        <w:t>0.27 cm</w:t>
      </w:r>
      <w:r w:rsidRPr="00257810">
        <w:rPr>
          <w:vertAlign w:val="superscript"/>
        </w:rPr>
        <w:t>3</w:t>
      </w:r>
      <w:r w:rsidRPr="00257810">
        <w:t>Kmol</w:t>
      </w:r>
      <w:r w:rsidRPr="00257810">
        <w:rPr>
          <w:vertAlign w:val="superscript"/>
        </w:rPr>
        <w:t>−1</w:t>
      </w:r>
      <w:r w:rsidRPr="00257810">
        <w:rPr>
          <w:rFonts w:hint="eastAsia"/>
        </w:rPr>
        <w:t>，</w:t>
      </w:r>
      <w:r w:rsidRPr="00257810">
        <w:t>etaCu</w:t>
      </w:r>
      <w:r w:rsidRPr="00257810">
        <w:rPr>
          <w:vertAlign w:val="subscript"/>
        </w:rPr>
        <w:t>0.96</w:t>
      </w:r>
      <w:r w:rsidRPr="00257810">
        <w:t>Mn</w:t>
      </w:r>
      <w:r w:rsidRPr="00257810">
        <w:rPr>
          <w:vertAlign w:val="subscript"/>
        </w:rPr>
        <w:t>0.04</w:t>
      </w:r>
      <w:r w:rsidRPr="00257810">
        <w:rPr>
          <w:rFonts w:hint="eastAsia"/>
        </w:rPr>
        <w:t>的</w:t>
      </w:r>
      <w:r w:rsidRPr="00257810">
        <w:t>0.43 cm</w:t>
      </w:r>
      <w:r w:rsidRPr="00257810">
        <w:rPr>
          <w:vertAlign w:val="superscript"/>
        </w:rPr>
        <w:t>3</w:t>
      </w:r>
      <w:r w:rsidRPr="00257810">
        <w:t>Kmol</w:t>
      </w:r>
      <w:r w:rsidRPr="00257810">
        <w:rPr>
          <w:vertAlign w:val="superscript"/>
        </w:rPr>
        <w:t>−1</w:t>
      </w:r>
      <w:r w:rsidRPr="00257810">
        <w:rPr>
          <w:rFonts w:hint="eastAsia"/>
        </w:rPr>
        <w:t>，先下降再上升，</w:t>
      </w:r>
      <w:r w:rsidRPr="008C2E92">
        <w:rPr>
          <w:rFonts w:hint="eastAsia"/>
        </w:rPr>
        <w:t>因为</w:t>
      </w:r>
      <w:r w:rsidRPr="008C2E92">
        <w:t>2%</w:t>
      </w:r>
      <w:r w:rsidRPr="008C2E92">
        <w:rPr>
          <w:rFonts w:hint="eastAsia"/>
        </w:rPr>
        <w:t>的</w:t>
      </w:r>
      <w:r w:rsidRPr="008C2E92">
        <w:t>Mn</w:t>
      </w:r>
      <w:r w:rsidRPr="008C2E92">
        <w:rPr>
          <w:rFonts w:hint="eastAsia"/>
        </w:rPr>
        <w:t>占据在</w:t>
      </w:r>
      <w:r w:rsidRPr="008C2E92">
        <w:t>etaCu</w:t>
      </w:r>
      <w:r w:rsidRPr="008C2E92">
        <w:rPr>
          <w:rFonts w:hint="eastAsia"/>
        </w:rPr>
        <w:t>的一维磁链中，减小</w:t>
      </w:r>
      <w:r w:rsidRPr="008C2E92">
        <w:t>Cu</w:t>
      </w:r>
      <w:r w:rsidRPr="008C2E92">
        <w:rPr>
          <w:i/>
          <w:iCs/>
        </w:rPr>
        <w:t>−</w:t>
      </w:r>
      <w:r w:rsidRPr="008C2E92">
        <w:t>Cu</w:t>
      </w:r>
      <w:r w:rsidRPr="008C2E92">
        <w:rPr>
          <w:rFonts w:hint="eastAsia"/>
        </w:rPr>
        <w:t>之间的磁耦合而导致磁解耦，自旋倾斜角减少从而</w:t>
      </w:r>
      <w:r w:rsidRPr="008C2E92">
        <w:rPr>
          <w:rFonts w:ascii="Symbol" w:hAnsi="Symbol" w:cs="Times New Roman"/>
          <w:bCs/>
          <w:i/>
          <w:iCs/>
        </w:rPr>
        <w:t></w:t>
      </w:r>
      <w:r w:rsidRPr="008C2E92">
        <w:rPr>
          <w:rFonts w:hint="eastAsia"/>
        </w:rPr>
        <w:t>值减少，随着</w:t>
      </w:r>
      <w:r w:rsidRPr="008C2E92">
        <w:t>Mn%</w:t>
      </w:r>
      <w:r w:rsidRPr="008C2E92">
        <w:rPr>
          <w:rFonts w:hint="eastAsia"/>
        </w:rPr>
        <w:t>继续增多，因</w:t>
      </w:r>
      <w:r w:rsidRPr="008C2E92">
        <w:t>Mn%</w:t>
      </w:r>
      <w:r w:rsidRPr="008C2E92">
        <w:rPr>
          <w:rFonts w:hint="eastAsia"/>
        </w:rPr>
        <w:t>较大的自旋所以总有效自旋增加，</w:t>
      </w:r>
      <w:r w:rsidRPr="008C2E92">
        <w:rPr>
          <w:rFonts w:ascii="Symbol" w:hAnsi="Symbol" w:cs="Times New Roman"/>
          <w:bCs/>
          <w:i/>
          <w:iCs/>
        </w:rPr>
        <w:t></w:t>
      </w:r>
      <w:r w:rsidRPr="008C2E92">
        <w:rPr>
          <w:rFonts w:hint="eastAsia"/>
        </w:rPr>
        <w:t>值增加。而</w:t>
      </w:r>
      <w:r w:rsidRPr="008C2E92">
        <w:t>dmaCu</w:t>
      </w:r>
      <w:r w:rsidRPr="008C2E92">
        <w:rPr>
          <w:rFonts w:hint="eastAsia"/>
        </w:rPr>
        <w:t>中引入少量的</w:t>
      </w:r>
      <w:r w:rsidRPr="008C2E92">
        <w:t>Mn</w:t>
      </w:r>
      <w:r w:rsidRPr="008C2E92">
        <w:rPr>
          <w:rFonts w:hint="eastAsia"/>
        </w:rPr>
        <w:t>，</w:t>
      </w:r>
      <w:r w:rsidRPr="008C2E92">
        <w:rPr>
          <w:rFonts w:ascii="Symbol" w:hAnsi="Symbol" w:cs="Times New Roman"/>
          <w:bCs/>
          <w:i/>
          <w:iCs/>
        </w:rPr>
        <w:t></w:t>
      </w:r>
      <w:r w:rsidRPr="008C2E92">
        <w:rPr>
          <w:i/>
          <w:iCs/>
        </w:rPr>
        <w:t>T</w:t>
      </w:r>
      <w:r w:rsidRPr="008C2E92">
        <w:rPr>
          <w:vertAlign w:val="subscript"/>
        </w:rPr>
        <w:t>2 K</w:t>
      </w:r>
      <w:r w:rsidRPr="008C2E92">
        <w:rPr>
          <w:rFonts w:hint="eastAsia"/>
        </w:rPr>
        <w:t>从</w:t>
      </w:r>
      <w:r w:rsidRPr="008C2E92">
        <w:t>dmaCu</w:t>
      </w:r>
      <w:r w:rsidRPr="008C2E92">
        <w:rPr>
          <w:rFonts w:hint="eastAsia"/>
        </w:rPr>
        <w:t>的接近零值</w:t>
      </w:r>
      <w:r w:rsidRPr="00257810">
        <w:rPr>
          <w:rFonts w:hint="eastAsia"/>
        </w:rPr>
        <w:t>的</w:t>
      </w:r>
      <w:r w:rsidRPr="00257810">
        <w:t>0.03 cm</w:t>
      </w:r>
      <w:r w:rsidRPr="00257810">
        <w:rPr>
          <w:vertAlign w:val="superscript"/>
        </w:rPr>
        <w:t>3</w:t>
      </w:r>
      <w:r w:rsidRPr="00257810">
        <w:t>Kmol</w:t>
      </w:r>
      <w:r w:rsidRPr="00257810">
        <w:rPr>
          <w:vertAlign w:val="superscript"/>
        </w:rPr>
        <w:t>−1</w:t>
      </w:r>
      <w:r w:rsidRPr="008C2E92">
        <w:rPr>
          <w:rFonts w:hint="eastAsia"/>
        </w:rPr>
        <w:t>上升到</w:t>
      </w:r>
      <w:r w:rsidRPr="00D82A5B">
        <w:t>dmaCu</w:t>
      </w:r>
      <w:r w:rsidRPr="00D82A5B">
        <w:rPr>
          <w:vertAlign w:val="subscript"/>
        </w:rPr>
        <w:t>0.97</w:t>
      </w:r>
      <w:r w:rsidRPr="00D82A5B">
        <w:t>Mn</w:t>
      </w:r>
      <w:r w:rsidRPr="00D82A5B">
        <w:rPr>
          <w:vertAlign w:val="subscript"/>
        </w:rPr>
        <w:t>0.03</w:t>
      </w:r>
      <w:r w:rsidRPr="00D82A5B">
        <w:rPr>
          <w:rFonts w:hint="eastAsia"/>
        </w:rPr>
        <w:t>的</w:t>
      </w:r>
      <w:r w:rsidRPr="00D82A5B">
        <w:t>0.08 cm</w:t>
      </w:r>
      <w:r w:rsidRPr="00D82A5B">
        <w:rPr>
          <w:vertAlign w:val="superscript"/>
        </w:rPr>
        <w:t>3</w:t>
      </w:r>
      <w:r w:rsidRPr="00D82A5B">
        <w:t>Kmol</w:t>
      </w:r>
      <w:r w:rsidRPr="00D82A5B">
        <w:rPr>
          <w:vertAlign w:val="superscript"/>
        </w:rPr>
        <w:t>−1</w:t>
      </w:r>
      <w:r w:rsidRPr="00D82A5B">
        <w:rPr>
          <w:rFonts w:hint="eastAsia"/>
        </w:rPr>
        <w:t>，再上升到</w:t>
      </w:r>
      <w:r w:rsidRPr="00D82A5B">
        <w:t>dmaCu</w:t>
      </w:r>
      <w:r w:rsidRPr="00D82A5B">
        <w:rPr>
          <w:vertAlign w:val="subscript"/>
        </w:rPr>
        <w:t>0.93</w:t>
      </w:r>
      <w:r w:rsidRPr="00D82A5B">
        <w:t>Mn</w:t>
      </w:r>
      <w:r w:rsidRPr="00D82A5B">
        <w:rPr>
          <w:vertAlign w:val="subscript"/>
        </w:rPr>
        <w:t>0.07</w:t>
      </w:r>
      <w:r w:rsidRPr="00D82A5B">
        <w:rPr>
          <w:rFonts w:hint="eastAsia"/>
        </w:rPr>
        <w:t>的</w:t>
      </w:r>
      <w:r w:rsidRPr="00D82A5B">
        <w:t>0.9</w:t>
      </w:r>
      <w:r>
        <w:t>3</w:t>
      </w:r>
      <w:r w:rsidRPr="00D82A5B">
        <w:t xml:space="preserve"> cm</w:t>
      </w:r>
      <w:r w:rsidRPr="00D82A5B">
        <w:rPr>
          <w:vertAlign w:val="superscript"/>
        </w:rPr>
        <w:t>3</w:t>
      </w:r>
      <w:r w:rsidRPr="00D82A5B">
        <w:t>Kmol</w:t>
      </w:r>
      <w:r w:rsidRPr="00D82A5B">
        <w:rPr>
          <w:vertAlign w:val="superscript"/>
        </w:rPr>
        <w:t>−1</w:t>
      </w:r>
      <w:r w:rsidRPr="00D82A5B">
        <w:rPr>
          <w:rFonts w:hint="eastAsia"/>
        </w:rPr>
        <w:t>，单调上升，因为</w:t>
      </w:r>
      <w:r w:rsidRPr="00D82A5B">
        <w:t>3%</w:t>
      </w:r>
      <w:r w:rsidRPr="00D82A5B">
        <w:rPr>
          <w:rFonts w:hint="eastAsia"/>
        </w:rPr>
        <w:t>的</w:t>
      </w:r>
      <w:r w:rsidRPr="00D82A5B">
        <w:t>Mn%</w:t>
      </w:r>
      <w:r w:rsidRPr="00D82A5B">
        <w:rPr>
          <w:rFonts w:hint="eastAsia"/>
        </w:rPr>
        <w:t>的引入，会使</w:t>
      </w:r>
      <w:r w:rsidRPr="00D82A5B">
        <w:t>dmaCu</w:t>
      </w:r>
      <w:r w:rsidRPr="00D82A5B">
        <w:rPr>
          <w:rFonts w:hint="eastAsia"/>
        </w:rPr>
        <w:t>从自旋共线反平行转为部分自旋未补偿的反铁磁性导致的亚铁磁性，</w:t>
      </w:r>
      <w:r w:rsidRPr="00F44F80">
        <w:rPr>
          <w:rFonts w:ascii="Symbol" w:hAnsi="Symbol" w:cs="Times New Roman"/>
          <w:bCs/>
          <w:i/>
          <w:iCs/>
        </w:rPr>
        <w:t></w:t>
      </w:r>
      <w:r w:rsidRPr="00D82A5B">
        <w:rPr>
          <w:rFonts w:hint="eastAsia"/>
          <w:iCs/>
        </w:rPr>
        <w:t>的</w:t>
      </w:r>
      <w:r w:rsidRPr="00D82A5B">
        <w:rPr>
          <w:rFonts w:hint="eastAsia"/>
        </w:rPr>
        <w:t>磁矩贡献来自于亚铁磁性，</w:t>
      </w:r>
      <w:r w:rsidRPr="00D82A5B">
        <w:t>Mn%</w:t>
      </w:r>
      <w:r w:rsidRPr="00D82A5B">
        <w:rPr>
          <w:rFonts w:hint="eastAsia"/>
        </w:rPr>
        <w:t>继续增多，</w:t>
      </w:r>
      <w:r w:rsidRPr="00F44F80">
        <w:rPr>
          <w:rFonts w:ascii="Symbol" w:hAnsi="Symbol" w:cs="Times New Roman"/>
          <w:bCs/>
          <w:i/>
          <w:iCs/>
        </w:rPr>
        <w:t></w:t>
      </w:r>
      <w:r w:rsidRPr="00D82A5B">
        <w:rPr>
          <w:rFonts w:hint="eastAsia"/>
        </w:rPr>
        <w:t>值增加是自旋倾斜的弱铁磁性、总有效自旋增加共同贡献的结果。这体现了不同的低维磁性向高维磁性过渡的差异。</w:t>
      </w:r>
    </w:p>
    <w:p w14:paraId="04122F18" w14:textId="0A4D56A1" w:rsidR="006328AF" w:rsidRPr="00622BF2" w:rsidRDefault="00156B36" w:rsidP="00DF2A2B">
      <w:pPr>
        <w:pStyle w:val="2"/>
        <w:spacing w:before="156"/>
      </w:pPr>
      <w:bookmarkStart w:id="790" w:name="_Toc190854850"/>
      <w:bookmarkStart w:id="791" w:name="_Toc207874184"/>
      <w:bookmarkStart w:id="792" w:name="_Toc178683522"/>
      <w:bookmarkStart w:id="793" w:name="_Toc4386"/>
      <w:bookmarkStart w:id="794" w:name="_Toc171021738"/>
      <w:r w:rsidRPr="00622BF2">
        <w:t>4</w:t>
      </w:r>
      <w:r w:rsidR="006328AF" w:rsidRPr="00622BF2">
        <w:t>.</w:t>
      </w:r>
      <w:r w:rsidR="003F6FBB">
        <w:t>4</w:t>
      </w:r>
      <w:r w:rsidR="006328AF" w:rsidRPr="00622BF2">
        <w:t xml:space="preserve"> </w:t>
      </w:r>
      <w:r w:rsidR="000D3B31">
        <w:rPr>
          <w:rFonts w:hint="eastAsia"/>
        </w:rPr>
        <w:t>dmaCuMn</w:t>
      </w:r>
      <w:r w:rsidR="006328AF" w:rsidRPr="00622BF2">
        <w:rPr>
          <w:rFonts w:hint="eastAsia"/>
        </w:rPr>
        <w:t>固溶体化合物的介电性质</w:t>
      </w:r>
      <w:bookmarkEnd w:id="790"/>
      <w:bookmarkEnd w:id="791"/>
    </w:p>
    <w:p w14:paraId="2989CE4E" w14:textId="0AD28C1D" w:rsidR="00DB686F" w:rsidRDefault="000B1FF8" w:rsidP="000F39B4">
      <w:pPr>
        <w:ind w:firstLine="480"/>
      </w:pPr>
      <w:r w:rsidRPr="00622BF2">
        <w:t>dmaCuMn</w:t>
      </w:r>
      <w:r w:rsidRPr="00622BF2">
        <w:rPr>
          <w:rFonts w:hint="eastAsia"/>
        </w:rPr>
        <w:t>固溶体的</w:t>
      </w:r>
      <w:r w:rsidR="00DB686F">
        <w:rPr>
          <w:rFonts w:hint="eastAsia"/>
        </w:rPr>
        <w:t>变温</w:t>
      </w:r>
      <w:r w:rsidRPr="00622BF2">
        <w:rPr>
          <w:rFonts w:hint="eastAsia"/>
        </w:rPr>
        <w:t>介电性质见图</w:t>
      </w:r>
      <w:r w:rsidRPr="00622BF2">
        <w:t>4.1</w:t>
      </w:r>
      <w:r w:rsidR="00F91999">
        <w:t>3</w:t>
      </w:r>
      <w:r w:rsidR="00DB686F">
        <w:rPr>
          <w:rFonts w:hint="eastAsia"/>
        </w:rPr>
        <w:t>。</w:t>
      </w:r>
      <w:r w:rsidR="008E27C8">
        <w:rPr>
          <w:rFonts w:hint="eastAsia"/>
        </w:rPr>
        <w:t>dm</w:t>
      </w:r>
      <w:r w:rsidR="008E27C8">
        <w:t>aMn</w:t>
      </w:r>
      <w:r w:rsidR="008E27C8">
        <w:rPr>
          <w:rFonts w:hint="eastAsia"/>
        </w:rPr>
        <w:t>结构</w:t>
      </w:r>
      <w:r w:rsidR="00491977">
        <w:rPr>
          <w:rFonts w:hint="eastAsia"/>
        </w:rPr>
        <w:t>中的</w:t>
      </w:r>
      <w:r w:rsidR="00491977">
        <w:rPr>
          <w:rFonts w:hint="eastAsia"/>
        </w:rPr>
        <w:t>MnO</w:t>
      </w:r>
      <w:r w:rsidR="00491977" w:rsidRPr="00491977">
        <w:rPr>
          <w:rFonts w:hint="eastAsia"/>
          <w:vertAlign w:val="subscript"/>
        </w:rPr>
        <w:t>6</w:t>
      </w:r>
      <w:r w:rsidR="00491977">
        <w:rPr>
          <w:rFonts w:hint="eastAsia"/>
        </w:rPr>
        <w:t>对称较高，极化较小，其</w:t>
      </w:r>
      <w:r w:rsidR="008E27C8">
        <w:rPr>
          <w:rFonts w:hint="eastAsia"/>
        </w:rPr>
        <w:t>介电响应较大，而</w:t>
      </w:r>
      <w:r w:rsidR="00DB686F">
        <w:rPr>
          <w:rFonts w:hint="eastAsia"/>
        </w:rPr>
        <w:t>dmaCu</w:t>
      </w:r>
      <w:r w:rsidR="00DB686F">
        <w:rPr>
          <w:rFonts w:hint="eastAsia"/>
        </w:rPr>
        <w:t>是具有</w:t>
      </w:r>
      <w:r w:rsidR="00DB686F">
        <w:rPr>
          <w:rFonts w:hint="eastAsia"/>
        </w:rPr>
        <w:t>Jahn-Teller</w:t>
      </w:r>
      <w:r w:rsidR="00DB686F">
        <w:rPr>
          <w:rFonts w:hint="eastAsia"/>
        </w:rPr>
        <w:t>效应的极化结构，骨架孔穴中二甲铵离子</w:t>
      </w:r>
      <w:r w:rsidR="00DB686F">
        <w:rPr>
          <w:rFonts w:hint="eastAsia"/>
        </w:rPr>
        <w:t>dma</w:t>
      </w:r>
      <w:r w:rsidR="00DB686F" w:rsidRPr="00F544C3">
        <w:rPr>
          <w:vertAlign w:val="superscript"/>
        </w:rPr>
        <w:t>+</w:t>
      </w:r>
      <w:r w:rsidR="00DB686F">
        <w:rPr>
          <w:rFonts w:hint="eastAsia"/>
        </w:rPr>
        <w:t>受到的约束较大，在测试的温度范围内，介电响应小。</w:t>
      </w:r>
      <w:r w:rsidR="008E27C8">
        <w:rPr>
          <w:rFonts w:hint="eastAsia"/>
        </w:rPr>
        <w:t>在</w:t>
      </w:r>
      <w:r w:rsidR="00B3757D" w:rsidRPr="00F544C3">
        <w:rPr>
          <w:i/>
          <w:iCs/>
        </w:rPr>
        <w:t>x</w:t>
      </w:r>
      <w:r w:rsidR="00B3757D">
        <w:t>=0.06-0.</w:t>
      </w:r>
      <w:r w:rsidR="005B134A">
        <w:t>30</w:t>
      </w:r>
      <w:r w:rsidR="008E27C8">
        <w:rPr>
          <w:rFonts w:hint="eastAsia"/>
        </w:rPr>
        <w:t>范围内的固溶体，单个化合物从</w:t>
      </w:r>
      <w:r w:rsidR="008E27C8">
        <w:rPr>
          <w:rFonts w:hint="eastAsia"/>
        </w:rPr>
        <w:t>8</w:t>
      </w:r>
      <w:r w:rsidR="008E27C8">
        <w:t xml:space="preserve">0 </w:t>
      </w:r>
      <w:r w:rsidR="008E27C8">
        <w:rPr>
          <w:rFonts w:hint="eastAsia"/>
        </w:rPr>
        <w:t>K</w:t>
      </w:r>
      <w:r w:rsidR="008E27C8">
        <w:rPr>
          <w:rFonts w:hint="eastAsia"/>
        </w:rPr>
        <w:t>开始</w:t>
      </w:r>
      <w:r w:rsidR="00B3757D">
        <w:rPr>
          <w:rFonts w:hint="eastAsia"/>
        </w:rPr>
        <w:t>升温时，介电常数</w:t>
      </w:r>
      <w:r w:rsidR="00E0410A" w:rsidRPr="00257810">
        <w:rPr>
          <w:rFonts w:ascii="DengXian" w:eastAsia="DengXian" w:hAnsi="DengXian" w:hint="eastAsia"/>
          <w:i/>
          <w:iCs/>
        </w:rPr>
        <w:t>ε</w:t>
      </w:r>
      <w:r w:rsidR="00CC12DD">
        <w:rPr>
          <w:rFonts w:ascii="DengXian" w:eastAsia="DengXian" w:hAnsi="DengXian" w:hint="eastAsia"/>
        </w:rPr>
        <w:t>'</w:t>
      </w:r>
      <w:r w:rsidR="00B3757D">
        <w:rPr>
          <w:rFonts w:hint="eastAsia"/>
        </w:rPr>
        <w:t>值从</w:t>
      </w:r>
      <w:r w:rsidR="00B3757D">
        <w:rPr>
          <w:rFonts w:hint="eastAsia"/>
        </w:rPr>
        <w:t>~</w:t>
      </w:r>
      <w:r w:rsidR="00B3757D">
        <w:t>6</w:t>
      </w:r>
      <w:r w:rsidR="00B3757D">
        <w:rPr>
          <w:rFonts w:hint="eastAsia"/>
        </w:rPr>
        <w:t>左右的数值开始缓慢增加，达到峰值后缓慢降</w:t>
      </w:r>
      <w:r w:rsidR="00B3757D" w:rsidRPr="00251D60">
        <w:rPr>
          <w:rFonts w:eastAsiaTheme="minorEastAsia" w:cs="Times New Roman"/>
        </w:rPr>
        <w:t>低。</w:t>
      </w:r>
      <w:r w:rsidR="00251D60" w:rsidRPr="00251D60">
        <w:rPr>
          <w:rFonts w:eastAsiaTheme="minorEastAsia" w:cs="Times New Roman"/>
        </w:rPr>
        <w:t>在</w:t>
      </w:r>
      <w:r w:rsidR="00B3757D" w:rsidRPr="00251D60">
        <w:rPr>
          <w:rFonts w:eastAsiaTheme="minorEastAsia" w:cs="Times New Roman"/>
        </w:rPr>
        <w:t>1MHz</w:t>
      </w:r>
      <w:r w:rsidR="00B3757D" w:rsidRPr="00251D60">
        <w:rPr>
          <w:rFonts w:eastAsiaTheme="minorEastAsia" w:cs="Times New Roman"/>
        </w:rPr>
        <w:t>频率下，</w:t>
      </w:r>
      <w:r w:rsidR="00251D60" w:rsidRPr="00251D60">
        <w:rPr>
          <w:rFonts w:eastAsiaTheme="minorEastAsia" w:cs="Times New Roman"/>
        </w:rPr>
        <w:t>不同组成的</w:t>
      </w:r>
      <w:r w:rsidR="00B3757D" w:rsidRPr="00251D60">
        <w:rPr>
          <w:rFonts w:eastAsiaTheme="minorEastAsia" w:cs="Times New Roman"/>
        </w:rPr>
        <w:t>化合物</w:t>
      </w:r>
      <w:r w:rsidR="00251D60" w:rsidRPr="00251D60">
        <w:rPr>
          <w:rFonts w:eastAsiaTheme="minorEastAsia" w:cs="Times New Roman"/>
        </w:rPr>
        <w:t>，</w:t>
      </w:r>
      <w:r w:rsidR="00B3757D" w:rsidRPr="00251D60">
        <w:rPr>
          <w:rFonts w:eastAsiaTheme="minorEastAsia" w:cs="Times New Roman"/>
        </w:rPr>
        <w:t>从</w:t>
      </w:r>
      <w:r w:rsidR="00B3757D" w:rsidRPr="00251D60">
        <w:rPr>
          <w:rFonts w:eastAsiaTheme="minorEastAsia" w:cs="Times New Roman"/>
          <w:i/>
          <w:iCs/>
        </w:rPr>
        <w:t>x</w:t>
      </w:r>
      <w:r w:rsidR="00B3757D" w:rsidRPr="00251D60">
        <w:rPr>
          <w:rFonts w:eastAsiaTheme="minorEastAsia" w:cs="Times New Roman"/>
        </w:rPr>
        <w:t>=0.06</w:t>
      </w:r>
      <w:r w:rsidR="00B3757D" w:rsidRPr="00251D60">
        <w:rPr>
          <w:rFonts w:eastAsiaTheme="minorEastAsia" w:cs="Times New Roman"/>
        </w:rPr>
        <w:t>到</w:t>
      </w:r>
      <w:r w:rsidR="00B3757D" w:rsidRPr="00251D60">
        <w:rPr>
          <w:rFonts w:eastAsiaTheme="minorEastAsia" w:cs="Times New Roman"/>
          <w:i/>
          <w:iCs/>
        </w:rPr>
        <w:t>x</w:t>
      </w:r>
      <w:r w:rsidR="00B3757D" w:rsidRPr="00251D60">
        <w:rPr>
          <w:rFonts w:eastAsiaTheme="minorEastAsia" w:cs="Times New Roman"/>
        </w:rPr>
        <w:t>=0.</w:t>
      </w:r>
      <w:r w:rsidR="00C67F6B" w:rsidRPr="00251D60">
        <w:rPr>
          <w:rFonts w:eastAsiaTheme="minorEastAsia" w:cs="Times New Roman"/>
        </w:rPr>
        <w:t>3</w:t>
      </w:r>
      <w:r w:rsidR="005B134A" w:rsidRPr="00251D60">
        <w:rPr>
          <w:rFonts w:eastAsiaTheme="minorEastAsia" w:cs="Times New Roman"/>
        </w:rPr>
        <w:t>0</w:t>
      </w:r>
      <w:r w:rsidR="00B3757D" w:rsidRPr="00251D60">
        <w:rPr>
          <w:rFonts w:eastAsiaTheme="minorEastAsia" w:cs="Times New Roman"/>
        </w:rPr>
        <w:t>，随着</w:t>
      </w:r>
      <w:r w:rsidR="00B3757D" w:rsidRPr="00251D60">
        <w:rPr>
          <w:rFonts w:eastAsiaTheme="minorEastAsia" w:cs="Times New Roman"/>
        </w:rPr>
        <w:t>Cu</w:t>
      </w:r>
      <w:r w:rsidR="00B3757D" w:rsidRPr="00251D60">
        <w:rPr>
          <w:rFonts w:eastAsiaTheme="minorEastAsia" w:cs="Times New Roman"/>
        </w:rPr>
        <w:t>含量的增加，</w:t>
      </w:r>
      <w:r w:rsidR="00E0410A" w:rsidRPr="00251D60">
        <w:rPr>
          <w:rFonts w:eastAsiaTheme="minorEastAsia" w:cs="Times New Roman"/>
          <w:i/>
          <w:iCs/>
        </w:rPr>
        <w:t>ε</w:t>
      </w:r>
      <w:r w:rsidR="00CC12DD" w:rsidRPr="00251D60">
        <w:rPr>
          <w:rFonts w:eastAsiaTheme="minorEastAsia" w:cs="Times New Roman"/>
        </w:rPr>
        <w:t>'</w:t>
      </w:r>
      <w:r w:rsidR="00B3757D" w:rsidRPr="00251D60">
        <w:rPr>
          <w:rFonts w:eastAsiaTheme="minorEastAsia" w:cs="Times New Roman"/>
        </w:rPr>
        <w:t>峰</w:t>
      </w:r>
      <w:r w:rsidR="00864A3C" w:rsidRPr="00251D60">
        <w:rPr>
          <w:rFonts w:eastAsiaTheme="minorEastAsia" w:cs="Times New Roman"/>
        </w:rPr>
        <w:t>值</w:t>
      </w:r>
      <w:r w:rsidR="00B3757D" w:rsidRPr="00251D60">
        <w:rPr>
          <w:rFonts w:eastAsiaTheme="minorEastAsia" w:cs="Times New Roman"/>
        </w:rPr>
        <w:t>从</w:t>
      </w:r>
      <w:r w:rsidR="00B3757D" w:rsidRPr="00251D60">
        <w:rPr>
          <w:rFonts w:eastAsiaTheme="minorEastAsia" w:cs="Times New Roman"/>
          <w:i/>
          <w:iCs/>
        </w:rPr>
        <w:t>x</w:t>
      </w:r>
      <w:r w:rsidR="00B3757D" w:rsidRPr="00251D60">
        <w:rPr>
          <w:rFonts w:eastAsiaTheme="minorEastAsia" w:cs="Times New Roman"/>
        </w:rPr>
        <w:t>=0.06</w:t>
      </w:r>
      <w:r w:rsidR="00B3757D" w:rsidRPr="00251D60">
        <w:rPr>
          <w:rFonts w:eastAsiaTheme="minorEastAsia" w:cs="Times New Roman"/>
        </w:rPr>
        <w:t>的</w:t>
      </w:r>
      <w:r w:rsidR="00864A3C" w:rsidRPr="00251D60">
        <w:rPr>
          <w:rFonts w:eastAsiaTheme="minorEastAsia" w:cs="Times New Roman"/>
        </w:rPr>
        <w:t>21.8</w:t>
      </w:r>
      <w:r w:rsidR="00864A3C" w:rsidRPr="00251D60">
        <w:rPr>
          <w:rFonts w:eastAsiaTheme="minorEastAsia" w:cs="Times New Roman"/>
        </w:rPr>
        <w:t>下降到</w:t>
      </w:r>
      <w:r w:rsidR="003B5591" w:rsidRPr="00251D60">
        <w:rPr>
          <w:rFonts w:eastAsiaTheme="minorEastAsia" w:cs="Times New Roman"/>
          <w:i/>
          <w:iCs/>
        </w:rPr>
        <w:t>x</w:t>
      </w:r>
      <w:r w:rsidR="003B5591" w:rsidRPr="00251D60">
        <w:rPr>
          <w:rFonts w:eastAsiaTheme="minorEastAsia" w:cs="Times New Roman"/>
        </w:rPr>
        <w:t>=0.</w:t>
      </w:r>
      <w:r w:rsidR="005B134A" w:rsidRPr="00251D60">
        <w:rPr>
          <w:rFonts w:eastAsiaTheme="minorEastAsia" w:cs="Times New Roman"/>
        </w:rPr>
        <w:t>3</w:t>
      </w:r>
      <w:r w:rsidR="003B5591" w:rsidRPr="00251D60">
        <w:rPr>
          <w:rFonts w:eastAsiaTheme="minorEastAsia" w:cs="Times New Roman"/>
        </w:rPr>
        <w:t>0</w:t>
      </w:r>
      <w:r w:rsidR="003B5591" w:rsidRPr="00251D60">
        <w:rPr>
          <w:rFonts w:eastAsiaTheme="minorEastAsia" w:cs="Times New Roman"/>
        </w:rPr>
        <w:t>的</w:t>
      </w:r>
      <w:r w:rsidR="00864A3C" w:rsidRPr="00251D60">
        <w:rPr>
          <w:rFonts w:eastAsiaTheme="minorEastAsia" w:cs="Times New Roman"/>
        </w:rPr>
        <w:t>1</w:t>
      </w:r>
      <w:r w:rsidR="00C67F6B" w:rsidRPr="00251D60">
        <w:rPr>
          <w:rFonts w:eastAsiaTheme="minorEastAsia" w:cs="Times New Roman"/>
        </w:rPr>
        <w:t>3.9</w:t>
      </w:r>
      <w:r w:rsidR="00864A3C" w:rsidRPr="00251D60">
        <w:rPr>
          <w:rFonts w:eastAsiaTheme="minorEastAsia" w:cs="Times New Roman"/>
        </w:rPr>
        <w:t>，</w:t>
      </w:r>
      <w:r w:rsidR="00251D60">
        <w:rPr>
          <w:rFonts w:eastAsiaTheme="minorEastAsia" w:cs="Times New Roman" w:hint="eastAsia"/>
        </w:rPr>
        <w:t>说明</w:t>
      </w:r>
      <w:r w:rsidR="003B5591" w:rsidRPr="00251D60">
        <w:rPr>
          <w:rFonts w:eastAsiaTheme="minorEastAsia" w:cs="Times New Roman"/>
        </w:rPr>
        <w:t>对应</w:t>
      </w:r>
      <w:r w:rsidR="003B5591" w:rsidRPr="00E13D0A">
        <w:rPr>
          <w:rFonts w:eastAsiaTheme="minorEastAsia" w:cs="Times New Roman"/>
        </w:rPr>
        <w:t>的</w:t>
      </w:r>
      <w:r w:rsidR="00251D60" w:rsidRPr="00E13D0A">
        <w:rPr>
          <w:rFonts w:ascii="DengXian" w:eastAsia="DengXian" w:hAnsi="DengXian" w:hint="eastAsia"/>
          <w:i/>
          <w:iCs/>
        </w:rPr>
        <w:t>ε</w:t>
      </w:r>
      <w:r w:rsidR="00251D60" w:rsidRPr="00E13D0A">
        <w:rPr>
          <w:rFonts w:ascii="DengXian" w:eastAsia="DengXian" w:hAnsi="DengXian" w:hint="eastAsia"/>
        </w:rPr>
        <w:t>'</w:t>
      </w:r>
      <w:r w:rsidR="00864A3C" w:rsidRPr="00E13D0A">
        <w:rPr>
          <w:rFonts w:eastAsiaTheme="minorEastAsia" w:cs="Times New Roman"/>
        </w:rPr>
        <w:t>峰值</w:t>
      </w:r>
      <w:r w:rsidR="00251D60" w:rsidRPr="00E13D0A">
        <w:rPr>
          <w:rFonts w:eastAsiaTheme="minorEastAsia" w:cs="Times New Roman" w:hint="eastAsia"/>
        </w:rPr>
        <w:t>下降，而相应的峰值</w:t>
      </w:r>
      <w:r w:rsidR="00864A3C" w:rsidRPr="00E13D0A">
        <w:rPr>
          <w:rFonts w:eastAsiaTheme="minorEastAsia" w:cs="Times New Roman"/>
        </w:rPr>
        <w:t>温度有所</w:t>
      </w:r>
      <w:r w:rsidR="005B134A" w:rsidRPr="00E13D0A">
        <w:rPr>
          <w:rFonts w:eastAsiaTheme="minorEastAsia" w:cs="Times New Roman"/>
        </w:rPr>
        <w:t>升高</w:t>
      </w:r>
      <w:r w:rsidR="005B134A" w:rsidRPr="00E13D0A">
        <w:rPr>
          <w:rFonts w:eastAsiaTheme="minorEastAsia" w:cs="Times New Roman"/>
        </w:rPr>
        <w:t>250→255 K</w:t>
      </w:r>
      <w:r w:rsidR="00251D60" w:rsidRPr="00E13D0A">
        <w:rPr>
          <w:rFonts w:eastAsiaTheme="minorEastAsia" w:cs="Times New Roman" w:hint="eastAsia"/>
        </w:rPr>
        <w:t>；</w:t>
      </w:r>
      <w:r w:rsidR="001B5BBB" w:rsidRPr="00E13D0A">
        <w:rPr>
          <w:i/>
          <w:iCs/>
        </w:rPr>
        <w:t>x</w:t>
      </w:r>
      <w:r w:rsidR="000C1676" w:rsidRPr="00E13D0A">
        <w:rPr>
          <w:rFonts w:hint="eastAsia"/>
        </w:rPr>
        <w:t>≥</w:t>
      </w:r>
      <w:r w:rsidR="001B5BBB" w:rsidRPr="00E13D0A">
        <w:t>0.40</w:t>
      </w:r>
      <w:r w:rsidR="001B5BBB" w:rsidRPr="00E13D0A">
        <w:rPr>
          <w:rFonts w:hint="eastAsia"/>
        </w:rPr>
        <w:t>时，</w:t>
      </w:r>
      <w:r w:rsidR="001B5BBB" w:rsidRPr="00E13D0A">
        <w:rPr>
          <w:rFonts w:ascii="DengXian" w:eastAsia="DengXian" w:hAnsi="DengXian" w:hint="eastAsia"/>
          <w:i/>
          <w:iCs/>
        </w:rPr>
        <w:t>ε</w:t>
      </w:r>
      <w:r w:rsidR="00CC12DD" w:rsidRPr="00E13D0A">
        <w:rPr>
          <w:rFonts w:ascii="DengXian" w:eastAsia="DengXian" w:hAnsi="DengXian" w:hint="eastAsia"/>
        </w:rPr>
        <w:t>'</w:t>
      </w:r>
      <w:r w:rsidR="001B5BBB" w:rsidRPr="00E13D0A">
        <w:rPr>
          <w:rFonts w:hint="eastAsia"/>
        </w:rPr>
        <w:t>-T</w:t>
      </w:r>
      <w:r w:rsidR="001B5BBB" w:rsidRPr="00E13D0A">
        <w:rPr>
          <w:rFonts w:hint="eastAsia"/>
        </w:rPr>
        <w:t>曲线上没有</w:t>
      </w:r>
      <w:r w:rsidR="001B5BBB">
        <w:rPr>
          <w:rFonts w:hint="eastAsia"/>
        </w:rPr>
        <w:t>峰值，是一个缓慢上升的过程</w:t>
      </w:r>
      <w:r w:rsidR="00864A3C">
        <w:rPr>
          <w:rFonts w:hint="eastAsia"/>
        </w:rPr>
        <w:t>。</w:t>
      </w:r>
      <w:r w:rsidR="00E83CC6" w:rsidRPr="00251D60">
        <w:rPr>
          <w:rFonts w:cs="Times New Roman"/>
        </w:rPr>
        <w:t>在对应</w:t>
      </w:r>
      <w:r w:rsidR="001B5BBB" w:rsidRPr="00251D60">
        <w:rPr>
          <w:rFonts w:eastAsia="DengXian" w:cs="Times New Roman"/>
          <w:i/>
          <w:iCs/>
        </w:rPr>
        <w:t>ε</w:t>
      </w:r>
      <w:r w:rsidR="00CC12DD" w:rsidRPr="00251D60">
        <w:rPr>
          <w:rFonts w:eastAsia="DengXian" w:cs="Times New Roman"/>
        </w:rPr>
        <w:t>'</w:t>
      </w:r>
      <w:r w:rsidR="00E83CC6" w:rsidRPr="00251D60">
        <w:rPr>
          <w:rFonts w:cs="Times New Roman"/>
        </w:rPr>
        <w:t>上升最快时，</w:t>
      </w:r>
      <w:r w:rsidR="00E83CC6" w:rsidRPr="00DF2A2B">
        <w:rPr>
          <w:rFonts w:cs="Times New Roman"/>
          <w:i/>
          <w:iCs/>
        </w:rPr>
        <w:t>tan</w:t>
      </w:r>
      <w:r w:rsidR="00E0410A" w:rsidRPr="00DF2A2B">
        <w:rPr>
          <w:rFonts w:eastAsia="DengXian" w:cs="Times New Roman" w:hint="eastAsia"/>
          <w:i/>
          <w:iCs/>
        </w:rPr>
        <w:t>δ</w:t>
      </w:r>
      <w:r w:rsidR="001B5BBB" w:rsidRPr="00251D60">
        <w:rPr>
          <w:rFonts w:eastAsia="DengXian" w:cs="Times New Roman"/>
        </w:rPr>
        <w:t>-</w:t>
      </w:r>
      <w:r w:rsidR="001B5BBB" w:rsidRPr="00DF2A2B">
        <w:rPr>
          <w:rFonts w:eastAsia="DengXian" w:cs="Times New Roman"/>
          <w:i/>
          <w:iCs/>
        </w:rPr>
        <w:t>T</w:t>
      </w:r>
      <w:r w:rsidR="001B5BBB" w:rsidRPr="00251D60">
        <w:rPr>
          <w:rFonts w:eastAsia="DengXian" w:cs="Times New Roman"/>
        </w:rPr>
        <w:t>曲线上会</w:t>
      </w:r>
      <w:r w:rsidR="00E83CC6" w:rsidRPr="00251D60">
        <w:rPr>
          <w:rFonts w:cs="Times New Roman"/>
        </w:rPr>
        <w:t>出现峰值</w:t>
      </w:r>
      <w:r w:rsidR="001B5BBB" w:rsidRPr="00251D60">
        <w:rPr>
          <w:rFonts w:cs="Times New Roman"/>
        </w:rPr>
        <w:t>(1 MHz)</w:t>
      </w:r>
      <w:r w:rsidR="00E83CC6" w:rsidRPr="00251D60">
        <w:rPr>
          <w:rFonts w:cs="Times New Roman"/>
        </w:rPr>
        <w:t>，</w:t>
      </w:r>
      <w:r w:rsidR="00E83CC6" w:rsidRPr="00DF2A2B">
        <w:rPr>
          <w:rFonts w:cs="Times New Roman"/>
          <w:i/>
          <w:iCs/>
        </w:rPr>
        <w:t>tan</w:t>
      </w:r>
      <w:r w:rsidR="00E0410A" w:rsidRPr="00DF2A2B">
        <w:rPr>
          <w:rFonts w:eastAsia="DengXian" w:cs="Times New Roman" w:hint="eastAsia"/>
          <w:i/>
          <w:iCs/>
        </w:rPr>
        <w:t>δ</w:t>
      </w:r>
      <w:r w:rsidR="00E83CC6" w:rsidRPr="00251D60">
        <w:rPr>
          <w:rFonts w:cs="Times New Roman"/>
        </w:rPr>
        <w:t>峰的位置随着</w:t>
      </w:r>
      <w:r w:rsidR="00E83CC6" w:rsidRPr="00251D60">
        <w:rPr>
          <w:rFonts w:cs="Times New Roman"/>
        </w:rPr>
        <w:t>Cu</w:t>
      </w:r>
      <w:r w:rsidR="00E83CC6" w:rsidRPr="00251D60">
        <w:rPr>
          <w:rFonts w:cs="Times New Roman"/>
        </w:rPr>
        <w:t>浓度的</w:t>
      </w:r>
      <w:r w:rsidR="00E83CC6">
        <w:rPr>
          <w:rFonts w:hint="eastAsia"/>
        </w:rPr>
        <w:t>增加向低温移动，这些结果与</w:t>
      </w:r>
      <w:r w:rsidR="00E83CC6">
        <w:rPr>
          <w:rFonts w:hint="eastAsia"/>
        </w:rPr>
        <w:t>DSC</w:t>
      </w:r>
      <w:r w:rsidR="00E83CC6">
        <w:rPr>
          <w:rFonts w:hint="eastAsia"/>
        </w:rPr>
        <w:t>谱上观察到的热耗散情况吻合。</w:t>
      </w:r>
      <w:r w:rsidR="00E83CC6" w:rsidRPr="00F544C3">
        <w:rPr>
          <w:i/>
          <w:iCs/>
        </w:rPr>
        <w:t>x</w:t>
      </w:r>
      <w:r w:rsidR="00E83CC6">
        <w:t>&gt;0.66</w:t>
      </w:r>
      <w:r w:rsidR="00E83CC6">
        <w:rPr>
          <w:rFonts w:hint="eastAsia"/>
        </w:rPr>
        <w:t>时，化合物的介电响应与</w:t>
      </w:r>
      <w:r w:rsidR="00E83CC6">
        <w:rPr>
          <w:rFonts w:hint="eastAsia"/>
        </w:rPr>
        <w:t>dma</w:t>
      </w:r>
      <w:r w:rsidR="00E83CC6">
        <w:t>Cu</w:t>
      </w:r>
      <w:r w:rsidR="00E83CC6">
        <w:rPr>
          <w:rFonts w:hint="eastAsia"/>
        </w:rPr>
        <w:t>相似，介电响应小，峰值</w:t>
      </w:r>
      <w:r w:rsidR="00C67F6B">
        <w:rPr>
          <w:rFonts w:hint="eastAsia"/>
        </w:rPr>
        <w:t>不明显或消失</w:t>
      </w:r>
      <w:r w:rsidR="00E83CC6">
        <w:rPr>
          <w:rFonts w:hint="eastAsia"/>
        </w:rPr>
        <w:t>，</w:t>
      </w:r>
      <w:r w:rsidR="00C67F6B" w:rsidRPr="00257810">
        <w:rPr>
          <w:rFonts w:ascii="DengXian" w:eastAsia="DengXian" w:hAnsi="DengXian" w:hint="eastAsia"/>
          <w:i/>
          <w:iCs/>
        </w:rPr>
        <w:t>ε</w:t>
      </w:r>
      <w:r w:rsidR="00C67F6B">
        <w:rPr>
          <w:rFonts w:ascii="DengXian" w:eastAsia="DengXian" w:hAnsi="DengXian" w:hint="eastAsia"/>
        </w:rPr>
        <w:t>'</w:t>
      </w:r>
      <w:r w:rsidR="00C67F6B">
        <w:rPr>
          <w:rFonts w:hint="eastAsia"/>
        </w:rPr>
        <w:t>-</w:t>
      </w:r>
      <w:r w:rsidR="00C67F6B" w:rsidRPr="00DF2A2B">
        <w:rPr>
          <w:i/>
          <w:iCs/>
        </w:rPr>
        <w:t>T</w:t>
      </w:r>
      <w:r w:rsidR="00C67F6B">
        <w:rPr>
          <w:rFonts w:hint="eastAsia"/>
        </w:rPr>
        <w:t>曲线</w:t>
      </w:r>
      <w:r w:rsidR="00E83CC6">
        <w:rPr>
          <w:rFonts w:hint="eastAsia"/>
        </w:rPr>
        <w:t>呈现缓慢上升的趋势。</w:t>
      </w:r>
    </w:p>
    <w:p w14:paraId="3ED1E3D3" w14:textId="4A55FA4B" w:rsidR="00920D9C" w:rsidRPr="00920D9C" w:rsidRDefault="00920D9C">
      <w:pPr>
        <w:pStyle w:val="2--zhu0"/>
        <w:spacing w:before="156"/>
      </w:pPr>
      <w:r w:rsidRPr="00920D9C">
        <w:rPr>
          <w:noProof/>
        </w:rPr>
        <w:drawing>
          <wp:inline distT="0" distB="0" distL="0" distR="0" wp14:anchorId="38258B25" wp14:editId="182CFC54">
            <wp:extent cx="5688330" cy="2164080"/>
            <wp:effectExtent l="0" t="0" r="762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88330" cy="2164080"/>
                    </a:xfrm>
                    <a:prstGeom prst="rect">
                      <a:avLst/>
                    </a:prstGeom>
                  </pic:spPr>
                </pic:pic>
              </a:graphicData>
            </a:graphic>
          </wp:inline>
        </w:drawing>
      </w:r>
    </w:p>
    <w:p w14:paraId="54ADBE65" w14:textId="5F6FED34" w:rsidR="00E0410A" w:rsidRPr="00257810" w:rsidRDefault="00E0410A" w:rsidP="00257810">
      <w:pPr>
        <w:pStyle w:val="2--zhu"/>
        <w:spacing w:after="156"/>
        <w:jc w:val="center"/>
        <w:rPr>
          <w:rFonts w:cs="Times New Roman"/>
        </w:rPr>
      </w:pPr>
      <w:r w:rsidRPr="00E47B0D">
        <w:rPr>
          <w:rFonts w:cs="Times New Roman" w:hint="eastAsia"/>
        </w:rPr>
        <w:t>图</w:t>
      </w:r>
      <w:r w:rsidRPr="00E47B0D">
        <w:rPr>
          <w:rFonts w:cs="Times New Roman"/>
        </w:rPr>
        <w:t>4.</w:t>
      </w:r>
      <w:r w:rsidR="003B5591" w:rsidRPr="0037337B">
        <w:rPr>
          <w:rFonts w:cs="Times New Roman"/>
        </w:rPr>
        <w:t>1</w:t>
      </w:r>
      <w:r w:rsidR="00183D22">
        <w:rPr>
          <w:rFonts w:cs="Times New Roman"/>
        </w:rPr>
        <w:t>3</w:t>
      </w:r>
      <w:r w:rsidRPr="00257810">
        <w:rPr>
          <w:rFonts w:cs="Times New Roman"/>
        </w:rPr>
        <w:t xml:space="preserve"> dmaCuMn</w:t>
      </w:r>
      <w:r w:rsidRPr="00257810">
        <w:rPr>
          <w:rFonts w:cs="Times New Roman" w:hint="eastAsia"/>
        </w:rPr>
        <w:t>化合物在</w:t>
      </w:r>
      <w:r w:rsidRPr="00257810">
        <w:rPr>
          <w:rFonts w:cs="Times New Roman"/>
        </w:rPr>
        <w:t>1MHz</w:t>
      </w:r>
      <w:r w:rsidRPr="00257810">
        <w:rPr>
          <w:rFonts w:cs="Times New Roman" w:hint="eastAsia"/>
        </w:rPr>
        <w:t>下的</w:t>
      </w:r>
      <w:r w:rsidR="00C35509" w:rsidRPr="00257810">
        <w:rPr>
          <w:rFonts w:cs="Times New Roman"/>
        </w:rPr>
        <w:t>(a)</w:t>
      </w:r>
      <w:r w:rsidR="001035C6" w:rsidRPr="00257810">
        <w:rPr>
          <w:rFonts w:cs="Times New Roman"/>
        </w:rPr>
        <w:t xml:space="preserve"> </w:t>
      </w:r>
      <w:r w:rsidRPr="00257810">
        <w:rPr>
          <w:rFonts w:eastAsia="DengXian" w:cs="Times New Roman" w:hint="eastAsia"/>
          <w:i/>
          <w:iCs/>
        </w:rPr>
        <w:t>ε</w:t>
      </w:r>
      <w:r w:rsidR="00CC12DD" w:rsidRPr="00257810">
        <w:rPr>
          <w:rFonts w:eastAsia="DengXian" w:cs="Times New Roman"/>
          <w:i/>
          <w:iCs/>
        </w:rPr>
        <w:t>'</w:t>
      </w:r>
      <w:r w:rsidR="00C35509" w:rsidRPr="00257810">
        <w:rPr>
          <w:rFonts w:cs="Times New Roman"/>
        </w:rPr>
        <w:t>-</w:t>
      </w:r>
      <w:r w:rsidR="00C35509" w:rsidRPr="00257810">
        <w:rPr>
          <w:rFonts w:cs="Times New Roman"/>
          <w:i/>
          <w:iCs/>
        </w:rPr>
        <w:t>T</w:t>
      </w:r>
      <w:r w:rsidR="00C35509" w:rsidRPr="00257810">
        <w:rPr>
          <w:rFonts w:cs="Times New Roman" w:hint="eastAsia"/>
        </w:rPr>
        <w:t>曲线</w:t>
      </w:r>
      <w:r w:rsidRPr="00257810">
        <w:rPr>
          <w:rFonts w:cs="Times New Roman"/>
        </w:rPr>
        <w:t xml:space="preserve">, </w:t>
      </w:r>
      <w:r w:rsidR="00C35509" w:rsidRPr="00257810">
        <w:rPr>
          <w:rFonts w:cs="Times New Roman"/>
        </w:rPr>
        <w:t>(b)</w:t>
      </w:r>
      <w:r w:rsidR="001035C6" w:rsidRPr="00257810">
        <w:rPr>
          <w:rFonts w:cs="Times New Roman"/>
          <w:i/>
          <w:iCs/>
        </w:rPr>
        <w:t xml:space="preserve"> </w:t>
      </w:r>
      <w:r w:rsidRPr="00257810">
        <w:rPr>
          <w:rFonts w:cs="Times New Roman"/>
          <w:i/>
          <w:iCs/>
        </w:rPr>
        <w:t>tan</w:t>
      </w:r>
      <w:r w:rsidRPr="00257810">
        <w:rPr>
          <w:rFonts w:eastAsia="DengXian" w:cs="Times New Roman" w:hint="eastAsia"/>
          <w:i/>
          <w:iCs/>
        </w:rPr>
        <w:t>δ</w:t>
      </w:r>
      <w:r w:rsidRPr="00E47B0D">
        <w:rPr>
          <w:rFonts w:cs="Times New Roman"/>
        </w:rPr>
        <w:t>-</w:t>
      </w:r>
      <w:r w:rsidRPr="0037337B">
        <w:rPr>
          <w:rFonts w:cs="Times New Roman"/>
          <w:i/>
          <w:iCs/>
        </w:rPr>
        <w:t>T</w:t>
      </w:r>
      <w:r w:rsidRPr="00257810">
        <w:rPr>
          <w:rFonts w:cs="Times New Roman" w:hint="eastAsia"/>
        </w:rPr>
        <w:t>曲线</w:t>
      </w:r>
    </w:p>
    <w:p w14:paraId="3CAA5446" w14:textId="7BFD342E" w:rsidR="00E83CC6" w:rsidRPr="00E83CC6" w:rsidRDefault="001035C6" w:rsidP="00F544C3">
      <w:pPr>
        <w:pStyle w:val="1-PHD"/>
        <w:ind w:firstLine="480"/>
      </w:pPr>
      <w:r>
        <w:lastRenderedPageBreak/>
        <w:t>dmaCuMn</w:t>
      </w:r>
      <w:r>
        <w:rPr>
          <w:rFonts w:hint="eastAsia"/>
        </w:rPr>
        <w:t>化合物中</w:t>
      </w:r>
      <w:r w:rsidRPr="00F544C3">
        <w:rPr>
          <w:i/>
          <w:iCs/>
        </w:rPr>
        <w:t>x</w:t>
      </w:r>
      <w:r w:rsidR="00E83CC6">
        <w:t>=0.06, 0.30, 0.66</w:t>
      </w:r>
      <w:r w:rsidR="00E83CC6">
        <w:rPr>
          <w:rFonts w:hint="eastAsia"/>
        </w:rPr>
        <w:t>和</w:t>
      </w:r>
      <w:r w:rsidR="00E83CC6">
        <w:rPr>
          <w:rFonts w:hint="eastAsia"/>
        </w:rPr>
        <w:t>0</w:t>
      </w:r>
      <w:r w:rsidR="00E83CC6">
        <w:t>.93</w:t>
      </w:r>
      <w:r w:rsidR="00E83CC6">
        <w:rPr>
          <w:rFonts w:hint="eastAsia"/>
        </w:rPr>
        <w:t>的介电响应可以代表整个系列的变化情况（图</w:t>
      </w:r>
      <w:r w:rsidR="00C20F93">
        <w:t>4.1</w:t>
      </w:r>
      <w:r w:rsidR="00C67F6B">
        <w:t>4</w:t>
      </w:r>
      <w:r w:rsidR="00E83CC6">
        <w:rPr>
          <w:rFonts w:hint="eastAsia"/>
        </w:rPr>
        <w:t>）。</w:t>
      </w:r>
      <w:r w:rsidR="00A61A03" w:rsidRPr="00F544C3">
        <w:rPr>
          <w:i/>
          <w:iCs/>
        </w:rPr>
        <w:t>tan</w:t>
      </w:r>
      <w:r w:rsidR="00C20F93" w:rsidRPr="00F544C3">
        <w:rPr>
          <w:rFonts w:ascii="DengXian" w:eastAsia="DengXian" w:hAnsi="DengXian" w:hint="eastAsia"/>
          <w:i/>
          <w:iCs/>
        </w:rPr>
        <w:t>δ</w:t>
      </w:r>
      <w:r w:rsidR="00A61A03">
        <w:t>-</w:t>
      </w:r>
      <w:r w:rsidR="00A61A03" w:rsidRPr="00F544C3">
        <w:rPr>
          <w:i/>
          <w:iCs/>
        </w:rPr>
        <w:t>T</w:t>
      </w:r>
      <w:r w:rsidR="00A61A03">
        <w:rPr>
          <w:rFonts w:hint="eastAsia"/>
        </w:rPr>
        <w:t>图谱上，</w:t>
      </w:r>
      <w:r w:rsidR="00A61A03" w:rsidRPr="00F544C3">
        <w:rPr>
          <w:i/>
          <w:iCs/>
        </w:rPr>
        <w:t>x</w:t>
      </w:r>
      <w:r w:rsidR="00A61A03">
        <w:t>=0.06</w:t>
      </w:r>
      <w:r w:rsidR="00A61A03">
        <w:rPr>
          <w:rFonts w:hint="eastAsia"/>
        </w:rPr>
        <w:t>和</w:t>
      </w:r>
      <w:r w:rsidR="00A61A03">
        <w:rPr>
          <w:rFonts w:hint="eastAsia"/>
        </w:rPr>
        <w:t>0</w:t>
      </w:r>
      <w:r w:rsidR="00A61A03">
        <w:t>.30</w:t>
      </w:r>
      <w:r w:rsidR="00A61A03">
        <w:rPr>
          <w:rFonts w:hint="eastAsia"/>
        </w:rPr>
        <w:t>化合物在</w:t>
      </w:r>
      <w:r w:rsidR="00BD7370">
        <w:rPr>
          <w:rFonts w:hint="eastAsia"/>
        </w:rPr>
        <w:t>不同频率</w:t>
      </w:r>
      <w:r w:rsidR="00A61A03">
        <w:rPr>
          <w:rFonts w:hint="eastAsia"/>
        </w:rPr>
        <w:t>1</w:t>
      </w:r>
      <w:r w:rsidR="00A61A03">
        <w:t xml:space="preserve"> </w:t>
      </w:r>
      <w:r w:rsidR="008E239C">
        <w:t>k</w:t>
      </w:r>
      <w:r w:rsidR="00A61A03">
        <w:t>H</w:t>
      </w:r>
      <w:r w:rsidR="00A61A03">
        <w:rPr>
          <w:rFonts w:hint="eastAsia"/>
        </w:rPr>
        <w:t>z</w:t>
      </w:r>
      <w:r w:rsidR="00A61A03">
        <w:rPr>
          <w:rFonts w:hint="eastAsia"/>
        </w:rPr>
        <w:t>和</w:t>
      </w:r>
      <w:r w:rsidR="00A61A03">
        <w:rPr>
          <w:rFonts w:hint="eastAsia"/>
        </w:rPr>
        <w:t>1</w:t>
      </w:r>
      <w:r w:rsidR="00A61A03">
        <w:t xml:space="preserve"> </w:t>
      </w:r>
      <w:r w:rsidR="00A61A03">
        <w:rPr>
          <w:rFonts w:hint="eastAsia"/>
        </w:rPr>
        <w:t>MHz</w:t>
      </w:r>
      <w:r w:rsidR="00A61A03">
        <w:rPr>
          <w:rFonts w:hint="eastAsia"/>
        </w:rPr>
        <w:t>时</w:t>
      </w:r>
      <w:r w:rsidR="00A61A03" w:rsidRPr="00F53BD7">
        <w:rPr>
          <w:rFonts w:hint="eastAsia"/>
        </w:rPr>
        <w:t>能观察到峰，</w:t>
      </w:r>
      <w:r w:rsidR="00A61A03" w:rsidRPr="00F53BD7">
        <w:t>1</w:t>
      </w:r>
      <w:r w:rsidR="008E239C" w:rsidRPr="00F53BD7">
        <w:t>k</w:t>
      </w:r>
      <w:r w:rsidR="00A61A03" w:rsidRPr="00F53BD7">
        <w:t>Hz/1MHz</w:t>
      </w:r>
      <w:r w:rsidR="00BC46C9" w:rsidRPr="00F53BD7">
        <w:rPr>
          <w:rFonts w:hint="eastAsia"/>
        </w:rPr>
        <w:t>峰值温度分别为：</w:t>
      </w:r>
      <w:r w:rsidR="00BC46C9" w:rsidRPr="00F53BD7">
        <w:t>1</w:t>
      </w:r>
      <w:r w:rsidR="00855957" w:rsidRPr="00F53BD7">
        <w:t>47.6</w:t>
      </w:r>
      <w:r w:rsidR="00BD7370" w:rsidRPr="00F53BD7">
        <w:t xml:space="preserve"> </w:t>
      </w:r>
      <w:r w:rsidR="00BC46C9" w:rsidRPr="00F53BD7">
        <w:t>K/</w:t>
      </w:r>
      <w:r w:rsidR="00855957" w:rsidRPr="00F53BD7">
        <w:t>213.3</w:t>
      </w:r>
      <w:r w:rsidR="00BD7370" w:rsidRPr="00F53BD7">
        <w:t xml:space="preserve"> </w:t>
      </w:r>
      <w:r w:rsidR="00BC46C9" w:rsidRPr="00F53BD7">
        <w:t>K</w:t>
      </w:r>
      <w:r w:rsidR="008D1993" w:rsidRPr="00F53BD7">
        <w:t xml:space="preserve"> </w:t>
      </w:r>
      <w:r w:rsidR="00BC46C9" w:rsidRPr="00F53BD7">
        <w:t>(</w:t>
      </w:r>
      <w:r w:rsidR="00BC46C9" w:rsidRPr="00F53BD7">
        <w:rPr>
          <w:i/>
          <w:iCs/>
        </w:rPr>
        <w:t>x</w:t>
      </w:r>
      <w:r w:rsidR="00BC46C9" w:rsidRPr="00F53BD7">
        <w:t xml:space="preserve">=0.06), </w:t>
      </w:r>
      <w:r w:rsidR="00E36297" w:rsidRPr="00DF2A2B">
        <w:t>14</w:t>
      </w:r>
      <w:r w:rsidR="00E36297" w:rsidRPr="00F53BD7">
        <w:t>1</w:t>
      </w:r>
      <w:r w:rsidR="00855957" w:rsidRPr="00F53BD7">
        <w:t>.2</w:t>
      </w:r>
      <w:r w:rsidR="00BD7370" w:rsidRPr="00F53BD7">
        <w:t xml:space="preserve"> </w:t>
      </w:r>
      <w:r w:rsidR="00BC46C9" w:rsidRPr="00F53BD7">
        <w:t>K/</w:t>
      </w:r>
      <w:r w:rsidR="00855957" w:rsidRPr="00F53BD7">
        <w:t>207.2</w:t>
      </w:r>
      <w:r w:rsidR="00BD7370" w:rsidRPr="00F53BD7">
        <w:t xml:space="preserve"> </w:t>
      </w:r>
      <w:r w:rsidR="00BC46C9" w:rsidRPr="00F53BD7">
        <w:t>K</w:t>
      </w:r>
      <w:r w:rsidR="008D1993">
        <w:t xml:space="preserve"> (</w:t>
      </w:r>
      <w:r w:rsidR="008D1993" w:rsidRPr="00BA6C17">
        <w:rPr>
          <w:i/>
          <w:iCs/>
        </w:rPr>
        <w:t>x</w:t>
      </w:r>
      <w:r w:rsidR="008D1993">
        <w:t>=0.30)</w:t>
      </w:r>
      <w:r w:rsidR="00BC46C9">
        <w:rPr>
          <w:rFonts w:hint="eastAsia"/>
        </w:rPr>
        <w:t>；</w:t>
      </w:r>
      <w:r w:rsidR="00A61A03" w:rsidRPr="00F544C3">
        <w:rPr>
          <w:i/>
          <w:iCs/>
        </w:rPr>
        <w:t>x</w:t>
      </w:r>
      <w:r w:rsidR="00A61A03">
        <w:t>=0.66</w:t>
      </w:r>
      <w:r w:rsidR="00A61A03">
        <w:rPr>
          <w:rFonts w:hint="eastAsia"/>
        </w:rPr>
        <w:t>在</w:t>
      </w:r>
      <w:r w:rsidR="00A61A03">
        <w:rPr>
          <w:rFonts w:hint="eastAsia"/>
        </w:rPr>
        <w:t>1</w:t>
      </w:r>
      <w:r w:rsidR="008E239C">
        <w:t>k</w:t>
      </w:r>
      <w:r w:rsidR="00A61A03">
        <w:rPr>
          <w:rFonts w:hint="eastAsia"/>
        </w:rPr>
        <w:t>Hz</w:t>
      </w:r>
      <w:r w:rsidR="00A61A03">
        <w:rPr>
          <w:rFonts w:hint="eastAsia"/>
        </w:rPr>
        <w:t>图谱上没有峰，在</w:t>
      </w:r>
      <w:r w:rsidR="00A61A03">
        <w:rPr>
          <w:rFonts w:hint="eastAsia"/>
        </w:rPr>
        <w:t>1MHz</w:t>
      </w:r>
      <w:r w:rsidR="00A61A03">
        <w:rPr>
          <w:rFonts w:hint="eastAsia"/>
        </w:rPr>
        <w:t>图谱上有</w:t>
      </w:r>
      <w:r w:rsidR="00BD7370">
        <w:rPr>
          <w:rFonts w:hint="eastAsia"/>
        </w:rPr>
        <w:t>小</w:t>
      </w:r>
      <w:r w:rsidR="00A61A03">
        <w:rPr>
          <w:rFonts w:hint="eastAsia"/>
        </w:rPr>
        <w:t>峰，</w:t>
      </w:r>
      <w:r w:rsidR="00BC46C9">
        <w:rPr>
          <w:rFonts w:hint="eastAsia"/>
        </w:rPr>
        <w:t>峰值温度为</w:t>
      </w:r>
      <w:r w:rsidR="00855957">
        <w:t xml:space="preserve">204.2 </w:t>
      </w:r>
      <w:r w:rsidR="00BC46C9">
        <w:rPr>
          <w:rFonts w:hint="eastAsia"/>
        </w:rPr>
        <w:t>K</w:t>
      </w:r>
      <w:r w:rsidR="00BC46C9">
        <w:rPr>
          <w:rFonts w:hint="eastAsia"/>
        </w:rPr>
        <w:t>；</w:t>
      </w:r>
      <w:r w:rsidR="00A61A03">
        <w:rPr>
          <w:rFonts w:hint="eastAsia"/>
        </w:rPr>
        <w:t>高</w:t>
      </w:r>
      <w:r w:rsidR="00A61A03">
        <w:rPr>
          <w:rFonts w:hint="eastAsia"/>
        </w:rPr>
        <w:t>Cu</w:t>
      </w:r>
      <w:r w:rsidR="00A61A03">
        <w:rPr>
          <w:rFonts w:hint="eastAsia"/>
        </w:rPr>
        <w:t>浓度的</w:t>
      </w:r>
      <w:r w:rsidR="00A61A03" w:rsidRPr="00F544C3">
        <w:rPr>
          <w:i/>
          <w:iCs/>
        </w:rPr>
        <w:t>x</w:t>
      </w:r>
      <w:r w:rsidR="00A61A03">
        <w:t>=0.93</w:t>
      </w:r>
      <w:r w:rsidR="00A61A03">
        <w:rPr>
          <w:rFonts w:hint="eastAsia"/>
        </w:rPr>
        <w:t>化合物在该两个频率下都没有观察到峰。</w:t>
      </w:r>
    </w:p>
    <w:p w14:paraId="7A6411DF" w14:textId="3BC7B8F4" w:rsidR="00270D3E" w:rsidRPr="00270D3E" w:rsidRDefault="00270D3E">
      <w:pPr>
        <w:pStyle w:val="2--zhu0"/>
        <w:spacing w:before="156"/>
      </w:pPr>
      <w:r w:rsidRPr="00270D3E">
        <w:rPr>
          <w:noProof/>
        </w:rPr>
        <w:drawing>
          <wp:inline distT="0" distB="0" distL="0" distR="0" wp14:anchorId="0C00D546" wp14:editId="61A9BCCC">
            <wp:extent cx="5688330" cy="4162425"/>
            <wp:effectExtent l="0" t="0" r="7620" b="9525"/>
            <wp:docPr id="954399115" name="图片 954399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88330" cy="4162425"/>
                    </a:xfrm>
                    <a:prstGeom prst="rect">
                      <a:avLst/>
                    </a:prstGeom>
                  </pic:spPr>
                </pic:pic>
              </a:graphicData>
            </a:graphic>
          </wp:inline>
        </w:drawing>
      </w:r>
    </w:p>
    <w:p w14:paraId="316F4D07" w14:textId="780F465F" w:rsidR="001035C6" w:rsidRDefault="001035C6" w:rsidP="00F544C3">
      <w:pPr>
        <w:ind w:firstLineChars="0" w:firstLine="0"/>
      </w:pPr>
      <w:r>
        <w:rPr>
          <w:rFonts w:hint="eastAsia"/>
        </w:rPr>
        <w:t>图</w:t>
      </w:r>
      <w:r>
        <w:rPr>
          <w:rFonts w:hint="eastAsia"/>
        </w:rPr>
        <w:t>4.</w:t>
      </w:r>
      <w:r w:rsidR="009079F4">
        <w:t>1</w:t>
      </w:r>
      <w:r w:rsidR="00183D22">
        <w:t>4</w:t>
      </w:r>
      <w:r>
        <w:t xml:space="preserve"> dmaCuMn</w:t>
      </w:r>
      <w:r>
        <w:rPr>
          <w:rFonts w:hint="eastAsia"/>
        </w:rPr>
        <w:t>化合物</w:t>
      </w:r>
      <w:r>
        <w:t xml:space="preserve">(a) </w:t>
      </w:r>
      <w:r w:rsidRPr="00F544C3">
        <w:rPr>
          <w:i/>
          <w:iCs/>
        </w:rPr>
        <w:t>x</w:t>
      </w:r>
      <w:r>
        <w:t xml:space="preserve">=0.06, (b) </w:t>
      </w:r>
      <w:r w:rsidRPr="00F544C3">
        <w:rPr>
          <w:i/>
          <w:iCs/>
        </w:rPr>
        <w:t>x</w:t>
      </w:r>
      <w:r>
        <w:t xml:space="preserve">=0.30, (c) </w:t>
      </w:r>
      <w:r w:rsidRPr="00F544C3">
        <w:rPr>
          <w:i/>
          <w:iCs/>
        </w:rPr>
        <w:t>x</w:t>
      </w:r>
      <w:r>
        <w:t>=0.66</w:t>
      </w:r>
      <w:r>
        <w:rPr>
          <w:rFonts w:hint="eastAsia"/>
        </w:rPr>
        <w:t>和</w:t>
      </w:r>
      <w:r>
        <w:t xml:space="preserve">(a) </w:t>
      </w:r>
      <w:r w:rsidRPr="00F544C3">
        <w:rPr>
          <w:i/>
          <w:iCs/>
        </w:rPr>
        <w:t>x</w:t>
      </w:r>
      <w:r>
        <w:t>=0.93</w:t>
      </w:r>
      <w:r>
        <w:rPr>
          <w:rFonts w:hint="eastAsia"/>
        </w:rPr>
        <w:t>在不同频率下的</w:t>
      </w:r>
      <w:r w:rsidRPr="00DF2A2B">
        <w:rPr>
          <w:i/>
          <w:iCs/>
        </w:rPr>
        <w:t>tan</w:t>
      </w:r>
      <w:r w:rsidR="009079F4" w:rsidRPr="00DF2A2B">
        <w:rPr>
          <w:rFonts w:ascii="DengXian" w:eastAsia="DengXian" w:hAnsi="DengXian" w:hint="eastAsia"/>
          <w:i/>
          <w:iCs/>
        </w:rPr>
        <w:t>δ</w:t>
      </w:r>
      <w:r w:rsidRPr="00DF2A2B">
        <w:rPr>
          <w:i/>
          <w:iCs/>
        </w:rPr>
        <w:t>-T</w:t>
      </w:r>
      <w:r>
        <w:rPr>
          <w:rFonts w:hint="eastAsia"/>
        </w:rPr>
        <w:t>曲线</w:t>
      </w:r>
    </w:p>
    <w:p w14:paraId="5484D959" w14:textId="783DF4B2" w:rsidR="000B1FF8" w:rsidRDefault="000B1FF8">
      <w:pPr>
        <w:pStyle w:val="1-PHD"/>
        <w:ind w:firstLine="480"/>
      </w:pPr>
      <w:r w:rsidRPr="00F544C3">
        <w:rPr>
          <w:rFonts w:hint="eastAsia"/>
        </w:rPr>
        <w:t>以</w:t>
      </w:r>
      <w:r w:rsidRPr="00F544C3">
        <w:rPr>
          <w:bCs/>
        </w:rPr>
        <w:t>dmaCu</w:t>
      </w:r>
      <w:r w:rsidRPr="00F544C3">
        <w:rPr>
          <w:bCs/>
          <w:vertAlign w:val="subscript"/>
        </w:rPr>
        <w:t>0.</w:t>
      </w:r>
      <w:r w:rsidR="0069067C" w:rsidRPr="00F544C3">
        <w:rPr>
          <w:bCs/>
          <w:vertAlign w:val="subscript"/>
        </w:rPr>
        <w:t>06</w:t>
      </w:r>
      <w:r w:rsidRPr="00F544C3">
        <w:rPr>
          <w:bCs/>
        </w:rPr>
        <w:t>Mn</w:t>
      </w:r>
      <w:r w:rsidRPr="00F544C3">
        <w:rPr>
          <w:bCs/>
          <w:vertAlign w:val="subscript"/>
        </w:rPr>
        <w:t>0.</w:t>
      </w:r>
      <w:r w:rsidR="0069067C" w:rsidRPr="00F544C3">
        <w:rPr>
          <w:bCs/>
          <w:vertAlign w:val="subscript"/>
        </w:rPr>
        <w:t>94</w:t>
      </w:r>
      <w:r w:rsidRPr="00F544C3">
        <w:rPr>
          <w:rFonts w:hint="eastAsia"/>
          <w:bCs/>
        </w:rPr>
        <w:t>为例（图</w:t>
      </w:r>
      <w:r w:rsidRPr="00F544C3">
        <w:rPr>
          <w:bCs/>
        </w:rPr>
        <w:t>4.1</w:t>
      </w:r>
      <w:r w:rsidR="0086360D">
        <w:rPr>
          <w:bCs/>
        </w:rPr>
        <w:t>5</w:t>
      </w:r>
      <w:r w:rsidR="00E77FA8" w:rsidRPr="00F544C3">
        <w:rPr>
          <w:bCs/>
        </w:rPr>
        <w:t>a</w:t>
      </w:r>
      <w:r w:rsidRPr="00F544C3">
        <w:rPr>
          <w:rFonts w:hint="eastAsia"/>
          <w:bCs/>
        </w:rPr>
        <w:t>），</w:t>
      </w:r>
      <w:r w:rsidRPr="00F544C3">
        <w:rPr>
          <w:bCs/>
        </w:rPr>
        <w:t xml:space="preserve">1 </w:t>
      </w:r>
      <w:r w:rsidR="00FB09F4">
        <w:rPr>
          <w:bCs/>
        </w:rPr>
        <w:t>M</w:t>
      </w:r>
      <w:r w:rsidR="00FB09F4" w:rsidRPr="00F544C3">
        <w:rPr>
          <w:bCs/>
        </w:rPr>
        <w:t>Hz</w:t>
      </w:r>
      <w:r w:rsidRPr="00F544C3">
        <w:rPr>
          <w:rFonts w:hint="eastAsia"/>
          <w:bCs/>
        </w:rPr>
        <w:t>下，</w:t>
      </w:r>
      <w:r w:rsidR="0086360D">
        <w:rPr>
          <w:rFonts w:hint="eastAsia"/>
          <w:bCs/>
        </w:rPr>
        <w:t>降温过程中，</w:t>
      </w:r>
      <w:r w:rsidRPr="00F544C3">
        <w:rPr>
          <w:rFonts w:ascii="Symbol" w:hAnsi="Symbol" w:hint="eastAsia"/>
          <w:i/>
          <w:iCs/>
        </w:rPr>
        <w:t>e</w:t>
      </w:r>
      <w:r w:rsidR="00BD1E28">
        <w:rPr>
          <w:rFonts w:ascii="DengXian" w:eastAsia="DengXian" w:hAnsi="DengXian" w:hint="eastAsia"/>
          <w:i/>
          <w:iCs/>
        </w:rPr>
        <w:t>'</w:t>
      </w:r>
      <w:r w:rsidRPr="00F544C3">
        <w:rPr>
          <w:rFonts w:hint="eastAsia"/>
          <w:bCs/>
        </w:rPr>
        <w:t>从室温（</w:t>
      </w:r>
      <w:r w:rsidRPr="00F544C3">
        <w:rPr>
          <w:bCs/>
        </w:rPr>
        <w:t>290 K</w:t>
      </w:r>
      <w:r w:rsidRPr="00F544C3">
        <w:rPr>
          <w:rFonts w:hint="eastAsia"/>
          <w:bCs/>
        </w:rPr>
        <w:t>）的</w:t>
      </w:r>
      <w:r w:rsidR="0069067C" w:rsidRPr="00F544C3">
        <w:rPr>
          <w:bCs/>
        </w:rPr>
        <w:t>2</w:t>
      </w:r>
      <w:r w:rsidR="00427AB5">
        <w:rPr>
          <w:bCs/>
        </w:rPr>
        <w:t>0.0</w:t>
      </w:r>
      <w:r w:rsidRPr="00F544C3">
        <w:rPr>
          <w:rFonts w:hint="eastAsia"/>
          <w:bCs/>
        </w:rPr>
        <w:t>逐渐</w:t>
      </w:r>
      <w:r w:rsidRPr="00141C7F">
        <w:rPr>
          <w:rFonts w:hint="eastAsia"/>
          <w:bCs/>
        </w:rPr>
        <w:t>升高，在</w:t>
      </w:r>
      <w:r w:rsidR="00427AB5">
        <w:rPr>
          <w:bCs/>
        </w:rPr>
        <w:t>249</w:t>
      </w:r>
      <w:r w:rsidR="00427AB5" w:rsidRPr="00141C7F">
        <w:rPr>
          <w:rFonts w:hint="eastAsia"/>
          <w:bCs/>
        </w:rPr>
        <w:t xml:space="preserve"> </w:t>
      </w:r>
      <w:r w:rsidRPr="00141C7F">
        <w:rPr>
          <w:rFonts w:hint="eastAsia"/>
          <w:bCs/>
        </w:rPr>
        <w:t>K</w:t>
      </w:r>
      <w:r w:rsidRPr="00141C7F">
        <w:rPr>
          <w:rFonts w:hint="eastAsia"/>
          <w:bCs/>
        </w:rPr>
        <w:t>达到峰值</w:t>
      </w:r>
      <w:r w:rsidR="00427AB5">
        <w:rPr>
          <w:bCs/>
        </w:rPr>
        <w:t>21.8</w:t>
      </w:r>
      <w:r w:rsidRPr="00141C7F">
        <w:rPr>
          <w:rFonts w:hint="eastAsia"/>
          <w:bCs/>
        </w:rPr>
        <w:t>，随后快速下降至</w:t>
      </w:r>
      <w:r w:rsidRPr="00141C7F">
        <w:rPr>
          <w:rFonts w:hint="eastAsia"/>
          <w:bCs/>
        </w:rPr>
        <w:t>1</w:t>
      </w:r>
      <w:r w:rsidR="00427AB5">
        <w:rPr>
          <w:bCs/>
        </w:rPr>
        <w:t>83</w:t>
      </w:r>
      <w:r w:rsidRPr="00141C7F">
        <w:rPr>
          <w:rFonts w:hint="eastAsia"/>
          <w:bCs/>
        </w:rPr>
        <w:t xml:space="preserve"> K</w:t>
      </w:r>
      <w:r w:rsidRPr="00141C7F">
        <w:rPr>
          <w:rFonts w:hint="eastAsia"/>
          <w:bCs/>
        </w:rPr>
        <w:t>的</w:t>
      </w:r>
      <w:r w:rsidR="00427AB5">
        <w:rPr>
          <w:bCs/>
        </w:rPr>
        <w:t>6.7</w:t>
      </w:r>
      <w:r w:rsidRPr="00141C7F">
        <w:rPr>
          <w:rFonts w:hint="eastAsia"/>
          <w:bCs/>
        </w:rPr>
        <w:t>，低温区趋于稳定；</w:t>
      </w:r>
      <w:r w:rsidRPr="00257810">
        <w:rPr>
          <w:i/>
          <w:iCs/>
        </w:rPr>
        <w:t>tan</w:t>
      </w:r>
      <w:r w:rsidRPr="00257810">
        <w:rPr>
          <w:rFonts w:ascii="Symbol" w:hAnsi="Symbol" w:hint="eastAsia"/>
          <w:i/>
          <w:iCs/>
        </w:rPr>
        <w:t>d</w:t>
      </w:r>
      <w:r w:rsidRPr="00AF7082">
        <w:rPr>
          <w:rFonts w:hint="eastAsia"/>
        </w:rPr>
        <w:t>峰值出现在</w:t>
      </w:r>
      <w:r w:rsidR="00427AB5">
        <w:t>212</w:t>
      </w:r>
      <w:r w:rsidR="00427AB5" w:rsidRPr="00AF7082">
        <w:t xml:space="preserve"> </w:t>
      </w:r>
      <w:r w:rsidRPr="00AF7082">
        <w:t>K</w:t>
      </w:r>
      <w:r w:rsidRPr="00AF7082">
        <w:rPr>
          <w:rFonts w:hint="eastAsia"/>
        </w:rPr>
        <w:t>（对应</w:t>
      </w:r>
      <w:r w:rsidRPr="00AF7082">
        <w:t>d</w:t>
      </w:r>
      <w:r w:rsidRPr="00AF7082">
        <w:rPr>
          <w:rFonts w:ascii="Symbol" w:hAnsi="Symbol" w:hint="eastAsia"/>
          <w:i/>
          <w:iCs/>
        </w:rPr>
        <w:t>e</w:t>
      </w:r>
      <w:r w:rsidR="00BD1E28" w:rsidRPr="00AF7082">
        <w:rPr>
          <w:rFonts w:ascii="DengXian" w:eastAsia="DengXian" w:hAnsi="DengXian"/>
          <w:i/>
          <w:iCs/>
        </w:rPr>
        <w:t>'</w:t>
      </w:r>
      <w:r w:rsidRPr="00AF7082">
        <w:t>/d</w:t>
      </w:r>
      <w:r w:rsidRPr="00AF7082">
        <w:rPr>
          <w:i/>
          <w:iCs/>
        </w:rPr>
        <w:t>T</w:t>
      </w:r>
      <w:r w:rsidRPr="00AF7082">
        <w:rPr>
          <w:rFonts w:hint="eastAsia"/>
        </w:rPr>
        <w:t>极值）。</w:t>
      </w:r>
      <w:r w:rsidR="00A168C0">
        <w:rPr>
          <w:rFonts w:hint="eastAsia"/>
        </w:rPr>
        <w:t>另一方面，</w:t>
      </w:r>
      <w:r w:rsidRPr="00AF7082">
        <w:rPr>
          <w:rFonts w:hint="eastAsia"/>
        </w:rPr>
        <w:t>介电峰随频</w:t>
      </w:r>
      <w:r w:rsidRPr="00B85810">
        <w:rPr>
          <w:rFonts w:hint="eastAsia"/>
        </w:rPr>
        <w:t>率升高（</w:t>
      </w:r>
      <w:r w:rsidR="003F53C5">
        <w:t>1</w:t>
      </w:r>
      <w:r w:rsidRPr="00B85810">
        <w:rPr>
          <w:rFonts w:hint="eastAsia"/>
        </w:rPr>
        <w:t xml:space="preserve"> </w:t>
      </w:r>
      <w:r w:rsidR="008E239C">
        <w:t>k</w:t>
      </w:r>
      <w:r w:rsidRPr="00B85810">
        <w:rPr>
          <w:rFonts w:hint="eastAsia"/>
        </w:rPr>
        <w:t>Hz</w:t>
      </w:r>
      <w:r w:rsidRPr="00B85810">
        <w:rPr>
          <w:rFonts w:hint="eastAsia"/>
        </w:rPr>
        <w:t>→</w:t>
      </w:r>
      <w:r w:rsidRPr="00B85810">
        <w:rPr>
          <w:rFonts w:hint="eastAsia"/>
        </w:rPr>
        <w:t>1 MHz</w:t>
      </w:r>
      <w:r w:rsidRPr="00B85810">
        <w:rPr>
          <w:rFonts w:hint="eastAsia"/>
        </w:rPr>
        <w:t>）呈现系统性演化</w:t>
      </w:r>
      <w:r>
        <w:rPr>
          <w:rFonts w:hint="eastAsia"/>
        </w:rPr>
        <w:t>，介电实部（</w:t>
      </w:r>
      <w:r w:rsidRPr="000217FA">
        <w:rPr>
          <w:rFonts w:ascii="Symbol" w:hAnsi="Symbol"/>
          <w:i/>
          <w:iCs/>
        </w:rPr>
        <w:t>e</w:t>
      </w:r>
      <w:r w:rsidR="00AF7082">
        <w:rPr>
          <w:rFonts w:ascii="DengXian" w:eastAsia="DengXian" w:hAnsi="DengXian" w:hint="eastAsia"/>
          <w:i/>
          <w:iCs/>
        </w:rPr>
        <w:t>'</w:t>
      </w:r>
      <w:r>
        <w:rPr>
          <w:rFonts w:hint="eastAsia"/>
        </w:rPr>
        <w:t>）峰从</w:t>
      </w:r>
      <w:r>
        <w:rPr>
          <w:rFonts w:hint="eastAsia"/>
        </w:rPr>
        <w:t>17</w:t>
      </w:r>
      <w:r w:rsidR="003F53C5">
        <w:t>4</w:t>
      </w:r>
      <w:r>
        <w:rPr>
          <w:rFonts w:hint="eastAsia"/>
        </w:rPr>
        <w:t xml:space="preserve"> K</w:t>
      </w:r>
      <w:r>
        <w:rPr>
          <w:rFonts w:hint="eastAsia"/>
        </w:rPr>
        <w:t>（</w:t>
      </w:r>
      <w:r>
        <w:rPr>
          <w:rFonts w:hint="eastAsia"/>
        </w:rPr>
        <w:t>33.</w:t>
      </w:r>
      <w:r w:rsidR="003F53C5">
        <w:t>7</w:t>
      </w:r>
      <w:r>
        <w:rPr>
          <w:rFonts w:hint="eastAsia"/>
        </w:rPr>
        <w:t>）移至</w:t>
      </w:r>
      <w:r>
        <w:rPr>
          <w:rFonts w:hint="eastAsia"/>
        </w:rPr>
        <w:t>24</w:t>
      </w:r>
      <w:r w:rsidR="003F53C5">
        <w:t>9</w:t>
      </w:r>
      <w:r>
        <w:rPr>
          <w:rFonts w:hint="eastAsia"/>
        </w:rPr>
        <w:t xml:space="preserve"> K</w:t>
      </w:r>
      <w:r>
        <w:rPr>
          <w:rFonts w:hint="eastAsia"/>
        </w:rPr>
        <w:t>（</w:t>
      </w:r>
      <w:r>
        <w:rPr>
          <w:rFonts w:hint="eastAsia"/>
        </w:rPr>
        <w:t>21.</w:t>
      </w:r>
      <w:r w:rsidR="003F53C5">
        <w:t>8</w:t>
      </w:r>
      <w:r>
        <w:rPr>
          <w:rFonts w:hint="eastAsia"/>
        </w:rPr>
        <w:t>），峰值高度降低</w:t>
      </w:r>
      <w:r>
        <w:rPr>
          <w:rFonts w:hint="eastAsia"/>
        </w:rPr>
        <w:t>35%</w:t>
      </w:r>
      <w:r>
        <w:rPr>
          <w:rFonts w:hint="eastAsia"/>
        </w:rPr>
        <w:t>；损耗因子（</w:t>
      </w:r>
      <w:r w:rsidRPr="009F39DD">
        <w:rPr>
          <w:rFonts w:hint="eastAsia"/>
          <w:i/>
          <w:iCs/>
        </w:rPr>
        <w:t>tan</w:t>
      </w:r>
      <w:r w:rsidRPr="009F39DD">
        <w:rPr>
          <w:rFonts w:ascii="Symbol" w:hAnsi="Symbol"/>
          <w:i/>
          <w:iCs/>
        </w:rPr>
        <w:t>d</w:t>
      </w:r>
      <w:r>
        <w:rPr>
          <w:rFonts w:hint="eastAsia"/>
        </w:rPr>
        <w:t>）峰从</w:t>
      </w:r>
      <w:r>
        <w:rPr>
          <w:rFonts w:hint="eastAsia"/>
        </w:rPr>
        <w:t>150 K</w:t>
      </w:r>
      <w:r>
        <w:rPr>
          <w:rFonts w:hint="eastAsia"/>
        </w:rPr>
        <w:t>（</w:t>
      </w:r>
      <w:r>
        <w:rPr>
          <w:rFonts w:hint="eastAsia"/>
        </w:rPr>
        <w:t>0.6</w:t>
      </w:r>
      <w:r>
        <w:rPr>
          <w:rFonts w:hint="eastAsia"/>
        </w:rPr>
        <w:t>）移至</w:t>
      </w:r>
      <w:r>
        <w:rPr>
          <w:rFonts w:hint="eastAsia"/>
        </w:rPr>
        <w:t>210 K</w:t>
      </w:r>
      <w:r>
        <w:rPr>
          <w:rFonts w:hint="eastAsia"/>
        </w:rPr>
        <w:t>（</w:t>
      </w:r>
      <w:r>
        <w:rPr>
          <w:rFonts w:hint="eastAsia"/>
        </w:rPr>
        <w:t>0.63</w:t>
      </w:r>
      <w:r>
        <w:rPr>
          <w:rFonts w:hint="eastAsia"/>
        </w:rPr>
        <w:t>），温区跨度分别达</w:t>
      </w:r>
      <w:r>
        <w:rPr>
          <w:rFonts w:hint="eastAsia"/>
        </w:rPr>
        <w:t>65 K</w:t>
      </w:r>
      <w:r>
        <w:rPr>
          <w:rFonts w:hint="eastAsia"/>
        </w:rPr>
        <w:t>（</w:t>
      </w:r>
      <w:r w:rsidRPr="000217FA">
        <w:rPr>
          <w:rFonts w:ascii="Symbol" w:hAnsi="Symbol"/>
          <w:i/>
          <w:iCs/>
        </w:rPr>
        <w:t>e</w:t>
      </w:r>
      <w:r w:rsidR="00AF7082">
        <w:rPr>
          <w:rFonts w:ascii="DengXian" w:eastAsia="DengXian" w:hAnsi="DengXian" w:hint="eastAsia"/>
          <w:i/>
          <w:iCs/>
        </w:rPr>
        <w:t>'</w:t>
      </w:r>
      <w:r>
        <w:rPr>
          <w:rFonts w:hint="eastAsia"/>
        </w:rPr>
        <w:t>）与</w:t>
      </w:r>
      <w:r>
        <w:rPr>
          <w:rFonts w:hint="eastAsia"/>
        </w:rPr>
        <w:t>60 K</w:t>
      </w:r>
      <w:r>
        <w:rPr>
          <w:rFonts w:hint="eastAsia"/>
        </w:rPr>
        <w:t>（</w:t>
      </w:r>
      <w:r w:rsidRPr="009F39DD">
        <w:rPr>
          <w:rFonts w:hint="eastAsia"/>
          <w:i/>
          <w:iCs/>
        </w:rPr>
        <w:t>tan</w:t>
      </w:r>
      <w:r w:rsidRPr="009F39DD">
        <w:rPr>
          <w:rFonts w:ascii="Symbol" w:hAnsi="Symbol"/>
          <w:i/>
          <w:iCs/>
        </w:rPr>
        <w:t>d</w:t>
      </w:r>
      <w:r>
        <w:rPr>
          <w:rFonts w:hint="eastAsia"/>
        </w:rPr>
        <w:t>），表现频率依赖性，符合热激活弛豫特征；</w:t>
      </w:r>
      <w:r w:rsidRPr="000217FA">
        <w:rPr>
          <w:rFonts w:ascii="Symbol" w:hAnsi="Symbol"/>
          <w:i/>
          <w:iCs/>
        </w:rPr>
        <w:t xml:space="preserve"> e</w:t>
      </w:r>
      <w:r w:rsidR="00AF7082">
        <w:rPr>
          <w:rFonts w:ascii="DengXian" w:eastAsia="DengXian" w:hAnsi="DengXian" w:hint="eastAsia"/>
          <w:i/>
          <w:iCs/>
        </w:rPr>
        <w:t>'</w:t>
      </w:r>
      <w:r>
        <w:rPr>
          <w:rFonts w:hint="eastAsia"/>
        </w:rPr>
        <w:t>，</w:t>
      </w:r>
      <w:r w:rsidRPr="00F544C3">
        <w:rPr>
          <w:i/>
          <w:iCs/>
        </w:rPr>
        <w:t>tan</w:t>
      </w:r>
      <w:r w:rsidRPr="00F544C3">
        <w:rPr>
          <w:rFonts w:hint="eastAsia"/>
          <w:i/>
          <w:iCs/>
        </w:rPr>
        <w:t>δ</w:t>
      </w:r>
      <w:r>
        <w:rPr>
          <w:rFonts w:hint="eastAsia"/>
        </w:rPr>
        <w:t>峰宽均展宽，反映局域势阱分布异质性增强。</w:t>
      </w:r>
      <w:r w:rsidRPr="00622BF2">
        <w:rPr>
          <w:rFonts w:hint="eastAsia"/>
        </w:rPr>
        <w:t>高频区的介电弛豫数据（</w:t>
      </w:r>
      <w:r w:rsidRPr="00F544C3">
        <w:rPr>
          <w:i/>
          <w:iCs/>
        </w:rPr>
        <w:t>tan</w:t>
      </w:r>
      <w:r w:rsidRPr="00F544C3">
        <w:rPr>
          <w:rFonts w:ascii="Symbol" w:hAnsi="Symbol" w:hint="eastAsia"/>
          <w:i/>
          <w:iCs/>
        </w:rPr>
        <w:t>d</w:t>
      </w:r>
      <w:r w:rsidRPr="000217FA">
        <w:rPr>
          <w:rFonts w:hint="eastAsia"/>
        </w:rPr>
        <w:t>～</w:t>
      </w:r>
      <w:r w:rsidRPr="00FB628D">
        <w:rPr>
          <w:rFonts w:hint="eastAsia"/>
          <w:i/>
          <w:iCs/>
        </w:rPr>
        <w:t>T</w:t>
      </w:r>
      <w:r w:rsidRPr="00622BF2">
        <w:rPr>
          <w:rFonts w:hint="eastAsia"/>
        </w:rPr>
        <w:t>的峰值温度</w:t>
      </w:r>
      <w:r w:rsidRPr="00622BF2">
        <w:rPr>
          <w:i/>
          <w:iCs/>
        </w:rPr>
        <w:t>T</w:t>
      </w:r>
      <w:r w:rsidRPr="00D82A5B">
        <w:rPr>
          <w:vertAlign w:val="subscript"/>
        </w:rPr>
        <w:t>p</w:t>
      </w:r>
      <w:r w:rsidRPr="00622BF2">
        <w:t xml:space="preserve"> </w:t>
      </w:r>
      <w:r w:rsidRPr="00622BF2">
        <w:rPr>
          <w:rFonts w:hint="eastAsia"/>
        </w:rPr>
        <w:t>和对应的频率</w:t>
      </w:r>
      <w:r w:rsidRPr="00622BF2">
        <w:rPr>
          <w:i/>
          <w:iCs/>
        </w:rPr>
        <w:t>f</w:t>
      </w:r>
      <w:r w:rsidRPr="00622BF2">
        <w:rPr>
          <w:rFonts w:hint="eastAsia"/>
        </w:rPr>
        <w:t>按</w:t>
      </w:r>
      <w:r w:rsidRPr="00622BF2">
        <w:t>Arrhenius</w:t>
      </w:r>
      <w:r w:rsidRPr="00622BF2">
        <w:rPr>
          <w:rFonts w:hint="eastAsia"/>
        </w:rPr>
        <w:t>公式</w:t>
      </w:r>
      <w:r w:rsidRPr="00F544C3">
        <w:rPr>
          <w:rFonts w:ascii="Symbol" w:hAnsi="Symbol" w:hint="eastAsia"/>
          <w:i/>
          <w:iCs/>
        </w:rPr>
        <w:t>t</w:t>
      </w:r>
      <w:r w:rsidRPr="00F544C3">
        <w:rPr>
          <w:i/>
          <w:iCs/>
        </w:rPr>
        <w:t xml:space="preserve"> </w:t>
      </w:r>
      <w:r w:rsidRPr="000217FA">
        <w:rPr>
          <w:rFonts w:hint="eastAsia"/>
        </w:rPr>
        <w:t xml:space="preserve">= </w:t>
      </w:r>
      <w:r w:rsidRPr="00F544C3">
        <w:rPr>
          <w:rFonts w:ascii="Symbol" w:hAnsi="Symbol" w:hint="eastAsia"/>
          <w:i/>
          <w:iCs/>
        </w:rPr>
        <w:t>t</w:t>
      </w:r>
      <w:r w:rsidRPr="00F544C3">
        <w:rPr>
          <w:i/>
          <w:iCs/>
          <w:vertAlign w:val="subscript"/>
        </w:rPr>
        <w:t>0</w:t>
      </w:r>
      <w:r w:rsidRPr="000217FA">
        <w:rPr>
          <w:rFonts w:hint="eastAsia"/>
        </w:rPr>
        <w:t>×</w:t>
      </w:r>
      <w:r w:rsidRPr="000217FA">
        <w:rPr>
          <w:rFonts w:hint="eastAsia"/>
        </w:rPr>
        <w:t>exp(</w:t>
      </w:r>
      <w:r w:rsidRPr="00082457">
        <w:rPr>
          <w:rFonts w:hint="eastAsia"/>
          <w:i/>
          <w:iCs/>
        </w:rPr>
        <w:t>E</w:t>
      </w:r>
      <w:r w:rsidRPr="00082457">
        <w:rPr>
          <w:rFonts w:hint="eastAsia"/>
          <w:vertAlign w:val="subscript"/>
        </w:rPr>
        <w:t>a</w:t>
      </w:r>
      <w:r w:rsidRPr="000217FA">
        <w:rPr>
          <w:rFonts w:hint="eastAsia"/>
        </w:rPr>
        <w:t>/</w:t>
      </w:r>
      <w:r w:rsidRPr="00C4476A">
        <w:rPr>
          <w:i/>
          <w:iCs/>
        </w:rPr>
        <w:t>k</w:t>
      </w:r>
      <w:r w:rsidRPr="00C4476A">
        <w:rPr>
          <w:i/>
          <w:iCs/>
          <w:vertAlign w:val="subscript"/>
        </w:rPr>
        <w:t>b</w:t>
      </w:r>
      <w:r w:rsidRPr="00082457">
        <w:rPr>
          <w:rFonts w:hint="eastAsia"/>
          <w:i/>
          <w:iCs/>
        </w:rPr>
        <w:t>T</w:t>
      </w:r>
      <w:r w:rsidRPr="000217FA">
        <w:rPr>
          <w:rFonts w:hint="eastAsia"/>
        </w:rPr>
        <w:t>)</w:t>
      </w:r>
      <w:r w:rsidRPr="00622BF2">
        <w:rPr>
          <w:rFonts w:hint="eastAsia"/>
        </w:rPr>
        <w:t>进行拟合，得到</w:t>
      </w:r>
      <w:r w:rsidRPr="00F544C3">
        <w:rPr>
          <w:rFonts w:ascii="Symbol" w:hAnsi="Symbol" w:hint="eastAsia"/>
          <w:i/>
          <w:iCs/>
        </w:rPr>
        <w:t>t</w:t>
      </w:r>
      <w:r w:rsidRPr="00F544C3">
        <w:rPr>
          <w:i/>
          <w:iCs/>
          <w:vertAlign w:val="subscript"/>
        </w:rPr>
        <w:t>0</w:t>
      </w:r>
      <w:r w:rsidRPr="000217FA">
        <w:rPr>
          <w:rFonts w:hint="eastAsia"/>
        </w:rPr>
        <w:t xml:space="preserve"> </w:t>
      </w:r>
      <w:r w:rsidRPr="00622BF2">
        <w:t xml:space="preserve">= </w:t>
      </w:r>
      <w:r w:rsidR="0031439F">
        <w:t>9.9</w:t>
      </w:r>
      <w:r w:rsidRPr="00622BF2">
        <w:t>×10</w:t>
      </w:r>
      <w:r w:rsidRPr="00622BF2">
        <w:rPr>
          <w:vertAlign w:val="superscript"/>
        </w:rPr>
        <w:t>−1</w:t>
      </w:r>
      <w:r w:rsidR="0031439F">
        <w:rPr>
          <w:vertAlign w:val="superscript"/>
        </w:rPr>
        <w:t>5</w:t>
      </w:r>
      <w:r w:rsidRPr="00622BF2">
        <w:t xml:space="preserve"> s</w:t>
      </w:r>
      <w:r w:rsidRPr="00622BF2">
        <w:rPr>
          <w:rFonts w:hint="eastAsia"/>
        </w:rPr>
        <w:t>，活化能</w:t>
      </w:r>
      <w:r w:rsidRPr="00622BF2">
        <w:t xml:space="preserve"> </w:t>
      </w:r>
      <w:r w:rsidRPr="00D82A5B">
        <w:rPr>
          <w:i/>
          <w:iCs/>
        </w:rPr>
        <w:t>E</w:t>
      </w:r>
      <w:r w:rsidRPr="00D82A5B">
        <w:rPr>
          <w:i/>
          <w:iCs/>
          <w:vertAlign w:val="subscript"/>
        </w:rPr>
        <w:t>a</w:t>
      </w:r>
      <w:r w:rsidRPr="00622BF2">
        <w:t>/</w:t>
      </w:r>
      <w:r w:rsidRPr="00D82A5B">
        <w:rPr>
          <w:i/>
          <w:iCs/>
        </w:rPr>
        <w:t>k</w:t>
      </w:r>
      <w:r w:rsidRPr="00622BF2">
        <w:rPr>
          <w:i/>
          <w:iCs/>
          <w:vertAlign w:val="subscript"/>
        </w:rPr>
        <w:t>b</w:t>
      </w:r>
      <w:r w:rsidRPr="00622BF2">
        <w:t xml:space="preserve"> = </w:t>
      </w:r>
      <w:r w:rsidR="00D13059">
        <w:t>3.5</w:t>
      </w:r>
      <w:r w:rsidRPr="00622BF2">
        <w:t>×10</w:t>
      </w:r>
      <w:r w:rsidRPr="00622BF2">
        <w:rPr>
          <w:vertAlign w:val="superscript"/>
        </w:rPr>
        <w:t>3</w:t>
      </w:r>
      <w:r w:rsidRPr="00622BF2">
        <w:t xml:space="preserve"> K </w:t>
      </w:r>
      <w:r w:rsidRPr="00622BF2">
        <w:rPr>
          <w:rFonts w:hint="eastAsia"/>
        </w:rPr>
        <w:t>～</w:t>
      </w:r>
      <w:r w:rsidRPr="00622BF2">
        <w:t>0.</w:t>
      </w:r>
      <w:r w:rsidR="003F53C5">
        <w:t>30</w:t>
      </w:r>
      <w:r w:rsidRPr="00622BF2">
        <w:t xml:space="preserve"> eV</w:t>
      </w:r>
      <w:r w:rsidRPr="00622BF2">
        <w:rPr>
          <w:rFonts w:hint="eastAsia"/>
        </w:rPr>
        <w:t>（图</w:t>
      </w:r>
      <w:r w:rsidRPr="00622BF2">
        <w:t>4.1</w:t>
      </w:r>
      <w:r w:rsidR="00DE409C">
        <w:t>5</w:t>
      </w:r>
      <w:r w:rsidRPr="00622BF2">
        <w:t>c</w:t>
      </w:r>
      <w:r w:rsidRPr="00622BF2">
        <w:rPr>
          <w:rFonts w:hint="eastAsia"/>
        </w:rPr>
        <w:t>，</w:t>
      </w:r>
      <w:r w:rsidRPr="00622BF2">
        <w:t>d</w:t>
      </w:r>
      <w:r w:rsidRPr="00622BF2">
        <w:rPr>
          <w:rFonts w:hint="eastAsia"/>
        </w:rPr>
        <w:t>）。</w:t>
      </w:r>
    </w:p>
    <w:p w14:paraId="7E3FD0BF" w14:textId="7BE14F5D" w:rsidR="00894840" w:rsidRPr="00894840" w:rsidRDefault="00894840">
      <w:pPr>
        <w:pStyle w:val="2--zhu0"/>
        <w:spacing w:before="156"/>
      </w:pPr>
      <w:r w:rsidRPr="00894840">
        <w:rPr>
          <w:noProof/>
        </w:rPr>
        <w:lastRenderedPageBreak/>
        <w:drawing>
          <wp:inline distT="0" distB="0" distL="0" distR="0" wp14:anchorId="6726B418" wp14:editId="031C5110">
            <wp:extent cx="5688330" cy="3775710"/>
            <wp:effectExtent l="0" t="0" r="7620" b="0"/>
            <wp:docPr id="954399120" name="图片 954399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88330" cy="3775710"/>
                    </a:xfrm>
                    <a:prstGeom prst="rect">
                      <a:avLst/>
                    </a:prstGeom>
                  </pic:spPr>
                </pic:pic>
              </a:graphicData>
            </a:graphic>
          </wp:inline>
        </w:drawing>
      </w:r>
    </w:p>
    <w:p w14:paraId="3F4C325E" w14:textId="00958B51" w:rsidR="00FB54C8" w:rsidRPr="00D82A5B" w:rsidRDefault="00FB54C8" w:rsidP="00F544C3">
      <w:pPr>
        <w:pStyle w:val="2--zhu"/>
        <w:spacing w:after="156"/>
      </w:pPr>
      <w:r w:rsidRPr="002C7BD4">
        <w:rPr>
          <w:rFonts w:hint="eastAsia"/>
        </w:rPr>
        <w:t>图</w:t>
      </w:r>
      <w:r w:rsidRPr="002C7BD4">
        <w:t>4.1</w:t>
      </w:r>
      <w:r w:rsidR="00883CE1">
        <w:t>5</w:t>
      </w:r>
      <w:r w:rsidRPr="002C7BD4">
        <w:rPr>
          <w:rFonts w:hint="eastAsia"/>
        </w:rPr>
        <w:t>（</w:t>
      </w:r>
      <w:r w:rsidRPr="002C7BD4">
        <w:t>a</w:t>
      </w:r>
      <w:r w:rsidRPr="002C7BD4">
        <w:rPr>
          <w:rFonts w:hint="eastAsia"/>
        </w:rPr>
        <w:t>）</w:t>
      </w:r>
      <w:r w:rsidRPr="002C7BD4">
        <w:t>dmaCu</w:t>
      </w:r>
      <w:r w:rsidRPr="002C7BD4">
        <w:rPr>
          <w:vertAlign w:val="subscript"/>
        </w:rPr>
        <w:t>0.06</w:t>
      </w:r>
      <w:r w:rsidRPr="002C7BD4">
        <w:t>Mn</w:t>
      </w:r>
      <w:r w:rsidRPr="002C7BD4">
        <w:rPr>
          <w:vertAlign w:val="subscript"/>
        </w:rPr>
        <w:t>0.94</w:t>
      </w:r>
      <w:r w:rsidRPr="002C7BD4">
        <w:rPr>
          <w:rFonts w:hint="eastAsia"/>
        </w:rPr>
        <w:t>的介电图谱（</w:t>
      </w:r>
      <w:r w:rsidRPr="002C7BD4">
        <w:t>500</w:t>
      </w:r>
      <w:r w:rsidR="0010530C">
        <w:t xml:space="preserve"> </w:t>
      </w:r>
      <w:r w:rsidR="0010530C">
        <w:rPr>
          <w:rFonts w:hint="eastAsia"/>
        </w:rPr>
        <w:t>Hz</w:t>
      </w:r>
      <w:r w:rsidRPr="002C7BD4">
        <w:t>−1 MHz</w:t>
      </w:r>
      <w:r w:rsidRPr="002C7BD4">
        <w:rPr>
          <w:rFonts w:hint="eastAsia"/>
        </w:rPr>
        <w:t>）（</w:t>
      </w:r>
      <w:r w:rsidRPr="002C7BD4">
        <w:t>b</w:t>
      </w:r>
      <w:r w:rsidRPr="002C7BD4">
        <w:rPr>
          <w:rFonts w:hint="eastAsia"/>
        </w:rPr>
        <w:t>）</w:t>
      </w:r>
      <w:r w:rsidRPr="00F544C3">
        <w:t xml:space="preserve">1 </w:t>
      </w:r>
      <w:r w:rsidR="00FB09F4">
        <w:rPr>
          <w:rFonts w:hint="eastAsia"/>
        </w:rPr>
        <w:t>M</w:t>
      </w:r>
      <w:r w:rsidRPr="00F544C3">
        <w:t>Hz</w:t>
      </w:r>
      <w:r w:rsidRPr="00F544C3">
        <w:rPr>
          <w:rFonts w:hint="eastAsia"/>
        </w:rPr>
        <w:t>下的</w:t>
      </w:r>
      <w:r w:rsidRPr="00F544C3">
        <w:t>dmaCuMn</w:t>
      </w:r>
      <w:r w:rsidRPr="00F544C3">
        <w:rPr>
          <w:rFonts w:hint="eastAsia"/>
        </w:rPr>
        <w:t>的介电图谱</w:t>
      </w:r>
      <w:r w:rsidRPr="002C7BD4">
        <w:rPr>
          <w:rFonts w:hint="eastAsia"/>
        </w:rPr>
        <w:t>（</w:t>
      </w:r>
      <w:r w:rsidRPr="002C7BD4">
        <w:t>c</w:t>
      </w:r>
      <w:r w:rsidRPr="002C7BD4">
        <w:rPr>
          <w:rFonts w:hint="eastAsia"/>
        </w:rPr>
        <w:t>）</w:t>
      </w:r>
      <w:r w:rsidRPr="002C7BD4">
        <w:t>Arrhenius</w:t>
      </w:r>
      <w:r w:rsidRPr="002C7BD4">
        <w:rPr>
          <w:rFonts w:eastAsiaTheme="minorEastAsia" w:hint="eastAsia"/>
        </w:rPr>
        <w:t>拟合结果</w:t>
      </w:r>
      <w:r w:rsidRPr="002C7BD4">
        <w:rPr>
          <w:rFonts w:hint="eastAsia"/>
        </w:rPr>
        <w:t>（</w:t>
      </w:r>
      <w:r w:rsidRPr="002C7BD4">
        <w:t>d</w:t>
      </w:r>
      <w:r w:rsidRPr="002C7BD4">
        <w:rPr>
          <w:rFonts w:hint="eastAsia"/>
        </w:rPr>
        <w:t>）</w:t>
      </w:r>
      <w:r w:rsidRPr="002C7BD4">
        <w:t>dmaCuMn</w:t>
      </w:r>
      <w:r w:rsidRPr="002C7BD4">
        <w:rPr>
          <w:rFonts w:hint="eastAsia"/>
        </w:rPr>
        <w:t>固溶体系列活化能、弛豫时间随</w:t>
      </w:r>
      <w:r w:rsidRPr="002C7BD4">
        <w:t>Cu%</w:t>
      </w:r>
      <w:r w:rsidRPr="00D82A5B">
        <w:rPr>
          <w:rFonts w:hint="eastAsia"/>
        </w:rPr>
        <w:t>变化的关系</w:t>
      </w:r>
    </w:p>
    <w:p w14:paraId="373C7226" w14:textId="0E6BF782" w:rsidR="00E77FA8" w:rsidRDefault="00E77FA8">
      <w:pPr>
        <w:pStyle w:val="1-PHD"/>
        <w:ind w:firstLine="480"/>
      </w:pPr>
      <w:r w:rsidRPr="00622BF2">
        <w:rPr>
          <w:rFonts w:hint="eastAsia"/>
        </w:rPr>
        <w:t>图</w:t>
      </w:r>
      <w:r w:rsidRPr="00622BF2">
        <w:t>4.1</w:t>
      </w:r>
      <w:r w:rsidR="00DE409C">
        <w:t>5</w:t>
      </w:r>
      <w:r w:rsidRPr="00622BF2">
        <w:t>b</w:t>
      </w:r>
      <w:r w:rsidRPr="00622BF2">
        <w:rPr>
          <w:rFonts w:hint="eastAsia"/>
        </w:rPr>
        <w:t>显示随着</w:t>
      </w:r>
      <w:r w:rsidRPr="00622BF2">
        <w:t>Cu</w:t>
      </w:r>
      <w:r w:rsidRPr="00622BF2">
        <w:rPr>
          <w:rFonts w:hint="eastAsia"/>
        </w:rPr>
        <w:t>含量的增加，</w:t>
      </w:r>
      <w:r w:rsidRPr="00622BF2">
        <w:t>dmaCuMn</w:t>
      </w:r>
      <w:r w:rsidRPr="00622BF2">
        <w:rPr>
          <w:rFonts w:hint="eastAsia"/>
        </w:rPr>
        <w:t>系列化合物的介电异常</w:t>
      </w:r>
      <w:r>
        <w:rPr>
          <w:rFonts w:hint="eastAsia"/>
        </w:rPr>
        <w:t>,</w:t>
      </w:r>
      <w:r>
        <w:t xml:space="preserve"> </w:t>
      </w:r>
      <w:r>
        <w:rPr>
          <w:rFonts w:hint="eastAsia"/>
        </w:rPr>
        <w:t>且</w:t>
      </w:r>
      <w:r w:rsidR="00AF7082">
        <w:rPr>
          <w:rFonts w:hint="eastAsia"/>
        </w:rPr>
        <w:t>峰值对应温度</w:t>
      </w:r>
      <w:r w:rsidRPr="00622BF2">
        <w:rPr>
          <w:rFonts w:hint="eastAsia"/>
        </w:rPr>
        <w:t>向低温移动，这是因为介电异常与铵离子在孔穴中的三重转动有关，随着孔穴中</w:t>
      </w:r>
      <w:r w:rsidRPr="00622BF2">
        <w:t>Cu</w:t>
      </w:r>
      <w:r w:rsidRPr="00622BF2">
        <w:rPr>
          <w:vertAlign w:val="superscript"/>
        </w:rPr>
        <w:t>2+</w:t>
      </w:r>
      <w:r w:rsidRPr="00622BF2">
        <w:rPr>
          <w:rFonts w:hint="eastAsia"/>
        </w:rPr>
        <w:t>离子的增多，铵离子的孔穴顶点有更多的</w:t>
      </w:r>
      <w:r w:rsidRPr="00622BF2">
        <w:t>Cu</w:t>
      </w:r>
      <w:r w:rsidRPr="00622BF2">
        <w:rPr>
          <w:vertAlign w:val="superscript"/>
        </w:rPr>
        <w:t>2+</w:t>
      </w:r>
      <w:r w:rsidRPr="00622BF2">
        <w:rPr>
          <w:rFonts w:hint="eastAsia"/>
        </w:rPr>
        <w:t>占据，</w:t>
      </w:r>
      <w:r w:rsidRPr="00622BF2">
        <w:t>Cu</w:t>
      </w:r>
      <w:r w:rsidRPr="00622BF2">
        <w:rPr>
          <w:vertAlign w:val="superscript"/>
        </w:rPr>
        <w:t>2+</w:t>
      </w:r>
      <w:r w:rsidRPr="00622BF2">
        <w:rPr>
          <w:rFonts w:hint="eastAsia"/>
        </w:rPr>
        <w:t>的</w:t>
      </w:r>
      <w:r w:rsidRPr="00622BF2">
        <w:t>J</w:t>
      </w:r>
      <w:r w:rsidR="00FB54C8">
        <w:t>ahn</w:t>
      </w:r>
      <w:r>
        <w:t>−</w:t>
      </w:r>
      <w:r w:rsidRPr="00622BF2">
        <w:t>T</w:t>
      </w:r>
      <w:r w:rsidR="00FB54C8">
        <w:t>eller</w:t>
      </w:r>
      <w:r w:rsidRPr="00622BF2">
        <w:rPr>
          <w:rFonts w:hint="eastAsia"/>
        </w:rPr>
        <w:t>效应使得孔穴畸变，孔穴对称性降低，铵离子的转动受限直到冻结，介电异常值逐渐降低，</w:t>
      </w:r>
      <w:r w:rsidRPr="006728B0">
        <w:rPr>
          <w:rFonts w:ascii="Symbol" w:hAnsi="Symbol"/>
          <w:i/>
          <w:iCs/>
        </w:rPr>
        <w:t>e</w:t>
      </w:r>
      <w:r w:rsidR="00AF7082">
        <w:rPr>
          <w:rFonts w:ascii="DengXian" w:eastAsia="DengXian" w:hAnsi="DengXian" w:hint="eastAsia"/>
          <w:i/>
          <w:iCs/>
        </w:rPr>
        <w:t>'</w:t>
      </w:r>
      <w:r w:rsidRPr="00622BF2">
        <w:rPr>
          <w:rFonts w:hint="eastAsia"/>
        </w:rPr>
        <w:t>从</w:t>
      </w:r>
      <w:r w:rsidRPr="00622BF2">
        <w:rPr>
          <w:i/>
          <w:iCs/>
        </w:rPr>
        <w:t>x</w:t>
      </w:r>
      <w:r w:rsidRPr="00622BF2">
        <w:t xml:space="preserve"> = 0.</w:t>
      </w:r>
      <w:r w:rsidR="009D43FF">
        <w:t>06</w:t>
      </w:r>
      <w:r w:rsidRPr="00622BF2">
        <w:rPr>
          <w:rFonts w:hint="eastAsia"/>
        </w:rPr>
        <w:t>的</w:t>
      </w:r>
      <w:r w:rsidRPr="00622BF2">
        <w:t>2</w:t>
      </w:r>
      <w:r w:rsidR="009D43FF">
        <w:t>1.8</w:t>
      </w:r>
      <w:r w:rsidRPr="00622BF2">
        <w:rPr>
          <w:rFonts w:hint="eastAsia"/>
        </w:rPr>
        <w:t>到</w:t>
      </w:r>
      <w:r w:rsidRPr="00622BF2">
        <w:rPr>
          <w:i/>
          <w:iCs/>
        </w:rPr>
        <w:t>x</w:t>
      </w:r>
      <w:r w:rsidRPr="00622BF2">
        <w:t xml:space="preserve"> = 0.30</w:t>
      </w:r>
      <w:r w:rsidRPr="00622BF2">
        <w:rPr>
          <w:rFonts w:hint="eastAsia"/>
        </w:rPr>
        <w:t>的</w:t>
      </w:r>
      <w:r w:rsidRPr="00622BF2">
        <w:t>1</w:t>
      </w:r>
      <w:r w:rsidR="009D43FF">
        <w:t>3.9</w:t>
      </w:r>
      <w:r w:rsidRPr="00622BF2">
        <w:rPr>
          <w:rFonts w:hint="eastAsia"/>
        </w:rPr>
        <w:t>。值得注意的是，</w:t>
      </w:r>
      <w:r w:rsidR="00491977">
        <w:rPr>
          <w:rFonts w:hint="eastAsia"/>
        </w:rPr>
        <w:t>损耗因子</w:t>
      </w:r>
      <w:r w:rsidR="00491977" w:rsidRPr="009F39DD">
        <w:rPr>
          <w:rFonts w:hint="eastAsia"/>
          <w:i/>
          <w:iCs/>
        </w:rPr>
        <w:t>tan</w:t>
      </w:r>
      <w:r w:rsidR="00491977" w:rsidRPr="009F39DD">
        <w:rPr>
          <w:rFonts w:ascii="Symbol" w:hAnsi="Symbol"/>
          <w:i/>
          <w:iCs/>
        </w:rPr>
        <w:t>d</w:t>
      </w:r>
      <w:r w:rsidRPr="00622BF2">
        <w:rPr>
          <w:rFonts w:hint="eastAsia"/>
        </w:rPr>
        <w:t>在</w:t>
      </w:r>
      <w:r w:rsidRPr="00622BF2">
        <w:rPr>
          <w:i/>
          <w:iCs/>
        </w:rPr>
        <w:t>x</w:t>
      </w:r>
      <w:r w:rsidRPr="00622BF2">
        <w:t xml:space="preserve"> = 0.</w:t>
      </w:r>
      <w:r w:rsidR="009D43FF">
        <w:t>40</w:t>
      </w:r>
      <w:r w:rsidRPr="00622BF2">
        <w:rPr>
          <w:rFonts w:hint="eastAsia"/>
        </w:rPr>
        <w:t>仍有峰值，高于不发生相变的</w:t>
      </w:r>
      <w:r w:rsidRPr="00622BF2">
        <w:t>dmaCu</w:t>
      </w:r>
      <w:r w:rsidRPr="00622BF2">
        <w:rPr>
          <w:vertAlign w:val="subscript"/>
        </w:rPr>
        <w:t>0.30</w:t>
      </w:r>
      <w:r w:rsidRPr="00622BF2">
        <w:t>Mn</w:t>
      </w:r>
      <w:r w:rsidRPr="00622BF2">
        <w:rPr>
          <w:vertAlign w:val="subscript"/>
        </w:rPr>
        <w:t>0.70</w:t>
      </w:r>
      <w:r w:rsidRPr="00622BF2">
        <w:rPr>
          <w:rFonts w:hint="eastAsia"/>
        </w:rPr>
        <w:t>，此处的介电异常不是相变相关的铵离子的完全转动</w:t>
      </w:r>
      <w:r w:rsidRPr="00D82A5B">
        <w:rPr>
          <w:bCs/>
          <w:i/>
          <w:iCs/>
        </w:rPr>
        <w:t>−</w:t>
      </w:r>
      <w:r w:rsidRPr="00D82A5B">
        <w:rPr>
          <w:rFonts w:hint="eastAsia"/>
          <w:bCs/>
        </w:rPr>
        <w:t>静止转变带来的，而是铵离子的局部运动带来的。随着</w:t>
      </w:r>
      <w:r w:rsidRPr="00D82A5B">
        <w:rPr>
          <w:bCs/>
        </w:rPr>
        <w:t>Cu%</w:t>
      </w:r>
      <w:r w:rsidRPr="00D82A5B">
        <w:rPr>
          <w:rFonts w:hint="eastAsia"/>
          <w:bCs/>
        </w:rPr>
        <w:t>的增加，</w:t>
      </w:r>
      <w:r w:rsidRPr="00D82A5B">
        <w:rPr>
          <w:bCs/>
          <w:i/>
          <w:iCs/>
        </w:rPr>
        <w:t>E</w:t>
      </w:r>
      <w:r w:rsidRPr="00D82A5B">
        <w:rPr>
          <w:bCs/>
          <w:i/>
          <w:iCs/>
          <w:vertAlign w:val="subscript"/>
        </w:rPr>
        <w:t>a</w:t>
      </w:r>
      <w:r w:rsidRPr="00D82A5B">
        <w:rPr>
          <w:rFonts w:hint="eastAsia"/>
          <w:bCs/>
        </w:rPr>
        <w:t>从</w:t>
      </w:r>
      <w:r w:rsidRPr="00D82A5B">
        <w:rPr>
          <w:bCs/>
        </w:rPr>
        <w:t>dmaCu</w:t>
      </w:r>
      <w:r w:rsidRPr="00D82A5B">
        <w:rPr>
          <w:bCs/>
          <w:vertAlign w:val="subscript"/>
        </w:rPr>
        <w:t>0.06</w:t>
      </w:r>
      <w:r w:rsidRPr="00D82A5B">
        <w:rPr>
          <w:bCs/>
        </w:rPr>
        <w:t>Mn</w:t>
      </w:r>
      <w:r w:rsidRPr="00D82A5B">
        <w:rPr>
          <w:bCs/>
          <w:vertAlign w:val="subscript"/>
        </w:rPr>
        <w:t>0.94</w:t>
      </w:r>
      <w:r w:rsidRPr="00D82A5B">
        <w:rPr>
          <w:rFonts w:hint="eastAsia"/>
          <w:bCs/>
        </w:rPr>
        <w:t>的</w:t>
      </w:r>
      <w:r w:rsidRPr="00D82A5B">
        <w:rPr>
          <w:bCs/>
        </w:rPr>
        <w:t>0.29 eV</w:t>
      </w:r>
      <w:r w:rsidRPr="00D82A5B">
        <w:rPr>
          <w:rFonts w:hint="eastAsia"/>
          <w:bCs/>
        </w:rPr>
        <w:t>下降到</w:t>
      </w:r>
      <w:r w:rsidRPr="00D82A5B">
        <w:rPr>
          <w:bCs/>
        </w:rPr>
        <w:t>dmaCu</w:t>
      </w:r>
      <w:r w:rsidRPr="00D82A5B">
        <w:rPr>
          <w:bCs/>
          <w:vertAlign w:val="subscript"/>
        </w:rPr>
        <w:t>0.7</w:t>
      </w:r>
      <w:r>
        <w:rPr>
          <w:bCs/>
          <w:vertAlign w:val="subscript"/>
        </w:rPr>
        <w:t>7</w:t>
      </w:r>
      <w:r w:rsidRPr="00D82A5B">
        <w:rPr>
          <w:bCs/>
        </w:rPr>
        <w:t>Mn</w:t>
      </w:r>
      <w:r w:rsidRPr="00D82A5B">
        <w:rPr>
          <w:bCs/>
          <w:vertAlign w:val="subscript"/>
        </w:rPr>
        <w:t>0.2</w:t>
      </w:r>
      <w:r>
        <w:rPr>
          <w:bCs/>
          <w:vertAlign w:val="subscript"/>
        </w:rPr>
        <w:t>3</w:t>
      </w:r>
      <w:r w:rsidRPr="00D82A5B">
        <w:rPr>
          <w:rFonts w:hint="eastAsia"/>
          <w:bCs/>
        </w:rPr>
        <w:t>的</w:t>
      </w:r>
      <w:r w:rsidRPr="00D82A5B">
        <w:rPr>
          <w:bCs/>
        </w:rPr>
        <w:t>0.27 eV</w:t>
      </w:r>
      <w:r w:rsidRPr="00D82A5B">
        <w:rPr>
          <w:rFonts w:hint="eastAsia"/>
          <w:bCs/>
        </w:rPr>
        <w:t>（图</w:t>
      </w:r>
      <w:r w:rsidRPr="00D82A5B">
        <w:rPr>
          <w:bCs/>
        </w:rPr>
        <w:t>4.1</w:t>
      </w:r>
      <w:r w:rsidR="009D43FF">
        <w:rPr>
          <w:bCs/>
        </w:rPr>
        <w:t>5</w:t>
      </w:r>
      <w:r>
        <w:rPr>
          <w:rFonts w:hint="eastAsia"/>
          <w:bCs/>
        </w:rPr>
        <w:t>d</w:t>
      </w:r>
      <w:r w:rsidRPr="00D82A5B">
        <w:rPr>
          <w:rFonts w:hint="eastAsia"/>
          <w:bCs/>
        </w:rPr>
        <w:t>），</w:t>
      </w:r>
      <w:r w:rsidRPr="006728B0">
        <w:rPr>
          <w:rFonts w:ascii="Symbol" w:hAnsi="Symbol"/>
          <w:i/>
          <w:iCs/>
        </w:rPr>
        <w:t>t</w:t>
      </w:r>
      <w:r w:rsidRPr="00622BF2">
        <w:rPr>
          <w:vertAlign w:val="subscript"/>
        </w:rPr>
        <w:t>0</w:t>
      </w:r>
      <w:r w:rsidRPr="00622BF2">
        <w:rPr>
          <w:rFonts w:hint="eastAsia"/>
        </w:rPr>
        <w:t>从</w:t>
      </w:r>
      <w:r w:rsidRPr="00D82A5B">
        <w:rPr>
          <w:bCs/>
        </w:rPr>
        <w:t>dmaCu</w:t>
      </w:r>
      <w:r w:rsidRPr="00D82A5B">
        <w:rPr>
          <w:bCs/>
          <w:vertAlign w:val="subscript"/>
        </w:rPr>
        <w:t>0.06</w:t>
      </w:r>
      <w:r w:rsidRPr="00D82A5B">
        <w:rPr>
          <w:bCs/>
        </w:rPr>
        <w:t>Mn</w:t>
      </w:r>
      <w:r w:rsidRPr="00D82A5B">
        <w:rPr>
          <w:bCs/>
          <w:vertAlign w:val="subscript"/>
        </w:rPr>
        <w:t>0.94</w:t>
      </w:r>
      <w:r w:rsidRPr="00622BF2">
        <w:rPr>
          <w:rFonts w:hint="eastAsia"/>
        </w:rPr>
        <w:t>的</w:t>
      </w:r>
      <w:r w:rsidRPr="00622BF2">
        <w:t>0.9</w:t>
      </w:r>
      <w:r>
        <w:t>9</w:t>
      </w:r>
      <w:r w:rsidRPr="00622BF2">
        <w:rPr>
          <w:rFonts w:hint="eastAsia"/>
        </w:rPr>
        <w:t>×</w:t>
      </w:r>
      <w:r w:rsidRPr="00622BF2">
        <w:t>10</w:t>
      </w:r>
      <w:r w:rsidRPr="00622BF2">
        <w:rPr>
          <w:vertAlign w:val="superscript"/>
        </w:rPr>
        <w:t>−14</w:t>
      </w:r>
      <w:r w:rsidRPr="00622BF2">
        <w:t xml:space="preserve"> s</w:t>
      </w:r>
      <w:r w:rsidRPr="00622BF2">
        <w:rPr>
          <w:rFonts w:hint="eastAsia"/>
        </w:rPr>
        <w:t>上升到</w:t>
      </w:r>
      <w:r w:rsidRPr="00D82A5B">
        <w:rPr>
          <w:bCs/>
        </w:rPr>
        <w:t>dmaCu</w:t>
      </w:r>
      <w:r w:rsidRPr="00D82A5B">
        <w:rPr>
          <w:bCs/>
          <w:vertAlign w:val="subscript"/>
        </w:rPr>
        <w:t>0.</w:t>
      </w:r>
      <w:r>
        <w:rPr>
          <w:bCs/>
          <w:vertAlign w:val="subscript"/>
        </w:rPr>
        <w:t>40</w:t>
      </w:r>
      <w:r w:rsidRPr="00D82A5B">
        <w:rPr>
          <w:bCs/>
        </w:rPr>
        <w:t>Mn</w:t>
      </w:r>
      <w:r w:rsidRPr="00D82A5B">
        <w:rPr>
          <w:bCs/>
          <w:vertAlign w:val="subscript"/>
        </w:rPr>
        <w:t>0.6</w:t>
      </w:r>
      <w:r>
        <w:rPr>
          <w:bCs/>
          <w:vertAlign w:val="subscript"/>
        </w:rPr>
        <w:t>0</w:t>
      </w:r>
      <w:r w:rsidRPr="00622BF2">
        <w:rPr>
          <w:rFonts w:hint="eastAsia"/>
        </w:rPr>
        <w:t>的</w:t>
      </w:r>
      <w:r w:rsidRPr="00622BF2">
        <w:t>6.8</w:t>
      </w:r>
      <w:r w:rsidRPr="00622BF2">
        <w:rPr>
          <w:rFonts w:hint="eastAsia"/>
        </w:rPr>
        <w:t>×</w:t>
      </w:r>
      <w:r w:rsidRPr="00622BF2">
        <w:t>10</w:t>
      </w:r>
      <w:r w:rsidRPr="00622BF2">
        <w:rPr>
          <w:vertAlign w:val="superscript"/>
        </w:rPr>
        <w:t>−14</w:t>
      </w:r>
      <w:r w:rsidRPr="00622BF2">
        <w:t xml:space="preserve"> s</w:t>
      </w:r>
      <w:r w:rsidRPr="00622BF2">
        <w:rPr>
          <w:rFonts w:hint="eastAsia"/>
        </w:rPr>
        <w:t>，再下降到</w:t>
      </w:r>
      <w:r w:rsidRPr="00D82A5B">
        <w:rPr>
          <w:bCs/>
        </w:rPr>
        <w:t>dmaCu</w:t>
      </w:r>
      <w:r w:rsidRPr="00D82A5B">
        <w:rPr>
          <w:bCs/>
          <w:vertAlign w:val="subscript"/>
        </w:rPr>
        <w:t>0.7</w:t>
      </w:r>
      <w:r>
        <w:rPr>
          <w:bCs/>
          <w:vertAlign w:val="subscript"/>
        </w:rPr>
        <w:t>7</w:t>
      </w:r>
      <w:r w:rsidRPr="00D82A5B">
        <w:rPr>
          <w:bCs/>
        </w:rPr>
        <w:t>Mn</w:t>
      </w:r>
      <w:r w:rsidRPr="00D82A5B">
        <w:rPr>
          <w:bCs/>
          <w:vertAlign w:val="subscript"/>
        </w:rPr>
        <w:t>0.2</w:t>
      </w:r>
      <w:r>
        <w:rPr>
          <w:bCs/>
          <w:vertAlign w:val="subscript"/>
        </w:rPr>
        <w:t>3</w:t>
      </w:r>
      <w:r w:rsidRPr="00D82A5B">
        <w:rPr>
          <w:rFonts w:hint="eastAsia"/>
          <w:bCs/>
        </w:rPr>
        <w:t>的</w:t>
      </w:r>
      <w:r w:rsidRPr="00622BF2">
        <w:t>3.2</w:t>
      </w:r>
      <w:r w:rsidRPr="00622BF2">
        <w:rPr>
          <w:rFonts w:hint="eastAsia"/>
        </w:rPr>
        <w:t>×</w:t>
      </w:r>
      <w:r w:rsidRPr="00622BF2">
        <w:t>10</w:t>
      </w:r>
      <w:r w:rsidRPr="00622BF2">
        <w:rPr>
          <w:vertAlign w:val="superscript"/>
        </w:rPr>
        <w:t>−14</w:t>
      </w:r>
      <w:r w:rsidRPr="00622BF2">
        <w:t xml:space="preserve"> s</w:t>
      </w:r>
      <w:r w:rsidRPr="00622BF2">
        <w:rPr>
          <w:rFonts w:hint="eastAsia"/>
        </w:rPr>
        <w:t>。活化能随着</w:t>
      </w:r>
      <w:r w:rsidRPr="00622BF2">
        <w:t>Cu%</w:t>
      </w:r>
      <w:r w:rsidRPr="00622BF2">
        <w:rPr>
          <w:rFonts w:hint="eastAsia"/>
        </w:rPr>
        <w:t>的增多而减小与铵离子的运动受限有关。</w:t>
      </w:r>
    </w:p>
    <w:p w14:paraId="0CBA6CB9" w14:textId="13923C5C" w:rsidR="004F310E" w:rsidRPr="002861E2" w:rsidRDefault="004F310E">
      <w:pPr>
        <w:pStyle w:val="1-PHD"/>
        <w:ind w:firstLine="480"/>
        <w:rPr>
          <w:rFonts w:cs="宋体"/>
        </w:rPr>
      </w:pPr>
      <w:r w:rsidRPr="000D5E65">
        <w:rPr>
          <w:rFonts w:hint="eastAsia"/>
        </w:rPr>
        <w:t>介电弛豫行为的演化与</w:t>
      </w:r>
      <w:r w:rsidRPr="000D5E65">
        <w:t>Cu</w:t>
      </w:r>
      <w:r w:rsidRPr="00F85835">
        <w:rPr>
          <w:vertAlign w:val="superscript"/>
        </w:rPr>
        <w:t>2+</w:t>
      </w:r>
      <w:r w:rsidRPr="000D5E65">
        <w:rPr>
          <w:rFonts w:hint="eastAsia"/>
        </w:rPr>
        <w:t>诱导的结构无序化存在深刻关联。如图</w:t>
      </w:r>
      <w:r w:rsidRPr="000D5E65">
        <w:t>4.1</w:t>
      </w:r>
      <w:r w:rsidR="00491977">
        <w:t>5</w:t>
      </w:r>
      <w:r>
        <w:rPr>
          <w:rFonts w:hint="eastAsia"/>
        </w:rPr>
        <w:t>b</w:t>
      </w:r>
      <w:r w:rsidRPr="000D5E65">
        <w:rPr>
          <w:rFonts w:hint="eastAsia"/>
        </w:rPr>
        <w:t>所示，随着</w:t>
      </w:r>
      <w:r w:rsidRPr="00F85835">
        <w:rPr>
          <w:i/>
          <w:iCs/>
        </w:rPr>
        <w:t>x</w:t>
      </w:r>
      <w:r w:rsidRPr="000D5E65">
        <w:rPr>
          <w:rFonts w:hint="eastAsia"/>
        </w:rPr>
        <w:t>增加，</w:t>
      </w:r>
      <w:r w:rsidRPr="000D5E65">
        <w:t>dmaCuMn</w:t>
      </w:r>
      <w:r w:rsidRPr="000D5E65">
        <w:rPr>
          <w:rFonts w:hint="eastAsia"/>
        </w:rPr>
        <w:t>体系的介电异常峰不仅向低温位移，其峰宽（</w:t>
      </w:r>
      <w:r w:rsidRPr="000D5E65">
        <w:t>FWHM</w:t>
      </w:r>
      <w:r w:rsidRPr="000D5E65">
        <w:rPr>
          <w:rFonts w:hint="eastAsia"/>
        </w:rPr>
        <w:t>）也呈现系统性展宽，峰值高度从</w:t>
      </w:r>
      <w:r w:rsidRPr="00F544C3">
        <w:rPr>
          <w:i/>
          <w:iCs/>
        </w:rPr>
        <w:t>x</w:t>
      </w:r>
      <w:r w:rsidRPr="000D5E65">
        <w:t>=0.</w:t>
      </w:r>
      <w:r w:rsidR="00AA3E68">
        <w:t>06</w:t>
      </w:r>
      <w:r w:rsidRPr="000D5E65">
        <w:rPr>
          <w:rFonts w:hint="eastAsia"/>
        </w:rPr>
        <w:t>时的</w:t>
      </w:r>
      <w:r w:rsidRPr="00257810">
        <w:rPr>
          <w:rFonts w:hint="eastAsia"/>
          <w:i/>
          <w:iCs/>
        </w:rPr>
        <w:t>ε</w:t>
      </w:r>
      <w:r>
        <w:rPr>
          <w:rFonts w:ascii="DengXian" w:eastAsia="DengXian" w:hAnsi="DengXian" w:hint="eastAsia"/>
          <w:i/>
          <w:iCs/>
        </w:rPr>
        <w:t>'</w:t>
      </w:r>
      <w:r w:rsidRPr="000D5E65">
        <w:t>=2</w:t>
      </w:r>
      <w:r w:rsidR="00AA3E68">
        <w:t>1.8</w:t>
      </w:r>
      <w:r w:rsidRPr="000D5E65">
        <w:rPr>
          <w:rFonts w:hint="eastAsia"/>
        </w:rPr>
        <w:t>显著衰减至</w:t>
      </w:r>
      <w:r w:rsidRPr="00F544C3">
        <w:rPr>
          <w:i/>
          <w:iCs/>
        </w:rPr>
        <w:t>x</w:t>
      </w:r>
      <w:r w:rsidRPr="000D5E65">
        <w:t>=0.30</w:t>
      </w:r>
      <w:r w:rsidRPr="000D5E65">
        <w:rPr>
          <w:rFonts w:hint="eastAsia"/>
        </w:rPr>
        <w:t>的</w:t>
      </w:r>
      <w:r w:rsidRPr="000D5E65">
        <w:t>1</w:t>
      </w:r>
      <w:r w:rsidR="00AA3E68">
        <w:t>3.9</w:t>
      </w:r>
      <w:r w:rsidRPr="000D5E65">
        <w:rPr>
          <w:rFonts w:hint="eastAsia"/>
        </w:rPr>
        <w:t>。活化能</w:t>
      </w:r>
      <w:r>
        <w:rPr>
          <w:rFonts w:hint="eastAsia"/>
        </w:rPr>
        <w:t>随着</w:t>
      </w:r>
      <w:r>
        <w:rPr>
          <w:rFonts w:hint="eastAsia"/>
        </w:rPr>
        <w:t>Cu</w:t>
      </w:r>
      <w:r w:rsidRPr="00F85835">
        <w:rPr>
          <w:vertAlign w:val="superscript"/>
        </w:rPr>
        <w:t>2+</w:t>
      </w:r>
      <w:r>
        <w:rPr>
          <w:rFonts w:hint="eastAsia"/>
        </w:rPr>
        <w:t>的增加而</w:t>
      </w:r>
      <w:r w:rsidRPr="000D5E65">
        <w:rPr>
          <w:rFonts w:hint="eastAsia"/>
        </w:rPr>
        <w:t>降低</w:t>
      </w:r>
      <w:r>
        <w:rPr>
          <w:rFonts w:hint="eastAsia"/>
        </w:rPr>
        <w:t>，</w:t>
      </w:r>
      <w:r w:rsidRPr="00F544C3">
        <w:rPr>
          <w:i/>
          <w:iCs/>
        </w:rPr>
        <w:t>E</w:t>
      </w:r>
      <w:r w:rsidRPr="00F544C3">
        <w:rPr>
          <w:i/>
          <w:iCs/>
          <w:vertAlign w:val="subscript"/>
        </w:rPr>
        <w:t>a</w:t>
      </w:r>
      <w:r w:rsidRPr="000D5E65">
        <w:rPr>
          <w:rFonts w:hint="eastAsia"/>
        </w:rPr>
        <w:t>从</w:t>
      </w:r>
      <w:r w:rsidRPr="00F85835">
        <w:rPr>
          <w:i/>
          <w:iCs/>
        </w:rPr>
        <w:t>x</w:t>
      </w:r>
      <w:r w:rsidRPr="000D5E65">
        <w:rPr>
          <w:rFonts w:hint="eastAsia"/>
        </w:rPr>
        <w:t>=0.06</w:t>
      </w:r>
      <w:r w:rsidRPr="000D5E65">
        <w:rPr>
          <w:rFonts w:hint="eastAsia"/>
        </w:rPr>
        <w:t>的</w:t>
      </w:r>
      <w:r w:rsidRPr="000D5E65">
        <w:rPr>
          <w:rFonts w:hint="eastAsia"/>
        </w:rPr>
        <w:t>0.29 eV</w:t>
      </w:r>
      <w:r w:rsidRPr="000D5E65">
        <w:rPr>
          <w:rFonts w:hint="eastAsia"/>
        </w:rPr>
        <w:t>降至</w:t>
      </w:r>
      <w:r w:rsidRPr="00F85835">
        <w:rPr>
          <w:i/>
          <w:iCs/>
        </w:rPr>
        <w:t>x</w:t>
      </w:r>
      <w:r w:rsidRPr="000D5E65">
        <w:rPr>
          <w:rFonts w:hint="eastAsia"/>
        </w:rPr>
        <w:t>=0.7</w:t>
      </w:r>
      <w:r w:rsidR="00AA3E68">
        <w:t>7</w:t>
      </w:r>
      <w:r w:rsidRPr="000D5E65">
        <w:rPr>
          <w:rFonts w:hint="eastAsia"/>
        </w:rPr>
        <w:t>的</w:t>
      </w:r>
      <w:r w:rsidRPr="000D5E65">
        <w:rPr>
          <w:rFonts w:hint="eastAsia"/>
        </w:rPr>
        <w:t>0.27 eV</w:t>
      </w:r>
      <w:r w:rsidRPr="000D5E65">
        <w:rPr>
          <w:rFonts w:hint="eastAsia"/>
        </w:rPr>
        <w:t>，反映畸变孔穴势阱</w:t>
      </w:r>
      <w:r w:rsidRPr="000D5E65">
        <w:rPr>
          <w:rFonts w:hint="eastAsia"/>
        </w:rPr>
        <w:lastRenderedPageBreak/>
        <w:t>变浅，局域跳跃更易激活</w:t>
      </w:r>
      <w:r>
        <w:rPr>
          <w:rFonts w:hint="eastAsia"/>
        </w:rPr>
        <w:t>。介电响应</w:t>
      </w:r>
      <w:r w:rsidRPr="000D5E65">
        <w:rPr>
          <w:rFonts w:hint="eastAsia"/>
        </w:rPr>
        <w:t>展宽效应可归因于孔穴微环境的布居展宽：随机分布的</w:t>
      </w:r>
      <w:r w:rsidRPr="000D5E65">
        <w:rPr>
          <w:rFonts w:hint="eastAsia"/>
        </w:rPr>
        <w:t>Jahn-Teller</w:t>
      </w:r>
      <w:r w:rsidRPr="000D5E65">
        <w:rPr>
          <w:rFonts w:hint="eastAsia"/>
        </w:rPr>
        <w:t>畸变</w:t>
      </w:r>
      <w:r w:rsidRPr="000D5E65">
        <w:rPr>
          <w:rFonts w:hint="eastAsia"/>
        </w:rPr>
        <w:t>CuO</w:t>
      </w:r>
      <w:r w:rsidRPr="00F85835">
        <w:rPr>
          <w:vertAlign w:val="subscript"/>
        </w:rPr>
        <w:t>6</w:t>
      </w:r>
      <w:r w:rsidRPr="000D5E65">
        <w:rPr>
          <w:rFonts w:hint="eastAsia"/>
        </w:rPr>
        <w:t>八面体在晶格中形成非均匀应力场，导致铵离子所处的孔穴微环境呈现能量势阱的非均匀布居（类比晶体场分裂中的</w:t>
      </w:r>
      <w:r w:rsidRPr="000D5E65">
        <w:rPr>
          <w:rFonts w:hint="eastAsia"/>
        </w:rPr>
        <w:t>Stark</w:t>
      </w:r>
      <w:r w:rsidRPr="000D5E65">
        <w:rPr>
          <w:rFonts w:hint="eastAsia"/>
        </w:rPr>
        <w:t>展宽机制）。不同势阱深度的空间分布使得铵离子转动需要克服差异化的活化能垒，从而产生弛豫时间的多态分布，在宏观上表现为介电峰的展宽。</w:t>
      </w:r>
      <w:r>
        <w:rPr>
          <w:rFonts w:hint="eastAsia"/>
        </w:rPr>
        <w:t>介电峰值强度的系统性衰减可归因于钉扎效应引发的长程协同性破坏。</w:t>
      </w:r>
      <w:r w:rsidRPr="000D5E65">
        <w:rPr>
          <w:rFonts w:hint="eastAsia"/>
        </w:rPr>
        <w:t>畸变八面体作为钉扎点，破坏铵离子转动的长程关联，减少有效参与弛豫的偶极矩数量，导致峰值强度降低。</w:t>
      </w:r>
      <w:r>
        <w:rPr>
          <w:rFonts w:hint="eastAsia"/>
        </w:rPr>
        <w:t>介电响应的衰减和展宽</w:t>
      </w:r>
      <w:r w:rsidRPr="000D5E65">
        <w:rPr>
          <w:rFonts w:hint="eastAsia"/>
        </w:rPr>
        <w:t>与结构分析</w:t>
      </w:r>
      <w:r w:rsidRPr="00F544C3">
        <w:rPr>
          <w:rFonts w:hint="eastAsia"/>
        </w:rPr>
        <w:t>中观察到的对称性破缺（</w:t>
      </w:r>
      <w:r w:rsidRPr="00F544C3">
        <w:rPr>
          <w:i/>
          <w:iCs/>
        </w:rPr>
        <w:t>R</w:t>
      </w:r>
      <w:r w:rsidRPr="00F544C3">
        <w:t xml:space="preserve"> 3̅</w:t>
      </w:r>
      <w:r w:rsidRPr="00F544C3">
        <w:rPr>
          <w:i/>
          <w:iCs/>
        </w:rPr>
        <w:t>c</w:t>
      </w:r>
      <w:r w:rsidRPr="00F544C3">
        <w:rPr>
          <w:rFonts w:hint="eastAsia"/>
        </w:rPr>
        <w:t>→</w:t>
      </w:r>
      <w:r w:rsidRPr="00F544C3">
        <w:rPr>
          <w:i/>
          <w:iCs/>
        </w:rPr>
        <w:t>C</w:t>
      </w:r>
      <w:r w:rsidRPr="00F544C3">
        <w:t xml:space="preserve"> 2/</w:t>
      </w:r>
      <w:r w:rsidRPr="00F544C3">
        <w:rPr>
          <w:i/>
          <w:iCs/>
        </w:rPr>
        <w:t>c</w:t>
      </w:r>
      <w:r w:rsidRPr="00F544C3">
        <w:rPr>
          <w:rFonts w:hint="eastAsia"/>
        </w:rPr>
        <w:t>）直接呼应，其演化与晶格各向异性、有机基团几</w:t>
      </w:r>
      <w:r w:rsidRPr="00DA2751">
        <w:rPr>
          <w:rFonts w:hint="eastAsia"/>
        </w:rPr>
        <w:t>何畸变等微观参数变化同源。</w:t>
      </w:r>
    </w:p>
    <w:p w14:paraId="437F0DFF" w14:textId="212D17D2" w:rsidR="00C67F6B" w:rsidRPr="00C67F6B" w:rsidRDefault="00B063FC">
      <w:pPr>
        <w:pStyle w:val="3--zhu"/>
        <w:spacing w:before="156"/>
      </w:pPr>
      <w:r>
        <w:rPr>
          <w:rFonts w:hint="eastAsia"/>
        </w:rPr>
        <w:t>表</w:t>
      </w:r>
      <w:r>
        <w:rPr>
          <w:rFonts w:hint="eastAsia"/>
        </w:rPr>
        <w:t>4.</w:t>
      </w:r>
      <w:r>
        <w:t>5 dmaCuMn</w:t>
      </w:r>
      <w:r>
        <w:rPr>
          <w:rFonts w:hint="eastAsia"/>
        </w:rPr>
        <w:t>化合物介电性质总结</w:t>
      </w:r>
      <w:r w:rsidR="002214B2">
        <w:rPr>
          <w:rFonts w:hint="eastAsia"/>
        </w:rPr>
        <w:t xml:space="preserve"> (</w:t>
      </w:r>
      <w:r w:rsidR="002214B2">
        <w:t>1 MHz</w:t>
      </w:r>
      <w:r w:rsidR="002214B2">
        <w:rPr>
          <w:rFonts w:hint="eastAsia"/>
        </w:rPr>
        <w:t>和</w:t>
      </w:r>
      <w:r w:rsidR="002214B2">
        <w:rPr>
          <w:rFonts w:hint="eastAsia"/>
        </w:rPr>
        <w:t>1</w:t>
      </w:r>
      <w:r w:rsidR="002214B2">
        <w:t xml:space="preserve"> </w:t>
      </w:r>
      <w:r w:rsidR="002214B2">
        <w:rPr>
          <w:rFonts w:hint="eastAsia"/>
        </w:rPr>
        <w:t>kHz</w:t>
      </w:r>
      <w:r w:rsidR="002214B2">
        <w:t>)</w:t>
      </w:r>
    </w:p>
    <w:tbl>
      <w:tblPr>
        <w:tblW w:w="5032" w:type="pct"/>
        <w:tblBorders>
          <w:top w:val="single" w:sz="4" w:space="0" w:color="auto"/>
          <w:bottom w:val="single" w:sz="4" w:space="0" w:color="auto"/>
          <w:insideH w:val="single" w:sz="4" w:space="0" w:color="auto"/>
        </w:tblBorders>
        <w:tblLayout w:type="fixed"/>
        <w:tblCellMar>
          <w:left w:w="0" w:type="dxa"/>
          <w:right w:w="0" w:type="dxa"/>
        </w:tblCellMar>
        <w:tblLook w:val="04A0" w:firstRow="1" w:lastRow="0" w:firstColumn="1" w:lastColumn="0" w:noHBand="0" w:noVBand="1"/>
      </w:tblPr>
      <w:tblGrid>
        <w:gridCol w:w="1414"/>
        <w:gridCol w:w="842"/>
        <w:gridCol w:w="843"/>
        <w:gridCol w:w="843"/>
        <w:gridCol w:w="844"/>
        <w:gridCol w:w="844"/>
        <w:gridCol w:w="844"/>
        <w:gridCol w:w="853"/>
        <w:gridCol w:w="844"/>
        <w:gridCol w:w="844"/>
      </w:tblGrid>
      <w:tr w:rsidR="00B063FC" w:rsidRPr="00E85DF8" w14:paraId="41B66F5A" w14:textId="77777777" w:rsidTr="00DF2A2B">
        <w:tc>
          <w:tcPr>
            <w:tcW w:w="1414" w:type="dxa"/>
            <w:noWrap/>
            <w:vAlign w:val="center"/>
            <w:hideMark/>
          </w:tcPr>
          <w:p w14:paraId="53059333" w14:textId="77777777" w:rsidR="00B063FC" w:rsidRPr="00257810" w:rsidRDefault="00B063FC">
            <w:pPr>
              <w:pStyle w:val="3--zhu0"/>
              <w:spacing w:line="240" w:lineRule="auto"/>
              <w:rPr>
                <w:szCs w:val="16"/>
              </w:rPr>
            </w:pPr>
            <w:bookmarkStart w:id="795" w:name="_Hlk192188305"/>
            <w:r w:rsidRPr="00257810">
              <w:rPr>
                <w:szCs w:val="16"/>
              </w:rPr>
              <w:t>Compound</w:t>
            </w:r>
          </w:p>
        </w:tc>
        <w:tc>
          <w:tcPr>
            <w:tcW w:w="842" w:type="dxa"/>
            <w:noWrap/>
            <w:vAlign w:val="center"/>
            <w:hideMark/>
          </w:tcPr>
          <w:p w14:paraId="17ECEAB0" w14:textId="77777777" w:rsidR="00B063FC" w:rsidRPr="00DF2A2B" w:rsidRDefault="00B063FC">
            <w:pPr>
              <w:pStyle w:val="3--zhu0"/>
              <w:spacing w:line="240" w:lineRule="auto"/>
              <w:jc w:val="center"/>
              <w:rPr>
                <w:szCs w:val="16"/>
              </w:rPr>
            </w:pPr>
            <w:r w:rsidRPr="00DF2A2B">
              <w:rPr>
                <w:szCs w:val="16"/>
              </w:rPr>
              <w:t>dma</w:t>
            </w:r>
          </w:p>
          <w:p w14:paraId="76F42FA3" w14:textId="77777777" w:rsidR="00B063FC" w:rsidRPr="00DF2A2B" w:rsidRDefault="00B063FC">
            <w:pPr>
              <w:pStyle w:val="3--zhu0"/>
              <w:spacing w:line="240" w:lineRule="auto"/>
              <w:jc w:val="center"/>
              <w:rPr>
                <w:szCs w:val="16"/>
              </w:rPr>
            </w:pPr>
            <w:r w:rsidRPr="00DF2A2B">
              <w:rPr>
                <w:szCs w:val="16"/>
              </w:rPr>
              <w:t>Cu</w:t>
            </w:r>
            <w:r w:rsidRPr="00DF2A2B">
              <w:rPr>
                <w:szCs w:val="16"/>
                <w:vertAlign w:val="subscript"/>
              </w:rPr>
              <w:t>0.06</w:t>
            </w:r>
            <w:r w:rsidRPr="00DF2A2B">
              <w:rPr>
                <w:szCs w:val="16"/>
              </w:rPr>
              <w:t>Mn</w:t>
            </w:r>
            <w:r w:rsidRPr="00DF2A2B">
              <w:rPr>
                <w:szCs w:val="16"/>
                <w:vertAlign w:val="subscript"/>
              </w:rPr>
              <w:t>0.94</w:t>
            </w:r>
          </w:p>
        </w:tc>
        <w:tc>
          <w:tcPr>
            <w:tcW w:w="843" w:type="dxa"/>
            <w:noWrap/>
            <w:vAlign w:val="center"/>
            <w:hideMark/>
          </w:tcPr>
          <w:p w14:paraId="10D467EB" w14:textId="77777777" w:rsidR="00B063FC" w:rsidRPr="00DF2A2B" w:rsidRDefault="00B063FC">
            <w:pPr>
              <w:pStyle w:val="3--zhu0"/>
              <w:spacing w:line="240" w:lineRule="auto"/>
              <w:jc w:val="center"/>
              <w:rPr>
                <w:szCs w:val="16"/>
              </w:rPr>
            </w:pPr>
            <w:r w:rsidRPr="00DF2A2B">
              <w:rPr>
                <w:szCs w:val="16"/>
              </w:rPr>
              <w:t>dma</w:t>
            </w:r>
          </w:p>
          <w:p w14:paraId="3FA364D5" w14:textId="77777777" w:rsidR="00B063FC" w:rsidRPr="00DF2A2B" w:rsidRDefault="00B063FC">
            <w:pPr>
              <w:pStyle w:val="3--zhu0"/>
              <w:spacing w:line="240" w:lineRule="auto"/>
              <w:jc w:val="center"/>
              <w:rPr>
                <w:szCs w:val="16"/>
              </w:rPr>
            </w:pPr>
            <w:r w:rsidRPr="00DF2A2B">
              <w:rPr>
                <w:szCs w:val="16"/>
              </w:rPr>
              <w:t>Cu</w:t>
            </w:r>
            <w:r w:rsidRPr="00DF2A2B">
              <w:rPr>
                <w:szCs w:val="16"/>
                <w:vertAlign w:val="subscript"/>
              </w:rPr>
              <w:t>0.11</w:t>
            </w:r>
            <w:r w:rsidRPr="00DF2A2B">
              <w:rPr>
                <w:szCs w:val="16"/>
              </w:rPr>
              <w:t>Mn</w:t>
            </w:r>
            <w:r w:rsidRPr="00DF2A2B">
              <w:rPr>
                <w:szCs w:val="16"/>
                <w:vertAlign w:val="subscript"/>
              </w:rPr>
              <w:t>0.89</w:t>
            </w:r>
          </w:p>
        </w:tc>
        <w:tc>
          <w:tcPr>
            <w:tcW w:w="843" w:type="dxa"/>
            <w:noWrap/>
            <w:vAlign w:val="center"/>
            <w:hideMark/>
          </w:tcPr>
          <w:p w14:paraId="7A601DA3" w14:textId="77777777" w:rsidR="00B063FC" w:rsidRPr="00DF2A2B" w:rsidRDefault="00B063FC">
            <w:pPr>
              <w:pStyle w:val="3--zhu0"/>
              <w:spacing w:line="240" w:lineRule="auto"/>
              <w:jc w:val="center"/>
              <w:rPr>
                <w:szCs w:val="16"/>
              </w:rPr>
            </w:pPr>
            <w:r w:rsidRPr="00DF2A2B">
              <w:rPr>
                <w:szCs w:val="16"/>
              </w:rPr>
              <w:t>dma</w:t>
            </w:r>
          </w:p>
          <w:p w14:paraId="545DE362" w14:textId="77777777" w:rsidR="00B063FC" w:rsidRPr="00DF2A2B" w:rsidRDefault="00B063FC">
            <w:pPr>
              <w:pStyle w:val="3--zhu0"/>
              <w:spacing w:line="240" w:lineRule="auto"/>
              <w:jc w:val="center"/>
              <w:rPr>
                <w:szCs w:val="16"/>
              </w:rPr>
            </w:pPr>
            <w:r w:rsidRPr="00DF2A2B">
              <w:rPr>
                <w:szCs w:val="16"/>
              </w:rPr>
              <w:t>Cu</w:t>
            </w:r>
            <w:r w:rsidRPr="00DF2A2B">
              <w:rPr>
                <w:szCs w:val="16"/>
                <w:vertAlign w:val="subscript"/>
              </w:rPr>
              <w:t>0.18</w:t>
            </w:r>
            <w:r w:rsidRPr="00DF2A2B">
              <w:rPr>
                <w:szCs w:val="16"/>
              </w:rPr>
              <w:t>Mn</w:t>
            </w:r>
            <w:r w:rsidRPr="00DF2A2B">
              <w:rPr>
                <w:szCs w:val="16"/>
                <w:vertAlign w:val="subscript"/>
              </w:rPr>
              <w:t>0.82</w:t>
            </w:r>
          </w:p>
        </w:tc>
        <w:tc>
          <w:tcPr>
            <w:tcW w:w="844" w:type="dxa"/>
            <w:noWrap/>
            <w:vAlign w:val="center"/>
            <w:hideMark/>
          </w:tcPr>
          <w:p w14:paraId="30E91978" w14:textId="77777777" w:rsidR="00B063FC" w:rsidRPr="00DF2A2B" w:rsidRDefault="00B063FC">
            <w:pPr>
              <w:pStyle w:val="3--zhu0"/>
              <w:spacing w:line="240" w:lineRule="auto"/>
              <w:jc w:val="center"/>
              <w:rPr>
                <w:szCs w:val="16"/>
              </w:rPr>
            </w:pPr>
            <w:r w:rsidRPr="00DF2A2B">
              <w:rPr>
                <w:szCs w:val="16"/>
              </w:rPr>
              <w:t>dma</w:t>
            </w:r>
          </w:p>
          <w:p w14:paraId="7982D586" w14:textId="77777777" w:rsidR="00B063FC" w:rsidRPr="00DF2A2B" w:rsidRDefault="00B063FC">
            <w:pPr>
              <w:pStyle w:val="3--zhu0"/>
              <w:spacing w:line="240" w:lineRule="auto"/>
              <w:jc w:val="center"/>
              <w:rPr>
                <w:szCs w:val="16"/>
              </w:rPr>
            </w:pPr>
            <w:r w:rsidRPr="00DF2A2B">
              <w:rPr>
                <w:szCs w:val="16"/>
              </w:rPr>
              <w:t>Cu</w:t>
            </w:r>
            <w:r w:rsidRPr="00DF2A2B">
              <w:rPr>
                <w:szCs w:val="16"/>
                <w:vertAlign w:val="subscript"/>
              </w:rPr>
              <w:t>0.30</w:t>
            </w:r>
            <w:r w:rsidRPr="00DF2A2B">
              <w:rPr>
                <w:szCs w:val="16"/>
              </w:rPr>
              <w:t>Mn</w:t>
            </w:r>
            <w:r w:rsidRPr="00DF2A2B">
              <w:rPr>
                <w:szCs w:val="16"/>
                <w:vertAlign w:val="subscript"/>
              </w:rPr>
              <w:t>0.70</w:t>
            </w:r>
          </w:p>
        </w:tc>
        <w:tc>
          <w:tcPr>
            <w:tcW w:w="844" w:type="dxa"/>
            <w:noWrap/>
            <w:vAlign w:val="center"/>
          </w:tcPr>
          <w:p w14:paraId="2B467A14" w14:textId="77777777" w:rsidR="00B063FC" w:rsidRPr="00DF2A2B" w:rsidRDefault="00B063FC">
            <w:pPr>
              <w:pStyle w:val="3--zhu0"/>
              <w:spacing w:line="240" w:lineRule="auto"/>
              <w:jc w:val="center"/>
              <w:rPr>
                <w:szCs w:val="16"/>
              </w:rPr>
            </w:pPr>
            <w:r w:rsidRPr="00DF2A2B">
              <w:rPr>
                <w:szCs w:val="16"/>
              </w:rPr>
              <w:t>dma</w:t>
            </w:r>
          </w:p>
          <w:p w14:paraId="49C6299B" w14:textId="77777777" w:rsidR="00B063FC" w:rsidRPr="00DF2A2B" w:rsidRDefault="00B063FC">
            <w:pPr>
              <w:pStyle w:val="3--zhu0"/>
              <w:spacing w:line="240" w:lineRule="auto"/>
              <w:jc w:val="center"/>
              <w:rPr>
                <w:szCs w:val="16"/>
              </w:rPr>
            </w:pPr>
            <w:r w:rsidRPr="00DF2A2B">
              <w:rPr>
                <w:szCs w:val="16"/>
              </w:rPr>
              <w:t>Cu</w:t>
            </w:r>
            <w:r w:rsidRPr="00DF2A2B">
              <w:rPr>
                <w:szCs w:val="16"/>
                <w:vertAlign w:val="subscript"/>
              </w:rPr>
              <w:t>0.40</w:t>
            </w:r>
            <w:r w:rsidRPr="00DF2A2B">
              <w:rPr>
                <w:szCs w:val="16"/>
              </w:rPr>
              <w:t>Mn</w:t>
            </w:r>
            <w:r w:rsidRPr="00DF2A2B">
              <w:rPr>
                <w:szCs w:val="16"/>
                <w:vertAlign w:val="subscript"/>
              </w:rPr>
              <w:t>0.60</w:t>
            </w:r>
          </w:p>
        </w:tc>
        <w:tc>
          <w:tcPr>
            <w:tcW w:w="844" w:type="dxa"/>
            <w:noWrap/>
            <w:vAlign w:val="center"/>
          </w:tcPr>
          <w:p w14:paraId="5236FF11" w14:textId="77777777" w:rsidR="00B063FC" w:rsidRPr="00DF2A2B" w:rsidRDefault="00B063FC">
            <w:pPr>
              <w:pStyle w:val="3--zhu0"/>
              <w:spacing w:line="240" w:lineRule="auto"/>
              <w:jc w:val="center"/>
              <w:rPr>
                <w:szCs w:val="16"/>
              </w:rPr>
            </w:pPr>
            <w:r w:rsidRPr="00DF2A2B">
              <w:rPr>
                <w:szCs w:val="16"/>
              </w:rPr>
              <w:t>dma</w:t>
            </w:r>
          </w:p>
          <w:p w14:paraId="22E40E43" w14:textId="77777777" w:rsidR="00B063FC" w:rsidRPr="00DF2A2B" w:rsidRDefault="00B063FC">
            <w:pPr>
              <w:pStyle w:val="3--zhu0"/>
              <w:spacing w:line="240" w:lineRule="auto"/>
              <w:jc w:val="center"/>
              <w:rPr>
                <w:szCs w:val="16"/>
              </w:rPr>
            </w:pPr>
            <w:r w:rsidRPr="00DF2A2B">
              <w:rPr>
                <w:szCs w:val="16"/>
              </w:rPr>
              <w:t>Cu</w:t>
            </w:r>
            <w:r w:rsidRPr="00DF2A2B">
              <w:rPr>
                <w:szCs w:val="16"/>
                <w:vertAlign w:val="subscript"/>
              </w:rPr>
              <w:t>0.54</w:t>
            </w:r>
            <w:r w:rsidRPr="00DF2A2B">
              <w:rPr>
                <w:szCs w:val="16"/>
              </w:rPr>
              <w:t>Mn</w:t>
            </w:r>
            <w:r w:rsidRPr="00DF2A2B">
              <w:rPr>
                <w:szCs w:val="16"/>
                <w:vertAlign w:val="subscript"/>
              </w:rPr>
              <w:t>0.46</w:t>
            </w:r>
          </w:p>
        </w:tc>
        <w:tc>
          <w:tcPr>
            <w:tcW w:w="853" w:type="dxa"/>
            <w:noWrap/>
            <w:vAlign w:val="center"/>
          </w:tcPr>
          <w:p w14:paraId="2203E713" w14:textId="77777777" w:rsidR="00B063FC" w:rsidRPr="00DF2A2B" w:rsidRDefault="00B063FC">
            <w:pPr>
              <w:pStyle w:val="3--zhu0"/>
              <w:spacing w:line="240" w:lineRule="auto"/>
              <w:jc w:val="center"/>
              <w:rPr>
                <w:szCs w:val="16"/>
              </w:rPr>
            </w:pPr>
            <w:r w:rsidRPr="00DF2A2B">
              <w:rPr>
                <w:szCs w:val="16"/>
              </w:rPr>
              <w:t>dma</w:t>
            </w:r>
          </w:p>
          <w:p w14:paraId="0AC4895D" w14:textId="77777777" w:rsidR="00B063FC" w:rsidRPr="00DF2A2B" w:rsidRDefault="00B063FC">
            <w:pPr>
              <w:pStyle w:val="3--zhu0"/>
              <w:spacing w:line="240" w:lineRule="auto"/>
              <w:jc w:val="center"/>
              <w:rPr>
                <w:szCs w:val="16"/>
              </w:rPr>
            </w:pPr>
            <w:r w:rsidRPr="00DF2A2B">
              <w:rPr>
                <w:szCs w:val="16"/>
              </w:rPr>
              <w:t>Cu</w:t>
            </w:r>
            <w:r w:rsidRPr="00DF2A2B">
              <w:rPr>
                <w:szCs w:val="16"/>
                <w:vertAlign w:val="subscript"/>
              </w:rPr>
              <w:t>0.66</w:t>
            </w:r>
            <w:r w:rsidRPr="00DF2A2B">
              <w:rPr>
                <w:szCs w:val="16"/>
              </w:rPr>
              <w:t>Mn</w:t>
            </w:r>
            <w:r w:rsidRPr="00DF2A2B">
              <w:rPr>
                <w:szCs w:val="16"/>
                <w:vertAlign w:val="subscript"/>
              </w:rPr>
              <w:t>0.34</w:t>
            </w:r>
          </w:p>
        </w:tc>
        <w:tc>
          <w:tcPr>
            <w:tcW w:w="844" w:type="dxa"/>
            <w:noWrap/>
            <w:vAlign w:val="center"/>
          </w:tcPr>
          <w:p w14:paraId="30D676E0" w14:textId="77777777" w:rsidR="00B063FC" w:rsidRPr="00DF2A2B" w:rsidRDefault="00B063FC">
            <w:pPr>
              <w:pStyle w:val="3--zhu0"/>
              <w:spacing w:line="240" w:lineRule="auto"/>
              <w:jc w:val="center"/>
              <w:rPr>
                <w:szCs w:val="16"/>
              </w:rPr>
            </w:pPr>
            <w:r w:rsidRPr="00DF2A2B">
              <w:rPr>
                <w:szCs w:val="16"/>
              </w:rPr>
              <w:t>dma</w:t>
            </w:r>
          </w:p>
          <w:p w14:paraId="2E9B2ACB" w14:textId="77777777" w:rsidR="00B063FC" w:rsidRPr="00DF2A2B" w:rsidRDefault="00B063FC">
            <w:pPr>
              <w:pStyle w:val="3--zhu0"/>
              <w:spacing w:line="240" w:lineRule="auto"/>
              <w:jc w:val="center"/>
              <w:rPr>
                <w:szCs w:val="16"/>
              </w:rPr>
            </w:pPr>
            <w:r w:rsidRPr="00DF2A2B">
              <w:rPr>
                <w:szCs w:val="16"/>
              </w:rPr>
              <w:t>Cu</w:t>
            </w:r>
            <w:r w:rsidRPr="00DF2A2B">
              <w:rPr>
                <w:szCs w:val="16"/>
                <w:vertAlign w:val="subscript"/>
              </w:rPr>
              <w:t>0.93</w:t>
            </w:r>
            <w:r w:rsidRPr="00DF2A2B">
              <w:rPr>
                <w:szCs w:val="16"/>
              </w:rPr>
              <w:t>Mn</w:t>
            </w:r>
            <w:r w:rsidRPr="00DF2A2B">
              <w:rPr>
                <w:szCs w:val="16"/>
                <w:vertAlign w:val="subscript"/>
              </w:rPr>
              <w:t>0.07</w:t>
            </w:r>
          </w:p>
        </w:tc>
        <w:tc>
          <w:tcPr>
            <w:tcW w:w="844" w:type="dxa"/>
            <w:noWrap/>
          </w:tcPr>
          <w:p w14:paraId="11C58929" w14:textId="77777777" w:rsidR="00B063FC" w:rsidRPr="00DF2A2B" w:rsidRDefault="00B063FC">
            <w:pPr>
              <w:pStyle w:val="3--zhu0"/>
              <w:spacing w:line="240" w:lineRule="auto"/>
              <w:jc w:val="center"/>
              <w:rPr>
                <w:szCs w:val="16"/>
              </w:rPr>
            </w:pPr>
            <w:r w:rsidRPr="00DF2A2B">
              <w:rPr>
                <w:szCs w:val="16"/>
              </w:rPr>
              <w:t>dma</w:t>
            </w:r>
          </w:p>
          <w:p w14:paraId="622BB472" w14:textId="77777777" w:rsidR="00B063FC" w:rsidRPr="00DF2A2B" w:rsidRDefault="00B063FC">
            <w:pPr>
              <w:pStyle w:val="3--zhu0"/>
              <w:spacing w:line="240" w:lineRule="auto"/>
              <w:jc w:val="center"/>
              <w:rPr>
                <w:szCs w:val="16"/>
              </w:rPr>
            </w:pPr>
            <w:r w:rsidRPr="00DF2A2B">
              <w:rPr>
                <w:szCs w:val="16"/>
              </w:rPr>
              <w:t>Cu</w:t>
            </w:r>
          </w:p>
        </w:tc>
      </w:tr>
      <w:tr w:rsidR="00B063FC" w:rsidRPr="009306B1" w14:paraId="751704E8" w14:textId="77777777" w:rsidTr="00DF2A2B">
        <w:tc>
          <w:tcPr>
            <w:tcW w:w="9015" w:type="dxa"/>
            <w:gridSpan w:val="10"/>
            <w:tcBorders>
              <w:bottom w:val="single" w:sz="4" w:space="0" w:color="auto"/>
            </w:tcBorders>
            <w:noWrap/>
            <w:vAlign w:val="center"/>
            <w:hideMark/>
          </w:tcPr>
          <w:p w14:paraId="0EDAA5CB" w14:textId="77777777" w:rsidR="00B063FC" w:rsidRPr="00257810" w:rsidRDefault="00B063FC">
            <w:pPr>
              <w:pStyle w:val="3--zhu0"/>
              <w:jc w:val="center"/>
              <w:rPr>
                <w:szCs w:val="16"/>
              </w:rPr>
            </w:pPr>
            <w:r w:rsidRPr="00257810">
              <w:rPr>
                <w:szCs w:val="16"/>
              </w:rPr>
              <w:t>Dielectric properties (from ε' data at</w:t>
            </w:r>
            <w:r w:rsidRPr="00257810">
              <w:rPr>
                <w:b/>
                <w:bCs/>
                <w:szCs w:val="16"/>
              </w:rPr>
              <w:t xml:space="preserve"> 1MHz</w:t>
            </w:r>
            <w:r w:rsidRPr="00257810">
              <w:rPr>
                <w:szCs w:val="16"/>
              </w:rPr>
              <w:t>)</w:t>
            </w:r>
          </w:p>
        </w:tc>
      </w:tr>
      <w:tr w:rsidR="00B063FC" w:rsidRPr="00E85DF8" w14:paraId="6BCCB345" w14:textId="77777777" w:rsidTr="00DF2A2B">
        <w:tc>
          <w:tcPr>
            <w:tcW w:w="1414" w:type="dxa"/>
            <w:tcBorders>
              <w:bottom w:val="nil"/>
            </w:tcBorders>
            <w:noWrap/>
            <w:vAlign w:val="center"/>
            <w:hideMark/>
          </w:tcPr>
          <w:p w14:paraId="0F241FE9" w14:textId="77777777" w:rsidR="00B063FC" w:rsidRPr="00257810" w:rsidRDefault="00B063FC" w:rsidP="00F544C3">
            <w:pPr>
              <w:pStyle w:val="3--zhu0"/>
              <w:rPr>
                <w:sz w:val="15"/>
                <w:szCs w:val="15"/>
              </w:rPr>
            </w:pPr>
            <w:r w:rsidRPr="00257810">
              <w:rPr>
                <w:szCs w:val="16"/>
              </w:rPr>
              <w:t>ε'</w:t>
            </w:r>
            <w:r w:rsidRPr="00257810">
              <w:rPr>
                <w:szCs w:val="16"/>
                <w:vertAlign w:val="subscript"/>
              </w:rPr>
              <w:t>290 K</w:t>
            </w:r>
          </w:p>
        </w:tc>
        <w:tc>
          <w:tcPr>
            <w:tcW w:w="842" w:type="dxa"/>
            <w:tcBorders>
              <w:bottom w:val="nil"/>
            </w:tcBorders>
            <w:noWrap/>
            <w:vAlign w:val="center"/>
            <w:hideMark/>
          </w:tcPr>
          <w:p w14:paraId="77E8E936" w14:textId="3C5DC434" w:rsidR="00B063FC" w:rsidRPr="00257810" w:rsidRDefault="00B063FC" w:rsidP="00F544C3">
            <w:pPr>
              <w:pStyle w:val="3--zhu0"/>
              <w:rPr>
                <w:szCs w:val="16"/>
              </w:rPr>
            </w:pPr>
            <w:r w:rsidRPr="00257810">
              <w:rPr>
                <w:szCs w:val="16"/>
              </w:rPr>
              <w:t>20.0</w:t>
            </w:r>
          </w:p>
        </w:tc>
        <w:tc>
          <w:tcPr>
            <w:tcW w:w="843" w:type="dxa"/>
            <w:tcBorders>
              <w:bottom w:val="nil"/>
            </w:tcBorders>
            <w:noWrap/>
            <w:vAlign w:val="center"/>
            <w:hideMark/>
          </w:tcPr>
          <w:p w14:paraId="3D47A5F8" w14:textId="743CD6B4" w:rsidR="00B063FC" w:rsidRPr="00257810" w:rsidRDefault="00B063FC" w:rsidP="00F544C3">
            <w:pPr>
              <w:pStyle w:val="3--zhu0"/>
              <w:rPr>
                <w:rFonts w:eastAsia="Times New Roman"/>
                <w:szCs w:val="16"/>
              </w:rPr>
            </w:pPr>
            <w:r w:rsidRPr="00257810">
              <w:rPr>
                <w:szCs w:val="16"/>
              </w:rPr>
              <w:t>18.6</w:t>
            </w:r>
          </w:p>
        </w:tc>
        <w:tc>
          <w:tcPr>
            <w:tcW w:w="843" w:type="dxa"/>
            <w:tcBorders>
              <w:bottom w:val="nil"/>
            </w:tcBorders>
            <w:noWrap/>
            <w:vAlign w:val="center"/>
            <w:hideMark/>
          </w:tcPr>
          <w:p w14:paraId="00B6DD8F" w14:textId="5D05B319" w:rsidR="00B063FC" w:rsidRPr="00257810" w:rsidRDefault="00B063FC" w:rsidP="00F544C3">
            <w:pPr>
              <w:pStyle w:val="3--zhu0"/>
              <w:rPr>
                <w:rFonts w:eastAsia="Times New Roman"/>
                <w:szCs w:val="16"/>
              </w:rPr>
            </w:pPr>
            <w:r w:rsidRPr="00257810">
              <w:rPr>
                <w:szCs w:val="16"/>
              </w:rPr>
              <w:t>16.0</w:t>
            </w:r>
          </w:p>
        </w:tc>
        <w:tc>
          <w:tcPr>
            <w:tcW w:w="844" w:type="dxa"/>
            <w:tcBorders>
              <w:bottom w:val="nil"/>
            </w:tcBorders>
            <w:noWrap/>
            <w:vAlign w:val="center"/>
            <w:hideMark/>
          </w:tcPr>
          <w:p w14:paraId="025E6EDA" w14:textId="39642F4B" w:rsidR="00B063FC" w:rsidRPr="00257810" w:rsidRDefault="00B063FC" w:rsidP="00F544C3">
            <w:pPr>
              <w:pStyle w:val="3--zhu0"/>
              <w:rPr>
                <w:szCs w:val="16"/>
              </w:rPr>
            </w:pPr>
            <w:r w:rsidRPr="00257810">
              <w:rPr>
                <w:szCs w:val="16"/>
              </w:rPr>
              <w:t>13.</w:t>
            </w:r>
            <w:r w:rsidR="000022EE" w:rsidRPr="00257810">
              <w:rPr>
                <w:szCs w:val="16"/>
              </w:rPr>
              <w:t>8</w:t>
            </w:r>
          </w:p>
        </w:tc>
        <w:tc>
          <w:tcPr>
            <w:tcW w:w="844" w:type="dxa"/>
            <w:tcBorders>
              <w:bottom w:val="nil"/>
            </w:tcBorders>
            <w:noWrap/>
            <w:vAlign w:val="center"/>
          </w:tcPr>
          <w:p w14:paraId="7BCF41A3" w14:textId="53772FDB" w:rsidR="00B063FC" w:rsidRPr="00257810" w:rsidRDefault="00B063FC" w:rsidP="00F544C3">
            <w:pPr>
              <w:pStyle w:val="3--zhu0"/>
              <w:rPr>
                <w:rFonts w:eastAsia="Times New Roman"/>
                <w:szCs w:val="16"/>
              </w:rPr>
            </w:pPr>
            <w:r w:rsidRPr="00257810">
              <w:rPr>
                <w:szCs w:val="16"/>
              </w:rPr>
              <w:t>11.0</w:t>
            </w:r>
          </w:p>
        </w:tc>
        <w:tc>
          <w:tcPr>
            <w:tcW w:w="844" w:type="dxa"/>
            <w:tcBorders>
              <w:bottom w:val="nil"/>
            </w:tcBorders>
            <w:noWrap/>
            <w:vAlign w:val="center"/>
          </w:tcPr>
          <w:p w14:paraId="59160881" w14:textId="1E73B5B5" w:rsidR="00B063FC" w:rsidRPr="00257810" w:rsidRDefault="00B063FC" w:rsidP="00F544C3">
            <w:pPr>
              <w:pStyle w:val="3--zhu0"/>
              <w:rPr>
                <w:szCs w:val="16"/>
              </w:rPr>
            </w:pPr>
            <w:r w:rsidRPr="00257810">
              <w:rPr>
                <w:szCs w:val="16"/>
              </w:rPr>
              <w:t>9.7</w:t>
            </w:r>
          </w:p>
        </w:tc>
        <w:tc>
          <w:tcPr>
            <w:tcW w:w="853" w:type="dxa"/>
            <w:tcBorders>
              <w:bottom w:val="nil"/>
            </w:tcBorders>
            <w:noWrap/>
            <w:vAlign w:val="center"/>
          </w:tcPr>
          <w:p w14:paraId="3D5118F3" w14:textId="12AD4C13" w:rsidR="00B063FC" w:rsidRPr="00257810" w:rsidRDefault="00B063FC">
            <w:pPr>
              <w:pStyle w:val="3--zhu0"/>
              <w:rPr>
                <w:rFonts w:eastAsia="Times New Roman"/>
                <w:szCs w:val="16"/>
              </w:rPr>
            </w:pPr>
            <w:r w:rsidRPr="00257810">
              <w:rPr>
                <w:szCs w:val="16"/>
              </w:rPr>
              <w:t>8.</w:t>
            </w:r>
            <w:r w:rsidR="000022EE" w:rsidRPr="00257810">
              <w:rPr>
                <w:szCs w:val="16"/>
              </w:rPr>
              <w:t>3</w:t>
            </w:r>
          </w:p>
        </w:tc>
        <w:tc>
          <w:tcPr>
            <w:tcW w:w="844" w:type="dxa"/>
            <w:tcBorders>
              <w:bottom w:val="nil"/>
            </w:tcBorders>
            <w:noWrap/>
            <w:vAlign w:val="center"/>
          </w:tcPr>
          <w:p w14:paraId="6B37052E" w14:textId="1D4C332C" w:rsidR="00B063FC" w:rsidRPr="00257810" w:rsidRDefault="00B063FC" w:rsidP="00DF2A2B">
            <w:pPr>
              <w:pStyle w:val="3--zhu0"/>
              <w:jc w:val="center"/>
              <w:rPr>
                <w:szCs w:val="16"/>
              </w:rPr>
            </w:pPr>
            <w:r w:rsidRPr="00257810">
              <w:rPr>
                <w:szCs w:val="16"/>
              </w:rPr>
              <w:t>7.4</w:t>
            </w:r>
          </w:p>
        </w:tc>
        <w:tc>
          <w:tcPr>
            <w:tcW w:w="844" w:type="dxa"/>
            <w:tcBorders>
              <w:bottom w:val="nil"/>
            </w:tcBorders>
            <w:noWrap/>
          </w:tcPr>
          <w:p w14:paraId="38CEACEC" w14:textId="1715EAB2" w:rsidR="00B063FC" w:rsidRPr="00257810" w:rsidRDefault="00B063FC" w:rsidP="00DF2A2B">
            <w:pPr>
              <w:pStyle w:val="3--zhu0"/>
              <w:jc w:val="center"/>
              <w:rPr>
                <w:szCs w:val="16"/>
              </w:rPr>
            </w:pPr>
            <w:r w:rsidRPr="00257810">
              <w:rPr>
                <w:szCs w:val="16"/>
              </w:rPr>
              <w:t>6.</w:t>
            </w:r>
            <w:r w:rsidR="000022EE" w:rsidRPr="00257810">
              <w:rPr>
                <w:szCs w:val="16"/>
              </w:rPr>
              <w:t>6</w:t>
            </w:r>
          </w:p>
        </w:tc>
      </w:tr>
      <w:tr w:rsidR="00B063FC" w:rsidRPr="00E85DF8" w14:paraId="3CA2D448" w14:textId="77777777" w:rsidTr="00DF2A2B">
        <w:tc>
          <w:tcPr>
            <w:tcW w:w="1414" w:type="dxa"/>
            <w:tcBorders>
              <w:top w:val="nil"/>
              <w:bottom w:val="nil"/>
            </w:tcBorders>
            <w:noWrap/>
            <w:vAlign w:val="center"/>
            <w:hideMark/>
          </w:tcPr>
          <w:p w14:paraId="27066098" w14:textId="77777777" w:rsidR="00B063FC" w:rsidRPr="00257810" w:rsidRDefault="00B063FC" w:rsidP="00F544C3">
            <w:pPr>
              <w:pStyle w:val="3--zhu0"/>
              <w:rPr>
                <w:sz w:val="15"/>
                <w:szCs w:val="15"/>
              </w:rPr>
            </w:pPr>
            <w:r w:rsidRPr="00DF2A2B">
              <w:rPr>
                <w:i/>
                <w:iCs/>
                <w:sz w:val="15"/>
                <w:szCs w:val="15"/>
              </w:rPr>
              <w:t>T</w:t>
            </w:r>
            <w:r w:rsidRPr="00257810">
              <w:rPr>
                <w:sz w:val="15"/>
                <w:szCs w:val="15"/>
                <w:vertAlign w:val="subscript"/>
              </w:rPr>
              <w:t>turn</w:t>
            </w:r>
            <w:r w:rsidRPr="00257810">
              <w:rPr>
                <w:sz w:val="15"/>
                <w:szCs w:val="15"/>
              </w:rPr>
              <w:t xml:space="preserve">, K and  </w:t>
            </w:r>
            <w:r w:rsidRPr="00DF2A2B">
              <w:rPr>
                <w:i/>
                <w:iCs/>
                <w:sz w:val="15"/>
                <w:szCs w:val="15"/>
              </w:rPr>
              <w:t>ε'</w:t>
            </w:r>
            <w:r w:rsidRPr="00257810">
              <w:rPr>
                <w:sz w:val="15"/>
                <w:szCs w:val="15"/>
              </w:rPr>
              <w:t xml:space="preserve"> value </w:t>
            </w:r>
          </w:p>
        </w:tc>
        <w:tc>
          <w:tcPr>
            <w:tcW w:w="842" w:type="dxa"/>
            <w:tcBorders>
              <w:top w:val="nil"/>
              <w:bottom w:val="nil"/>
            </w:tcBorders>
            <w:noWrap/>
            <w:vAlign w:val="center"/>
            <w:hideMark/>
          </w:tcPr>
          <w:p w14:paraId="3AB46AE1" w14:textId="19FC4451" w:rsidR="00B063FC" w:rsidRPr="00257810" w:rsidRDefault="00B063FC" w:rsidP="00F544C3">
            <w:pPr>
              <w:pStyle w:val="3--zhu0"/>
              <w:rPr>
                <w:szCs w:val="16"/>
              </w:rPr>
            </w:pPr>
            <w:r w:rsidRPr="00257810">
              <w:rPr>
                <w:szCs w:val="16"/>
              </w:rPr>
              <w:t>18</w:t>
            </w:r>
            <w:r w:rsidR="000022EE" w:rsidRPr="00257810">
              <w:rPr>
                <w:szCs w:val="16"/>
              </w:rPr>
              <w:t>3</w:t>
            </w:r>
            <w:r w:rsidRPr="00257810">
              <w:rPr>
                <w:szCs w:val="16"/>
              </w:rPr>
              <w:t>, 6.7</w:t>
            </w:r>
          </w:p>
        </w:tc>
        <w:tc>
          <w:tcPr>
            <w:tcW w:w="843" w:type="dxa"/>
            <w:tcBorders>
              <w:top w:val="nil"/>
              <w:bottom w:val="nil"/>
            </w:tcBorders>
            <w:noWrap/>
            <w:vAlign w:val="center"/>
            <w:hideMark/>
          </w:tcPr>
          <w:p w14:paraId="36751467" w14:textId="24319D30" w:rsidR="00B063FC" w:rsidRPr="00257810" w:rsidRDefault="00B063FC" w:rsidP="00F544C3">
            <w:pPr>
              <w:pStyle w:val="3--zhu0"/>
              <w:rPr>
                <w:szCs w:val="16"/>
              </w:rPr>
            </w:pPr>
            <w:r w:rsidRPr="00257810">
              <w:rPr>
                <w:szCs w:val="16"/>
              </w:rPr>
              <w:t>17</w:t>
            </w:r>
            <w:r w:rsidR="000022EE" w:rsidRPr="00257810">
              <w:rPr>
                <w:szCs w:val="16"/>
              </w:rPr>
              <w:t>2</w:t>
            </w:r>
            <w:r w:rsidRPr="00257810">
              <w:rPr>
                <w:szCs w:val="16"/>
              </w:rPr>
              <w:t>, 6.</w:t>
            </w:r>
            <w:r w:rsidR="000022EE" w:rsidRPr="00257810">
              <w:rPr>
                <w:szCs w:val="16"/>
              </w:rPr>
              <w:t>5</w:t>
            </w:r>
          </w:p>
        </w:tc>
        <w:tc>
          <w:tcPr>
            <w:tcW w:w="843" w:type="dxa"/>
            <w:tcBorders>
              <w:top w:val="nil"/>
              <w:bottom w:val="nil"/>
            </w:tcBorders>
            <w:noWrap/>
            <w:vAlign w:val="center"/>
            <w:hideMark/>
          </w:tcPr>
          <w:p w14:paraId="449C8504" w14:textId="42F277E7" w:rsidR="00B063FC" w:rsidRPr="00257810" w:rsidRDefault="00B063FC" w:rsidP="00F544C3">
            <w:pPr>
              <w:pStyle w:val="3--zhu0"/>
              <w:rPr>
                <w:szCs w:val="16"/>
              </w:rPr>
            </w:pPr>
            <w:r w:rsidRPr="00257810">
              <w:rPr>
                <w:szCs w:val="16"/>
              </w:rPr>
              <w:t>171, 6.</w:t>
            </w:r>
            <w:r w:rsidR="000022EE" w:rsidRPr="00257810">
              <w:rPr>
                <w:szCs w:val="16"/>
              </w:rPr>
              <w:t>3</w:t>
            </w:r>
          </w:p>
        </w:tc>
        <w:tc>
          <w:tcPr>
            <w:tcW w:w="844" w:type="dxa"/>
            <w:tcBorders>
              <w:top w:val="nil"/>
              <w:bottom w:val="nil"/>
            </w:tcBorders>
            <w:noWrap/>
            <w:vAlign w:val="center"/>
            <w:hideMark/>
          </w:tcPr>
          <w:p w14:paraId="43A7BCE0" w14:textId="62FA08A1" w:rsidR="00B063FC" w:rsidRPr="00257810" w:rsidRDefault="00B063FC" w:rsidP="00F544C3">
            <w:pPr>
              <w:pStyle w:val="3--zhu0"/>
              <w:rPr>
                <w:szCs w:val="16"/>
              </w:rPr>
            </w:pPr>
            <w:r w:rsidRPr="00257810">
              <w:rPr>
                <w:szCs w:val="16"/>
              </w:rPr>
              <w:t>16</w:t>
            </w:r>
            <w:r w:rsidR="000022EE" w:rsidRPr="00257810">
              <w:rPr>
                <w:szCs w:val="16"/>
              </w:rPr>
              <w:t>7</w:t>
            </w:r>
            <w:r w:rsidRPr="00257810">
              <w:rPr>
                <w:szCs w:val="16"/>
              </w:rPr>
              <w:t>, 6.0</w:t>
            </w:r>
          </w:p>
        </w:tc>
        <w:tc>
          <w:tcPr>
            <w:tcW w:w="844" w:type="dxa"/>
            <w:tcBorders>
              <w:top w:val="nil"/>
              <w:bottom w:val="nil"/>
            </w:tcBorders>
            <w:noWrap/>
            <w:vAlign w:val="center"/>
          </w:tcPr>
          <w:p w14:paraId="1505AFB9" w14:textId="6D69CCF0" w:rsidR="00B063FC" w:rsidRPr="00257810" w:rsidRDefault="00B063FC" w:rsidP="00F544C3">
            <w:pPr>
              <w:pStyle w:val="3--zhu0"/>
              <w:rPr>
                <w:szCs w:val="16"/>
              </w:rPr>
            </w:pPr>
            <w:r w:rsidRPr="00257810">
              <w:rPr>
                <w:szCs w:val="16"/>
              </w:rPr>
              <w:t>164, 5.8</w:t>
            </w:r>
          </w:p>
        </w:tc>
        <w:tc>
          <w:tcPr>
            <w:tcW w:w="844" w:type="dxa"/>
            <w:tcBorders>
              <w:top w:val="nil"/>
              <w:bottom w:val="nil"/>
            </w:tcBorders>
            <w:noWrap/>
            <w:vAlign w:val="center"/>
          </w:tcPr>
          <w:p w14:paraId="16331796" w14:textId="5950837A" w:rsidR="00B063FC" w:rsidRPr="00257810" w:rsidRDefault="00B063FC" w:rsidP="00F544C3">
            <w:pPr>
              <w:pStyle w:val="3--zhu0"/>
              <w:rPr>
                <w:szCs w:val="16"/>
              </w:rPr>
            </w:pPr>
            <w:r w:rsidRPr="00257810">
              <w:rPr>
                <w:szCs w:val="16"/>
              </w:rPr>
              <w:t>154, 6.</w:t>
            </w:r>
            <w:r w:rsidR="000022EE" w:rsidRPr="00257810">
              <w:rPr>
                <w:szCs w:val="16"/>
              </w:rPr>
              <w:t>2</w:t>
            </w:r>
          </w:p>
        </w:tc>
        <w:tc>
          <w:tcPr>
            <w:tcW w:w="853" w:type="dxa"/>
            <w:tcBorders>
              <w:top w:val="nil"/>
              <w:bottom w:val="nil"/>
            </w:tcBorders>
            <w:noWrap/>
            <w:vAlign w:val="center"/>
          </w:tcPr>
          <w:p w14:paraId="411CA4FE" w14:textId="018125B3" w:rsidR="00B063FC" w:rsidRPr="00257810" w:rsidRDefault="00B063FC">
            <w:pPr>
              <w:pStyle w:val="3--zhu0"/>
              <w:rPr>
                <w:szCs w:val="16"/>
              </w:rPr>
            </w:pPr>
            <w:r w:rsidRPr="00257810">
              <w:rPr>
                <w:szCs w:val="16"/>
              </w:rPr>
              <w:t>14</w:t>
            </w:r>
            <w:r w:rsidR="000022EE" w:rsidRPr="00257810">
              <w:rPr>
                <w:szCs w:val="16"/>
              </w:rPr>
              <w:t>8</w:t>
            </w:r>
            <w:r w:rsidRPr="00257810">
              <w:rPr>
                <w:szCs w:val="16"/>
              </w:rPr>
              <w:t>, 6.</w:t>
            </w:r>
            <w:r w:rsidR="000022EE" w:rsidRPr="00257810">
              <w:rPr>
                <w:szCs w:val="16"/>
              </w:rPr>
              <w:t>4</w:t>
            </w:r>
          </w:p>
        </w:tc>
        <w:tc>
          <w:tcPr>
            <w:tcW w:w="844" w:type="dxa"/>
            <w:tcBorders>
              <w:top w:val="nil"/>
              <w:bottom w:val="nil"/>
            </w:tcBorders>
            <w:noWrap/>
            <w:vAlign w:val="center"/>
          </w:tcPr>
          <w:p w14:paraId="02F27367" w14:textId="77777777" w:rsidR="00B063FC" w:rsidRPr="00257810" w:rsidRDefault="00B063FC" w:rsidP="00DF2A2B">
            <w:pPr>
              <w:pStyle w:val="3--zhu0"/>
              <w:jc w:val="center"/>
              <w:rPr>
                <w:szCs w:val="16"/>
              </w:rPr>
            </w:pPr>
            <w:r w:rsidRPr="00257810">
              <w:rPr>
                <w:szCs w:val="16"/>
              </w:rPr>
              <w:t>_</w:t>
            </w:r>
          </w:p>
        </w:tc>
        <w:tc>
          <w:tcPr>
            <w:tcW w:w="844" w:type="dxa"/>
            <w:tcBorders>
              <w:top w:val="nil"/>
              <w:bottom w:val="nil"/>
            </w:tcBorders>
            <w:noWrap/>
          </w:tcPr>
          <w:p w14:paraId="2A41E2B4" w14:textId="77777777" w:rsidR="00B063FC" w:rsidRPr="00257810" w:rsidRDefault="00B063FC" w:rsidP="00DF2A2B">
            <w:pPr>
              <w:pStyle w:val="3--zhu0"/>
              <w:jc w:val="center"/>
              <w:rPr>
                <w:szCs w:val="16"/>
              </w:rPr>
            </w:pPr>
            <w:r w:rsidRPr="00257810">
              <w:rPr>
                <w:szCs w:val="16"/>
              </w:rPr>
              <w:t>_</w:t>
            </w:r>
          </w:p>
        </w:tc>
      </w:tr>
      <w:tr w:rsidR="00B063FC" w:rsidRPr="00E85DF8" w14:paraId="6D51DDF5" w14:textId="77777777" w:rsidTr="00DF2A2B">
        <w:tc>
          <w:tcPr>
            <w:tcW w:w="1414" w:type="dxa"/>
            <w:tcBorders>
              <w:top w:val="nil"/>
              <w:bottom w:val="nil"/>
            </w:tcBorders>
            <w:noWrap/>
            <w:vAlign w:val="center"/>
            <w:hideMark/>
          </w:tcPr>
          <w:p w14:paraId="4DB6A42C" w14:textId="77777777" w:rsidR="00B063FC" w:rsidRPr="00257810" w:rsidRDefault="00B063FC" w:rsidP="00F544C3">
            <w:pPr>
              <w:pStyle w:val="3--zhu0"/>
              <w:rPr>
                <w:sz w:val="15"/>
                <w:szCs w:val="15"/>
              </w:rPr>
            </w:pPr>
            <w:r w:rsidRPr="00DF2A2B">
              <w:rPr>
                <w:i/>
                <w:iCs/>
                <w:sz w:val="15"/>
                <w:szCs w:val="15"/>
              </w:rPr>
              <w:t>T</w:t>
            </w:r>
            <w:r w:rsidRPr="00257810">
              <w:rPr>
                <w:sz w:val="15"/>
                <w:szCs w:val="15"/>
                <w:vertAlign w:val="subscript"/>
              </w:rPr>
              <w:t>peak</w:t>
            </w:r>
            <w:r w:rsidRPr="00257810">
              <w:rPr>
                <w:sz w:val="15"/>
                <w:szCs w:val="15"/>
              </w:rPr>
              <w:t xml:space="preserve">, K and  </w:t>
            </w:r>
            <w:r w:rsidRPr="00DF2A2B">
              <w:rPr>
                <w:i/>
                <w:iCs/>
                <w:sz w:val="15"/>
                <w:szCs w:val="15"/>
              </w:rPr>
              <w:t>ε'</w:t>
            </w:r>
            <w:r w:rsidRPr="00257810">
              <w:rPr>
                <w:sz w:val="15"/>
                <w:szCs w:val="15"/>
              </w:rPr>
              <w:t xml:space="preserve"> value </w:t>
            </w:r>
          </w:p>
        </w:tc>
        <w:tc>
          <w:tcPr>
            <w:tcW w:w="842" w:type="dxa"/>
            <w:tcBorders>
              <w:top w:val="nil"/>
              <w:bottom w:val="nil"/>
            </w:tcBorders>
            <w:noWrap/>
            <w:vAlign w:val="center"/>
            <w:hideMark/>
          </w:tcPr>
          <w:p w14:paraId="72C519E7" w14:textId="7A8CEEA3" w:rsidR="00B063FC" w:rsidRPr="00257810" w:rsidRDefault="00B063FC" w:rsidP="00F544C3">
            <w:pPr>
              <w:pStyle w:val="3--zhu0"/>
              <w:rPr>
                <w:szCs w:val="16"/>
              </w:rPr>
            </w:pPr>
            <w:r w:rsidRPr="00257810">
              <w:rPr>
                <w:szCs w:val="16"/>
              </w:rPr>
              <w:t>2</w:t>
            </w:r>
            <w:r w:rsidR="0010530C">
              <w:rPr>
                <w:szCs w:val="16"/>
              </w:rPr>
              <w:t>49</w:t>
            </w:r>
            <w:r w:rsidRPr="00257810">
              <w:rPr>
                <w:szCs w:val="16"/>
              </w:rPr>
              <w:t>, 21.8</w:t>
            </w:r>
          </w:p>
        </w:tc>
        <w:tc>
          <w:tcPr>
            <w:tcW w:w="843" w:type="dxa"/>
            <w:tcBorders>
              <w:top w:val="nil"/>
              <w:bottom w:val="nil"/>
            </w:tcBorders>
            <w:noWrap/>
            <w:vAlign w:val="center"/>
            <w:hideMark/>
          </w:tcPr>
          <w:p w14:paraId="0E7F9EAB" w14:textId="7DAD4C31" w:rsidR="00B063FC" w:rsidRPr="00257810" w:rsidRDefault="00B063FC" w:rsidP="00F544C3">
            <w:pPr>
              <w:pStyle w:val="3--zhu0"/>
              <w:rPr>
                <w:szCs w:val="16"/>
              </w:rPr>
            </w:pPr>
            <w:r w:rsidRPr="00257810">
              <w:rPr>
                <w:szCs w:val="16"/>
              </w:rPr>
              <w:t>251, 20.0</w:t>
            </w:r>
          </w:p>
        </w:tc>
        <w:tc>
          <w:tcPr>
            <w:tcW w:w="843" w:type="dxa"/>
            <w:tcBorders>
              <w:top w:val="nil"/>
              <w:bottom w:val="nil"/>
            </w:tcBorders>
            <w:noWrap/>
            <w:vAlign w:val="center"/>
            <w:hideMark/>
          </w:tcPr>
          <w:p w14:paraId="50F6C163" w14:textId="4EB42281" w:rsidR="00B063FC" w:rsidRPr="00257810" w:rsidRDefault="00B063FC" w:rsidP="00F544C3">
            <w:pPr>
              <w:pStyle w:val="3--zhu0"/>
              <w:rPr>
                <w:szCs w:val="16"/>
              </w:rPr>
            </w:pPr>
            <w:r w:rsidRPr="00257810">
              <w:rPr>
                <w:szCs w:val="16"/>
              </w:rPr>
              <w:t>25</w:t>
            </w:r>
            <w:r w:rsidR="000022EE" w:rsidRPr="00257810">
              <w:rPr>
                <w:szCs w:val="16"/>
              </w:rPr>
              <w:t>3</w:t>
            </w:r>
            <w:r w:rsidRPr="00257810">
              <w:rPr>
                <w:szCs w:val="16"/>
              </w:rPr>
              <w:t>, 16.</w:t>
            </w:r>
            <w:r w:rsidR="000022EE" w:rsidRPr="00257810">
              <w:rPr>
                <w:szCs w:val="16"/>
              </w:rPr>
              <w:t>7</w:t>
            </w:r>
          </w:p>
        </w:tc>
        <w:tc>
          <w:tcPr>
            <w:tcW w:w="844" w:type="dxa"/>
            <w:tcBorders>
              <w:top w:val="nil"/>
              <w:bottom w:val="nil"/>
            </w:tcBorders>
            <w:noWrap/>
            <w:vAlign w:val="center"/>
            <w:hideMark/>
          </w:tcPr>
          <w:p w14:paraId="2565E6CE" w14:textId="56B7DE49" w:rsidR="00B063FC" w:rsidRPr="00257810" w:rsidRDefault="00B063FC" w:rsidP="00F544C3">
            <w:pPr>
              <w:pStyle w:val="3--zhu0"/>
              <w:rPr>
                <w:szCs w:val="16"/>
              </w:rPr>
            </w:pPr>
            <w:r w:rsidRPr="00257810">
              <w:rPr>
                <w:szCs w:val="16"/>
              </w:rPr>
              <w:t>255, 13.</w:t>
            </w:r>
            <w:r w:rsidR="000022EE" w:rsidRPr="00257810">
              <w:rPr>
                <w:szCs w:val="16"/>
              </w:rPr>
              <w:t>9</w:t>
            </w:r>
          </w:p>
        </w:tc>
        <w:tc>
          <w:tcPr>
            <w:tcW w:w="844" w:type="dxa"/>
            <w:tcBorders>
              <w:top w:val="nil"/>
              <w:bottom w:val="nil"/>
            </w:tcBorders>
            <w:noWrap/>
            <w:vAlign w:val="center"/>
          </w:tcPr>
          <w:p w14:paraId="51543FA2" w14:textId="66D76C63" w:rsidR="00B063FC" w:rsidRPr="00257810" w:rsidRDefault="00B063FC" w:rsidP="00F544C3">
            <w:pPr>
              <w:pStyle w:val="3--zhu0"/>
              <w:rPr>
                <w:szCs w:val="16"/>
              </w:rPr>
            </w:pPr>
            <w:r w:rsidRPr="00257810">
              <w:rPr>
                <w:szCs w:val="16"/>
              </w:rPr>
              <w:t>25</w:t>
            </w:r>
            <w:r w:rsidR="000022EE" w:rsidRPr="00257810">
              <w:rPr>
                <w:szCs w:val="16"/>
              </w:rPr>
              <w:t>6</w:t>
            </w:r>
            <w:r w:rsidRPr="00257810">
              <w:rPr>
                <w:szCs w:val="16"/>
              </w:rPr>
              <w:t>, 10.8</w:t>
            </w:r>
          </w:p>
        </w:tc>
        <w:tc>
          <w:tcPr>
            <w:tcW w:w="844" w:type="dxa"/>
            <w:tcBorders>
              <w:top w:val="nil"/>
              <w:bottom w:val="nil"/>
            </w:tcBorders>
            <w:noWrap/>
            <w:vAlign w:val="center"/>
          </w:tcPr>
          <w:p w14:paraId="2819F8AE" w14:textId="77777777" w:rsidR="00B063FC" w:rsidRPr="00257810" w:rsidRDefault="00B063FC" w:rsidP="00F544C3">
            <w:pPr>
              <w:pStyle w:val="3--zhu0"/>
              <w:rPr>
                <w:szCs w:val="16"/>
              </w:rPr>
            </w:pPr>
            <w:r w:rsidRPr="00257810">
              <w:rPr>
                <w:szCs w:val="16"/>
              </w:rPr>
              <w:t>_</w:t>
            </w:r>
          </w:p>
        </w:tc>
        <w:tc>
          <w:tcPr>
            <w:tcW w:w="853" w:type="dxa"/>
            <w:tcBorders>
              <w:top w:val="nil"/>
              <w:bottom w:val="nil"/>
            </w:tcBorders>
            <w:noWrap/>
            <w:vAlign w:val="center"/>
          </w:tcPr>
          <w:p w14:paraId="0765E1FD" w14:textId="77777777" w:rsidR="00B063FC" w:rsidRPr="00257810" w:rsidRDefault="00B063FC">
            <w:pPr>
              <w:pStyle w:val="3--zhu0"/>
              <w:rPr>
                <w:szCs w:val="16"/>
              </w:rPr>
            </w:pPr>
            <w:r w:rsidRPr="00257810">
              <w:rPr>
                <w:szCs w:val="16"/>
              </w:rPr>
              <w:t>_</w:t>
            </w:r>
          </w:p>
        </w:tc>
        <w:tc>
          <w:tcPr>
            <w:tcW w:w="844" w:type="dxa"/>
            <w:tcBorders>
              <w:top w:val="nil"/>
              <w:bottom w:val="nil"/>
            </w:tcBorders>
            <w:noWrap/>
            <w:vAlign w:val="center"/>
          </w:tcPr>
          <w:p w14:paraId="6A9B51EB" w14:textId="77777777" w:rsidR="00B063FC" w:rsidRPr="00257810" w:rsidRDefault="00B063FC" w:rsidP="00DF2A2B">
            <w:pPr>
              <w:pStyle w:val="3--zhu0"/>
              <w:jc w:val="center"/>
              <w:rPr>
                <w:szCs w:val="16"/>
              </w:rPr>
            </w:pPr>
            <w:r w:rsidRPr="00257810">
              <w:rPr>
                <w:szCs w:val="16"/>
              </w:rPr>
              <w:t>_</w:t>
            </w:r>
          </w:p>
        </w:tc>
        <w:tc>
          <w:tcPr>
            <w:tcW w:w="844" w:type="dxa"/>
            <w:tcBorders>
              <w:top w:val="nil"/>
              <w:bottom w:val="nil"/>
            </w:tcBorders>
            <w:noWrap/>
          </w:tcPr>
          <w:p w14:paraId="63A28840" w14:textId="77777777" w:rsidR="00B063FC" w:rsidRPr="00257810" w:rsidRDefault="00B063FC" w:rsidP="00DF2A2B">
            <w:pPr>
              <w:pStyle w:val="3--zhu0"/>
              <w:jc w:val="center"/>
              <w:rPr>
                <w:szCs w:val="16"/>
              </w:rPr>
            </w:pPr>
            <w:r w:rsidRPr="00257810">
              <w:rPr>
                <w:szCs w:val="16"/>
              </w:rPr>
              <w:t>_</w:t>
            </w:r>
          </w:p>
        </w:tc>
      </w:tr>
      <w:tr w:rsidR="004A1C97" w:rsidRPr="00E56483" w14:paraId="1652AB29" w14:textId="77777777" w:rsidTr="00DF2A2B">
        <w:tc>
          <w:tcPr>
            <w:tcW w:w="1414" w:type="dxa"/>
            <w:tcBorders>
              <w:top w:val="nil"/>
              <w:bottom w:val="nil"/>
            </w:tcBorders>
            <w:noWrap/>
            <w:vAlign w:val="center"/>
          </w:tcPr>
          <w:p w14:paraId="3B53658A" w14:textId="3DCEB0AC" w:rsidR="004A1C97" w:rsidRPr="00E56483" w:rsidRDefault="004A1C97">
            <w:pPr>
              <w:pStyle w:val="3--zhu0"/>
              <w:rPr>
                <w:i/>
                <w:iCs/>
                <w:szCs w:val="16"/>
              </w:rPr>
            </w:pPr>
            <w:r w:rsidRPr="00280391">
              <w:rPr>
                <w:i/>
                <w:iCs/>
                <w:szCs w:val="16"/>
              </w:rPr>
              <w:t>E</w:t>
            </w:r>
            <w:r w:rsidRPr="00280391">
              <w:rPr>
                <w:szCs w:val="16"/>
                <w:vertAlign w:val="subscript"/>
              </w:rPr>
              <w:t>a</w:t>
            </w:r>
            <w:r w:rsidRPr="00280391">
              <w:rPr>
                <w:szCs w:val="16"/>
              </w:rPr>
              <w:t>, eV</w:t>
            </w:r>
          </w:p>
        </w:tc>
        <w:tc>
          <w:tcPr>
            <w:tcW w:w="842" w:type="dxa"/>
            <w:tcBorders>
              <w:top w:val="nil"/>
              <w:bottom w:val="nil"/>
            </w:tcBorders>
            <w:noWrap/>
            <w:vAlign w:val="center"/>
          </w:tcPr>
          <w:p w14:paraId="096B2665" w14:textId="3D5C81B6" w:rsidR="004A1C97" w:rsidRPr="00E56483" w:rsidRDefault="004A1C97" w:rsidP="004A1C97">
            <w:pPr>
              <w:pStyle w:val="3--zhu0"/>
              <w:rPr>
                <w:szCs w:val="16"/>
              </w:rPr>
            </w:pPr>
            <w:r>
              <w:rPr>
                <w:rFonts w:hint="eastAsia"/>
                <w:szCs w:val="16"/>
              </w:rPr>
              <w:t>0</w:t>
            </w:r>
            <w:r>
              <w:rPr>
                <w:szCs w:val="16"/>
              </w:rPr>
              <w:t>.30</w:t>
            </w:r>
          </w:p>
        </w:tc>
        <w:tc>
          <w:tcPr>
            <w:tcW w:w="843" w:type="dxa"/>
            <w:tcBorders>
              <w:top w:val="nil"/>
              <w:bottom w:val="nil"/>
            </w:tcBorders>
            <w:noWrap/>
            <w:vAlign w:val="center"/>
          </w:tcPr>
          <w:p w14:paraId="6EAC9A33" w14:textId="20E90B0C" w:rsidR="004A1C97" w:rsidRPr="00E56483" w:rsidRDefault="004A1C97" w:rsidP="004A1C97">
            <w:pPr>
              <w:pStyle w:val="3--zhu0"/>
              <w:rPr>
                <w:szCs w:val="16"/>
              </w:rPr>
            </w:pPr>
            <w:r>
              <w:rPr>
                <w:rFonts w:hint="eastAsia"/>
                <w:szCs w:val="16"/>
              </w:rPr>
              <w:t>0</w:t>
            </w:r>
            <w:r>
              <w:rPr>
                <w:szCs w:val="16"/>
              </w:rPr>
              <w:t>.29</w:t>
            </w:r>
          </w:p>
        </w:tc>
        <w:tc>
          <w:tcPr>
            <w:tcW w:w="843" w:type="dxa"/>
            <w:tcBorders>
              <w:top w:val="nil"/>
              <w:bottom w:val="nil"/>
            </w:tcBorders>
            <w:noWrap/>
            <w:vAlign w:val="center"/>
          </w:tcPr>
          <w:p w14:paraId="6EA4887E" w14:textId="27597C5D" w:rsidR="004A1C97" w:rsidRPr="00E56483" w:rsidRDefault="004A1C97" w:rsidP="004A1C97">
            <w:pPr>
              <w:pStyle w:val="3--zhu0"/>
              <w:rPr>
                <w:szCs w:val="16"/>
              </w:rPr>
            </w:pPr>
            <w:r>
              <w:rPr>
                <w:rFonts w:hint="eastAsia"/>
                <w:szCs w:val="16"/>
              </w:rPr>
              <w:t>0</w:t>
            </w:r>
            <w:r>
              <w:rPr>
                <w:szCs w:val="16"/>
              </w:rPr>
              <w:t>.27</w:t>
            </w:r>
          </w:p>
        </w:tc>
        <w:tc>
          <w:tcPr>
            <w:tcW w:w="844" w:type="dxa"/>
            <w:tcBorders>
              <w:top w:val="nil"/>
              <w:bottom w:val="nil"/>
            </w:tcBorders>
            <w:noWrap/>
            <w:vAlign w:val="center"/>
          </w:tcPr>
          <w:p w14:paraId="39152E41" w14:textId="2F04CDAF" w:rsidR="004A1C97" w:rsidRPr="00E56483" w:rsidRDefault="004A1C97" w:rsidP="004A1C97">
            <w:pPr>
              <w:pStyle w:val="3--zhu0"/>
              <w:rPr>
                <w:szCs w:val="16"/>
              </w:rPr>
            </w:pPr>
            <w:r>
              <w:rPr>
                <w:rFonts w:hint="eastAsia"/>
                <w:szCs w:val="16"/>
              </w:rPr>
              <w:t>0</w:t>
            </w:r>
            <w:r>
              <w:rPr>
                <w:szCs w:val="16"/>
              </w:rPr>
              <w:t>.27</w:t>
            </w:r>
          </w:p>
        </w:tc>
        <w:tc>
          <w:tcPr>
            <w:tcW w:w="844" w:type="dxa"/>
            <w:tcBorders>
              <w:top w:val="nil"/>
              <w:bottom w:val="nil"/>
            </w:tcBorders>
            <w:noWrap/>
            <w:vAlign w:val="center"/>
          </w:tcPr>
          <w:p w14:paraId="7C9C3D6A" w14:textId="66537A81" w:rsidR="004A1C97" w:rsidRPr="00E56483" w:rsidRDefault="004A1C97" w:rsidP="004A1C97">
            <w:pPr>
              <w:pStyle w:val="3--zhu0"/>
              <w:rPr>
                <w:szCs w:val="16"/>
              </w:rPr>
            </w:pPr>
            <w:r>
              <w:rPr>
                <w:rFonts w:hint="eastAsia"/>
                <w:szCs w:val="16"/>
              </w:rPr>
              <w:t>0</w:t>
            </w:r>
            <w:r>
              <w:rPr>
                <w:szCs w:val="16"/>
              </w:rPr>
              <w:t>26</w:t>
            </w:r>
          </w:p>
        </w:tc>
        <w:tc>
          <w:tcPr>
            <w:tcW w:w="844" w:type="dxa"/>
            <w:tcBorders>
              <w:top w:val="nil"/>
              <w:bottom w:val="nil"/>
            </w:tcBorders>
            <w:noWrap/>
            <w:vAlign w:val="center"/>
          </w:tcPr>
          <w:p w14:paraId="10ED087E" w14:textId="2B8F8F17" w:rsidR="004A1C97" w:rsidRPr="00E56483" w:rsidRDefault="004A1C97" w:rsidP="004A1C97">
            <w:pPr>
              <w:pStyle w:val="3--zhu0"/>
              <w:rPr>
                <w:szCs w:val="16"/>
              </w:rPr>
            </w:pPr>
            <w:r>
              <w:rPr>
                <w:rFonts w:eastAsiaTheme="minorEastAsia" w:hint="eastAsia"/>
                <w:szCs w:val="16"/>
              </w:rPr>
              <w:t>0</w:t>
            </w:r>
            <w:r>
              <w:rPr>
                <w:rFonts w:eastAsiaTheme="minorEastAsia"/>
                <w:szCs w:val="16"/>
              </w:rPr>
              <w:t>.27</w:t>
            </w:r>
          </w:p>
        </w:tc>
        <w:tc>
          <w:tcPr>
            <w:tcW w:w="853" w:type="dxa"/>
            <w:tcBorders>
              <w:top w:val="nil"/>
              <w:bottom w:val="nil"/>
            </w:tcBorders>
            <w:noWrap/>
            <w:vAlign w:val="center"/>
          </w:tcPr>
          <w:p w14:paraId="706B7C59" w14:textId="3D71323B" w:rsidR="004A1C97" w:rsidRPr="00E56483" w:rsidRDefault="004A1C97">
            <w:pPr>
              <w:pStyle w:val="3--zhu0"/>
              <w:rPr>
                <w:szCs w:val="16"/>
              </w:rPr>
            </w:pPr>
            <w:r>
              <w:rPr>
                <w:rFonts w:hint="eastAsia"/>
                <w:szCs w:val="16"/>
              </w:rPr>
              <w:t>0</w:t>
            </w:r>
            <w:r>
              <w:rPr>
                <w:szCs w:val="16"/>
              </w:rPr>
              <w:t>.26</w:t>
            </w:r>
          </w:p>
        </w:tc>
        <w:tc>
          <w:tcPr>
            <w:tcW w:w="844" w:type="dxa"/>
            <w:tcBorders>
              <w:top w:val="nil"/>
              <w:bottom w:val="nil"/>
            </w:tcBorders>
            <w:noWrap/>
            <w:vAlign w:val="center"/>
          </w:tcPr>
          <w:p w14:paraId="668E5379" w14:textId="77777777" w:rsidR="004A1C97" w:rsidRPr="00E56483" w:rsidRDefault="004A1C97" w:rsidP="00DF2A2B">
            <w:pPr>
              <w:pStyle w:val="3--zhu0"/>
              <w:jc w:val="center"/>
              <w:rPr>
                <w:szCs w:val="16"/>
              </w:rPr>
            </w:pPr>
          </w:p>
        </w:tc>
        <w:tc>
          <w:tcPr>
            <w:tcW w:w="844" w:type="dxa"/>
            <w:tcBorders>
              <w:top w:val="nil"/>
              <w:bottom w:val="nil"/>
            </w:tcBorders>
            <w:noWrap/>
            <w:vAlign w:val="center"/>
          </w:tcPr>
          <w:p w14:paraId="7D252D95" w14:textId="77777777" w:rsidR="004A1C97" w:rsidRPr="00E56483" w:rsidRDefault="004A1C97" w:rsidP="00DF2A2B">
            <w:pPr>
              <w:pStyle w:val="3--zhu0"/>
              <w:jc w:val="center"/>
              <w:rPr>
                <w:szCs w:val="16"/>
              </w:rPr>
            </w:pPr>
          </w:p>
        </w:tc>
      </w:tr>
      <w:tr w:rsidR="004A1C97" w:rsidRPr="00E56483" w14:paraId="05BA385C" w14:textId="77777777" w:rsidTr="00DF2A2B">
        <w:tc>
          <w:tcPr>
            <w:tcW w:w="1414" w:type="dxa"/>
            <w:tcBorders>
              <w:top w:val="nil"/>
              <w:bottom w:val="single" w:sz="4" w:space="0" w:color="auto"/>
            </w:tcBorders>
            <w:noWrap/>
            <w:vAlign w:val="center"/>
          </w:tcPr>
          <w:p w14:paraId="0029A124" w14:textId="3AA0E936" w:rsidR="004A1C97" w:rsidRPr="004A1C97" w:rsidRDefault="004A1C97" w:rsidP="004A1C97">
            <w:pPr>
              <w:pStyle w:val="3--zhu0"/>
              <w:rPr>
                <w:i/>
                <w:iCs/>
                <w:szCs w:val="16"/>
              </w:rPr>
            </w:pPr>
            <w:r w:rsidRPr="004A1C97">
              <w:rPr>
                <w:szCs w:val="16"/>
              </w:rPr>
              <w:t>τ</w:t>
            </w:r>
            <w:r w:rsidRPr="004A1C97">
              <w:rPr>
                <w:szCs w:val="16"/>
                <w:vertAlign w:val="subscript"/>
              </w:rPr>
              <w:t>0</w:t>
            </w:r>
            <w:r w:rsidRPr="004A1C97">
              <w:rPr>
                <w:szCs w:val="16"/>
              </w:rPr>
              <w:t>, s,for relaxation</w:t>
            </w:r>
          </w:p>
        </w:tc>
        <w:tc>
          <w:tcPr>
            <w:tcW w:w="842" w:type="dxa"/>
            <w:tcBorders>
              <w:top w:val="nil"/>
              <w:bottom w:val="single" w:sz="4" w:space="0" w:color="auto"/>
            </w:tcBorders>
            <w:noWrap/>
            <w:vAlign w:val="center"/>
          </w:tcPr>
          <w:p w14:paraId="581792A1" w14:textId="4A1F860C" w:rsidR="004A1C97" w:rsidRPr="004A1C97" w:rsidRDefault="004A1C97" w:rsidP="004A1C97">
            <w:pPr>
              <w:pStyle w:val="3--zhu0"/>
              <w:rPr>
                <w:szCs w:val="16"/>
              </w:rPr>
            </w:pPr>
            <w:r w:rsidRPr="00DF2A2B">
              <w:rPr>
                <w:szCs w:val="16"/>
              </w:rPr>
              <w:t>9.9</w:t>
            </w:r>
            <w:r w:rsidRPr="00DF2A2B">
              <w:rPr>
                <w:rFonts w:ascii="Cambria Math" w:hAnsi="Cambria Math"/>
                <w:iCs/>
                <w:szCs w:val="16"/>
              </w:rPr>
              <w:t>×</w:t>
            </w:r>
            <w:r w:rsidRPr="00DF2A2B">
              <w:rPr>
                <w:szCs w:val="16"/>
              </w:rPr>
              <w:t>10</w:t>
            </w:r>
            <w:r w:rsidRPr="00DF2A2B">
              <w:rPr>
                <w:szCs w:val="16"/>
                <w:vertAlign w:val="superscript"/>
              </w:rPr>
              <w:t>-15</w:t>
            </w:r>
          </w:p>
        </w:tc>
        <w:tc>
          <w:tcPr>
            <w:tcW w:w="843" w:type="dxa"/>
            <w:tcBorders>
              <w:top w:val="nil"/>
              <w:bottom w:val="single" w:sz="4" w:space="0" w:color="auto"/>
            </w:tcBorders>
            <w:noWrap/>
            <w:vAlign w:val="center"/>
          </w:tcPr>
          <w:p w14:paraId="1B611F4E" w14:textId="36665480" w:rsidR="004A1C97" w:rsidRPr="004A1C97" w:rsidRDefault="004A1C97" w:rsidP="004A1C97">
            <w:pPr>
              <w:pStyle w:val="3--zhu0"/>
              <w:rPr>
                <w:szCs w:val="16"/>
              </w:rPr>
            </w:pPr>
            <w:r w:rsidRPr="00DF2A2B">
              <w:rPr>
                <w:szCs w:val="16"/>
              </w:rPr>
              <w:t>2.1</w:t>
            </w:r>
            <w:r w:rsidRPr="00DF2A2B">
              <w:rPr>
                <w:rFonts w:ascii="Cambria Math" w:hAnsi="Cambria Math"/>
                <w:iCs/>
                <w:szCs w:val="16"/>
              </w:rPr>
              <w:t>×</w:t>
            </w:r>
            <w:r w:rsidRPr="00DF2A2B">
              <w:rPr>
                <w:szCs w:val="16"/>
              </w:rPr>
              <w:t>10</w:t>
            </w:r>
            <w:r w:rsidRPr="00DF2A2B">
              <w:rPr>
                <w:szCs w:val="16"/>
                <w:vertAlign w:val="superscript"/>
              </w:rPr>
              <w:t>-14</w:t>
            </w:r>
          </w:p>
        </w:tc>
        <w:tc>
          <w:tcPr>
            <w:tcW w:w="843" w:type="dxa"/>
            <w:tcBorders>
              <w:top w:val="nil"/>
              <w:bottom w:val="single" w:sz="4" w:space="0" w:color="auto"/>
            </w:tcBorders>
            <w:noWrap/>
            <w:vAlign w:val="center"/>
          </w:tcPr>
          <w:p w14:paraId="77FABC03" w14:textId="0EC479AF" w:rsidR="004A1C97" w:rsidRPr="004A1C97" w:rsidRDefault="004A1C97" w:rsidP="004A1C97">
            <w:pPr>
              <w:pStyle w:val="3--zhu0"/>
              <w:rPr>
                <w:szCs w:val="16"/>
              </w:rPr>
            </w:pPr>
            <w:r w:rsidRPr="00DF2A2B">
              <w:rPr>
                <w:szCs w:val="16"/>
              </w:rPr>
              <w:t>4.4</w:t>
            </w:r>
            <w:r w:rsidRPr="00DF2A2B">
              <w:rPr>
                <w:rFonts w:ascii="Cambria Math" w:hAnsi="Cambria Math"/>
                <w:iCs/>
                <w:szCs w:val="16"/>
              </w:rPr>
              <w:t>×</w:t>
            </w:r>
            <w:r w:rsidRPr="00DF2A2B">
              <w:rPr>
                <w:szCs w:val="16"/>
              </w:rPr>
              <w:t>10</w:t>
            </w:r>
            <w:r w:rsidRPr="00DF2A2B">
              <w:rPr>
                <w:szCs w:val="16"/>
                <w:vertAlign w:val="superscript"/>
              </w:rPr>
              <w:t>-14</w:t>
            </w:r>
          </w:p>
        </w:tc>
        <w:tc>
          <w:tcPr>
            <w:tcW w:w="844" w:type="dxa"/>
            <w:tcBorders>
              <w:top w:val="nil"/>
              <w:bottom w:val="single" w:sz="4" w:space="0" w:color="auto"/>
            </w:tcBorders>
            <w:noWrap/>
            <w:vAlign w:val="center"/>
          </w:tcPr>
          <w:p w14:paraId="690BC6A2" w14:textId="227CF77B" w:rsidR="004A1C97" w:rsidRPr="004A1C97" w:rsidRDefault="004A1C97" w:rsidP="004A1C97">
            <w:pPr>
              <w:pStyle w:val="3--zhu0"/>
              <w:rPr>
                <w:szCs w:val="16"/>
              </w:rPr>
            </w:pPr>
            <w:r w:rsidRPr="00DF2A2B">
              <w:rPr>
                <w:szCs w:val="16"/>
              </w:rPr>
              <w:t>5.2</w:t>
            </w:r>
            <w:r w:rsidRPr="00DF2A2B">
              <w:rPr>
                <w:rFonts w:ascii="Cambria Math" w:hAnsi="Cambria Math"/>
                <w:iCs/>
                <w:szCs w:val="16"/>
              </w:rPr>
              <w:t>×</w:t>
            </w:r>
            <w:r w:rsidRPr="00DF2A2B">
              <w:rPr>
                <w:szCs w:val="16"/>
              </w:rPr>
              <w:t>10</w:t>
            </w:r>
            <w:r w:rsidRPr="00DF2A2B">
              <w:rPr>
                <w:szCs w:val="16"/>
                <w:vertAlign w:val="superscript"/>
              </w:rPr>
              <w:t>-14</w:t>
            </w:r>
          </w:p>
        </w:tc>
        <w:tc>
          <w:tcPr>
            <w:tcW w:w="844" w:type="dxa"/>
            <w:tcBorders>
              <w:top w:val="nil"/>
              <w:bottom w:val="single" w:sz="4" w:space="0" w:color="auto"/>
            </w:tcBorders>
            <w:noWrap/>
            <w:vAlign w:val="center"/>
          </w:tcPr>
          <w:p w14:paraId="03D02553" w14:textId="69A97F62" w:rsidR="004A1C97" w:rsidRPr="004A1C97" w:rsidRDefault="004A1C97" w:rsidP="004A1C97">
            <w:pPr>
              <w:pStyle w:val="3--zhu0"/>
              <w:rPr>
                <w:szCs w:val="16"/>
              </w:rPr>
            </w:pPr>
            <w:r w:rsidRPr="00DF2A2B">
              <w:rPr>
                <w:szCs w:val="16"/>
              </w:rPr>
              <w:t>6.</w:t>
            </w:r>
            <w:r w:rsidR="00AA3E68">
              <w:rPr>
                <w:szCs w:val="16"/>
              </w:rPr>
              <w:t>8</w:t>
            </w:r>
            <w:r w:rsidRPr="00DF2A2B">
              <w:rPr>
                <w:rFonts w:ascii="Cambria Math" w:hAnsi="Cambria Math"/>
                <w:iCs/>
                <w:szCs w:val="16"/>
              </w:rPr>
              <w:t>×</w:t>
            </w:r>
            <w:r w:rsidRPr="00DF2A2B">
              <w:rPr>
                <w:szCs w:val="16"/>
              </w:rPr>
              <w:t>10</w:t>
            </w:r>
            <w:r w:rsidRPr="00DF2A2B">
              <w:rPr>
                <w:szCs w:val="16"/>
                <w:vertAlign w:val="superscript"/>
              </w:rPr>
              <w:t>-14</w:t>
            </w:r>
          </w:p>
        </w:tc>
        <w:tc>
          <w:tcPr>
            <w:tcW w:w="844" w:type="dxa"/>
            <w:tcBorders>
              <w:top w:val="nil"/>
              <w:bottom w:val="single" w:sz="4" w:space="0" w:color="auto"/>
            </w:tcBorders>
            <w:noWrap/>
            <w:vAlign w:val="center"/>
          </w:tcPr>
          <w:p w14:paraId="633486EA" w14:textId="3822EED0" w:rsidR="004A1C97" w:rsidRPr="004A1C97" w:rsidRDefault="004A1C97" w:rsidP="004A1C97">
            <w:pPr>
              <w:pStyle w:val="3--zhu0"/>
              <w:rPr>
                <w:szCs w:val="16"/>
              </w:rPr>
            </w:pPr>
            <w:r w:rsidRPr="00DF2A2B">
              <w:rPr>
                <w:szCs w:val="16"/>
              </w:rPr>
              <w:t>2.8</w:t>
            </w:r>
            <w:r w:rsidRPr="00DF2A2B">
              <w:rPr>
                <w:rFonts w:ascii="Cambria Math" w:hAnsi="Cambria Math"/>
                <w:iCs/>
                <w:szCs w:val="16"/>
              </w:rPr>
              <w:t>×</w:t>
            </w:r>
            <w:r w:rsidRPr="00DF2A2B">
              <w:rPr>
                <w:szCs w:val="16"/>
              </w:rPr>
              <w:t>10</w:t>
            </w:r>
            <w:r w:rsidRPr="00DF2A2B">
              <w:rPr>
                <w:szCs w:val="16"/>
                <w:vertAlign w:val="superscript"/>
              </w:rPr>
              <w:t>-14</w:t>
            </w:r>
          </w:p>
        </w:tc>
        <w:tc>
          <w:tcPr>
            <w:tcW w:w="853" w:type="dxa"/>
            <w:tcBorders>
              <w:top w:val="nil"/>
              <w:bottom w:val="single" w:sz="4" w:space="0" w:color="auto"/>
            </w:tcBorders>
            <w:noWrap/>
            <w:vAlign w:val="center"/>
          </w:tcPr>
          <w:p w14:paraId="7128ADD3" w14:textId="2F3067D9" w:rsidR="004A1C97" w:rsidRPr="00E56483" w:rsidRDefault="004A1C97">
            <w:pPr>
              <w:pStyle w:val="3--zhu0"/>
              <w:rPr>
                <w:szCs w:val="16"/>
              </w:rPr>
            </w:pPr>
            <w:r w:rsidRPr="00DF2A2B">
              <w:rPr>
                <w:szCs w:val="16"/>
              </w:rPr>
              <w:t>5.0</w:t>
            </w:r>
            <w:r w:rsidRPr="00DF2A2B">
              <w:rPr>
                <w:rFonts w:ascii="Cambria Math" w:hAnsi="Cambria Math"/>
                <w:iCs/>
                <w:szCs w:val="16"/>
              </w:rPr>
              <w:t>×</w:t>
            </w:r>
            <w:r w:rsidRPr="00DF2A2B">
              <w:rPr>
                <w:szCs w:val="16"/>
              </w:rPr>
              <w:t>10</w:t>
            </w:r>
            <w:r w:rsidRPr="00DF2A2B">
              <w:rPr>
                <w:szCs w:val="16"/>
                <w:vertAlign w:val="superscript"/>
              </w:rPr>
              <w:t>-14</w:t>
            </w:r>
          </w:p>
        </w:tc>
        <w:tc>
          <w:tcPr>
            <w:tcW w:w="844" w:type="dxa"/>
            <w:tcBorders>
              <w:top w:val="nil"/>
              <w:bottom w:val="single" w:sz="4" w:space="0" w:color="auto"/>
            </w:tcBorders>
            <w:noWrap/>
            <w:vAlign w:val="center"/>
          </w:tcPr>
          <w:p w14:paraId="40A16A4B" w14:textId="77777777" w:rsidR="004A1C97" w:rsidRPr="00E56483" w:rsidRDefault="004A1C97" w:rsidP="00DF2A2B">
            <w:pPr>
              <w:pStyle w:val="3--zhu0"/>
              <w:jc w:val="center"/>
              <w:rPr>
                <w:szCs w:val="16"/>
              </w:rPr>
            </w:pPr>
          </w:p>
        </w:tc>
        <w:tc>
          <w:tcPr>
            <w:tcW w:w="844" w:type="dxa"/>
            <w:tcBorders>
              <w:top w:val="nil"/>
              <w:bottom w:val="single" w:sz="4" w:space="0" w:color="auto"/>
            </w:tcBorders>
            <w:noWrap/>
            <w:vAlign w:val="center"/>
          </w:tcPr>
          <w:p w14:paraId="0B7795CB" w14:textId="77777777" w:rsidR="004A1C97" w:rsidRPr="00E56483" w:rsidRDefault="004A1C97" w:rsidP="00DF2A2B">
            <w:pPr>
              <w:pStyle w:val="3--zhu0"/>
              <w:jc w:val="center"/>
              <w:rPr>
                <w:szCs w:val="16"/>
              </w:rPr>
            </w:pPr>
          </w:p>
        </w:tc>
      </w:tr>
      <w:tr w:rsidR="008275C2" w:rsidRPr="00E56483" w14:paraId="33579B65" w14:textId="77777777" w:rsidTr="008275C2">
        <w:tc>
          <w:tcPr>
            <w:tcW w:w="1414" w:type="dxa"/>
            <w:tcBorders>
              <w:top w:val="single" w:sz="4" w:space="0" w:color="auto"/>
              <w:bottom w:val="single" w:sz="4" w:space="0" w:color="auto"/>
            </w:tcBorders>
            <w:noWrap/>
            <w:vAlign w:val="center"/>
          </w:tcPr>
          <w:p w14:paraId="0240550C" w14:textId="77777777" w:rsidR="00C67F6B" w:rsidRPr="00E56483" w:rsidRDefault="00C67F6B" w:rsidP="00F544C3">
            <w:pPr>
              <w:pStyle w:val="3--zhu0"/>
              <w:rPr>
                <w:i/>
                <w:iCs/>
                <w:szCs w:val="16"/>
              </w:rPr>
            </w:pPr>
          </w:p>
        </w:tc>
        <w:tc>
          <w:tcPr>
            <w:tcW w:w="842" w:type="dxa"/>
            <w:tcBorders>
              <w:top w:val="single" w:sz="4" w:space="0" w:color="auto"/>
              <w:bottom w:val="single" w:sz="4" w:space="0" w:color="auto"/>
            </w:tcBorders>
            <w:noWrap/>
            <w:vAlign w:val="center"/>
          </w:tcPr>
          <w:p w14:paraId="790B5764" w14:textId="77777777" w:rsidR="00C67F6B" w:rsidRPr="00E56483" w:rsidRDefault="00C67F6B" w:rsidP="00F544C3">
            <w:pPr>
              <w:pStyle w:val="3--zhu0"/>
              <w:rPr>
                <w:szCs w:val="16"/>
              </w:rPr>
            </w:pPr>
          </w:p>
        </w:tc>
        <w:tc>
          <w:tcPr>
            <w:tcW w:w="843" w:type="dxa"/>
            <w:tcBorders>
              <w:top w:val="single" w:sz="4" w:space="0" w:color="auto"/>
              <w:bottom w:val="single" w:sz="4" w:space="0" w:color="auto"/>
            </w:tcBorders>
            <w:noWrap/>
            <w:vAlign w:val="center"/>
          </w:tcPr>
          <w:p w14:paraId="432493B6" w14:textId="77777777" w:rsidR="00C67F6B" w:rsidRPr="00E56483" w:rsidRDefault="00C67F6B" w:rsidP="00F544C3">
            <w:pPr>
              <w:pStyle w:val="3--zhu0"/>
              <w:rPr>
                <w:szCs w:val="16"/>
              </w:rPr>
            </w:pPr>
          </w:p>
        </w:tc>
        <w:tc>
          <w:tcPr>
            <w:tcW w:w="843" w:type="dxa"/>
            <w:tcBorders>
              <w:top w:val="single" w:sz="4" w:space="0" w:color="auto"/>
              <w:bottom w:val="single" w:sz="4" w:space="0" w:color="auto"/>
            </w:tcBorders>
            <w:noWrap/>
            <w:vAlign w:val="center"/>
          </w:tcPr>
          <w:p w14:paraId="6D438BC0" w14:textId="77777777" w:rsidR="00C67F6B" w:rsidRPr="00E56483" w:rsidRDefault="00C67F6B" w:rsidP="00F544C3">
            <w:pPr>
              <w:pStyle w:val="3--zhu0"/>
              <w:rPr>
                <w:szCs w:val="16"/>
              </w:rPr>
            </w:pPr>
          </w:p>
        </w:tc>
        <w:tc>
          <w:tcPr>
            <w:tcW w:w="844" w:type="dxa"/>
            <w:tcBorders>
              <w:top w:val="single" w:sz="4" w:space="0" w:color="auto"/>
              <w:bottom w:val="single" w:sz="4" w:space="0" w:color="auto"/>
            </w:tcBorders>
            <w:noWrap/>
            <w:vAlign w:val="center"/>
          </w:tcPr>
          <w:p w14:paraId="53552E66" w14:textId="77777777" w:rsidR="00C67F6B" w:rsidRPr="00E56483" w:rsidRDefault="00C67F6B" w:rsidP="00F544C3">
            <w:pPr>
              <w:pStyle w:val="3--zhu0"/>
              <w:rPr>
                <w:szCs w:val="16"/>
              </w:rPr>
            </w:pPr>
          </w:p>
        </w:tc>
        <w:tc>
          <w:tcPr>
            <w:tcW w:w="844" w:type="dxa"/>
            <w:tcBorders>
              <w:top w:val="single" w:sz="4" w:space="0" w:color="auto"/>
              <w:bottom w:val="single" w:sz="4" w:space="0" w:color="auto"/>
            </w:tcBorders>
            <w:noWrap/>
            <w:vAlign w:val="center"/>
          </w:tcPr>
          <w:p w14:paraId="05E1DD65" w14:textId="77777777" w:rsidR="00C67F6B" w:rsidRPr="00E56483" w:rsidRDefault="00C67F6B" w:rsidP="00F544C3">
            <w:pPr>
              <w:pStyle w:val="3--zhu0"/>
              <w:rPr>
                <w:szCs w:val="16"/>
              </w:rPr>
            </w:pPr>
          </w:p>
        </w:tc>
        <w:tc>
          <w:tcPr>
            <w:tcW w:w="844" w:type="dxa"/>
            <w:tcBorders>
              <w:top w:val="single" w:sz="4" w:space="0" w:color="auto"/>
              <w:bottom w:val="single" w:sz="4" w:space="0" w:color="auto"/>
            </w:tcBorders>
            <w:noWrap/>
            <w:vAlign w:val="center"/>
          </w:tcPr>
          <w:p w14:paraId="44F7131B" w14:textId="77777777" w:rsidR="00C67F6B" w:rsidRPr="00E56483" w:rsidRDefault="00C67F6B" w:rsidP="00F544C3">
            <w:pPr>
              <w:pStyle w:val="3--zhu0"/>
              <w:rPr>
                <w:szCs w:val="16"/>
              </w:rPr>
            </w:pPr>
          </w:p>
        </w:tc>
        <w:tc>
          <w:tcPr>
            <w:tcW w:w="853" w:type="dxa"/>
            <w:tcBorders>
              <w:top w:val="single" w:sz="4" w:space="0" w:color="auto"/>
              <w:bottom w:val="single" w:sz="4" w:space="0" w:color="auto"/>
            </w:tcBorders>
            <w:noWrap/>
            <w:vAlign w:val="center"/>
          </w:tcPr>
          <w:p w14:paraId="55A4BB1D" w14:textId="77777777" w:rsidR="00C67F6B" w:rsidRPr="00E56483" w:rsidRDefault="00C67F6B">
            <w:pPr>
              <w:pStyle w:val="3--zhu0"/>
              <w:rPr>
                <w:szCs w:val="16"/>
              </w:rPr>
            </w:pPr>
          </w:p>
        </w:tc>
        <w:tc>
          <w:tcPr>
            <w:tcW w:w="844" w:type="dxa"/>
            <w:tcBorders>
              <w:top w:val="single" w:sz="4" w:space="0" w:color="auto"/>
              <w:bottom w:val="single" w:sz="4" w:space="0" w:color="auto"/>
            </w:tcBorders>
            <w:noWrap/>
            <w:vAlign w:val="center"/>
          </w:tcPr>
          <w:p w14:paraId="2BAB2C3E" w14:textId="77777777" w:rsidR="00C67F6B" w:rsidRPr="00E56483" w:rsidRDefault="00C67F6B" w:rsidP="00DF2A2B">
            <w:pPr>
              <w:pStyle w:val="3--zhu0"/>
              <w:jc w:val="center"/>
              <w:rPr>
                <w:szCs w:val="16"/>
              </w:rPr>
            </w:pPr>
          </w:p>
        </w:tc>
        <w:tc>
          <w:tcPr>
            <w:tcW w:w="844" w:type="dxa"/>
            <w:tcBorders>
              <w:top w:val="single" w:sz="4" w:space="0" w:color="auto"/>
              <w:bottom w:val="single" w:sz="4" w:space="0" w:color="auto"/>
            </w:tcBorders>
            <w:noWrap/>
          </w:tcPr>
          <w:p w14:paraId="60CCFECB" w14:textId="77777777" w:rsidR="00C67F6B" w:rsidRPr="00E56483" w:rsidRDefault="00C67F6B" w:rsidP="00DF2A2B">
            <w:pPr>
              <w:pStyle w:val="3--zhu0"/>
              <w:jc w:val="center"/>
              <w:rPr>
                <w:szCs w:val="16"/>
              </w:rPr>
            </w:pPr>
          </w:p>
        </w:tc>
      </w:tr>
      <w:tr w:rsidR="008275C2" w:rsidRPr="00E56483" w14:paraId="667FACAA" w14:textId="77777777" w:rsidTr="008275C2">
        <w:tc>
          <w:tcPr>
            <w:tcW w:w="1414" w:type="dxa"/>
            <w:tcBorders>
              <w:top w:val="single" w:sz="4" w:space="0" w:color="auto"/>
              <w:bottom w:val="single" w:sz="4" w:space="0" w:color="auto"/>
            </w:tcBorders>
            <w:noWrap/>
            <w:vAlign w:val="center"/>
          </w:tcPr>
          <w:p w14:paraId="7438EF3C" w14:textId="2087BF26" w:rsidR="00C67F6B" w:rsidRPr="00E56483" w:rsidRDefault="00C67F6B" w:rsidP="00C67F6B">
            <w:pPr>
              <w:pStyle w:val="3--zhu0"/>
              <w:rPr>
                <w:i/>
                <w:iCs/>
                <w:szCs w:val="16"/>
              </w:rPr>
            </w:pPr>
            <w:r w:rsidRPr="00257810">
              <w:rPr>
                <w:szCs w:val="16"/>
              </w:rPr>
              <w:t>Compound</w:t>
            </w:r>
          </w:p>
        </w:tc>
        <w:tc>
          <w:tcPr>
            <w:tcW w:w="842" w:type="dxa"/>
            <w:tcBorders>
              <w:top w:val="single" w:sz="4" w:space="0" w:color="auto"/>
              <w:bottom w:val="single" w:sz="4" w:space="0" w:color="auto"/>
            </w:tcBorders>
            <w:noWrap/>
            <w:vAlign w:val="center"/>
          </w:tcPr>
          <w:p w14:paraId="74D3936C" w14:textId="77777777" w:rsidR="00C67F6B" w:rsidRPr="00280391" w:rsidRDefault="00C67F6B">
            <w:pPr>
              <w:pStyle w:val="3--zhu0"/>
              <w:spacing w:line="240" w:lineRule="auto"/>
              <w:jc w:val="center"/>
              <w:rPr>
                <w:szCs w:val="16"/>
              </w:rPr>
            </w:pPr>
            <w:r w:rsidRPr="00280391">
              <w:rPr>
                <w:szCs w:val="16"/>
              </w:rPr>
              <w:t>dma</w:t>
            </w:r>
          </w:p>
          <w:p w14:paraId="473ECB3B" w14:textId="73CB7A56" w:rsidR="00C67F6B" w:rsidRPr="00E56483" w:rsidRDefault="00C67F6B" w:rsidP="00DF2A2B">
            <w:pPr>
              <w:pStyle w:val="3--zhu0"/>
              <w:jc w:val="center"/>
              <w:rPr>
                <w:szCs w:val="16"/>
              </w:rPr>
            </w:pPr>
            <w:r w:rsidRPr="00DE257E">
              <w:rPr>
                <w:szCs w:val="16"/>
              </w:rPr>
              <w:t>Cu</w:t>
            </w:r>
            <w:r w:rsidRPr="00280391">
              <w:rPr>
                <w:szCs w:val="16"/>
                <w:vertAlign w:val="subscript"/>
              </w:rPr>
              <w:t>0.06</w:t>
            </w:r>
            <w:r w:rsidRPr="00280391">
              <w:rPr>
                <w:szCs w:val="16"/>
              </w:rPr>
              <w:t>Mn</w:t>
            </w:r>
            <w:r w:rsidRPr="00280391">
              <w:rPr>
                <w:szCs w:val="16"/>
                <w:vertAlign w:val="subscript"/>
              </w:rPr>
              <w:t>0.94</w:t>
            </w:r>
          </w:p>
        </w:tc>
        <w:tc>
          <w:tcPr>
            <w:tcW w:w="843" w:type="dxa"/>
            <w:tcBorders>
              <w:top w:val="single" w:sz="4" w:space="0" w:color="auto"/>
              <w:bottom w:val="single" w:sz="4" w:space="0" w:color="auto"/>
            </w:tcBorders>
            <w:noWrap/>
            <w:vAlign w:val="center"/>
          </w:tcPr>
          <w:p w14:paraId="64E7EA69" w14:textId="77777777" w:rsidR="00C67F6B" w:rsidRPr="00280391" w:rsidRDefault="00C67F6B">
            <w:pPr>
              <w:pStyle w:val="3--zhu0"/>
              <w:spacing w:line="240" w:lineRule="auto"/>
              <w:jc w:val="center"/>
              <w:rPr>
                <w:szCs w:val="16"/>
              </w:rPr>
            </w:pPr>
            <w:r w:rsidRPr="00280391">
              <w:rPr>
                <w:szCs w:val="16"/>
              </w:rPr>
              <w:t>dma</w:t>
            </w:r>
          </w:p>
          <w:p w14:paraId="4F0768C7" w14:textId="3018A9BE" w:rsidR="00C67F6B" w:rsidRPr="00E56483" w:rsidRDefault="00C67F6B" w:rsidP="00DF2A2B">
            <w:pPr>
              <w:pStyle w:val="3--zhu0"/>
              <w:jc w:val="center"/>
              <w:rPr>
                <w:szCs w:val="16"/>
              </w:rPr>
            </w:pPr>
            <w:r w:rsidRPr="00280391">
              <w:rPr>
                <w:szCs w:val="16"/>
              </w:rPr>
              <w:t>Cu</w:t>
            </w:r>
            <w:r w:rsidRPr="00280391">
              <w:rPr>
                <w:szCs w:val="16"/>
                <w:vertAlign w:val="subscript"/>
              </w:rPr>
              <w:t>0.11</w:t>
            </w:r>
            <w:r w:rsidRPr="00280391">
              <w:rPr>
                <w:szCs w:val="16"/>
              </w:rPr>
              <w:t>Mn</w:t>
            </w:r>
            <w:r w:rsidRPr="00280391">
              <w:rPr>
                <w:szCs w:val="16"/>
                <w:vertAlign w:val="subscript"/>
              </w:rPr>
              <w:t>0.89</w:t>
            </w:r>
          </w:p>
        </w:tc>
        <w:tc>
          <w:tcPr>
            <w:tcW w:w="843" w:type="dxa"/>
            <w:tcBorders>
              <w:top w:val="single" w:sz="4" w:space="0" w:color="auto"/>
              <w:bottom w:val="single" w:sz="4" w:space="0" w:color="auto"/>
            </w:tcBorders>
            <w:noWrap/>
            <w:vAlign w:val="center"/>
          </w:tcPr>
          <w:p w14:paraId="11D88477" w14:textId="77777777" w:rsidR="00C67F6B" w:rsidRPr="00280391" w:rsidRDefault="00C67F6B">
            <w:pPr>
              <w:pStyle w:val="3--zhu0"/>
              <w:spacing w:line="240" w:lineRule="auto"/>
              <w:jc w:val="center"/>
              <w:rPr>
                <w:szCs w:val="16"/>
              </w:rPr>
            </w:pPr>
            <w:r w:rsidRPr="00280391">
              <w:rPr>
                <w:szCs w:val="16"/>
              </w:rPr>
              <w:t>dma</w:t>
            </w:r>
          </w:p>
          <w:p w14:paraId="6A4B8C08" w14:textId="3A5E7FDB" w:rsidR="00C67F6B" w:rsidRPr="00E56483" w:rsidRDefault="00C67F6B" w:rsidP="00DF2A2B">
            <w:pPr>
              <w:pStyle w:val="3--zhu0"/>
              <w:jc w:val="center"/>
              <w:rPr>
                <w:szCs w:val="16"/>
              </w:rPr>
            </w:pPr>
            <w:r w:rsidRPr="00280391">
              <w:rPr>
                <w:szCs w:val="16"/>
              </w:rPr>
              <w:t>Cu</w:t>
            </w:r>
            <w:r w:rsidRPr="00280391">
              <w:rPr>
                <w:szCs w:val="16"/>
                <w:vertAlign w:val="subscript"/>
              </w:rPr>
              <w:t>0.18</w:t>
            </w:r>
            <w:r w:rsidRPr="00280391">
              <w:rPr>
                <w:szCs w:val="16"/>
              </w:rPr>
              <w:t>Mn</w:t>
            </w:r>
            <w:r w:rsidRPr="00280391">
              <w:rPr>
                <w:szCs w:val="16"/>
                <w:vertAlign w:val="subscript"/>
              </w:rPr>
              <w:t>0.82</w:t>
            </w:r>
          </w:p>
        </w:tc>
        <w:tc>
          <w:tcPr>
            <w:tcW w:w="844" w:type="dxa"/>
            <w:tcBorders>
              <w:top w:val="single" w:sz="4" w:space="0" w:color="auto"/>
              <w:bottom w:val="single" w:sz="4" w:space="0" w:color="auto"/>
            </w:tcBorders>
            <w:noWrap/>
            <w:vAlign w:val="center"/>
          </w:tcPr>
          <w:p w14:paraId="5BD0CC68" w14:textId="77777777" w:rsidR="00C67F6B" w:rsidRPr="00280391" w:rsidRDefault="00C67F6B">
            <w:pPr>
              <w:pStyle w:val="3--zhu0"/>
              <w:spacing w:line="240" w:lineRule="auto"/>
              <w:jc w:val="center"/>
              <w:rPr>
                <w:szCs w:val="16"/>
              </w:rPr>
            </w:pPr>
            <w:r w:rsidRPr="00280391">
              <w:rPr>
                <w:szCs w:val="16"/>
              </w:rPr>
              <w:t>dma</w:t>
            </w:r>
          </w:p>
          <w:p w14:paraId="6F4804C4" w14:textId="743EA205" w:rsidR="00C67F6B" w:rsidRPr="00E56483" w:rsidRDefault="00C67F6B" w:rsidP="00DF2A2B">
            <w:pPr>
              <w:pStyle w:val="3--zhu0"/>
              <w:jc w:val="center"/>
              <w:rPr>
                <w:szCs w:val="16"/>
              </w:rPr>
            </w:pPr>
            <w:r w:rsidRPr="00280391">
              <w:rPr>
                <w:szCs w:val="16"/>
              </w:rPr>
              <w:t>Cu</w:t>
            </w:r>
            <w:r w:rsidRPr="00280391">
              <w:rPr>
                <w:szCs w:val="16"/>
                <w:vertAlign w:val="subscript"/>
              </w:rPr>
              <w:t>0.30</w:t>
            </w:r>
            <w:r w:rsidRPr="00280391">
              <w:rPr>
                <w:szCs w:val="16"/>
              </w:rPr>
              <w:t>Mn</w:t>
            </w:r>
            <w:r w:rsidRPr="00280391">
              <w:rPr>
                <w:szCs w:val="16"/>
                <w:vertAlign w:val="subscript"/>
              </w:rPr>
              <w:t>0.70</w:t>
            </w:r>
          </w:p>
        </w:tc>
        <w:tc>
          <w:tcPr>
            <w:tcW w:w="844" w:type="dxa"/>
            <w:tcBorders>
              <w:top w:val="single" w:sz="4" w:space="0" w:color="auto"/>
              <w:bottom w:val="single" w:sz="4" w:space="0" w:color="auto"/>
            </w:tcBorders>
            <w:noWrap/>
            <w:vAlign w:val="center"/>
          </w:tcPr>
          <w:p w14:paraId="5CD82053" w14:textId="77777777" w:rsidR="00C67F6B" w:rsidRPr="00280391" w:rsidRDefault="00C67F6B">
            <w:pPr>
              <w:pStyle w:val="3--zhu0"/>
              <w:spacing w:line="240" w:lineRule="auto"/>
              <w:jc w:val="center"/>
              <w:rPr>
                <w:szCs w:val="16"/>
              </w:rPr>
            </w:pPr>
            <w:r w:rsidRPr="00280391">
              <w:rPr>
                <w:szCs w:val="16"/>
              </w:rPr>
              <w:t>dma</w:t>
            </w:r>
          </w:p>
          <w:p w14:paraId="38EBC8B1" w14:textId="6A5CED5C" w:rsidR="00C67F6B" w:rsidRPr="00E56483" w:rsidRDefault="00C67F6B" w:rsidP="00DF2A2B">
            <w:pPr>
              <w:pStyle w:val="3--zhu0"/>
              <w:jc w:val="center"/>
              <w:rPr>
                <w:szCs w:val="16"/>
              </w:rPr>
            </w:pPr>
            <w:r w:rsidRPr="00280391">
              <w:rPr>
                <w:szCs w:val="16"/>
              </w:rPr>
              <w:t>Cu</w:t>
            </w:r>
            <w:r w:rsidRPr="00280391">
              <w:rPr>
                <w:szCs w:val="16"/>
                <w:vertAlign w:val="subscript"/>
              </w:rPr>
              <w:t>0.40</w:t>
            </w:r>
            <w:r w:rsidRPr="00280391">
              <w:rPr>
                <w:szCs w:val="16"/>
              </w:rPr>
              <w:t>Mn</w:t>
            </w:r>
            <w:r w:rsidRPr="00280391">
              <w:rPr>
                <w:szCs w:val="16"/>
                <w:vertAlign w:val="subscript"/>
              </w:rPr>
              <w:t>0.60</w:t>
            </w:r>
          </w:p>
        </w:tc>
        <w:tc>
          <w:tcPr>
            <w:tcW w:w="844" w:type="dxa"/>
            <w:tcBorders>
              <w:top w:val="single" w:sz="4" w:space="0" w:color="auto"/>
              <w:bottom w:val="single" w:sz="4" w:space="0" w:color="auto"/>
            </w:tcBorders>
            <w:noWrap/>
            <w:vAlign w:val="center"/>
          </w:tcPr>
          <w:p w14:paraId="28A00901" w14:textId="77777777" w:rsidR="00C67F6B" w:rsidRPr="00280391" w:rsidRDefault="00C67F6B">
            <w:pPr>
              <w:pStyle w:val="3--zhu0"/>
              <w:spacing w:line="240" w:lineRule="auto"/>
              <w:jc w:val="center"/>
              <w:rPr>
                <w:szCs w:val="16"/>
              </w:rPr>
            </w:pPr>
            <w:r w:rsidRPr="00280391">
              <w:rPr>
                <w:szCs w:val="16"/>
              </w:rPr>
              <w:t>dma</w:t>
            </w:r>
          </w:p>
          <w:p w14:paraId="487F00F2" w14:textId="1E8626C9" w:rsidR="00C67F6B" w:rsidRPr="00E56483" w:rsidRDefault="00C67F6B" w:rsidP="00DF2A2B">
            <w:pPr>
              <w:pStyle w:val="3--zhu0"/>
              <w:jc w:val="center"/>
              <w:rPr>
                <w:szCs w:val="16"/>
              </w:rPr>
            </w:pPr>
            <w:r w:rsidRPr="00280391">
              <w:rPr>
                <w:szCs w:val="16"/>
              </w:rPr>
              <w:t>Cu</w:t>
            </w:r>
            <w:r w:rsidRPr="00280391">
              <w:rPr>
                <w:szCs w:val="16"/>
                <w:vertAlign w:val="subscript"/>
              </w:rPr>
              <w:t>0.54</w:t>
            </w:r>
            <w:r w:rsidRPr="00280391">
              <w:rPr>
                <w:szCs w:val="16"/>
              </w:rPr>
              <w:t>Mn</w:t>
            </w:r>
            <w:r w:rsidRPr="00280391">
              <w:rPr>
                <w:szCs w:val="16"/>
                <w:vertAlign w:val="subscript"/>
              </w:rPr>
              <w:t>0.46</w:t>
            </w:r>
          </w:p>
        </w:tc>
        <w:tc>
          <w:tcPr>
            <w:tcW w:w="853" w:type="dxa"/>
            <w:tcBorders>
              <w:top w:val="single" w:sz="4" w:space="0" w:color="auto"/>
              <w:bottom w:val="single" w:sz="4" w:space="0" w:color="auto"/>
            </w:tcBorders>
            <w:noWrap/>
            <w:vAlign w:val="center"/>
          </w:tcPr>
          <w:p w14:paraId="70454B9D" w14:textId="77777777" w:rsidR="00C67F6B" w:rsidRPr="00280391" w:rsidRDefault="00C67F6B">
            <w:pPr>
              <w:pStyle w:val="3--zhu0"/>
              <w:spacing w:line="240" w:lineRule="auto"/>
              <w:jc w:val="center"/>
              <w:rPr>
                <w:szCs w:val="16"/>
              </w:rPr>
            </w:pPr>
            <w:r w:rsidRPr="00280391">
              <w:rPr>
                <w:szCs w:val="16"/>
              </w:rPr>
              <w:t>dma</w:t>
            </w:r>
          </w:p>
          <w:p w14:paraId="4B542B2A" w14:textId="2D72A7E5" w:rsidR="00C67F6B" w:rsidRPr="00E56483" w:rsidRDefault="00C67F6B" w:rsidP="00DF2A2B">
            <w:pPr>
              <w:pStyle w:val="3--zhu0"/>
              <w:jc w:val="center"/>
              <w:rPr>
                <w:szCs w:val="16"/>
              </w:rPr>
            </w:pPr>
            <w:r w:rsidRPr="00280391">
              <w:rPr>
                <w:szCs w:val="16"/>
              </w:rPr>
              <w:t>Cu</w:t>
            </w:r>
            <w:r w:rsidRPr="00280391">
              <w:rPr>
                <w:szCs w:val="16"/>
                <w:vertAlign w:val="subscript"/>
              </w:rPr>
              <w:t>0.66</w:t>
            </w:r>
            <w:r w:rsidRPr="00280391">
              <w:rPr>
                <w:szCs w:val="16"/>
              </w:rPr>
              <w:t>Mn</w:t>
            </w:r>
            <w:r w:rsidRPr="00280391">
              <w:rPr>
                <w:szCs w:val="16"/>
                <w:vertAlign w:val="subscript"/>
              </w:rPr>
              <w:t>0.34</w:t>
            </w:r>
          </w:p>
        </w:tc>
        <w:tc>
          <w:tcPr>
            <w:tcW w:w="844" w:type="dxa"/>
            <w:tcBorders>
              <w:top w:val="single" w:sz="4" w:space="0" w:color="auto"/>
              <w:bottom w:val="single" w:sz="4" w:space="0" w:color="auto"/>
            </w:tcBorders>
            <w:noWrap/>
            <w:vAlign w:val="center"/>
          </w:tcPr>
          <w:p w14:paraId="4FC37B76" w14:textId="77777777" w:rsidR="00C67F6B" w:rsidRPr="00280391" w:rsidRDefault="00C67F6B">
            <w:pPr>
              <w:pStyle w:val="3--zhu0"/>
              <w:spacing w:line="240" w:lineRule="auto"/>
              <w:jc w:val="center"/>
              <w:rPr>
                <w:szCs w:val="16"/>
              </w:rPr>
            </w:pPr>
            <w:r w:rsidRPr="00280391">
              <w:rPr>
                <w:szCs w:val="16"/>
              </w:rPr>
              <w:t>dma</w:t>
            </w:r>
          </w:p>
          <w:p w14:paraId="7708CFA2" w14:textId="19643204" w:rsidR="00C67F6B" w:rsidRPr="00E56483" w:rsidRDefault="00C67F6B" w:rsidP="00DF2A2B">
            <w:pPr>
              <w:pStyle w:val="3--zhu0"/>
              <w:jc w:val="center"/>
              <w:rPr>
                <w:szCs w:val="16"/>
              </w:rPr>
            </w:pPr>
            <w:r w:rsidRPr="00280391">
              <w:rPr>
                <w:szCs w:val="16"/>
              </w:rPr>
              <w:t>Cu</w:t>
            </w:r>
            <w:r w:rsidRPr="00280391">
              <w:rPr>
                <w:szCs w:val="16"/>
                <w:vertAlign w:val="subscript"/>
              </w:rPr>
              <w:t>0.93</w:t>
            </w:r>
            <w:r w:rsidRPr="00280391">
              <w:rPr>
                <w:szCs w:val="16"/>
              </w:rPr>
              <w:t>Mn</w:t>
            </w:r>
            <w:r w:rsidRPr="00280391">
              <w:rPr>
                <w:szCs w:val="16"/>
                <w:vertAlign w:val="subscript"/>
              </w:rPr>
              <w:t>0.07</w:t>
            </w:r>
          </w:p>
        </w:tc>
        <w:tc>
          <w:tcPr>
            <w:tcW w:w="844" w:type="dxa"/>
            <w:tcBorders>
              <w:top w:val="single" w:sz="4" w:space="0" w:color="auto"/>
              <w:bottom w:val="single" w:sz="4" w:space="0" w:color="auto"/>
            </w:tcBorders>
            <w:noWrap/>
            <w:vAlign w:val="center"/>
          </w:tcPr>
          <w:p w14:paraId="0C2EEABB" w14:textId="77777777" w:rsidR="00C67F6B" w:rsidRPr="00280391" w:rsidRDefault="00C67F6B">
            <w:pPr>
              <w:pStyle w:val="3--zhu0"/>
              <w:spacing w:line="240" w:lineRule="auto"/>
              <w:jc w:val="center"/>
              <w:rPr>
                <w:szCs w:val="16"/>
              </w:rPr>
            </w:pPr>
            <w:r w:rsidRPr="00280391">
              <w:rPr>
                <w:szCs w:val="16"/>
              </w:rPr>
              <w:t>dma</w:t>
            </w:r>
          </w:p>
          <w:p w14:paraId="281270D7" w14:textId="7EEFAC6C" w:rsidR="00C67F6B" w:rsidRPr="00E56483" w:rsidRDefault="00C67F6B" w:rsidP="00DF2A2B">
            <w:pPr>
              <w:pStyle w:val="3--zhu0"/>
              <w:jc w:val="center"/>
              <w:rPr>
                <w:szCs w:val="16"/>
              </w:rPr>
            </w:pPr>
            <w:r w:rsidRPr="00280391">
              <w:rPr>
                <w:szCs w:val="16"/>
              </w:rPr>
              <w:t>Cu</w:t>
            </w:r>
          </w:p>
        </w:tc>
      </w:tr>
      <w:tr w:rsidR="008275C2" w:rsidRPr="00E56483" w14:paraId="50061E22" w14:textId="77777777" w:rsidTr="00DF2A2B">
        <w:tc>
          <w:tcPr>
            <w:tcW w:w="9015" w:type="dxa"/>
            <w:gridSpan w:val="10"/>
            <w:tcBorders>
              <w:top w:val="single" w:sz="4" w:space="0" w:color="auto"/>
            </w:tcBorders>
            <w:noWrap/>
            <w:vAlign w:val="center"/>
          </w:tcPr>
          <w:p w14:paraId="6BDE739C" w14:textId="06C55423" w:rsidR="008275C2" w:rsidRPr="00E56483" w:rsidRDefault="008275C2" w:rsidP="00DF2A2B">
            <w:pPr>
              <w:pStyle w:val="3--zhu0"/>
              <w:jc w:val="center"/>
              <w:rPr>
                <w:szCs w:val="16"/>
              </w:rPr>
            </w:pPr>
            <w:r w:rsidRPr="00257810">
              <w:rPr>
                <w:szCs w:val="16"/>
              </w:rPr>
              <w:t xml:space="preserve">Dielectric properties (from ε' data at </w:t>
            </w:r>
            <w:r w:rsidRPr="00257810">
              <w:rPr>
                <w:b/>
                <w:bCs/>
                <w:szCs w:val="16"/>
              </w:rPr>
              <w:t>1kHz</w:t>
            </w:r>
            <w:r w:rsidRPr="00257810">
              <w:rPr>
                <w:szCs w:val="16"/>
              </w:rPr>
              <w:t>)</w:t>
            </w:r>
          </w:p>
        </w:tc>
      </w:tr>
      <w:tr w:rsidR="008275C2" w:rsidRPr="00E56483" w14:paraId="2391CDBA" w14:textId="77777777" w:rsidTr="008275C2">
        <w:tc>
          <w:tcPr>
            <w:tcW w:w="1414" w:type="dxa"/>
            <w:tcBorders>
              <w:top w:val="nil"/>
              <w:bottom w:val="nil"/>
            </w:tcBorders>
            <w:noWrap/>
            <w:vAlign w:val="center"/>
          </w:tcPr>
          <w:p w14:paraId="577E57B8" w14:textId="32220D53" w:rsidR="008275C2" w:rsidRPr="00E56483" w:rsidRDefault="008275C2" w:rsidP="008275C2">
            <w:pPr>
              <w:pStyle w:val="3--zhu0"/>
              <w:rPr>
                <w:i/>
                <w:iCs/>
                <w:szCs w:val="16"/>
              </w:rPr>
            </w:pPr>
            <w:r w:rsidRPr="00257810">
              <w:rPr>
                <w:szCs w:val="16"/>
              </w:rPr>
              <w:t>ε'</w:t>
            </w:r>
            <w:r w:rsidRPr="00257810">
              <w:rPr>
                <w:szCs w:val="16"/>
                <w:vertAlign w:val="subscript"/>
              </w:rPr>
              <w:t>290 K</w:t>
            </w:r>
          </w:p>
        </w:tc>
        <w:tc>
          <w:tcPr>
            <w:tcW w:w="842" w:type="dxa"/>
            <w:tcBorders>
              <w:top w:val="nil"/>
              <w:bottom w:val="nil"/>
            </w:tcBorders>
            <w:noWrap/>
            <w:vAlign w:val="center"/>
          </w:tcPr>
          <w:p w14:paraId="24F81E77" w14:textId="5F65FDBF" w:rsidR="008275C2" w:rsidRPr="00E56483" w:rsidRDefault="008275C2" w:rsidP="008275C2">
            <w:pPr>
              <w:pStyle w:val="3--zhu0"/>
              <w:rPr>
                <w:szCs w:val="16"/>
              </w:rPr>
            </w:pPr>
            <w:r w:rsidRPr="00257810">
              <w:rPr>
                <w:szCs w:val="16"/>
              </w:rPr>
              <w:t>21.8</w:t>
            </w:r>
          </w:p>
        </w:tc>
        <w:tc>
          <w:tcPr>
            <w:tcW w:w="843" w:type="dxa"/>
            <w:tcBorders>
              <w:top w:val="nil"/>
              <w:bottom w:val="nil"/>
            </w:tcBorders>
            <w:noWrap/>
            <w:vAlign w:val="center"/>
          </w:tcPr>
          <w:p w14:paraId="5DB56EEE" w14:textId="66C464FF" w:rsidR="008275C2" w:rsidRPr="00E56483" w:rsidRDefault="008275C2" w:rsidP="008275C2">
            <w:pPr>
              <w:pStyle w:val="3--zhu0"/>
              <w:rPr>
                <w:szCs w:val="16"/>
              </w:rPr>
            </w:pPr>
            <w:r w:rsidRPr="00257810">
              <w:rPr>
                <w:szCs w:val="16"/>
              </w:rPr>
              <w:t>18.8</w:t>
            </w:r>
          </w:p>
        </w:tc>
        <w:tc>
          <w:tcPr>
            <w:tcW w:w="843" w:type="dxa"/>
            <w:tcBorders>
              <w:top w:val="nil"/>
              <w:bottom w:val="nil"/>
            </w:tcBorders>
            <w:noWrap/>
            <w:vAlign w:val="center"/>
          </w:tcPr>
          <w:p w14:paraId="146D870A" w14:textId="176377F6" w:rsidR="008275C2" w:rsidRPr="00E56483" w:rsidRDefault="008275C2" w:rsidP="008275C2">
            <w:pPr>
              <w:pStyle w:val="3--zhu0"/>
              <w:rPr>
                <w:szCs w:val="16"/>
              </w:rPr>
            </w:pPr>
            <w:r w:rsidRPr="00257810">
              <w:rPr>
                <w:szCs w:val="16"/>
              </w:rPr>
              <w:t>16.9</w:t>
            </w:r>
          </w:p>
        </w:tc>
        <w:tc>
          <w:tcPr>
            <w:tcW w:w="844" w:type="dxa"/>
            <w:tcBorders>
              <w:top w:val="nil"/>
              <w:bottom w:val="nil"/>
            </w:tcBorders>
            <w:noWrap/>
            <w:vAlign w:val="center"/>
          </w:tcPr>
          <w:p w14:paraId="48E257A9" w14:textId="5DFDCC5E" w:rsidR="008275C2" w:rsidRPr="00E56483" w:rsidRDefault="008275C2" w:rsidP="008275C2">
            <w:pPr>
              <w:pStyle w:val="3--zhu0"/>
              <w:rPr>
                <w:szCs w:val="16"/>
              </w:rPr>
            </w:pPr>
            <w:r w:rsidRPr="00257810">
              <w:rPr>
                <w:szCs w:val="16"/>
              </w:rPr>
              <w:t>14.3</w:t>
            </w:r>
          </w:p>
        </w:tc>
        <w:tc>
          <w:tcPr>
            <w:tcW w:w="844" w:type="dxa"/>
            <w:tcBorders>
              <w:top w:val="nil"/>
              <w:bottom w:val="nil"/>
            </w:tcBorders>
            <w:noWrap/>
            <w:vAlign w:val="center"/>
          </w:tcPr>
          <w:p w14:paraId="2E49BDBF" w14:textId="6C960E3C" w:rsidR="008275C2" w:rsidRPr="00E56483" w:rsidRDefault="008275C2" w:rsidP="008275C2">
            <w:pPr>
              <w:pStyle w:val="3--zhu0"/>
              <w:rPr>
                <w:szCs w:val="16"/>
              </w:rPr>
            </w:pPr>
            <w:r w:rsidRPr="00257810">
              <w:rPr>
                <w:szCs w:val="16"/>
              </w:rPr>
              <w:t>11.0</w:t>
            </w:r>
          </w:p>
        </w:tc>
        <w:tc>
          <w:tcPr>
            <w:tcW w:w="844" w:type="dxa"/>
            <w:tcBorders>
              <w:top w:val="nil"/>
              <w:bottom w:val="nil"/>
            </w:tcBorders>
            <w:noWrap/>
            <w:vAlign w:val="center"/>
          </w:tcPr>
          <w:p w14:paraId="5E010993" w14:textId="53ACF6B4" w:rsidR="008275C2" w:rsidRPr="00E56483" w:rsidRDefault="008275C2" w:rsidP="008275C2">
            <w:pPr>
              <w:pStyle w:val="3--zhu0"/>
              <w:rPr>
                <w:szCs w:val="16"/>
              </w:rPr>
            </w:pPr>
            <w:r w:rsidRPr="00257810">
              <w:rPr>
                <w:rFonts w:eastAsiaTheme="minorEastAsia"/>
                <w:szCs w:val="16"/>
              </w:rPr>
              <w:t>10.0</w:t>
            </w:r>
          </w:p>
        </w:tc>
        <w:tc>
          <w:tcPr>
            <w:tcW w:w="853" w:type="dxa"/>
            <w:tcBorders>
              <w:top w:val="nil"/>
              <w:bottom w:val="nil"/>
            </w:tcBorders>
            <w:noWrap/>
            <w:vAlign w:val="center"/>
          </w:tcPr>
          <w:p w14:paraId="68D9274A" w14:textId="2D81283D" w:rsidR="008275C2" w:rsidRPr="00E56483" w:rsidRDefault="008275C2">
            <w:pPr>
              <w:pStyle w:val="3--zhu0"/>
              <w:rPr>
                <w:szCs w:val="16"/>
              </w:rPr>
            </w:pPr>
            <w:r w:rsidRPr="00257810">
              <w:rPr>
                <w:szCs w:val="16"/>
              </w:rPr>
              <w:t>8.7</w:t>
            </w:r>
          </w:p>
        </w:tc>
        <w:tc>
          <w:tcPr>
            <w:tcW w:w="844" w:type="dxa"/>
            <w:tcBorders>
              <w:top w:val="nil"/>
              <w:bottom w:val="nil"/>
            </w:tcBorders>
            <w:noWrap/>
            <w:vAlign w:val="center"/>
          </w:tcPr>
          <w:p w14:paraId="6DC52862" w14:textId="4EF185A0" w:rsidR="008275C2" w:rsidRPr="00E56483" w:rsidRDefault="008275C2" w:rsidP="00DF2A2B">
            <w:pPr>
              <w:pStyle w:val="3--zhu0"/>
              <w:jc w:val="center"/>
              <w:rPr>
                <w:szCs w:val="16"/>
              </w:rPr>
            </w:pPr>
            <w:r w:rsidRPr="00257810">
              <w:rPr>
                <w:szCs w:val="16"/>
              </w:rPr>
              <w:t>7.4</w:t>
            </w:r>
          </w:p>
        </w:tc>
        <w:tc>
          <w:tcPr>
            <w:tcW w:w="844" w:type="dxa"/>
            <w:tcBorders>
              <w:top w:val="nil"/>
              <w:bottom w:val="nil"/>
            </w:tcBorders>
            <w:noWrap/>
            <w:vAlign w:val="center"/>
          </w:tcPr>
          <w:p w14:paraId="3FAB2406" w14:textId="22A02052" w:rsidR="008275C2" w:rsidRPr="00E56483" w:rsidRDefault="008275C2" w:rsidP="00DF2A2B">
            <w:pPr>
              <w:pStyle w:val="3--zhu0"/>
              <w:jc w:val="center"/>
              <w:rPr>
                <w:szCs w:val="16"/>
              </w:rPr>
            </w:pPr>
            <w:r w:rsidRPr="00257810">
              <w:rPr>
                <w:szCs w:val="16"/>
              </w:rPr>
              <w:t>6.9</w:t>
            </w:r>
          </w:p>
        </w:tc>
      </w:tr>
      <w:tr w:rsidR="008275C2" w:rsidRPr="00E56483" w14:paraId="3CC45068" w14:textId="77777777" w:rsidTr="00DF2A2B">
        <w:tc>
          <w:tcPr>
            <w:tcW w:w="1414" w:type="dxa"/>
            <w:tcBorders>
              <w:top w:val="nil"/>
              <w:bottom w:val="nil"/>
            </w:tcBorders>
            <w:noWrap/>
            <w:vAlign w:val="center"/>
          </w:tcPr>
          <w:p w14:paraId="04741350" w14:textId="7404B16B" w:rsidR="008275C2" w:rsidRPr="00E56483" w:rsidRDefault="008275C2" w:rsidP="008275C2">
            <w:pPr>
              <w:pStyle w:val="3--zhu0"/>
              <w:rPr>
                <w:i/>
                <w:iCs/>
                <w:szCs w:val="16"/>
              </w:rPr>
            </w:pPr>
            <w:r w:rsidRPr="00DF2A2B">
              <w:rPr>
                <w:i/>
                <w:iCs/>
                <w:szCs w:val="16"/>
              </w:rPr>
              <w:t>T</w:t>
            </w:r>
            <w:r w:rsidRPr="00257810">
              <w:rPr>
                <w:szCs w:val="16"/>
                <w:vertAlign w:val="subscript"/>
              </w:rPr>
              <w:t>turn</w:t>
            </w:r>
            <w:r w:rsidRPr="00257810">
              <w:rPr>
                <w:szCs w:val="16"/>
              </w:rPr>
              <w:t xml:space="preserve">, K and  </w:t>
            </w:r>
            <w:r w:rsidRPr="00DF2A2B">
              <w:rPr>
                <w:i/>
                <w:iCs/>
                <w:szCs w:val="16"/>
              </w:rPr>
              <w:t xml:space="preserve">ε' </w:t>
            </w:r>
            <w:r w:rsidRPr="00257810">
              <w:rPr>
                <w:szCs w:val="16"/>
              </w:rPr>
              <w:t xml:space="preserve">value </w:t>
            </w:r>
          </w:p>
        </w:tc>
        <w:tc>
          <w:tcPr>
            <w:tcW w:w="842" w:type="dxa"/>
            <w:tcBorders>
              <w:top w:val="nil"/>
              <w:bottom w:val="nil"/>
            </w:tcBorders>
            <w:noWrap/>
            <w:vAlign w:val="center"/>
          </w:tcPr>
          <w:p w14:paraId="7415930A" w14:textId="73174895" w:rsidR="008275C2" w:rsidRPr="00E56483" w:rsidRDefault="008275C2" w:rsidP="008275C2">
            <w:pPr>
              <w:pStyle w:val="3--zhu0"/>
              <w:rPr>
                <w:szCs w:val="16"/>
              </w:rPr>
            </w:pPr>
            <w:r w:rsidRPr="00257810">
              <w:rPr>
                <w:szCs w:val="16"/>
              </w:rPr>
              <w:t>144, 6.4</w:t>
            </w:r>
          </w:p>
        </w:tc>
        <w:tc>
          <w:tcPr>
            <w:tcW w:w="843" w:type="dxa"/>
            <w:tcBorders>
              <w:top w:val="nil"/>
              <w:bottom w:val="nil"/>
            </w:tcBorders>
            <w:noWrap/>
            <w:vAlign w:val="center"/>
          </w:tcPr>
          <w:p w14:paraId="7AB6E290" w14:textId="5F487FED" w:rsidR="008275C2" w:rsidRPr="00E56483" w:rsidRDefault="008275C2" w:rsidP="008275C2">
            <w:pPr>
              <w:pStyle w:val="3--zhu0"/>
              <w:rPr>
                <w:szCs w:val="16"/>
              </w:rPr>
            </w:pPr>
            <w:r w:rsidRPr="00257810">
              <w:rPr>
                <w:szCs w:val="16"/>
              </w:rPr>
              <w:t>141, 6.5</w:t>
            </w:r>
          </w:p>
        </w:tc>
        <w:tc>
          <w:tcPr>
            <w:tcW w:w="843" w:type="dxa"/>
            <w:tcBorders>
              <w:top w:val="nil"/>
              <w:bottom w:val="nil"/>
            </w:tcBorders>
            <w:noWrap/>
            <w:vAlign w:val="center"/>
          </w:tcPr>
          <w:p w14:paraId="551E98EF" w14:textId="7B60946A" w:rsidR="008275C2" w:rsidRPr="00E56483" w:rsidRDefault="008275C2" w:rsidP="008275C2">
            <w:pPr>
              <w:pStyle w:val="3--zhu0"/>
              <w:rPr>
                <w:szCs w:val="16"/>
              </w:rPr>
            </w:pPr>
            <w:r w:rsidRPr="00257810">
              <w:rPr>
                <w:szCs w:val="16"/>
              </w:rPr>
              <w:t>141, 6.5</w:t>
            </w:r>
          </w:p>
        </w:tc>
        <w:tc>
          <w:tcPr>
            <w:tcW w:w="844" w:type="dxa"/>
            <w:tcBorders>
              <w:top w:val="nil"/>
              <w:bottom w:val="nil"/>
            </w:tcBorders>
            <w:noWrap/>
            <w:vAlign w:val="center"/>
          </w:tcPr>
          <w:p w14:paraId="11DDF4F3" w14:textId="432AA73C" w:rsidR="008275C2" w:rsidRPr="00E56483" w:rsidRDefault="008275C2" w:rsidP="008275C2">
            <w:pPr>
              <w:pStyle w:val="3--zhu0"/>
              <w:rPr>
                <w:szCs w:val="16"/>
              </w:rPr>
            </w:pPr>
            <w:r w:rsidRPr="00257810">
              <w:rPr>
                <w:szCs w:val="16"/>
              </w:rPr>
              <w:t>132, 6.0</w:t>
            </w:r>
          </w:p>
        </w:tc>
        <w:tc>
          <w:tcPr>
            <w:tcW w:w="844" w:type="dxa"/>
            <w:tcBorders>
              <w:top w:val="nil"/>
              <w:bottom w:val="nil"/>
            </w:tcBorders>
            <w:noWrap/>
            <w:vAlign w:val="center"/>
          </w:tcPr>
          <w:p w14:paraId="0B0AC5E1" w14:textId="565E8508" w:rsidR="008275C2" w:rsidRPr="00E56483" w:rsidRDefault="008275C2" w:rsidP="008275C2">
            <w:pPr>
              <w:pStyle w:val="3--zhu0"/>
              <w:rPr>
                <w:szCs w:val="16"/>
              </w:rPr>
            </w:pPr>
            <w:r w:rsidRPr="00257810">
              <w:rPr>
                <w:szCs w:val="16"/>
              </w:rPr>
              <w:t>128, 5.3</w:t>
            </w:r>
          </w:p>
        </w:tc>
        <w:tc>
          <w:tcPr>
            <w:tcW w:w="844" w:type="dxa"/>
            <w:tcBorders>
              <w:top w:val="nil"/>
              <w:bottom w:val="nil"/>
            </w:tcBorders>
            <w:noWrap/>
            <w:vAlign w:val="center"/>
          </w:tcPr>
          <w:p w14:paraId="3755F3AC" w14:textId="032274C1" w:rsidR="008275C2" w:rsidRPr="00E56483" w:rsidRDefault="008275C2" w:rsidP="008275C2">
            <w:pPr>
              <w:pStyle w:val="3--zhu0"/>
              <w:rPr>
                <w:szCs w:val="16"/>
              </w:rPr>
            </w:pPr>
            <w:r w:rsidRPr="00257810">
              <w:rPr>
                <w:szCs w:val="16"/>
              </w:rPr>
              <w:t>129, 6.3</w:t>
            </w:r>
          </w:p>
        </w:tc>
        <w:tc>
          <w:tcPr>
            <w:tcW w:w="853" w:type="dxa"/>
            <w:tcBorders>
              <w:top w:val="nil"/>
              <w:bottom w:val="nil"/>
            </w:tcBorders>
            <w:noWrap/>
            <w:vAlign w:val="center"/>
          </w:tcPr>
          <w:p w14:paraId="7771EA64" w14:textId="5BE5B25B" w:rsidR="008275C2" w:rsidRPr="00E56483" w:rsidRDefault="008275C2">
            <w:pPr>
              <w:pStyle w:val="3--zhu0"/>
              <w:rPr>
                <w:szCs w:val="16"/>
              </w:rPr>
            </w:pPr>
            <w:r w:rsidRPr="00257810">
              <w:rPr>
                <w:szCs w:val="16"/>
              </w:rPr>
              <w:t>_</w:t>
            </w:r>
          </w:p>
        </w:tc>
        <w:tc>
          <w:tcPr>
            <w:tcW w:w="844" w:type="dxa"/>
            <w:tcBorders>
              <w:top w:val="nil"/>
              <w:bottom w:val="nil"/>
            </w:tcBorders>
            <w:noWrap/>
            <w:vAlign w:val="center"/>
          </w:tcPr>
          <w:p w14:paraId="683A0785" w14:textId="15F82747" w:rsidR="008275C2" w:rsidRPr="00E56483" w:rsidRDefault="008275C2" w:rsidP="00DF2A2B">
            <w:pPr>
              <w:pStyle w:val="3--zhu0"/>
              <w:jc w:val="center"/>
              <w:rPr>
                <w:szCs w:val="16"/>
              </w:rPr>
            </w:pPr>
            <w:r w:rsidRPr="00257810">
              <w:rPr>
                <w:szCs w:val="16"/>
              </w:rPr>
              <w:t>_</w:t>
            </w:r>
          </w:p>
        </w:tc>
        <w:tc>
          <w:tcPr>
            <w:tcW w:w="844" w:type="dxa"/>
            <w:tcBorders>
              <w:top w:val="nil"/>
              <w:bottom w:val="nil"/>
            </w:tcBorders>
            <w:noWrap/>
            <w:vAlign w:val="center"/>
          </w:tcPr>
          <w:p w14:paraId="153F69A3" w14:textId="77777777" w:rsidR="008275C2" w:rsidRPr="00E56483" w:rsidRDefault="008275C2" w:rsidP="00DF2A2B">
            <w:pPr>
              <w:pStyle w:val="3--zhu0"/>
              <w:jc w:val="center"/>
              <w:rPr>
                <w:szCs w:val="16"/>
              </w:rPr>
            </w:pPr>
          </w:p>
        </w:tc>
      </w:tr>
      <w:tr w:rsidR="008275C2" w:rsidRPr="00E56483" w14:paraId="7EBBC4A6" w14:textId="77777777" w:rsidTr="00DF2A2B">
        <w:tc>
          <w:tcPr>
            <w:tcW w:w="1414" w:type="dxa"/>
            <w:tcBorders>
              <w:top w:val="nil"/>
              <w:bottom w:val="nil"/>
            </w:tcBorders>
            <w:noWrap/>
            <w:vAlign w:val="center"/>
          </w:tcPr>
          <w:p w14:paraId="5DB0FF67" w14:textId="6C078D95" w:rsidR="008275C2" w:rsidRPr="00E56483" w:rsidRDefault="008275C2" w:rsidP="008275C2">
            <w:pPr>
              <w:pStyle w:val="3--zhu0"/>
              <w:rPr>
                <w:i/>
                <w:iCs/>
                <w:szCs w:val="16"/>
              </w:rPr>
            </w:pPr>
            <w:r w:rsidRPr="00DF2A2B">
              <w:rPr>
                <w:i/>
                <w:iCs/>
                <w:szCs w:val="16"/>
              </w:rPr>
              <w:t>T</w:t>
            </w:r>
            <w:r w:rsidRPr="00257810">
              <w:rPr>
                <w:szCs w:val="16"/>
                <w:vertAlign w:val="subscript"/>
              </w:rPr>
              <w:t>peak</w:t>
            </w:r>
            <w:r w:rsidRPr="00257810">
              <w:rPr>
                <w:szCs w:val="16"/>
              </w:rPr>
              <w:t xml:space="preserve">, K and  </w:t>
            </w:r>
            <w:r w:rsidRPr="00DF2A2B">
              <w:rPr>
                <w:i/>
                <w:iCs/>
                <w:szCs w:val="16"/>
              </w:rPr>
              <w:t xml:space="preserve">ε' </w:t>
            </w:r>
            <w:r w:rsidRPr="00257810">
              <w:rPr>
                <w:szCs w:val="16"/>
              </w:rPr>
              <w:t xml:space="preserve">value </w:t>
            </w:r>
          </w:p>
        </w:tc>
        <w:tc>
          <w:tcPr>
            <w:tcW w:w="842" w:type="dxa"/>
            <w:tcBorders>
              <w:top w:val="nil"/>
              <w:bottom w:val="nil"/>
            </w:tcBorders>
            <w:noWrap/>
            <w:vAlign w:val="center"/>
          </w:tcPr>
          <w:p w14:paraId="6A42F459" w14:textId="78CF6F35" w:rsidR="008275C2" w:rsidRPr="00E56483" w:rsidRDefault="008275C2" w:rsidP="008275C2">
            <w:pPr>
              <w:pStyle w:val="3--zhu0"/>
              <w:rPr>
                <w:szCs w:val="16"/>
              </w:rPr>
            </w:pPr>
            <w:r w:rsidRPr="00257810">
              <w:rPr>
                <w:szCs w:val="16"/>
              </w:rPr>
              <w:t>174, 33.7</w:t>
            </w:r>
          </w:p>
        </w:tc>
        <w:tc>
          <w:tcPr>
            <w:tcW w:w="843" w:type="dxa"/>
            <w:tcBorders>
              <w:top w:val="nil"/>
              <w:bottom w:val="nil"/>
            </w:tcBorders>
            <w:noWrap/>
            <w:vAlign w:val="center"/>
          </w:tcPr>
          <w:p w14:paraId="25A4E3AF" w14:textId="48EA3B9D" w:rsidR="008275C2" w:rsidRPr="00E56483" w:rsidRDefault="008275C2" w:rsidP="008275C2">
            <w:pPr>
              <w:pStyle w:val="3--zhu0"/>
              <w:rPr>
                <w:szCs w:val="16"/>
              </w:rPr>
            </w:pPr>
            <w:r w:rsidRPr="00257810">
              <w:rPr>
                <w:szCs w:val="16"/>
              </w:rPr>
              <w:t>172, 27.1</w:t>
            </w:r>
          </w:p>
        </w:tc>
        <w:tc>
          <w:tcPr>
            <w:tcW w:w="843" w:type="dxa"/>
            <w:tcBorders>
              <w:top w:val="nil"/>
              <w:bottom w:val="nil"/>
            </w:tcBorders>
            <w:noWrap/>
            <w:vAlign w:val="center"/>
          </w:tcPr>
          <w:p w14:paraId="41BF72E3" w14:textId="5CFDDD82" w:rsidR="008275C2" w:rsidRPr="00E56483" w:rsidRDefault="008275C2" w:rsidP="008275C2">
            <w:pPr>
              <w:pStyle w:val="3--zhu0"/>
              <w:rPr>
                <w:szCs w:val="16"/>
              </w:rPr>
            </w:pPr>
            <w:r w:rsidRPr="00257810">
              <w:rPr>
                <w:szCs w:val="16"/>
              </w:rPr>
              <w:t>170, 20.7</w:t>
            </w:r>
          </w:p>
        </w:tc>
        <w:tc>
          <w:tcPr>
            <w:tcW w:w="844" w:type="dxa"/>
            <w:tcBorders>
              <w:top w:val="nil"/>
              <w:bottom w:val="nil"/>
            </w:tcBorders>
            <w:noWrap/>
            <w:vAlign w:val="center"/>
          </w:tcPr>
          <w:p w14:paraId="68A73EC9" w14:textId="1227BE83" w:rsidR="008275C2" w:rsidRPr="00E56483" w:rsidRDefault="008275C2" w:rsidP="008275C2">
            <w:pPr>
              <w:pStyle w:val="3--zhu0"/>
              <w:rPr>
                <w:szCs w:val="16"/>
              </w:rPr>
            </w:pPr>
            <w:r w:rsidRPr="00257810">
              <w:rPr>
                <w:szCs w:val="16"/>
              </w:rPr>
              <w:t>169, 15.2</w:t>
            </w:r>
          </w:p>
        </w:tc>
        <w:tc>
          <w:tcPr>
            <w:tcW w:w="844" w:type="dxa"/>
            <w:tcBorders>
              <w:top w:val="nil"/>
              <w:bottom w:val="nil"/>
            </w:tcBorders>
            <w:noWrap/>
            <w:vAlign w:val="center"/>
          </w:tcPr>
          <w:p w14:paraId="73209A6E" w14:textId="19C46BDA" w:rsidR="008275C2" w:rsidRPr="00E56483" w:rsidRDefault="008275C2" w:rsidP="008275C2">
            <w:pPr>
              <w:pStyle w:val="3--zhu0"/>
              <w:rPr>
                <w:szCs w:val="16"/>
              </w:rPr>
            </w:pPr>
            <w:r w:rsidRPr="00257810">
              <w:rPr>
                <w:szCs w:val="16"/>
              </w:rPr>
              <w:t>167, 10.4</w:t>
            </w:r>
          </w:p>
        </w:tc>
        <w:tc>
          <w:tcPr>
            <w:tcW w:w="844" w:type="dxa"/>
            <w:tcBorders>
              <w:top w:val="nil"/>
              <w:bottom w:val="nil"/>
            </w:tcBorders>
            <w:noWrap/>
            <w:vAlign w:val="center"/>
          </w:tcPr>
          <w:p w14:paraId="44D16000" w14:textId="1F6A4FE2" w:rsidR="008275C2" w:rsidRPr="00E56483" w:rsidRDefault="008275C2" w:rsidP="008275C2">
            <w:pPr>
              <w:pStyle w:val="3--zhu0"/>
              <w:rPr>
                <w:szCs w:val="16"/>
              </w:rPr>
            </w:pPr>
            <w:r w:rsidRPr="00257810">
              <w:rPr>
                <w:szCs w:val="16"/>
              </w:rPr>
              <w:t>154, 8.7</w:t>
            </w:r>
          </w:p>
        </w:tc>
        <w:tc>
          <w:tcPr>
            <w:tcW w:w="853" w:type="dxa"/>
            <w:tcBorders>
              <w:top w:val="nil"/>
              <w:bottom w:val="nil"/>
            </w:tcBorders>
            <w:noWrap/>
            <w:vAlign w:val="center"/>
          </w:tcPr>
          <w:p w14:paraId="2F5CCB86" w14:textId="4C8741BB" w:rsidR="008275C2" w:rsidRPr="00E56483" w:rsidRDefault="008275C2">
            <w:pPr>
              <w:pStyle w:val="3--zhu0"/>
              <w:rPr>
                <w:szCs w:val="16"/>
              </w:rPr>
            </w:pPr>
            <w:r w:rsidRPr="00257810">
              <w:rPr>
                <w:szCs w:val="16"/>
              </w:rPr>
              <w:t>_</w:t>
            </w:r>
          </w:p>
        </w:tc>
        <w:tc>
          <w:tcPr>
            <w:tcW w:w="844" w:type="dxa"/>
            <w:tcBorders>
              <w:top w:val="nil"/>
              <w:bottom w:val="nil"/>
            </w:tcBorders>
            <w:noWrap/>
            <w:vAlign w:val="center"/>
          </w:tcPr>
          <w:p w14:paraId="15F8A042" w14:textId="7BF17859" w:rsidR="008275C2" w:rsidRPr="00E56483" w:rsidRDefault="008275C2" w:rsidP="00DF2A2B">
            <w:pPr>
              <w:pStyle w:val="3--zhu0"/>
              <w:jc w:val="center"/>
              <w:rPr>
                <w:szCs w:val="16"/>
              </w:rPr>
            </w:pPr>
            <w:r w:rsidRPr="00257810">
              <w:rPr>
                <w:szCs w:val="16"/>
              </w:rPr>
              <w:t>_</w:t>
            </w:r>
          </w:p>
        </w:tc>
        <w:tc>
          <w:tcPr>
            <w:tcW w:w="844" w:type="dxa"/>
            <w:tcBorders>
              <w:top w:val="nil"/>
              <w:bottom w:val="nil"/>
            </w:tcBorders>
            <w:noWrap/>
            <w:vAlign w:val="center"/>
          </w:tcPr>
          <w:p w14:paraId="7E28CFE0" w14:textId="77777777" w:rsidR="008275C2" w:rsidRPr="00E56483" w:rsidRDefault="008275C2" w:rsidP="00DF2A2B">
            <w:pPr>
              <w:pStyle w:val="3--zhu0"/>
              <w:jc w:val="center"/>
              <w:rPr>
                <w:szCs w:val="16"/>
              </w:rPr>
            </w:pPr>
          </w:p>
        </w:tc>
      </w:tr>
      <w:tr w:rsidR="004A1C97" w:rsidRPr="00E56483" w14:paraId="0BE53711" w14:textId="77777777" w:rsidTr="00DF2A2B">
        <w:tc>
          <w:tcPr>
            <w:tcW w:w="1414" w:type="dxa"/>
            <w:tcBorders>
              <w:top w:val="nil"/>
              <w:bottom w:val="nil"/>
            </w:tcBorders>
            <w:noWrap/>
            <w:vAlign w:val="center"/>
          </w:tcPr>
          <w:p w14:paraId="06442B00" w14:textId="7CF49D69" w:rsidR="004A1C97" w:rsidRPr="00257810" w:rsidRDefault="004A1C97" w:rsidP="008275C2">
            <w:pPr>
              <w:pStyle w:val="3--zhu0"/>
              <w:rPr>
                <w:szCs w:val="16"/>
              </w:rPr>
            </w:pPr>
            <w:r w:rsidRPr="00280391">
              <w:rPr>
                <w:i/>
                <w:iCs/>
                <w:szCs w:val="16"/>
              </w:rPr>
              <w:t>E</w:t>
            </w:r>
            <w:r w:rsidRPr="00280391">
              <w:rPr>
                <w:szCs w:val="16"/>
                <w:vertAlign w:val="subscript"/>
              </w:rPr>
              <w:t>a</w:t>
            </w:r>
            <w:r w:rsidRPr="00280391">
              <w:rPr>
                <w:szCs w:val="16"/>
              </w:rPr>
              <w:t>, eV</w:t>
            </w:r>
          </w:p>
        </w:tc>
        <w:tc>
          <w:tcPr>
            <w:tcW w:w="842" w:type="dxa"/>
            <w:tcBorders>
              <w:top w:val="nil"/>
              <w:bottom w:val="nil"/>
            </w:tcBorders>
            <w:noWrap/>
            <w:vAlign w:val="center"/>
          </w:tcPr>
          <w:p w14:paraId="00325C5F" w14:textId="229C30D3" w:rsidR="004A1C97" w:rsidRPr="00257810" w:rsidRDefault="004A1C97" w:rsidP="008275C2">
            <w:pPr>
              <w:pStyle w:val="3--zhu0"/>
              <w:rPr>
                <w:szCs w:val="16"/>
              </w:rPr>
            </w:pPr>
            <w:r>
              <w:rPr>
                <w:rFonts w:hint="eastAsia"/>
                <w:szCs w:val="16"/>
              </w:rPr>
              <w:t>0</w:t>
            </w:r>
            <w:r>
              <w:rPr>
                <w:szCs w:val="16"/>
              </w:rPr>
              <w:t>.30</w:t>
            </w:r>
          </w:p>
        </w:tc>
        <w:tc>
          <w:tcPr>
            <w:tcW w:w="843" w:type="dxa"/>
            <w:tcBorders>
              <w:top w:val="nil"/>
              <w:bottom w:val="nil"/>
            </w:tcBorders>
            <w:noWrap/>
            <w:vAlign w:val="center"/>
          </w:tcPr>
          <w:p w14:paraId="270E52EC" w14:textId="3AC6429F" w:rsidR="004A1C97" w:rsidRPr="00257810" w:rsidRDefault="004A1C97" w:rsidP="008275C2">
            <w:pPr>
              <w:pStyle w:val="3--zhu0"/>
              <w:rPr>
                <w:szCs w:val="16"/>
              </w:rPr>
            </w:pPr>
            <w:r>
              <w:rPr>
                <w:rFonts w:hint="eastAsia"/>
                <w:szCs w:val="16"/>
              </w:rPr>
              <w:t>0</w:t>
            </w:r>
            <w:r>
              <w:rPr>
                <w:szCs w:val="16"/>
              </w:rPr>
              <w:t>.29</w:t>
            </w:r>
          </w:p>
        </w:tc>
        <w:tc>
          <w:tcPr>
            <w:tcW w:w="843" w:type="dxa"/>
            <w:tcBorders>
              <w:top w:val="nil"/>
              <w:bottom w:val="nil"/>
            </w:tcBorders>
            <w:noWrap/>
            <w:vAlign w:val="center"/>
          </w:tcPr>
          <w:p w14:paraId="6B8FFA3B" w14:textId="0D850633" w:rsidR="004A1C97" w:rsidRPr="00257810" w:rsidRDefault="004A1C97" w:rsidP="008275C2">
            <w:pPr>
              <w:pStyle w:val="3--zhu0"/>
              <w:rPr>
                <w:szCs w:val="16"/>
              </w:rPr>
            </w:pPr>
            <w:r>
              <w:rPr>
                <w:rFonts w:hint="eastAsia"/>
                <w:szCs w:val="16"/>
              </w:rPr>
              <w:t>0</w:t>
            </w:r>
            <w:r>
              <w:rPr>
                <w:szCs w:val="16"/>
              </w:rPr>
              <w:t>.27</w:t>
            </w:r>
          </w:p>
        </w:tc>
        <w:tc>
          <w:tcPr>
            <w:tcW w:w="844" w:type="dxa"/>
            <w:tcBorders>
              <w:top w:val="nil"/>
              <w:bottom w:val="nil"/>
            </w:tcBorders>
            <w:noWrap/>
            <w:vAlign w:val="center"/>
          </w:tcPr>
          <w:p w14:paraId="0D7F9123" w14:textId="273FD8C6" w:rsidR="004A1C97" w:rsidRPr="00257810" w:rsidRDefault="004A1C97" w:rsidP="008275C2">
            <w:pPr>
              <w:pStyle w:val="3--zhu0"/>
              <w:rPr>
                <w:szCs w:val="16"/>
              </w:rPr>
            </w:pPr>
            <w:r>
              <w:rPr>
                <w:rFonts w:hint="eastAsia"/>
                <w:szCs w:val="16"/>
              </w:rPr>
              <w:t>0</w:t>
            </w:r>
            <w:r>
              <w:rPr>
                <w:szCs w:val="16"/>
              </w:rPr>
              <w:t>.27</w:t>
            </w:r>
          </w:p>
        </w:tc>
        <w:tc>
          <w:tcPr>
            <w:tcW w:w="844" w:type="dxa"/>
            <w:tcBorders>
              <w:top w:val="nil"/>
              <w:bottom w:val="nil"/>
            </w:tcBorders>
            <w:noWrap/>
            <w:vAlign w:val="center"/>
          </w:tcPr>
          <w:p w14:paraId="71EFAE2C" w14:textId="4BA5185B" w:rsidR="004A1C97" w:rsidRPr="00257810" w:rsidRDefault="004A1C97" w:rsidP="008275C2">
            <w:pPr>
              <w:pStyle w:val="3--zhu0"/>
              <w:rPr>
                <w:szCs w:val="16"/>
              </w:rPr>
            </w:pPr>
            <w:r>
              <w:rPr>
                <w:rFonts w:hint="eastAsia"/>
                <w:szCs w:val="16"/>
              </w:rPr>
              <w:t>0</w:t>
            </w:r>
            <w:r>
              <w:rPr>
                <w:szCs w:val="16"/>
              </w:rPr>
              <w:t>26</w:t>
            </w:r>
          </w:p>
        </w:tc>
        <w:tc>
          <w:tcPr>
            <w:tcW w:w="844" w:type="dxa"/>
            <w:tcBorders>
              <w:top w:val="nil"/>
              <w:bottom w:val="nil"/>
            </w:tcBorders>
            <w:noWrap/>
            <w:vAlign w:val="center"/>
          </w:tcPr>
          <w:p w14:paraId="12F9D29C" w14:textId="14F6C5EC" w:rsidR="004A1C97" w:rsidRPr="00257810" w:rsidRDefault="004A1C97" w:rsidP="008275C2">
            <w:pPr>
              <w:pStyle w:val="3--zhu0"/>
              <w:rPr>
                <w:rFonts w:eastAsiaTheme="minorEastAsia"/>
                <w:szCs w:val="16"/>
              </w:rPr>
            </w:pPr>
            <w:r>
              <w:rPr>
                <w:rFonts w:eastAsiaTheme="minorEastAsia" w:hint="eastAsia"/>
                <w:szCs w:val="16"/>
              </w:rPr>
              <w:t>0</w:t>
            </w:r>
            <w:r>
              <w:rPr>
                <w:rFonts w:eastAsiaTheme="minorEastAsia"/>
                <w:szCs w:val="16"/>
              </w:rPr>
              <w:t>.27</w:t>
            </w:r>
          </w:p>
        </w:tc>
        <w:tc>
          <w:tcPr>
            <w:tcW w:w="853" w:type="dxa"/>
            <w:tcBorders>
              <w:top w:val="nil"/>
              <w:bottom w:val="nil"/>
            </w:tcBorders>
            <w:noWrap/>
            <w:vAlign w:val="center"/>
          </w:tcPr>
          <w:p w14:paraId="151171A2" w14:textId="6694E2C8" w:rsidR="004A1C97" w:rsidRPr="00257810" w:rsidRDefault="004A1C97">
            <w:pPr>
              <w:pStyle w:val="3--zhu0"/>
              <w:rPr>
                <w:szCs w:val="16"/>
              </w:rPr>
            </w:pPr>
            <w:r>
              <w:rPr>
                <w:rFonts w:hint="eastAsia"/>
                <w:szCs w:val="16"/>
              </w:rPr>
              <w:t>0</w:t>
            </w:r>
            <w:r>
              <w:rPr>
                <w:szCs w:val="16"/>
              </w:rPr>
              <w:t>.26</w:t>
            </w:r>
          </w:p>
        </w:tc>
        <w:tc>
          <w:tcPr>
            <w:tcW w:w="844" w:type="dxa"/>
            <w:tcBorders>
              <w:top w:val="nil"/>
              <w:bottom w:val="nil"/>
            </w:tcBorders>
            <w:noWrap/>
            <w:vAlign w:val="center"/>
          </w:tcPr>
          <w:p w14:paraId="594107DA" w14:textId="77777777" w:rsidR="004A1C97" w:rsidRPr="00257810" w:rsidRDefault="004A1C97" w:rsidP="00DF2A2B">
            <w:pPr>
              <w:pStyle w:val="3--zhu0"/>
              <w:jc w:val="center"/>
              <w:rPr>
                <w:szCs w:val="16"/>
              </w:rPr>
            </w:pPr>
          </w:p>
        </w:tc>
        <w:tc>
          <w:tcPr>
            <w:tcW w:w="844" w:type="dxa"/>
            <w:tcBorders>
              <w:top w:val="nil"/>
              <w:bottom w:val="nil"/>
            </w:tcBorders>
            <w:noWrap/>
            <w:vAlign w:val="center"/>
          </w:tcPr>
          <w:p w14:paraId="2ED71249" w14:textId="77777777" w:rsidR="004A1C97" w:rsidRPr="00257810" w:rsidRDefault="004A1C97" w:rsidP="00DF2A2B">
            <w:pPr>
              <w:pStyle w:val="3--zhu0"/>
              <w:jc w:val="center"/>
              <w:rPr>
                <w:szCs w:val="16"/>
              </w:rPr>
            </w:pPr>
          </w:p>
        </w:tc>
      </w:tr>
      <w:tr w:rsidR="004A1C97" w:rsidRPr="00E56483" w14:paraId="51F3AD7D" w14:textId="77777777" w:rsidTr="008275C2">
        <w:tc>
          <w:tcPr>
            <w:tcW w:w="1414" w:type="dxa"/>
            <w:tcBorders>
              <w:top w:val="nil"/>
            </w:tcBorders>
            <w:noWrap/>
            <w:vAlign w:val="center"/>
          </w:tcPr>
          <w:p w14:paraId="3F0EE171" w14:textId="3B7741C9" w:rsidR="004A1C97" w:rsidRPr="004A1C97" w:rsidRDefault="004A1C97" w:rsidP="008275C2">
            <w:pPr>
              <w:pStyle w:val="3--zhu0"/>
              <w:rPr>
                <w:szCs w:val="16"/>
              </w:rPr>
            </w:pPr>
            <w:r w:rsidRPr="004A1C97">
              <w:rPr>
                <w:szCs w:val="16"/>
              </w:rPr>
              <w:t>τ</w:t>
            </w:r>
            <w:r w:rsidRPr="004A1C97">
              <w:rPr>
                <w:szCs w:val="16"/>
                <w:vertAlign w:val="subscript"/>
              </w:rPr>
              <w:t>0</w:t>
            </w:r>
            <w:r w:rsidRPr="004A1C97">
              <w:rPr>
                <w:szCs w:val="16"/>
              </w:rPr>
              <w:t>, s,for relaxation</w:t>
            </w:r>
          </w:p>
        </w:tc>
        <w:tc>
          <w:tcPr>
            <w:tcW w:w="842" w:type="dxa"/>
            <w:tcBorders>
              <w:top w:val="nil"/>
            </w:tcBorders>
            <w:noWrap/>
            <w:vAlign w:val="center"/>
          </w:tcPr>
          <w:p w14:paraId="38EB8897" w14:textId="66C702AE" w:rsidR="004A1C97" w:rsidRPr="004A1C97" w:rsidRDefault="004A1C97" w:rsidP="008275C2">
            <w:pPr>
              <w:pStyle w:val="3--zhu0"/>
              <w:rPr>
                <w:szCs w:val="16"/>
              </w:rPr>
            </w:pPr>
            <w:r w:rsidRPr="00DF2A2B">
              <w:rPr>
                <w:szCs w:val="16"/>
              </w:rPr>
              <w:t>9.9</w:t>
            </w:r>
            <w:r w:rsidRPr="00DF2A2B">
              <w:rPr>
                <w:rFonts w:ascii="Cambria Math" w:hAnsi="Cambria Math"/>
                <w:iCs/>
                <w:szCs w:val="16"/>
              </w:rPr>
              <w:t>×</w:t>
            </w:r>
            <w:r w:rsidRPr="00DF2A2B">
              <w:rPr>
                <w:szCs w:val="16"/>
              </w:rPr>
              <w:t>10</w:t>
            </w:r>
            <w:r w:rsidRPr="00DF2A2B">
              <w:rPr>
                <w:szCs w:val="16"/>
                <w:vertAlign w:val="superscript"/>
              </w:rPr>
              <w:t>-15</w:t>
            </w:r>
          </w:p>
        </w:tc>
        <w:tc>
          <w:tcPr>
            <w:tcW w:w="843" w:type="dxa"/>
            <w:tcBorders>
              <w:top w:val="nil"/>
            </w:tcBorders>
            <w:noWrap/>
            <w:vAlign w:val="center"/>
          </w:tcPr>
          <w:p w14:paraId="3EE3C8D8" w14:textId="4884409A" w:rsidR="004A1C97" w:rsidRPr="004A1C97" w:rsidRDefault="004A1C97" w:rsidP="008275C2">
            <w:pPr>
              <w:pStyle w:val="3--zhu0"/>
              <w:rPr>
                <w:szCs w:val="16"/>
              </w:rPr>
            </w:pPr>
            <w:r w:rsidRPr="00DF2A2B">
              <w:rPr>
                <w:szCs w:val="16"/>
              </w:rPr>
              <w:t>2.1</w:t>
            </w:r>
            <w:r w:rsidRPr="00DF2A2B">
              <w:rPr>
                <w:rFonts w:ascii="Cambria Math" w:hAnsi="Cambria Math"/>
                <w:iCs/>
                <w:szCs w:val="16"/>
              </w:rPr>
              <w:t>×</w:t>
            </w:r>
            <w:r w:rsidRPr="00DF2A2B">
              <w:rPr>
                <w:szCs w:val="16"/>
              </w:rPr>
              <w:t>10</w:t>
            </w:r>
            <w:r w:rsidRPr="00DF2A2B">
              <w:rPr>
                <w:szCs w:val="16"/>
                <w:vertAlign w:val="superscript"/>
              </w:rPr>
              <w:t>-14</w:t>
            </w:r>
          </w:p>
        </w:tc>
        <w:tc>
          <w:tcPr>
            <w:tcW w:w="843" w:type="dxa"/>
            <w:tcBorders>
              <w:top w:val="nil"/>
            </w:tcBorders>
            <w:noWrap/>
            <w:vAlign w:val="center"/>
          </w:tcPr>
          <w:p w14:paraId="439CE4F4" w14:textId="2A48C2AA" w:rsidR="004A1C97" w:rsidRPr="004A1C97" w:rsidRDefault="004A1C97" w:rsidP="008275C2">
            <w:pPr>
              <w:pStyle w:val="3--zhu0"/>
              <w:rPr>
                <w:szCs w:val="16"/>
              </w:rPr>
            </w:pPr>
            <w:r w:rsidRPr="00DF2A2B">
              <w:rPr>
                <w:szCs w:val="16"/>
              </w:rPr>
              <w:t>4.4</w:t>
            </w:r>
            <w:r w:rsidRPr="00DF2A2B">
              <w:rPr>
                <w:rFonts w:ascii="Cambria Math" w:hAnsi="Cambria Math"/>
                <w:iCs/>
                <w:szCs w:val="16"/>
              </w:rPr>
              <w:t>×</w:t>
            </w:r>
            <w:r w:rsidRPr="00DF2A2B">
              <w:rPr>
                <w:szCs w:val="16"/>
              </w:rPr>
              <w:t>10</w:t>
            </w:r>
            <w:r w:rsidRPr="00DF2A2B">
              <w:rPr>
                <w:szCs w:val="16"/>
                <w:vertAlign w:val="superscript"/>
              </w:rPr>
              <w:t>-14</w:t>
            </w:r>
          </w:p>
        </w:tc>
        <w:tc>
          <w:tcPr>
            <w:tcW w:w="844" w:type="dxa"/>
            <w:tcBorders>
              <w:top w:val="nil"/>
            </w:tcBorders>
            <w:noWrap/>
            <w:vAlign w:val="center"/>
          </w:tcPr>
          <w:p w14:paraId="7508405A" w14:textId="5F5A31D3" w:rsidR="004A1C97" w:rsidRPr="004A1C97" w:rsidRDefault="004A1C97" w:rsidP="008275C2">
            <w:pPr>
              <w:pStyle w:val="3--zhu0"/>
              <w:rPr>
                <w:szCs w:val="16"/>
              </w:rPr>
            </w:pPr>
            <w:r w:rsidRPr="00DF2A2B">
              <w:rPr>
                <w:szCs w:val="16"/>
              </w:rPr>
              <w:t>5.2</w:t>
            </w:r>
            <w:r w:rsidRPr="00DF2A2B">
              <w:rPr>
                <w:rFonts w:ascii="Cambria Math" w:hAnsi="Cambria Math"/>
                <w:iCs/>
                <w:szCs w:val="16"/>
              </w:rPr>
              <w:t>×</w:t>
            </w:r>
            <w:r w:rsidRPr="00DF2A2B">
              <w:rPr>
                <w:szCs w:val="16"/>
              </w:rPr>
              <w:t>10</w:t>
            </w:r>
            <w:r w:rsidRPr="00DF2A2B">
              <w:rPr>
                <w:szCs w:val="16"/>
                <w:vertAlign w:val="superscript"/>
              </w:rPr>
              <w:t>-14</w:t>
            </w:r>
          </w:p>
        </w:tc>
        <w:tc>
          <w:tcPr>
            <w:tcW w:w="844" w:type="dxa"/>
            <w:tcBorders>
              <w:top w:val="nil"/>
            </w:tcBorders>
            <w:noWrap/>
            <w:vAlign w:val="center"/>
          </w:tcPr>
          <w:p w14:paraId="5899A31F" w14:textId="69066646" w:rsidR="004A1C97" w:rsidRPr="004A1C97" w:rsidRDefault="004A1C97" w:rsidP="008275C2">
            <w:pPr>
              <w:pStyle w:val="3--zhu0"/>
              <w:rPr>
                <w:szCs w:val="16"/>
              </w:rPr>
            </w:pPr>
            <w:r w:rsidRPr="00DF2A2B">
              <w:rPr>
                <w:szCs w:val="16"/>
              </w:rPr>
              <w:t>6.</w:t>
            </w:r>
            <w:r w:rsidR="00AA3E68">
              <w:rPr>
                <w:szCs w:val="16"/>
              </w:rPr>
              <w:t>8</w:t>
            </w:r>
            <w:r w:rsidRPr="00DF2A2B">
              <w:rPr>
                <w:rFonts w:ascii="Cambria Math" w:hAnsi="Cambria Math"/>
                <w:iCs/>
                <w:szCs w:val="16"/>
              </w:rPr>
              <w:t>×</w:t>
            </w:r>
            <w:r w:rsidRPr="00DF2A2B">
              <w:rPr>
                <w:szCs w:val="16"/>
              </w:rPr>
              <w:t>10</w:t>
            </w:r>
            <w:r w:rsidRPr="00DF2A2B">
              <w:rPr>
                <w:szCs w:val="16"/>
                <w:vertAlign w:val="superscript"/>
              </w:rPr>
              <w:t>-14</w:t>
            </w:r>
          </w:p>
        </w:tc>
        <w:tc>
          <w:tcPr>
            <w:tcW w:w="844" w:type="dxa"/>
            <w:tcBorders>
              <w:top w:val="nil"/>
            </w:tcBorders>
            <w:noWrap/>
            <w:vAlign w:val="center"/>
          </w:tcPr>
          <w:p w14:paraId="1913C1CB" w14:textId="010A722B" w:rsidR="004A1C97" w:rsidRPr="004A1C97" w:rsidRDefault="004A1C97" w:rsidP="008275C2">
            <w:pPr>
              <w:pStyle w:val="3--zhu0"/>
              <w:rPr>
                <w:rFonts w:eastAsiaTheme="minorEastAsia"/>
                <w:szCs w:val="16"/>
              </w:rPr>
            </w:pPr>
            <w:r w:rsidRPr="00DF2A2B">
              <w:rPr>
                <w:szCs w:val="16"/>
              </w:rPr>
              <w:t>2.8</w:t>
            </w:r>
            <w:r w:rsidRPr="00DF2A2B">
              <w:rPr>
                <w:rFonts w:ascii="Cambria Math" w:hAnsi="Cambria Math"/>
                <w:iCs/>
                <w:szCs w:val="16"/>
              </w:rPr>
              <w:t>×</w:t>
            </w:r>
            <w:r w:rsidRPr="00DF2A2B">
              <w:rPr>
                <w:szCs w:val="16"/>
              </w:rPr>
              <w:t>10</w:t>
            </w:r>
            <w:r w:rsidRPr="00DF2A2B">
              <w:rPr>
                <w:szCs w:val="16"/>
                <w:vertAlign w:val="superscript"/>
              </w:rPr>
              <w:t>-14</w:t>
            </w:r>
          </w:p>
        </w:tc>
        <w:tc>
          <w:tcPr>
            <w:tcW w:w="853" w:type="dxa"/>
            <w:tcBorders>
              <w:top w:val="nil"/>
            </w:tcBorders>
            <w:noWrap/>
            <w:vAlign w:val="center"/>
          </w:tcPr>
          <w:p w14:paraId="25FE40F2" w14:textId="6F91B26B" w:rsidR="004A1C97" w:rsidRPr="00257810" w:rsidRDefault="004A1C97">
            <w:pPr>
              <w:pStyle w:val="3--zhu0"/>
              <w:rPr>
                <w:szCs w:val="16"/>
              </w:rPr>
            </w:pPr>
            <w:r w:rsidRPr="00DF2A2B">
              <w:rPr>
                <w:szCs w:val="16"/>
              </w:rPr>
              <w:t>5.0</w:t>
            </w:r>
            <w:r w:rsidRPr="00DF2A2B">
              <w:rPr>
                <w:rFonts w:ascii="Cambria Math" w:hAnsi="Cambria Math"/>
                <w:iCs/>
                <w:szCs w:val="16"/>
              </w:rPr>
              <w:t>×</w:t>
            </w:r>
            <w:r w:rsidRPr="00DF2A2B">
              <w:rPr>
                <w:szCs w:val="16"/>
              </w:rPr>
              <w:t>10</w:t>
            </w:r>
            <w:r w:rsidRPr="00DF2A2B">
              <w:rPr>
                <w:szCs w:val="16"/>
                <w:vertAlign w:val="superscript"/>
              </w:rPr>
              <w:t>-14</w:t>
            </w:r>
          </w:p>
        </w:tc>
        <w:tc>
          <w:tcPr>
            <w:tcW w:w="844" w:type="dxa"/>
            <w:tcBorders>
              <w:top w:val="nil"/>
            </w:tcBorders>
            <w:noWrap/>
            <w:vAlign w:val="center"/>
          </w:tcPr>
          <w:p w14:paraId="260E403C" w14:textId="77777777" w:rsidR="004A1C97" w:rsidRPr="00257810" w:rsidRDefault="004A1C97" w:rsidP="00DF2A2B">
            <w:pPr>
              <w:pStyle w:val="3--zhu0"/>
              <w:jc w:val="center"/>
              <w:rPr>
                <w:szCs w:val="16"/>
              </w:rPr>
            </w:pPr>
          </w:p>
        </w:tc>
        <w:tc>
          <w:tcPr>
            <w:tcW w:w="844" w:type="dxa"/>
            <w:tcBorders>
              <w:top w:val="nil"/>
            </w:tcBorders>
            <w:noWrap/>
            <w:vAlign w:val="center"/>
          </w:tcPr>
          <w:p w14:paraId="0BC2F9BE" w14:textId="77777777" w:rsidR="004A1C97" w:rsidRPr="00257810" w:rsidRDefault="004A1C97" w:rsidP="00DF2A2B">
            <w:pPr>
              <w:pStyle w:val="3--zhu0"/>
              <w:jc w:val="center"/>
              <w:rPr>
                <w:szCs w:val="16"/>
              </w:rPr>
            </w:pPr>
          </w:p>
        </w:tc>
      </w:tr>
      <w:bookmarkEnd w:id="795"/>
    </w:tbl>
    <w:p w14:paraId="64D7B162" w14:textId="5EDBA1EF" w:rsidR="000B1FF8" w:rsidRDefault="000B1FF8" w:rsidP="00257810">
      <w:pPr>
        <w:ind w:firstLineChars="0" w:firstLine="0"/>
      </w:pPr>
    </w:p>
    <w:p w14:paraId="0437FA41" w14:textId="0BABDD6D" w:rsidR="000B1FF8" w:rsidRPr="000D5E65" w:rsidRDefault="000B1FF8" w:rsidP="00F544C3">
      <w:pPr>
        <w:pStyle w:val="1-PHD"/>
        <w:ind w:firstLine="480"/>
      </w:pPr>
      <w:r w:rsidRPr="000D5E65">
        <w:rPr>
          <w:rFonts w:hint="eastAsia"/>
        </w:rPr>
        <w:t>特别值得注意的是，当</w:t>
      </w:r>
      <w:r w:rsidRPr="00F544C3">
        <w:rPr>
          <w:i/>
          <w:iCs/>
        </w:rPr>
        <w:t>x</w:t>
      </w:r>
      <w:r w:rsidRPr="000D5E65">
        <w:rPr>
          <w:rFonts w:hint="eastAsia"/>
        </w:rPr>
        <w:t xml:space="preserve"> </w:t>
      </w:r>
      <w:r w:rsidRPr="000D5E65">
        <w:rPr>
          <w:rFonts w:hint="eastAsia"/>
        </w:rPr>
        <w:t>≥</w:t>
      </w:r>
      <w:r w:rsidRPr="000D5E65">
        <w:rPr>
          <w:rFonts w:hint="eastAsia"/>
        </w:rPr>
        <w:t xml:space="preserve"> 0.30</w:t>
      </w:r>
      <w:r w:rsidRPr="000D5E65">
        <w:rPr>
          <w:rFonts w:hint="eastAsia"/>
        </w:rPr>
        <w:t>时，体系长程相变消失，但介电损耗</w:t>
      </w:r>
      <w:r>
        <w:rPr>
          <w:rFonts w:hint="eastAsia"/>
        </w:rPr>
        <w:t>因子</w:t>
      </w:r>
      <w:r w:rsidRPr="000D5E65">
        <w:rPr>
          <w:rFonts w:hint="eastAsia"/>
        </w:rPr>
        <w:t>（</w:t>
      </w:r>
      <w:r w:rsidRPr="00F85835">
        <w:rPr>
          <w:i/>
          <w:iCs/>
        </w:rPr>
        <w:t>tan</w:t>
      </w:r>
      <w:r w:rsidRPr="00F85835">
        <w:rPr>
          <w:rFonts w:ascii="Symbol" w:hAnsi="Symbol" w:hint="eastAsia"/>
          <w:i/>
          <w:iCs/>
        </w:rPr>
        <w:t>d</w:t>
      </w:r>
      <w:r w:rsidRPr="000D5E65">
        <w:rPr>
          <w:rFonts w:hint="eastAsia"/>
        </w:rPr>
        <w:t>）仍保留明显信号（图</w:t>
      </w:r>
      <w:r w:rsidRPr="000D5E65">
        <w:rPr>
          <w:rFonts w:hint="eastAsia"/>
        </w:rPr>
        <w:t>4.1</w:t>
      </w:r>
      <w:r w:rsidR="00491977">
        <w:t>5</w:t>
      </w:r>
      <w:r w:rsidR="00F36872">
        <w:rPr>
          <w:rFonts w:hint="eastAsia"/>
        </w:rPr>
        <w:t>b</w:t>
      </w:r>
      <w:r w:rsidRPr="000D5E65">
        <w:rPr>
          <w:rFonts w:hint="eastAsia"/>
        </w:rPr>
        <w:t>）</w:t>
      </w:r>
      <w:r>
        <w:rPr>
          <w:rFonts w:hint="eastAsia"/>
        </w:rPr>
        <w:t>，</w:t>
      </w:r>
      <w:r w:rsidRPr="000D5E65">
        <w:rPr>
          <w:rFonts w:hint="eastAsia"/>
        </w:rPr>
        <w:t>这暗示了受限局域运动的存在</w:t>
      </w:r>
      <w:r>
        <w:rPr>
          <w:rFonts w:hint="eastAsia"/>
        </w:rPr>
        <w:t>。</w:t>
      </w:r>
      <w:r w:rsidRPr="000D5E65">
        <w:rPr>
          <w:rFonts w:hint="eastAsia"/>
        </w:rPr>
        <w:t>此现象突显了介电测量的独特价值——当静态结构表征（</w:t>
      </w:r>
      <w:r>
        <w:rPr>
          <w:rFonts w:hint="eastAsia"/>
        </w:rPr>
        <w:t>S</w:t>
      </w:r>
      <w:r w:rsidRPr="000D5E65">
        <w:t>XRD</w:t>
      </w:r>
      <w:r w:rsidRPr="000D5E65">
        <w:rPr>
          <w:rFonts w:hint="eastAsia"/>
        </w:rPr>
        <w:t>）仅显示对称性冻结时，介电谱为动态无序视角下的晶格</w:t>
      </w:r>
      <w:r w:rsidRPr="000D5E65">
        <w:t>-</w:t>
      </w:r>
      <w:r w:rsidRPr="000D5E65">
        <w:rPr>
          <w:rFonts w:hint="eastAsia"/>
        </w:rPr>
        <w:t>偶极子耦合提供了证据。</w:t>
      </w:r>
    </w:p>
    <w:p w14:paraId="72884EA0" w14:textId="77777777" w:rsidR="000B1FF8" w:rsidRDefault="000B1FF8" w:rsidP="00F544C3">
      <w:pPr>
        <w:pStyle w:val="1-PHD"/>
        <w:ind w:firstLine="480"/>
      </w:pPr>
      <w:r w:rsidRPr="000D5E65">
        <w:rPr>
          <w:rFonts w:hint="eastAsia"/>
        </w:rPr>
        <w:t>综上，介电峰宽化与强度衰减共同印证了“局域无序增强→长程协同抑制”的</w:t>
      </w:r>
      <w:r>
        <w:rPr>
          <w:rFonts w:hint="eastAsia"/>
        </w:rPr>
        <w:t>组分</w:t>
      </w:r>
      <w:r w:rsidRPr="000D5E65">
        <w:rPr>
          <w:rFonts w:hint="eastAsia"/>
        </w:rPr>
        <w:t>调控路径，而</w:t>
      </w:r>
      <w:r w:rsidRPr="00F544C3">
        <w:rPr>
          <w:i/>
          <w:iCs/>
        </w:rPr>
        <w:t>x</w:t>
      </w:r>
      <w:r w:rsidRPr="000D5E65">
        <w:rPr>
          <w:rFonts w:hint="eastAsia"/>
        </w:rPr>
        <w:t>≥</w:t>
      </w:r>
      <w:r w:rsidRPr="000D5E65">
        <w:rPr>
          <w:rFonts w:hint="eastAsia"/>
        </w:rPr>
        <w:t>0.30</w:t>
      </w:r>
      <w:r w:rsidRPr="000D5E65">
        <w:rPr>
          <w:rFonts w:hint="eastAsia"/>
        </w:rPr>
        <w:t>区的局域响应则揭示了晶格畸变与动力学涨落的</w:t>
      </w:r>
      <w:r>
        <w:rPr>
          <w:rFonts w:hint="eastAsia"/>
        </w:rPr>
        <w:t>互补解析，</w:t>
      </w:r>
      <w:r w:rsidRPr="004E391B">
        <w:rPr>
          <w:rFonts w:hint="eastAsia"/>
        </w:rPr>
        <w:t>揭示了晶格畸变与动力学涨落的多尺度耦合机制</w:t>
      </w:r>
      <w:r w:rsidRPr="000D5E65">
        <w:rPr>
          <w:rFonts w:hint="eastAsia"/>
        </w:rPr>
        <w:t>。</w:t>
      </w:r>
    </w:p>
    <w:p w14:paraId="6FE96939" w14:textId="6E8859B4" w:rsidR="0040067B" w:rsidRPr="00622BF2" w:rsidRDefault="00156B36" w:rsidP="00DF2A2B">
      <w:pPr>
        <w:pStyle w:val="2"/>
        <w:spacing w:before="156"/>
      </w:pPr>
      <w:bookmarkStart w:id="796" w:name="_Toc190854851"/>
      <w:bookmarkStart w:id="797" w:name="_Toc207874185"/>
      <w:r w:rsidRPr="00622BF2">
        <w:t>4</w:t>
      </w:r>
      <w:r w:rsidR="00520942" w:rsidRPr="00622BF2">
        <w:t>.</w:t>
      </w:r>
      <w:r w:rsidR="007F7360">
        <w:t>5</w:t>
      </w:r>
      <w:r w:rsidR="00520942" w:rsidRPr="00622BF2">
        <w:t xml:space="preserve"> </w:t>
      </w:r>
      <w:r w:rsidR="00520942" w:rsidRPr="00622BF2">
        <w:rPr>
          <w:rFonts w:hint="eastAsia"/>
        </w:rPr>
        <w:t>本章小结</w:t>
      </w:r>
      <w:bookmarkEnd w:id="792"/>
      <w:bookmarkEnd w:id="793"/>
      <w:bookmarkEnd w:id="794"/>
      <w:bookmarkEnd w:id="796"/>
      <w:bookmarkEnd w:id="797"/>
    </w:p>
    <w:p w14:paraId="0BDC31ED" w14:textId="5CD7450A" w:rsidR="0025078B" w:rsidRDefault="00173023" w:rsidP="00173023">
      <w:pPr>
        <w:pStyle w:val="1-PHD"/>
        <w:ind w:firstLine="480"/>
      </w:pPr>
      <w:r w:rsidRPr="00173023">
        <w:rPr>
          <w:rFonts w:hint="eastAsia"/>
        </w:rPr>
        <w:t>本研究聚焦的</w:t>
      </w:r>
      <w:r w:rsidR="005C55C5" w:rsidRPr="001C5D3E">
        <w:t>dmaCu</w:t>
      </w:r>
      <w:r w:rsidR="005C55C5" w:rsidRPr="001C5D3E">
        <w:rPr>
          <w:i/>
          <w:iCs/>
          <w:vertAlign w:val="subscript"/>
        </w:rPr>
        <w:t>x</w:t>
      </w:r>
      <w:r w:rsidR="005C55C5" w:rsidRPr="001C5D3E">
        <w:t>Mn</w:t>
      </w:r>
      <w:r w:rsidR="00975268" w:rsidRPr="008C3A9A">
        <w:rPr>
          <w:vertAlign w:val="subscript"/>
        </w:rPr>
        <w:t>1-</w:t>
      </w:r>
      <w:r w:rsidR="005C55C5" w:rsidRPr="001C5D3E">
        <w:rPr>
          <w:i/>
          <w:iCs/>
          <w:vertAlign w:val="subscript"/>
        </w:rPr>
        <w:t>x</w:t>
      </w:r>
      <w:r w:rsidR="005C55C5" w:rsidRPr="001C5D3E">
        <w:t>(HCOO)₃</w:t>
      </w:r>
      <w:r w:rsidRPr="008C3A9A">
        <w:rPr>
          <w:rFonts w:hint="eastAsia"/>
        </w:rPr>
        <w:t>固溶体</w:t>
      </w:r>
      <w:r w:rsidRPr="00173023">
        <w:rPr>
          <w:rFonts w:hint="eastAsia"/>
        </w:rPr>
        <w:t>展现出以下差异化机制：对于</w:t>
      </w:r>
      <w:r w:rsidRPr="008C3A9A">
        <w:rPr>
          <w:rFonts w:hint="eastAsia"/>
        </w:rPr>
        <w:t>成分依赖的结构相变，</w:t>
      </w:r>
      <w:r w:rsidRPr="00173023">
        <w:t>Cu</w:t>
      </w:r>
      <w:r w:rsidRPr="00173023">
        <w:rPr>
          <w:rFonts w:hint="eastAsia"/>
        </w:rPr>
        <w:t>含量低于</w:t>
      </w:r>
      <w:r w:rsidRPr="00173023">
        <w:t>30%</w:t>
      </w:r>
      <w:r w:rsidRPr="00173023">
        <w:rPr>
          <w:rFonts w:hint="eastAsia"/>
        </w:rPr>
        <w:t>时，</w:t>
      </w:r>
      <w:r w:rsidRPr="008C3A9A">
        <w:rPr>
          <w:rFonts w:hint="eastAsia"/>
        </w:rPr>
        <w:t>高温三方</w:t>
      </w:r>
      <w:r w:rsidRPr="008C3A9A">
        <w:rPr>
          <w:i/>
          <w:iCs/>
        </w:rPr>
        <w:t>R</w:t>
      </w:r>
      <w:r w:rsidR="0025078B">
        <w:t xml:space="preserve"> </w:t>
      </w:r>
      <m:oMath>
        <m:acc>
          <m:accPr>
            <m:chr m:val="̅"/>
            <m:ctrlPr>
              <w:rPr>
                <w:rFonts w:ascii="Cambria Math" w:hAnsi="Cambria Math"/>
                <w:i/>
              </w:rPr>
            </m:ctrlPr>
          </m:accPr>
          <m:e>
            <m:r>
              <w:rPr>
                <w:rFonts w:ascii="Cambria Math" w:hAnsi="Cambria Math"/>
              </w:rPr>
              <m:t>3</m:t>
            </m:r>
          </m:e>
        </m:acc>
      </m:oMath>
      <w:r w:rsidRPr="008C3A9A">
        <w:rPr>
          <w:i/>
          <w:iCs/>
        </w:rPr>
        <w:t>c</w:t>
      </w:r>
      <w:r w:rsidRPr="008C3A9A">
        <w:t xml:space="preserve"> </w:t>
      </w:r>
      <m:oMath>
        <m:r>
          <w:rPr>
            <w:rFonts w:ascii="Cambria Math" w:eastAsia="MS Mincho" w:hAnsi="Cambria Math" w:cs="MS Mincho"/>
          </w:rPr>
          <m:t>⇄</m:t>
        </m:r>
      </m:oMath>
      <w:r w:rsidRPr="008C3A9A">
        <w:t xml:space="preserve"> </w:t>
      </w:r>
      <w:r w:rsidRPr="008C3A9A">
        <w:rPr>
          <w:rFonts w:hint="eastAsia"/>
        </w:rPr>
        <w:t>低温单斜</w:t>
      </w:r>
      <w:r w:rsidRPr="008C3A9A">
        <w:rPr>
          <w:i/>
          <w:iCs/>
        </w:rPr>
        <w:t>C</w:t>
      </w:r>
      <w:r w:rsidR="0025078B" w:rsidRPr="008C3A9A">
        <w:rPr>
          <w:i/>
          <w:iCs/>
        </w:rPr>
        <w:t xml:space="preserve"> </w:t>
      </w:r>
      <w:r w:rsidRPr="008C3A9A">
        <w:rPr>
          <w:i/>
          <w:iCs/>
        </w:rPr>
        <w:t>c</w:t>
      </w:r>
      <w:r w:rsidRPr="008C3A9A">
        <w:rPr>
          <w:rFonts w:hint="eastAsia"/>
        </w:rPr>
        <w:t>的相变温度</w:t>
      </w:r>
      <w:r w:rsidRPr="00173023">
        <w:rPr>
          <w:rFonts w:hint="eastAsia"/>
        </w:rPr>
        <w:t>随</w:t>
      </w:r>
      <w:r w:rsidRPr="00173023">
        <w:t>Cu%</w:t>
      </w:r>
      <w:r w:rsidRPr="00173023">
        <w:rPr>
          <w:rFonts w:hint="eastAsia"/>
        </w:rPr>
        <w:t>增加线性降低（从</w:t>
      </w:r>
      <w:r w:rsidRPr="008C3A9A">
        <w:rPr>
          <w:i/>
          <w:iCs/>
        </w:rPr>
        <w:t>x</w:t>
      </w:r>
      <w:r w:rsidRPr="00173023">
        <w:t>=0</w:t>
      </w:r>
      <w:r w:rsidRPr="00173023">
        <w:rPr>
          <w:rFonts w:hint="eastAsia"/>
        </w:rPr>
        <w:t>时的</w:t>
      </w:r>
      <w:r w:rsidRPr="00173023">
        <w:t>180 K</w:t>
      </w:r>
      <w:r w:rsidRPr="00173023">
        <w:rPr>
          <w:rFonts w:hint="eastAsia"/>
        </w:rPr>
        <w:t>降至</w:t>
      </w:r>
      <w:r w:rsidRPr="008C3A9A">
        <w:rPr>
          <w:i/>
          <w:iCs/>
        </w:rPr>
        <w:t>x</w:t>
      </w:r>
      <w:r w:rsidRPr="00173023">
        <w:t>=0.30</w:t>
      </w:r>
      <w:r w:rsidRPr="00173023">
        <w:rPr>
          <w:rFonts w:hint="eastAsia"/>
        </w:rPr>
        <w:t>的</w:t>
      </w:r>
      <w:r w:rsidRPr="00173023">
        <w:t>80 K</w:t>
      </w:r>
      <w:r w:rsidRPr="00173023">
        <w:rPr>
          <w:rFonts w:hint="eastAsia"/>
        </w:rPr>
        <w:t>），浓度超过</w:t>
      </w:r>
      <w:r w:rsidRPr="00173023">
        <w:t>30%</w:t>
      </w:r>
      <w:r w:rsidRPr="00173023">
        <w:rPr>
          <w:rFonts w:hint="eastAsia"/>
        </w:rPr>
        <w:t>时</w:t>
      </w:r>
      <w:r w:rsidRPr="008C3A9A">
        <w:rPr>
          <w:rFonts w:hint="eastAsia"/>
        </w:rPr>
        <w:t>相变消失</w:t>
      </w:r>
      <w:r w:rsidRPr="00173023">
        <w:rPr>
          <w:rFonts w:hint="eastAsia"/>
        </w:rPr>
        <w:t>保持</w:t>
      </w:r>
      <w:r w:rsidRPr="008C3A9A">
        <w:rPr>
          <w:i/>
          <w:iCs/>
        </w:rPr>
        <w:t>C</w:t>
      </w:r>
      <w:r w:rsidR="0025078B">
        <w:t xml:space="preserve"> </w:t>
      </w:r>
      <w:r w:rsidRPr="008C3A9A">
        <w:t>2/</w:t>
      </w:r>
      <w:r w:rsidRPr="008C3A9A">
        <w:rPr>
          <w:i/>
          <w:iCs/>
        </w:rPr>
        <w:t>c</w:t>
      </w:r>
      <w:r w:rsidRPr="008C3A9A">
        <w:rPr>
          <w:rFonts w:hint="eastAsia"/>
        </w:rPr>
        <w:t>，</w:t>
      </w:r>
      <w:r w:rsidRPr="00173023">
        <w:rPr>
          <w:rFonts w:hint="eastAsia"/>
        </w:rPr>
        <w:t>结构分析表明这一临界行为的本质源于即</w:t>
      </w:r>
      <w:r w:rsidRPr="00173023">
        <w:t>Cu²</w:t>
      </w:r>
      <w:r w:rsidRPr="008C3A9A">
        <w:t>⁺</w:t>
      </w:r>
      <w:r w:rsidRPr="00173023">
        <w:rPr>
          <w:rFonts w:hint="eastAsia"/>
        </w:rPr>
        <w:t>的</w:t>
      </w:r>
      <w:r w:rsidRPr="00173023">
        <w:t>Jahn-Teller</w:t>
      </w:r>
      <w:r w:rsidRPr="00173023">
        <w:rPr>
          <w:rFonts w:hint="eastAsia"/>
        </w:rPr>
        <w:t>八面体畸变通过</w:t>
      </w:r>
      <w:r w:rsidRPr="00173023">
        <w:rPr>
          <w:rFonts w:hint="eastAsia"/>
        </w:rPr>
        <w:lastRenderedPageBreak/>
        <w:t>氢键网络传递应力，驱动</w:t>
      </w:r>
      <w:r w:rsidRPr="00173023">
        <w:t>dma</w:t>
      </w:r>
      <w:r w:rsidRPr="008C3A9A">
        <w:t>⁺</w:t>
      </w:r>
      <w:r w:rsidRPr="00173023">
        <w:rPr>
          <w:rFonts w:hint="eastAsia"/>
        </w:rPr>
        <w:t>分子形变至有序态锁定</w:t>
      </w:r>
      <w:r w:rsidR="00C762D0">
        <w:rPr>
          <w:rFonts w:hint="eastAsia"/>
        </w:rPr>
        <w:t>。</w:t>
      </w:r>
      <w:r w:rsidRPr="008C3A9A">
        <w:rPr>
          <w:rFonts w:hint="eastAsia"/>
        </w:rPr>
        <w:t>介电响应作为动力学探针</w:t>
      </w:r>
      <w:r w:rsidRPr="00173023">
        <w:rPr>
          <w:rFonts w:hint="eastAsia"/>
        </w:rPr>
        <w:t>进一步揭示铵分子的动力学行为分化出</w:t>
      </w:r>
      <w:r w:rsidRPr="008C3A9A">
        <w:rPr>
          <w:rFonts w:hint="eastAsia"/>
        </w:rPr>
        <w:t>全协同转动峰（</w:t>
      </w:r>
      <w:r w:rsidRPr="008C3A9A">
        <w:rPr>
          <w:i/>
          <w:iCs/>
        </w:rPr>
        <w:t>x</w:t>
      </w:r>
      <w:r w:rsidRPr="008C3A9A">
        <w:rPr>
          <w:rFonts w:hint="eastAsia"/>
        </w:rPr>
        <w:t>≤</w:t>
      </w:r>
      <w:r w:rsidRPr="008C3A9A">
        <w:t>0.30</w:t>
      </w:r>
      <w:r w:rsidRPr="008C3A9A">
        <w:rPr>
          <w:rFonts w:hint="eastAsia"/>
        </w:rPr>
        <w:t>）与局域振动弛豫峰（</w:t>
      </w:r>
      <w:r w:rsidRPr="008C3A9A">
        <w:t>0.30&lt;</w:t>
      </w:r>
      <w:r w:rsidRPr="008C3A9A">
        <w:rPr>
          <w:i/>
          <w:iCs/>
        </w:rPr>
        <w:t>x</w:t>
      </w:r>
      <w:r w:rsidRPr="008C3A9A">
        <w:t>&lt;0.66</w:t>
      </w:r>
      <w:r w:rsidRPr="008C3A9A">
        <w:rPr>
          <w:rFonts w:hint="eastAsia"/>
        </w:rPr>
        <w:t>）</w:t>
      </w:r>
      <w:r w:rsidRPr="00173023">
        <w:rPr>
          <w:rFonts w:hint="eastAsia"/>
        </w:rPr>
        <w:t>。</w:t>
      </w:r>
    </w:p>
    <w:p w14:paraId="51AE05CC" w14:textId="23160B39" w:rsidR="00173023" w:rsidRPr="00C424FD" w:rsidRDefault="00173023" w:rsidP="008C3A9A">
      <w:pPr>
        <w:pStyle w:val="1-PHD"/>
        <w:ind w:firstLine="480"/>
      </w:pPr>
      <w:r w:rsidRPr="008C3A9A">
        <w:rPr>
          <w:rFonts w:hint="eastAsia"/>
        </w:rPr>
        <w:t>磁学性质方面</w:t>
      </w:r>
      <w:r w:rsidRPr="00C424FD">
        <w:rPr>
          <w:rFonts w:hint="eastAsia"/>
        </w:rPr>
        <w:t>，</w:t>
      </w:r>
      <w:r w:rsidR="0025078B" w:rsidRPr="006C3F5D">
        <w:t>相较于以</w:t>
      </w:r>
      <w:r w:rsidR="0025078B" w:rsidRPr="006C3F5D">
        <w:t>CH₃CH₂NH₃⁺</w:t>
      </w:r>
      <w:r w:rsidR="0025078B" w:rsidRPr="006C3F5D">
        <w:t>（</w:t>
      </w:r>
      <w:r w:rsidR="0025078B" w:rsidRPr="006C3F5D">
        <w:t>eta⁺</w:t>
      </w:r>
      <w:r w:rsidR="0025078B" w:rsidRPr="006C3F5D">
        <w:t>）为模板的</w:t>
      </w:r>
      <w:r w:rsidR="0025078B" w:rsidRPr="006C3F5D">
        <w:t>etaCuMn</w:t>
      </w:r>
      <w:r w:rsidR="0025078B" w:rsidRPr="006C3F5D">
        <w:t>体系，</w:t>
      </w:r>
      <w:r w:rsidRPr="00C424FD">
        <w:t>dmaCuMn</w:t>
      </w:r>
      <w:r w:rsidRPr="00C424FD">
        <w:rPr>
          <w:rFonts w:hint="eastAsia"/>
        </w:rPr>
        <w:t>与</w:t>
      </w:r>
      <w:r w:rsidRPr="00B05D06">
        <w:t>etaCuMn</w:t>
      </w:r>
      <w:r w:rsidRPr="008C3A9A">
        <w:rPr>
          <w:rFonts w:hint="eastAsia"/>
        </w:rPr>
        <w:t>体系的磁相变温度（</w:t>
      </w:r>
      <w:r w:rsidRPr="008C3A9A">
        <w:rPr>
          <w:i/>
          <w:iCs/>
        </w:rPr>
        <w:t>T</w:t>
      </w:r>
      <w:r w:rsidR="0025078B" w:rsidRPr="008C3A9A">
        <w:rPr>
          <w:vertAlign w:val="subscript"/>
        </w:rPr>
        <w:t>N</w:t>
      </w:r>
      <w:r w:rsidR="003D07EB">
        <w:t>‒</w:t>
      </w:r>
      <w:r w:rsidRPr="003D07EB">
        <w:rPr>
          <w:i/>
          <w:iCs/>
        </w:rPr>
        <w:t>x</w:t>
      </w:r>
      <w:r w:rsidRPr="00C424FD">
        <w:rPr>
          <w:rFonts w:hint="eastAsia"/>
        </w:rPr>
        <w:t>）曲线呈现类似的变化趋势，但两者基态磁性不同</w:t>
      </w:r>
      <w:r w:rsidR="003D07EB">
        <w:rPr>
          <w:rFonts w:ascii="宋体" w:hAnsi="宋体" w:hint="eastAsia"/>
        </w:rPr>
        <w:t>-</w:t>
      </w:r>
      <w:r w:rsidR="003D07EB">
        <w:rPr>
          <w:rFonts w:ascii="宋体" w:hAnsi="宋体"/>
        </w:rPr>
        <w:t>--</w:t>
      </w:r>
      <w:r w:rsidRPr="00B05D06">
        <w:rPr>
          <w:rFonts w:hint="eastAsia"/>
        </w:rPr>
        <w:t>纯组分</w:t>
      </w:r>
      <w:r w:rsidR="005C55C5">
        <w:rPr>
          <w:rFonts w:hint="eastAsia"/>
        </w:rPr>
        <w:t>的</w:t>
      </w:r>
      <w:r w:rsidRPr="00C424FD">
        <w:t>dmaCu</w:t>
      </w:r>
      <w:r w:rsidRPr="00C424FD">
        <w:rPr>
          <w:rFonts w:hint="eastAsia"/>
        </w:rPr>
        <w:t>为反铁磁体，而</w:t>
      </w:r>
      <w:r w:rsidRPr="00B05D06">
        <w:t>etaCu</w:t>
      </w:r>
      <w:r w:rsidRPr="008C3A9A">
        <w:rPr>
          <w:rFonts w:hint="eastAsia"/>
        </w:rPr>
        <w:t>为自旋倾斜弱铁磁体。此外，</w:t>
      </w:r>
      <w:r w:rsidR="001A594A">
        <w:rPr>
          <w:rFonts w:hint="eastAsia"/>
        </w:rPr>
        <w:t>与</w:t>
      </w:r>
      <w:r w:rsidR="001A594A">
        <w:rPr>
          <w:rFonts w:hint="eastAsia"/>
        </w:rPr>
        <w:t>eta</w:t>
      </w:r>
      <w:r w:rsidR="001A594A">
        <w:t>CuMn</w:t>
      </w:r>
      <w:r w:rsidR="001A594A">
        <w:rPr>
          <w:rFonts w:hint="eastAsia"/>
        </w:rPr>
        <w:t>的</w:t>
      </w:r>
      <w:r w:rsidR="001A594A" w:rsidRPr="008C3A9A">
        <w:rPr>
          <w:i/>
          <w:iCs/>
        </w:rPr>
        <w:t>H</w:t>
      </w:r>
      <w:r w:rsidR="003D07EB">
        <w:rPr>
          <w:vertAlign w:val="subscript"/>
        </w:rPr>
        <w:t>C</w:t>
      </w:r>
      <w:r w:rsidR="003D07EB">
        <w:t>‒</w:t>
      </w:r>
      <w:r w:rsidR="001A594A" w:rsidRPr="008C3A9A">
        <w:rPr>
          <w:i/>
          <w:iCs/>
        </w:rPr>
        <w:t>x</w:t>
      </w:r>
      <w:r w:rsidR="001A594A">
        <w:rPr>
          <w:rFonts w:hint="eastAsia"/>
        </w:rPr>
        <w:t>单峰变化趋势不同，</w:t>
      </w:r>
      <w:r w:rsidRPr="00C424FD">
        <w:t>dmaCuMn</w:t>
      </w:r>
      <w:r w:rsidRPr="00C424FD">
        <w:rPr>
          <w:rFonts w:hint="eastAsia"/>
        </w:rPr>
        <w:t>体系矫顽力（</w:t>
      </w:r>
      <w:r w:rsidRPr="00B05D06">
        <w:rPr>
          <w:i/>
          <w:iCs/>
        </w:rPr>
        <w:t>H</w:t>
      </w:r>
      <w:r w:rsidR="003D07EB">
        <w:rPr>
          <w:vertAlign w:val="subscript"/>
        </w:rPr>
        <w:t>C</w:t>
      </w:r>
      <w:r w:rsidRPr="00C424FD">
        <w:rPr>
          <w:rFonts w:hint="eastAsia"/>
        </w:rPr>
        <w:t>）随</w:t>
      </w:r>
      <w:r w:rsidRPr="00C424FD">
        <w:t>Cu</w:t>
      </w:r>
      <w:r w:rsidRPr="00B05D06">
        <w:rPr>
          <w:rFonts w:hint="eastAsia"/>
        </w:rPr>
        <w:t>浓度（</w:t>
      </w:r>
      <w:r w:rsidRPr="008C3A9A">
        <w:rPr>
          <w:i/>
          <w:iCs/>
        </w:rPr>
        <w:t>x</w:t>
      </w:r>
      <w:r w:rsidRPr="00C424FD">
        <w:rPr>
          <w:rFonts w:hint="eastAsia"/>
        </w:rPr>
        <w:t>）演化呈现</w:t>
      </w:r>
      <w:r w:rsidRPr="008C3A9A">
        <w:rPr>
          <w:rFonts w:hint="eastAsia"/>
        </w:rPr>
        <w:t>双峰曲线</w:t>
      </w:r>
      <w:r w:rsidRPr="00C424FD">
        <w:rPr>
          <w:rFonts w:hint="eastAsia"/>
        </w:rPr>
        <w:t>（</w:t>
      </w:r>
      <w:r w:rsidRPr="008C3A9A">
        <w:rPr>
          <w:i/>
          <w:iCs/>
        </w:rPr>
        <w:t>x</w:t>
      </w:r>
      <w:r w:rsidRPr="00C424FD">
        <w:t>=0.18</w:t>
      </w:r>
      <w:r w:rsidRPr="00C424FD">
        <w:rPr>
          <w:rFonts w:hint="eastAsia"/>
        </w:rPr>
        <w:t>时</w:t>
      </w:r>
      <w:r w:rsidRPr="00B05D06">
        <w:t>130 Oe</w:t>
      </w:r>
      <w:r w:rsidRPr="008C3A9A">
        <w:rPr>
          <w:rFonts w:hint="eastAsia"/>
        </w:rPr>
        <w:t>，</w:t>
      </w:r>
      <w:r w:rsidRPr="008C3A9A">
        <w:rPr>
          <w:i/>
          <w:iCs/>
        </w:rPr>
        <w:t>x</w:t>
      </w:r>
      <w:r w:rsidRPr="00C424FD">
        <w:t>=0.77</w:t>
      </w:r>
      <w:r w:rsidRPr="00C424FD">
        <w:rPr>
          <w:rFonts w:hint="eastAsia"/>
        </w:rPr>
        <w:t>时</w:t>
      </w:r>
      <w:r w:rsidRPr="00B05D06">
        <w:t>2296 Oe</w:t>
      </w:r>
      <w:r w:rsidRPr="008C3A9A">
        <w:rPr>
          <w:rFonts w:hint="eastAsia"/>
        </w:rPr>
        <w:t>），反映了</w:t>
      </w:r>
      <w:r w:rsidRPr="008C3A9A">
        <w:t>Cu-Mn</w:t>
      </w:r>
      <w:r w:rsidRPr="008C3A9A">
        <w:rPr>
          <w:rFonts w:hint="eastAsia"/>
        </w:rPr>
        <w:t>界面</w:t>
      </w:r>
      <w:r w:rsidR="001A594A">
        <w:rPr>
          <w:rFonts w:hint="eastAsia"/>
        </w:rPr>
        <w:t>不同</w:t>
      </w:r>
      <w:r w:rsidRPr="00C424FD">
        <w:rPr>
          <w:rFonts w:hint="eastAsia"/>
        </w:rPr>
        <w:t>的复杂钉扎效应。</w:t>
      </w:r>
    </w:p>
    <w:p w14:paraId="04C9CB0E" w14:textId="232EA9AB" w:rsidR="00173023" w:rsidRDefault="00173023" w:rsidP="00B345F4">
      <w:pPr>
        <w:pStyle w:val="1-PHD"/>
        <w:ind w:firstLine="480"/>
      </w:pPr>
    </w:p>
    <w:p w14:paraId="502FC628" w14:textId="77777777" w:rsidR="00FE7C1A" w:rsidRPr="003D07EB" w:rsidRDefault="00FE7C1A" w:rsidP="00B345F4">
      <w:pPr>
        <w:pStyle w:val="1-PHD"/>
        <w:ind w:firstLine="480"/>
      </w:pPr>
    </w:p>
    <w:p w14:paraId="3F3E72B0" w14:textId="59C2AE31" w:rsidR="009A055F" w:rsidRDefault="009A055F" w:rsidP="00B345F4">
      <w:pPr>
        <w:pStyle w:val="1-PHD"/>
        <w:ind w:firstLine="480"/>
      </w:pPr>
    </w:p>
    <w:p w14:paraId="1CA168FE" w14:textId="0027CACF" w:rsidR="009A055F" w:rsidRDefault="009A055F" w:rsidP="00B345F4">
      <w:pPr>
        <w:pStyle w:val="1-PHD"/>
        <w:ind w:firstLine="480"/>
      </w:pPr>
    </w:p>
    <w:p w14:paraId="119C19DB" w14:textId="1987A5F9" w:rsidR="009A58F2" w:rsidRDefault="009A58F2" w:rsidP="00B345F4">
      <w:pPr>
        <w:pStyle w:val="1-PHD"/>
        <w:ind w:firstLine="480"/>
      </w:pPr>
    </w:p>
    <w:p w14:paraId="03F6F889" w14:textId="34A9404A" w:rsidR="009A58F2" w:rsidRDefault="009A58F2" w:rsidP="00B345F4">
      <w:pPr>
        <w:pStyle w:val="1-PHD"/>
        <w:ind w:firstLine="480"/>
      </w:pPr>
    </w:p>
    <w:p w14:paraId="5C142A47" w14:textId="0CA6C601" w:rsidR="009A58F2" w:rsidRDefault="009A58F2" w:rsidP="00B345F4">
      <w:pPr>
        <w:pStyle w:val="1-PHD"/>
        <w:ind w:firstLine="480"/>
      </w:pPr>
    </w:p>
    <w:p w14:paraId="7506D087" w14:textId="217AC5C7" w:rsidR="009A58F2" w:rsidRDefault="009A58F2" w:rsidP="00B345F4">
      <w:pPr>
        <w:pStyle w:val="1-PHD"/>
        <w:ind w:firstLine="480"/>
      </w:pPr>
    </w:p>
    <w:p w14:paraId="7E022B25" w14:textId="77777777" w:rsidR="009A58F2" w:rsidRDefault="009A58F2" w:rsidP="00B345F4">
      <w:pPr>
        <w:pStyle w:val="1-PHD"/>
        <w:ind w:firstLine="480"/>
      </w:pPr>
    </w:p>
    <w:p w14:paraId="66E83AE0" w14:textId="77777777" w:rsidR="00E04634" w:rsidRDefault="00E04634" w:rsidP="00B345F4">
      <w:pPr>
        <w:pStyle w:val="1-PHD"/>
        <w:ind w:firstLine="480"/>
      </w:pPr>
    </w:p>
    <w:p w14:paraId="4493EA3B" w14:textId="77777777" w:rsidR="00D97EA1" w:rsidRDefault="00D97EA1" w:rsidP="00AC494E">
      <w:pPr>
        <w:ind w:firstLineChars="0" w:firstLine="0"/>
      </w:pPr>
    </w:p>
    <w:p w14:paraId="2A7F43F5" w14:textId="77777777" w:rsidR="00D97EA1" w:rsidRDefault="00D97EA1" w:rsidP="00D97EA1">
      <w:pPr>
        <w:ind w:firstLine="480"/>
        <w:sectPr w:rsidR="00D97EA1" w:rsidSect="00A030B3">
          <w:headerReference w:type="default" r:id="rId96"/>
          <w:footnotePr>
            <w:numFmt w:val="decimalEnclosedCircleChinese"/>
            <w:numRestart w:val="eachPage"/>
          </w:footnotePr>
          <w:pgSz w:w="11906" w:h="16838"/>
          <w:pgMar w:top="1701" w:right="1474" w:bottom="1418" w:left="1474" w:header="1134" w:footer="992" w:gutter="0"/>
          <w:cols w:space="720"/>
          <w:docGrid w:type="lines" w:linePitch="312"/>
        </w:sectPr>
      </w:pPr>
    </w:p>
    <w:p w14:paraId="20E00899" w14:textId="1EF57A77" w:rsidR="0040067B" w:rsidRPr="00622BF2" w:rsidRDefault="00520942" w:rsidP="00DF2A2B">
      <w:pPr>
        <w:pStyle w:val="1"/>
      </w:pPr>
      <w:bookmarkStart w:id="798" w:name="_Toc15410"/>
      <w:bookmarkStart w:id="799" w:name="_Toc171021769"/>
      <w:bookmarkStart w:id="800" w:name="_Toc178683545"/>
      <w:bookmarkStart w:id="801" w:name="_Toc190854872"/>
      <w:bookmarkStart w:id="802" w:name="_Toc207874186"/>
      <w:r w:rsidRPr="00622BF2">
        <w:rPr>
          <w:rFonts w:hint="eastAsia"/>
        </w:rPr>
        <w:lastRenderedPageBreak/>
        <w:t>第</w:t>
      </w:r>
      <w:r w:rsidR="00EB3559">
        <w:rPr>
          <w:rFonts w:hint="eastAsia"/>
        </w:rPr>
        <w:t>五</w:t>
      </w:r>
      <w:r w:rsidRPr="00622BF2">
        <w:rPr>
          <w:rFonts w:hint="eastAsia"/>
        </w:rPr>
        <w:t>章</w:t>
      </w:r>
      <w:r w:rsidRPr="00622BF2">
        <w:t xml:space="preserve"> </w:t>
      </w:r>
      <w:r w:rsidRPr="00622BF2">
        <w:rPr>
          <w:rFonts w:hint="eastAsia"/>
        </w:rPr>
        <w:t>总结和展望</w:t>
      </w:r>
      <w:bookmarkEnd w:id="798"/>
      <w:bookmarkEnd w:id="799"/>
      <w:bookmarkEnd w:id="800"/>
      <w:bookmarkEnd w:id="801"/>
      <w:bookmarkEnd w:id="802"/>
    </w:p>
    <w:p w14:paraId="27A9C2CD" w14:textId="5E9B9F72" w:rsidR="00905E38" w:rsidRPr="008C3A9A" w:rsidRDefault="00905E38" w:rsidP="008C3A9A">
      <w:pPr>
        <w:pStyle w:val="1-PHD"/>
        <w:ind w:firstLine="480"/>
      </w:pPr>
      <w:r w:rsidRPr="00C424FD">
        <w:rPr>
          <w:rFonts w:hint="eastAsia"/>
        </w:rPr>
        <w:t>本研究围绕混合金属</w:t>
      </w:r>
      <w:r w:rsidRPr="008C3A9A">
        <w:t>-</w:t>
      </w:r>
      <w:r w:rsidRPr="008C3A9A">
        <w:rPr>
          <w:rFonts w:hint="eastAsia"/>
        </w:rPr>
        <w:t>甲酸铵钙钛矿材料体系，以乙铵（</w:t>
      </w:r>
      <w:r w:rsidRPr="008C3A9A">
        <w:t>eta⁺</w:t>
      </w:r>
      <w:r w:rsidRPr="00C424FD">
        <w:rPr>
          <w:rFonts w:hint="eastAsia"/>
        </w:rPr>
        <w:t>）与二甲胺（</w:t>
      </w:r>
      <w:r w:rsidRPr="008C3A9A">
        <w:t>dma⁺</w:t>
      </w:r>
      <w:r w:rsidRPr="00C424FD">
        <w:rPr>
          <w:rFonts w:hint="eastAsia"/>
        </w:rPr>
        <w:t>）为</w:t>
      </w:r>
      <w:r w:rsidRPr="008D648E">
        <w:rPr>
          <w:rFonts w:hint="eastAsia"/>
        </w:rPr>
        <w:t>模板，构建二元过渡金属（</w:t>
      </w:r>
      <w:r w:rsidRPr="008D648E">
        <w:t>Cu-Mn</w:t>
      </w:r>
      <w:r w:rsidRPr="008D648E">
        <w:rPr>
          <w:rFonts w:hint="eastAsia"/>
        </w:rPr>
        <w:t>）固溶体，系统揭示了其化学组分</w:t>
      </w:r>
      <w:r w:rsidRPr="008D648E">
        <w:t>-</w:t>
      </w:r>
      <w:r w:rsidRPr="008D648E">
        <w:rPr>
          <w:rFonts w:hint="eastAsia"/>
        </w:rPr>
        <w:t>结构</w:t>
      </w:r>
      <w:r w:rsidRPr="008D648E">
        <w:t>-</w:t>
      </w:r>
      <w:r w:rsidRPr="008D648E">
        <w:rPr>
          <w:rFonts w:hint="eastAsia"/>
        </w:rPr>
        <w:t>性能</w:t>
      </w:r>
      <w:r w:rsidRPr="008C3A9A">
        <w:rPr>
          <w:rFonts w:hint="eastAsia"/>
        </w:rPr>
        <w:t>关联机制。工作聚焦相变临界行为、磁维度切换、超交换拓扑稳定性等关键问题，建立了基于组分设计、溶剂工程与熵调控的多维功能优化体系，为新型分子磁性材料的开发提供理论支撑。</w:t>
      </w:r>
    </w:p>
    <w:p w14:paraId="36A2EF77" w14:textId="60FC8BDF" w:rsidR="00905E38" w:rsidRPr="008C3A9A" w:rsidRDefault="00905E38" w:rsidP="008C3A9A">
      <w:pPr>
        <w:pStyle w:val="1-PHD"/>
        <w:ind w:firstLine="480"/>
      </w:pPr>
      <w:r w:rsidRPr="008C3A9A">
        <w:t>1.</w:t>
      </w:r>
      <w:r w:rsidRPr="008C3A9A">
        <w:rPr>
          <w:rFonts w:hint="eastAsia"/>
        </w:rPr>
        <w:t>成功构建乙胺导向的</w:t>
      </w:r>
      <w:r w:rsidRPr="008C3A9A">
        <w:t>Cu-Mn</w:t>
      </w:r>
      <w:r w:rsidRPr="008C3A9A">
        <w:rPr>
          <w:rFonts w:hint="eastAsia"/>
        </w:rPr>
        <w:t>混合金属甲酸铵钙钛矿固溶体</w:t>
      </w:r>
      <w:r w:rsidRPr="008C3A9A">
        <w:t>[CH</w:t>
      </w:r>
      <w:r w:rsidRPr="008C3A9A">
        <w:rPr>
          <w:vertAlign w:val="subscript"/>
        </w:rPr>
        <w:t>3</w:t>
      </w:r>
      <w:r w:rsidRPr="00C424FD">
        <w:t>CH</w:t>
      </w:r>
      <w:r w:rsidRPr="008C3A9A">
        <w:rPr>
          <w:vertAlign w:val="subscript"/>
        </w:rPr>
        <w:t>2</w:t>
      </w:r>
      <w:r w:rsidRPr="00C424FD">
        <w:t>NH</w:t>
      </w:r>
      <w:r w:rsidRPr="008C3A9A">
        <w:rPr>
          <w:vertAlign w:val="subscript"/>
        </w:rPr>
        <w:t>3</w:t>
      </w:r>
      <w:r w:rsidRPr="00C424FD">
        <w:t>][Cu</w:t>
      </w:r>
      <w:r w:rsidRPr="008C3A9A">
        <w:rPr>
          <w:i/>
          <w:iCs/>
          <w:vertAlign w:val="subscript"/>
        </w:rPr>
        <w:t>x</w:t>
      </w:r>
      <w:r w:rsidRPr="00C424FD">
        <w:t>Mn</w:t>
      </w:r>
      <w:r w:rsidRPr="008C3A9A">
        <w:rPr>
          <w:vertAlign w:val="subscript"/>
        </w:rPr>
        <w:t>1-</w:t>
      </w:r>
      <w:r w:rsidRPr="008C3A9A">
        <w:rPr>
          <w:i/>
          <w:iCs/>
          <w:vertAlign w:val="subscript"/>
        </w:rPr>
        <w:t>x</w:t>
      </w:r>
      <w:r w:rsidRPr="00C424FD">
        <w:t>(HCOO)</w:t>
      </w:r>
      <w:r w:rsidRPr="008C3A9A">
        <w:rPr>
          <w:vertAlign w:val="subscript"/>
        </w:rPr>
        <w:t>3</w:t>
      </w:r>
      <w:r w:rsidRPr="00C424FD">
        <w:t>]</w:t>
      </w:r>
      <w:r w:rsidRPr="008C3A9A">
        <w:rPr>
          <w:rFonts w:hint="eastAsia"/>
        </w:rPr>
        <w:t>，覆盖全浓度范围（</w:t>
      </w:r>
      <w:r w:rsidRPr="008C3A9A">
        <w:rPr>
          <w:i/>
          <w:iCs/>
        </w:rPr>
        <w:t>x</w:t>
      </w:r>
      <w:r w:rsidRPr="00C424FD">
        <w:t>=0~1</w:t>
      </w:r>
      <w:r w:rsidRPr="008C3A9A">
        <w:rPr>
          <w:rFonts w:hint="eastAsia"/>
        </w:rPr>
        <w:t>），相变从纯</w:t>
      </w:r>
      <w:r w:rsidRPr="008C3A9A">
        <w:t>Cu</w:t>
      </w:r>
      <w:r w:rsidRPr="008C3A9A">
        <w:rPr>
          <w:rFonts w:hint="eastAsia"/>
        </w:rPr>
        <w:t>基（</w:t>
      </w:r>
      <w:r w:rsidRPr="008C3A9A">
        <w:rPr>
          <w:i/>
          <w:iCs/>
        </w:rPr>
        <w:t>x</w:t>
      </w:r>
      <w:r w:rsidRPr="00C424FD">
        <w:t>=1.0</w:t>
      </w:r>
      <w:r w:rsidRPr="008C3A9A">
        <w:rPr>
          <w:rFonts w:hint="eastAsia"/>
        </w:rPr>
        <w:t>）体系的不可逆性向可逆性转变，并于</w:t>
      </w:r>
      <w:r w:rsidRPr="00DF2A2B">
        <w:rPr>
          <w:i/>
          <w:iCs/>
          <w:highlight w:val="yellow"/>
        </w:rPr>
        <w:t>x</w:t>
      </w:r>
      <w:r w:rsidRPr="00DF2A2B">
        <w:rPr>
          <w:highlight w:val="yellow"/>
        </w:rPr>
        <w:t>&lt;0.93</w:t>
      </w:r>
      <w:r w:rsidRPr="008C3A9A">
        <w:rPr>
          <w:rFonts w:hint="eastAsia"/>
        </w:rPr>
        <w:t>时完全抑制相变，这是组分驱动的易断裂的</w:t>
      </w:r>
      <w:r w:rsidRPr="008C3A9A">
        <w:t>Cu-O</w:t>
      </w:r>
      <w:r w:rsidRPr="008C3A9A">
        <w:rPr>
          <w:rFonts w:hint="eastAsia"/>
        </w:rPr>
        <w:t>与不易断裂的</w:t>
      </w:r>
      <w:r w:rsidRPr="008C3A9A">
        <w:t>Mn-O</w:t>
      </w:r>
      <w:r w:rsidRPr="008C3A9A">
        <w:rPr>
          <w:rFonts w:hint="eastAsia"/>
        </w:rPr>
        <w:t>的键竞争的结果。另一方面，</w:t>
      </w:r>
      <w:r w:rsidRPr="008C3A9A">
        <w:t>Mn</w:t>
      </w:r>
      <w:r w:rsidRPr="008C3A9A">
        <w:rPr>
          <w:rFonts w:hint="eastAsia"/>
        </w:rPr>
        <w:t>替代</w:t>
      </w:r>
      <w:r w:rsidRPr="008C3A9A">
        <w:t>Cu</w:t>
      </w:r>
      <w:r w:rsidR="00306304">
        <w:rPr>
          <w:rFonts w:hint="eastAsia"/>
        </w:rPr>
        <w:t>时，</w:t>
      </w:r>
      <w:r w:rsidRPr="00C424FD">
        <w:rPr>
          <w:rFonts w:hint="eastAsia"/>
        </w:rPr>
        <w:t>显著影响磁交换路径，促使低维（</w:t>
      </w:r>
      <w:r w:rsidRPr="008C3A9A">
        <w:t>Cu</w:t>
      </w:r>
      <w:r w:rsidRPr="008C3A9A">
        <w:rPr>
          <w:rFonts w:hint="eastAsia"/>
        </w:rPr>
        <w:t>主导的一维链耦合）到三维（</w:t>
      </w:r>
      <w:r w:rsidRPr="008C3A9A">
        <w:t>Mn</w:t>
      </w:r>
      <w:r w:rsidRPr="008C3A9A">
        <w:rPr>
          <w:rFonts w:hint="eastAsia"/>
        </w:rPr>
        <w:t>各向同性拓扑）磁性转变，其中</w:t>
      </w:r>
      <w:r w:rsidRPr="008C3A9A">
        <w:rPr>
          <w:i/>
          <w:iCs/>
        </w:rPr>
        <w:t>x</w:t>
      </w:r>
      <w:r w:rsidRPr="00C424FD">
        <w:t>=0.93</w:t>
      </w:r>
      <w:r w:rsidRPr="008C3A9A">
        <w:rPr>
          <w:rFonts w:hint="eastAsia"/>
        </w:rPr>
        <w:t>界面附近观测到结构相变与磁性的同步剧变。通过</w:t>
      </w:r>
      <w:r w:rsidRPr="008C3A9A">
        <w:t>etaCu</w:t>
      </w:r>
      <w:r w:rsidRPr="008C3A9A">
        <w:rPr>
          <w:rFonts w:hint="eastAsia"/>
        </w:rPr>
        <w:t>及其</w:t>
      </w:r>
      <w:r w:rsidRPr="008C3A9A">
        <w:t>2%Mn</w:t>
      </w:r>
      <w:r w:rsidRPr="008C3A9A">
        <w:rPr>
          <w:rFonts w:hint="eastAsia"/>
        </w:rPr>
        <w:t>取代</w:t>
      </w:r>
      <w:r w:rsidR="00306304">
        <w:rPr>
          <w:rFonts w:hint="eastAsia"/>
        </w:rPr>
        <w:t>的</w:t>
      </w:r>
      <w:r w:rsidRPr="00C424FD">
        <w:rPr>
          <w:rFonts w:hint="eastAsia"/>
        </w:rPr>
        <w:t>单晶</w:t>
      </w:r>
      <w:r w:rsidR="00306304">
        <w:rPr>
          <w:rFonts w:hint="eastAsia"/>
        </w:rPr>
        <w:t>e</w:t>
      </w:r>
      <w:r w:rsidR="00306304">
        <w:t>taCu</w:t>
      </w:r>
      <w:r w:rsidR="00306304" w:rsidRPr="008C3A9A">
        <w:rPr>
          <w:vertAlign w:val="subscript"/>
        </w:rPr>
        <w:t>0.98</w:t>
      </w:r>
      <w:r w:rsidR="00306304">
        <w:t>Mn</w:t>
      </w:r>
      <w:r w:rsidR="00306304" w:rsidRPr="008C3A9A">
        <w:rPr>
          <w:vertAlign w:val="subscript"/>
        </w:rPr>
        <w:t>0.02</w:t>
      </w:r>
      <w:r w:rsidRPr="00C424FD">
        <w:rPr>
          <w:rFonts w:hint="eastAsia"/>
        </w:rPr>
        <w:t>的磁各向异性测量，揭示了</w:t>
      </w:r>
      <w:r w:rsidRPr="008C3A9A">
        <w:t>Cu²⁺</w:t>
      </w:r>
      <w:r w:rsidRPr="00C424FD">
        <w:rPr>
          <w:rFonts w:hint="eastAsia"/>
        </w:rPr>
        <w:t>自旋沿晶体学轴向的低温倾斜规律与外场诱导的</w:t>
      </w:r>
      <w:r w:rsidRPr="008C3A9A">
        <w:t>spin-flop</w:t>
      </w:r>
      <w:r w:rsidRPr="008C3A9A">
        <w:rPr>
          <w:rFonts w:hint="eastAsia"/>
        </w:rPr>
        <w:t>、重定向效应，验证基于</w:t>
      </w:r>
      <w:r w:rsidRPr="008C3A9A">
        <w:t>Mn</w:t>
      </w:r>
      <w:r w:rsidRPr="008C3A9A">
        <w:rPr>
          <w:rFonts w:hint="eastAsia"/>
        </w:rPr>
        <w:t>掺杂引起的一维自旋链断裂的调控机制。</w:t>
      </w:r>
    </w:p>
    <w:p w14:paraId="23C97C87" w14:textId="00884E22" w:rsidR="00905E38" w:rsidRDefault="00905E38" w:rsidP="008C3A9A">
      <w:pPr>
        <w:pStyle w:val="1-PHD"/>
        <w:ind w:firstLine="480"/>
      </w:pPr>
      <w:r w:rsidRPr="008C3A9A">
        <w:t>2.</w:t>
      </w:r>
      <w:r w:rsidRPr="008C3A9A">
        <w:rPr>
          <w:rFonts w:hint="eastAsia"/>
        </w:rPr>
        <w:t>聚焦以二甲胺阳离子（</w:t>
      </w:r>
      <w:r w:rsidRPr="008C3A9A">
        <w:t>dma⁺</w:t>
      </w:r>
      <w:r w:rsidRPr="00C424FD">
        <w:rPr>
          <w:rFonts w:hint="eastAsia"/>
        </w:rPr>
        <w:t>）为模板的</w:t>
      </w:r>
      <w:r w:rsidRPr="008C3A9A">
        <w:t>Cu-Mn</w:t>
      </w:r>
      <w:r w:rsidRPr="008C3A9A">
        <w:rPr>
          <w:rFonts w:hint="eastAsia"/>
        </w:rPr>
        <w:t>混合钙钛矿固溶体，揭示其区别于乙胺（</w:t>
      </w:r>
      <w:r w:rsidRPr="008C3A9A">
        <w:t>eta⁺</w:t>
      </w:r>
      <w:r w:rsidRPr="00C424FD">
        <w:rPr>
          <w:rFonts w:hint="eastAsia"/>
        </w:rPr>
        <w:t>）体系的机理。</w:t>
      </w:r>
      <w:r w:rsidRPr="008C3A9A">
        <w:t>dma</w:t>
      </w:r>
      <w:r w:rsidRPr="008C3A9A">
        <w:rPr>
          <w:rFonts w:hint="eastAsia"/>
        </w:rPr>
        <w:t>基体系中</w:t>
      </w:r>
      <w:r w:rsidRPr="008C3A9A">
        <w:t>Cu²⁺</w:t>
      </w:r>
      <w:r w:rsidRPr="00C424FD">
        <w:rPr>
          <w:rFonts w:hint="eastAsia"/>
        </w:rPr>
        <w:t>的</w:t>
      </w:r>
      <w:r w:rsidRPr="008C3A9A">
        <w:t>Jahn-Teller</w:t>
      </w:r>
      <w:r w:rsidRPr="008C3A9A">
        <w:rPr>
          <w:rFonts w:hint="eastAsia"/>
        </w:rPr>
        <w:t>畸变与铵分子的转动锁定协同作用，共同调控结构相变临界行为，随着</w:t>
      </w:r>
      <w:r w:rsidRPr="008C3A9A">
        <w:t>Cu%</w:t>
      </w:r>
      <w:r w:rsidRPr="008C3A9A">
        <w:rPr>
          <w:rFonts w:hint="eastAsia"/>
        </w:rPr>
        <w:t>增加，相变温度降低直到不发生相变。其磁性相变温度随组分的演变规律与</w:t>
      </w:r>
      <w:r w:rsidRPr="008C3A9A">
        <w:t>etaCuMn</w:t>
      </w:r>
      <w:r w:rsidRPr="008C3A9A">
        <w:rPr>
          <w:rFonts w:hint="eastAsia"/>
        </w:rPr>
        <w:t>类似，不同在于</w:t>
      </w:r>
      <w:r w:rsidRPr="008C3A9A">
        <w:t>dmaCu</w:t>
      </w:r>
      <w:r w:rsidRPr="008C3A9A">
        <w:rPr>
          <w:rFonts w:hint="eastAsia"/>
        </w:rPr>
        <w:t>呈现反铁磁序（与</w:t>
      </w:r>
      <w:r w:rsidRPr="008C3A9A">
        <w:t>etaCu</w:t>
      </w:r>
      <w:r w:rsidRPr="008C3A9A">
        <w:rPr>
          <w:rFonts w:hint="eastAsia"/>
        </w:rPr>
        <w:t>体系的自旋倾斜弱铁磁性不同），</w:t>
      </w:r>
      <w:r w:rsidRPr="008C3A9A">
        <w:t>Cu-Mn</w:t>
      </w:r>
      <w:r w:rsidRPr="008C3A9A">
        <w:rPr>
          <w:rFonts w:hint="eastAsia"/>
        </w:rPr>
        <w:t>浓度梯度演变导致矫顽力双峰分布，揭示了界面钉扎效应对磁有序演化的深度调控。本工作通过模板分子差异化设计，拓展了钙钛矿固溶体的相变响应机制。</w:t>
      </w:r>
    </w:p>
    <w:p w14:paraId="12EC74A2" w14:textId="63BD91BC" w:rsidR="00BC4893" w:rsidRPr="008C3A9A" w:rsidRDefault="00BC4893" w:rsidP="00DF2A2B">
      <w:pPr>
        <w:pStyle w:val="1-PHD"/>
        <w:ind w:firstLine="480"/>
      </w:pPr>
      <w:r w:rsidRPr="008C3A9A">
        <w:rPr>
          <w:rFonts w:hint="eastAsia"/>
        </w:rPr>
        <w:t>本工作通过溶剂工程与组分优化，实现结构对称性与磁有序的可控调节</w:t>
      </w:r>
      <w:r w:rsidRPr="00C424FD">
        <w:rPr>
          <w:rFonts w:hint="eastAsia"/>
        </w:rPr>
        <w:t>。</w:t>
      </w:r>
      <w:r w:rsidRPr="008C3A9A">
        <w:rPr>
          <w:rFonts w:hint="eastAsia"/>
        </w:rPr>
        <w:t>未来将拓展金属组合范围</w:t>
      </w:r>
      <w:r w:rsidRPr="00C424FD">
        <w:rPr>
          <w:rFonts w:hint="eastAsia"/>
        </w:rPr>
        <w:t>：基于现有</w:t>
      </w:r>
      <w:r w:rsidRPr="008C3A9A">
        <w:t>Cu-Mn</w:t>
      </w:r>
      <w:r w:rsidRPr="008C3A9A">
        <w:rPr>
          <w:rFonts w:hint="eastAsia"/>
        </w:rPr>
        <w:t>体系经验，探索</w:t>
      </w:r>
      <w:r w:rsidRPr="008C3A9A">
        <w:t>Cu/Co</w:t>
      </w:r>
      <w:r w:rsidRPr="008C3A9A">
        <w:rPr>
          <w:rFonts w:hint="eastAsia"/>
        </w:rPr>
        <w:t>、</w:t>
      </w:r>
      <w:r w:rsidRPr="008C3A9A">
        <w:t>Cu/Mg</w:t>
      </w:r>
      <w:r w:rsidRPr="008C3A9A">
        <w:rPr>
          <w:rFonts w:hint="eastAsia"/>
        </w:rPr>
        <w:t>、</w:t>
      </w:r>
      <w:r w:rsidRPr="008C3A9A">
        <w:t>Mn/Mg</w:t>
      </w:r>
      <w:r w:rsidRPr="008C3A9A">
        <w:rPr>
          <w:rFonts w:hint="eastAsia"/>
        </w:rPr>
        <w:t>等二价金属的新型组合，研究其结构相变抑制行为与低维磁性协同增强机理</w:t>
      </w:r>
      <w:r w:rsidR="00AE38FD">
        <w:rPr>
          <w:rFonts w:hint="eastAsia"/>
        </w:rPr>
        <w:t>；</w:t>
      </w:r>
      <w:r w:rsidR="00AE38FD" w:rsidRPr="008C3A9A">
        <w:rPr>
          <w:rFonts w:hint="eastAsia"/>
        </w:rPr>
        <w:t>利用高熵策略构筑三至五元混合金属钙钛矿体系，研究组分熵对晶格畸变与磁性</w:t>
      </w:r>
      <w:r w:rsidR="00AE38FD" w:rsidRPr="008C3A9A">
        <w:t>/</w:t>
      </w:r>
      <w:r w:rsidR="00AE38FD" w:rsidRPr="008C3A9A">
        <w:rPr>
          <w:rFonts w:hint="eastAsia"/>
        </w:rPr>
        <w:t>介电性质的调控作用</w:t>
      </w:r>
      <w:r w:rsidR="00AE38FD">
        <w:rPr>
          <w:rFonts w:hint="eastAsia"/>
        </w:rPr>
        <w:t>；</w:t>
      </w:r>
      <w:r w:rsidR="00AE38FD" w:rsidRPr="008C3A9A">
        <w:rPr>
          <w:rFonts w:hint="eastAsia"/>
        </w:rPr>
        <w:t>通过溶剂协同效应构筑新型立方钙钛矿体系，突破红砷镍矿对</w:t>
      </w:r>
      <w:r w:rsidR="00AE38FD" w:rsidRPr="008C3A9A">
        <w:t>M²⁺</w:t>
      </w:r>
      <w:r w:rsidR="00AE38FD">
        <w:t xml:space="preserve"> </w:t>
      </w:r>
      <w:r w:rsidR="00AE38FD" w:rsidRPr="00C424FD">
        <w:t>:</w:t>
      </w:r>
      <w:r w:rsidR="00AE38FD">
        <w:t xml:space="preserve"> </w:t>
      </w:r>
      <w:r w:rsidR="00AE38FD" w:rsidRPr="00C424FD">
        <w:t>M³</w:t>
      </w:r>
      <w:r w:rsidR="00AE38FD" w:rsidRPr="008C3A9A">
        <w:t>⁺</w:t>
      </w:r>
      <w:r w:rsidR="00AE38FD" w:rsidRPr="00C424FD">
        <w:rPr>
          <w:rFonts w:hint="eastAsia"/>
        </w:rPr>
        <w:t>化学计量比的传统限制，实现多元金属的无序兼容</w:t>
      </w:r>
      <w:r w:rsidR="00AE38FD">
        <w:rPr>
          <w:rFonts w:hint="eastAsia"/>
        </w:rPr>
        <w:t>。</w:t>
      </w:r>
      <w:r w:rsidRPr="008C3A9A">
        <w:rPr>
          <w:rFonts w:hint="eastAsia"/>
        </w:rPr>
        <w:t>同时也可以深化铵基模板效应：</w:t>
      </w:r>
      <w:r w:rsidRPr="00C424FD">
        <w:rPr>
          <w:rFonts w:hint="eastAsia"/>
        </w:rPr>
        <w:t>系统对比其他有机铵（如甲咪、胍）模板的钙钛矿固溶体性质，揭示不同铵分子尺寸、质子化方式下组分驱动的多物理场响应的异同。</w:t>
      </w:r>
    </w:p>
    <w:p w14:paraId="396601FB" w14:textId="77777777" w:rsidR="00D84FB7" w:rsidRPr="008C3A9A" w:rsidRDefault="00D84FB7" w:rsidP="008C3A9A">
      <w:pPr>
        <w:pStyle w:val="1-PHD"/>
        <w:ind w:firstLine="480"/>
      </w:pPr>
    </w:p>
    <w:p w14:paraId="5FA09FED" w14:textId="77777777" w:rsidR="00335460" w:rsidRPr="00870BEF" w:rsidRDefault="00335460" w:rsidP="00AC494E">
      <w:pPr>
        <w:pStyle w:val="3--zhu"/>
        <w:pageBreakBefore/>
        <w:spacing w:before="156"/>
      </w:pPr>
      <w:r w:rsidRPr="00870BEF">
        <w:lastRenderedPageBreak/>
        <w:t>表</w:t>
      </w:r>
      <w:r w:rsidRPr="00870BEF">
        <w:t xml:space="preserve">6.1 </w:t>
      </w:r>
      <w:r w:rsidRPr="00870BEF">
        <w:t>本论文的主要研究成果</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5"/>
        <w:gridCol w:w="2351"/>
        <w:gridCol w:w="920"/>
        <w:gridCol w:w="920"/>
        <w:gridCol w:w="566"/>
        <w:gridCol w:w="1135"/>
        <w:gridCol w:w="709"/>
        <w:gridCol w:w="823"/>
        <w:gridCol w:w="619"/>
      </w:tblGrid>
      <w:tr w:rsidR="00CC5E50" w:rsidRPr="00870BEF" w14:paraId="3BC52E5D" w14:textId="77777777" w:rsidTr="00AD6AA2">
        <w:trPr>
          <w:trHeight w:val="236"/>
          <w:jc w:val="center"/>
        </w:trPr>
        <w:tc>
          <w:tcPr>
            <w:tcW w:w="506" w:type="pct"/>
            <w:tcMar>
              <w:left w:w="0" w:type="dxa"/>
              <w:right w:w="0" w:type="dxa"/>
            </w:tcMar>
            <w:vAlign w:val="center"/>
          </w:tcPr>
          <w:p w14:paraId="3024297B" w14:textId="77777777" w:rsidR="00335460" w:rsidRPr="00870BEF" w:rsidRDefault="00335460" w:rsidP="00AC494E">
            <w:pPr>
              <w:pStyle w:val="3--zhu0"/>
            </w:pPr>
            <w:r w:rsidRPr="00870BEF">
              <w:t>No.</w:t>
            </w:r>
          </w:p>
        </w:tc>
        <w:tc>
          <w:tcPr>
            <w:tcW w:w="1314" w:type="pct"/>
            <w:tcMar>
              <w:left w:w="0" w:type="dxa"/>
              <w:right w:w="0" w:type="dxa"/>
            </w:tcMar>
            <w:vAlign w:val="center"/>
          </w:tcPr>
          <w:p w14:paraId="76581A1D" w14:textId="77777777" w:rsidR="00335460" w:rsidRPr="00870BEF" w:rsidRDefault="00335460" w:rsidP="00AC494E">
            <w:pPr>
              <w:pStyle w:val="3--zhu0"/>
              <w:rPr>
                <w:szCs w:val="16"/>
              </w:rPr>
            </w:pPr>
            <w:r w:rsidRPr="00870BEF">
              <w:rPr>
                <w:szCs w:val="16"/>
              </w:rPr>
              <w:t>Compound</w:t>
            </w:r>
          </w:p>
        </w:tc>
        <w:tc>
          <w:tcPr>
            <w:tcW w:w="514" w:type="pct"/>
            <w:tcMar>
              <w:left w:w="0" w:type="dxa"/>
              <w:right w:w="0" w:type="dxa"/>
            </w:tcMar>
            <w:vAlign w:val="center"/>
          </w:tcPr>
          <w:p w14:paraId="2CEEC0D9" w14:textId="77777777" w:rsidR="00335460" w:rsidRPr="00870BEF" w:rsidRDefault="00335460" w:rsidP="00AC494E">
            <w:pPr>
              <w:pStyle w:val="3--zhu0"/>
              <w:rPr>
                <w:szCs w:val="16"/>
              </w:rPr>
            </w:pPr>
            <w:r w:rsidRPr="00870BEF">
              <w:rPr>
                <w:szCs w:val="16"/>
              </w:rPr>
              <w:t>HT Phase</w:t>
            </w:r>
          </w:p>
          <w:p w14:paraId="5E69177A" w14:textId="77777777" w:rsidR="00335460" w:rsidRPr="00870BEF" w:rsidRDefault="00335460" w:rsidP="00AC494E">
            <w:pPr>
              <w:pStyle w:val="3--zhu0"/>
              <w:rPr>
                <w:szCs w:val="16"/>
              </w:rPr>
            </w:pPr>
            <w:r w:rsidRPr="00870BEF">
              <w:rPr>
                <w:szCs w:val="16"/>
              </w:rPr>
              <w:t>Symmetry</w:t>
            </w:r>
          </w:p>
        </w:tc>
        <w:tc>
          <w:tcPr>
            <w:tcW w:w="514" w:type="pct"/>
            <w:tcMar>
              <w:left w:w="0" w:type="dxa"/>
              <w:right w:w="0" w:type="dxa"/>
            </w:tcMar>
            <w:vAlign w:val="center"/>
          </w:tcPr>
          <w:p w14:paraId="00B68A93" w14:textId="77777777" w:rsidR="00335460" w:rsidRPr="00870BEF" w:rsidRDefault="00335460" w:rsidP="00AC494E">
            <w:pPr>
              <w:pStyle w:val="3--zhu0"/>
              <w:rPr>
                <w:szCs w:val="16"/>
              </w:rPr>
            </w:pPr>
            <w:r w:rsidRPr="00870BEF">
              <w:rPr>
                <w:szCs w:val="16"/>
              </w:rPr>
              <w:t>LT Phase</w:t>
            </w:r>
          </w:p>
          <w:p w14:paraId="75EEE86A" w14:textId="77777777" w:rsidR="00335460" w:rsidRPr="00870BEF" w:rsidRDefault="00335460" w:rsidP="00AC494E">
            <w:pPr>
              <w:pStyle w:val="3--zhu0"/>
              <w:rPr>
                <w:szCs w:val="16"/>
              </w:rPr>
            </w:pPr>
            <w:r w:rsidRPr="00870BEF">
              <w:rPr>
                <w:szCs w:val="16"/>
              </w:rPr>
              <w:t>Symmetry</w:t>
            </w:r>
          </w:p>
        </w:tc>
        <w:tc>
          <w:tcPr>
            <w:tcW w:w="316" w:type="pct"/>
            <w:tcMar>
              <w:left w:w="0" w:type="dxa"/>
              <w:right w:w="0" w:type="dxa"/>
            </w:tcMar>
            <w:vAlign w:val="center"/>
          </w:tcPr>
          <w:p w14:paraId="6957217E" w14:textId="77777777" w:rsidR="00335460" w:rsidRPr="00870BEF" w:rsidRDefault="00335460" w:rsidP="00AC494E">
            <w:pPr>
              <w:pStyle w:val="3--zhu0"/>
              <w:rPr>
                <w:szCs w:val="16"/>
              </w:rPr>
            </w:pPr>
            <w:r w:rsidRPr="00870BEF">
              <w:rPr>
                <w:szCs w:val="16"/>
              </w:rPr>
              <w:t>MUC</w:t>
            </w:r>
          </w:p>
          <w:p w14:paraId="4EACD53C" w14:textId="77777777" w:rsidR="00335460" w:rsidRPr="00870BEF" w:rsidRDefault="00335460" w:rsidP="00AC494E">
            <w:pPr>
              <w:pStyle w:val="3--zhu0"/>
              <w:rPr>
                <w:szCs w:val="16"/>
              </w:rPr>
            </w:pPr>
          </w:p>
        </w:tc>
        <w:tc>
          <w:tcPr>
            <w:tcW w:w="634" w:type="pct"/>
            <w:tcMar>
              <w:left w:w="0" w:type="dxa"/>
              <w:right w:w="0" w:type="dxa"/>
            </w:tcMar>
            <w:vAlign w:val="center"/>
          </w:tcPr>
          <w:p w14:paraId="577D3F4E" w14:textId="77777777" w:rsidR="00335460" w:rsidRPr="00870BEF" w:rsidRDefault="00335460" w:rsidP="00AC494E">
            <w:pPr>
              <w:pStyle w:val="3--zhu0"/>
              <w:rPr>
                <w:szCs w:val="16"/>
              </w:rPr>
            </w:pPr>
            <w:r w:rsidRPr="00870BEF">
              <w:rPr>
                <w:szCs w:val="16"/>
              </w:rPr>
              <w:t>Phase</w:t>
            </w:r>
          </w:p>
          <w:p w14:paraId="7AF26B60" w14:textId="77777777" w:rsidR="00335460" w:rsidRPr="00870BEF" w:rsidRDefault="00335460" w:rsidP="00AC494E">
            <w:pPr>
              <w:pStyle w:val="3--zhu0"/>
              <w:rPr>
                <w:szCs w:val="16"/>
              </w:rPr>
            </w:pPr>
            <w:r w:rsidRPr="00870BEF">
              <w:rPr>
                <w:szCs w:val="16"/>
              </w:rPr>
              <w:t>Transition style</w:t>
            </w:r>
          </w:p>
        </w:tc>
        <w:tc>
          <w:tcPr>
            <w:tcW w:w="396" w:type="pct"/>
            <w:tcMar>
              <w:left w:w="0" w:type="dxa"/>
              <w:right w:w="0" w:type="dxa"/>
            </w:tcMar>
            <w:vAlign w:val="center"/>
          </w:tcPr>
          <w:p w14:paraId="410E2C20" w14:textId="77777777" w:rsidR="00335460" w:rsidRPr="00870BEF" w:rsidRDefault="00335460" w:rsidP="00AC494E">
            <w:pPr>
              <w:pStyle w:val="3--zhu0"/>
              <w:rPr>
                <w:szCs w:val="16"/>
              </w:rPr>
            </w:pPr>
            <w:r w:rsidRPr="00870BEF">
              <w:rPr>
                <w:i/>
                <w:szCs w:val="16"/>
              </w:rPr>
              <w:t>T</w:t>
            </w:r>
            <w:r w:rsidRPr="00870BEF">
              <w:rPr>
                <w:szCs w:val="16"/>
                <w:vertAlign w:val="subscript"/>
              </w:rPr>
              <w:t>C</w:t>
            </w:r>
            <w:r w:rsidRPr="00870BEF">
              <w:rPr>
                <w:szCs w:val="16"/>
              </w:rPr>
              <w:t>, K</w:t>
            </w:r>
          </w:p>
        </w:tc>
        <w:tc>
          <w:tcPr>
            <w:tcW w:w="460" w:type="pct"/>
            <w:tcMar>
              <w:left w:w="0" w:type="dxa"/>
              <w:right w:w="0" w:type="dxa"/>
            </w:tcMar>
            <w:vAlign w:val="center"/>
          </w:tcPr>
          <w:p w14:paraId="57BF90FB" w14:textId="77777777" w:rsidR="00335460" w:rsidRPr="00870BEF" w:rsidRDefault="00335460" w:rsidP="00AC494E">
            <w:pPr>
              <w:pStyle w:val="3--zhu0"/>
              <w:rPr>
                <w:szCs w:val="16"/>
              </w:rPr>
            </w:pPr>
            <w:r w:rsidRPr="00870BEF">
              <w:rPr>
                <w:szCs w:val="16"/>
              </w:rPr>
              <w:t>Magnetism</w:t>
            </w:r>
          </w:p>
        </w:tc>
        <w:tc>
          <w:tcPr>
            <w:tcW w:w="346" w:type="pct"/>
            <w:tcMar>
              <w:left w:w="0" w:type="dxa"/>
              <w:right w:w="0" w:type="dxa"/>
            </w:tcMar>
            <w:vAlign w:val="center"/>
          </w:tcPr>
          <w:p w14:paraId="6B29C05A" w14:textId="77777777" w:rsidR="00335460" w:rsidRPr="00D72A62" w:rsidRDefault="00335460" w:rsidP="00AC494E">
            <w:pPr>
              <w:pStyle w:val="3--zhu0"/>
              <w:rPr>
                <w:szCs w:val="16"/>
              </w:rPr>
            </w:pPr>
            <w:r w:rsidRPr="00D72A62">
              <w:rPr>
                <w:i/>
                <w:szCs w:val="16"/>
              </w:rPr>
              <w:t>T</w:t>
            </w:r>
            <w:r w:rsidRPr="00D72A62">
              <w:rPr>
                <w:szCs w:val="16"/>
                <w:vertAlign w:val="subscript"/>
              </w:rPr>
              <w:t>N</w:t>
            </w:r>
            <w:r w:rsidRPr="00D72A62">
              <w:rPr>
                <w:szCs w:val="16"/>
              </w:rPr>
              <w:t>, K</w:t>
            </w:r>
          </w:p>
        </w:tc>
      </w:tr>
      <w:tr w:rsidR="00335460" w:rsidRPr="00870BEF" w14:paraId="3DE7CC8B" w14:textId="77777777" w:rsidTr="00AC494E">
        <w:trPr>
          <w:trHeight w:val="220"/>
          <w:jc w:val="center"/>
        </w:trPr>
        <w:tc>
          <w:tcPr>
            <w:tcW w:w="5000" w:type="pct"/>
            <w:gridSpan w:val="9"/>
            <w:tcMar>
              <w:left w:w="0" w:type="dxa"/>
              <w:right w:w="0" w:type="dxa"/>
            </w:tcMar>
          </w:tcPr>
          <w:p w14:paraId="16906E65" w14:textId="4CD57B89" w:rsidR="00335460" w:rsidRPr="00D72A62" w:rsidRDefault="00611562" w:rsidP="00AC494E">
            <w:pPr>
              <w:pStyle w:val="3--zhu0"/>
            </w:pPr>
            <w:r w:rsidRPr="00D72A62">
              <w:rPr>
                <w:rFonts w:cs="Times New Roman"/>
                <w:bCs/>
              </w:rPr>
              <w:t>[CH</w:t>
            </w:r>
            <w:r w:rsidRPr="00D72A62">
              <w:rPr>
                <w:rFonts w:cs="Times New Roman"/>
                <w:bCs/>
                <w:vertAlign w:val="subscript"/>
              </w:rPr>
              <w:t>2</w:t>
            </w:r>
            <w:r w:rsidRPr="00D72A62">
              <w:rPr>
                <w:rFonts w:cs="Times New Roman"/>
                <w:bCs/>
              </w:rPr>
              <w:t>CH</w:t>
            </w:r>
            <w:r w:rsidRPr="00D72A62">
              <w:rPr>
                <w:rFonts w:cs="Times New Roman"/>
                <w:bCs/>
                <w:vertAlign w:val="subscript"/>
              </w:rPr>
              <w:t>3</w:t>
            </w:r>
            <w:r w:rsidRPr="00D72A62">
              <w:rPr>
                <w:rFonts w:cs="Times New Roman"/>
                <w:bCs/>
              </w:rPr>
              <w:t>NH</w:t>
            </w:r>
            <w:r w:rsidRPr="00D72A62">
              <w:rPr>
                <w:rFonts w:cs="Times New Roman"/>
                <w:bCs/>
                <w:vertAlign w:val="subscript"/>
              </w:rPr>
              <w:t>2</w:t>
            </w:r>
            <w:r w:rsidRPr="00D72A62">
              <w:rPr>
                <w:rFonts w:cs="Times New Roman"/>
                <w:bCs/>
              </w:rPr>
              <w:t>][Cu</w:t>
            </w:r>
            <w:r w:rsidRPr="00D72A62">
              <w:rPr>
                <w:rFonts w:cs="Times New Roman"/>
                <w:bCs/>
                <w:i/>
                <w:iCs/>
                <w:vertAlign w:val="subscript"/>
              </w:rPr>
              <w:t>x</w:t>
            </w:r>
            <w:r w:rsidRPr="00D72A62">
              <w:rPr>
                <w:rFonts w:cs="Times New Roman"/>
                <w:bCs/>
              </w:rPr>
              <w:t>Mn</w:t>
            </w:r>
            <w:r w:rsidRPr="00D72A62">
              <w:rPr>
                <w:rFonts w:cs="Times New Roman"/>
                <w:bCs/>
                <w:vertAlign w:val="subscript"/>
              </w:rPr>
              <w:t>1−</w:t>
            </w:r>
            <w:r w:rsidRPr="00D72A62">
              <w:rPr>
                <w:rFonts w:cs="Times New Roman"/>
                <w:bCs/>
                <w:i/>
                <w:iCs/>
                <w:vertAlign w:val="subscript"/>
              </w:rPr>
              <w:t>x</w:t>
            </w:r>
            <w:r w:rsidRPr="00D72A62">
              <w:rPr>
                <w:rFonts w:cs="Times New Roman"/>
                <w:bCs/>
              </w:rPr>
              <w:t>(HCOO)</w:t>
            </w:r>
            <w:r w:rsidRPr="00D72A62">
              <w:rPr>
                <w:rFonts w:cs="Times New Roman"/>
                <w:bCs/>
                <w:vertAlign w:val="subscript"/>
              </w:rPr>
              <w:t>3</w:t>
            </w:r>
            <w:r w:rsidRPr="00D72A62">
              <w:rPr>
                <w:rFonts w:cs="Times New Roman"/>
                <w:bCs/>
              </w:rPr>
              <w:t xml:space="preserve">] </w:t>
            </w:r>
            <w:r w:rsidRPr="00D72A62">
              <w:rPr>
                <w:rFonts w:cs="Times New Roman"/>
                <w:b/>
              </w:rPr>
              <w:t>etaCuMn</w:t>
            </w:r>
          </w:p>
        </w:tc>
      </w:tr>
      <w:tr w:rsidR="00CC5E50" w:rsidRPr="00870BEF" w14:paraId="1849AD7B" w14:textId="77777777" w:rsidTr="00AD6AA2">
        <w:trPr>
          <w:trHeight w:val="220"/>
          <w:jc w:val="center"/>
        </w:trPr>
        <w:tc>
          <w:tcPr>
            <w:tcW w:w="506" w:type="pct"/>
            <w:tcMar>
              <w:left w:w="0" w:type="dxa"/>
              <w:right w:w="0" w:type="dxa"/>
            </w:tcMar>
          </w:tcPr>
          <w:p w14:paraId="009EBEA7" w14:textId="2CF17D08" w:rsidR="00335460" w:rsidRPr="00EF7822" w:rsidRDefault="00BA62D9" w:rsidP="00AC494E">
            <w:pPr>
              <w:pStyle w:val="3--zhu0"/>
              <w:rPr>
                <w:szCs w:val="16"/>
              </w:rPr>
            </w:pPr>
            <w:r w:rsidRPr="00EF7822">
              <w:rPr>
                <w:szCs w:val="16"/>
              </w:rPr>
              <w:t>25</w:t>
            </w:r>
            <w:r w:rsidRPr="00EF7822">
              <w:rPr>
                <w:rFonts w:hint="eastAsia"/>
                <w:szCs w:val="16"/>
              </w:rPr>
              <w:t>个</w:t>
            </w:r>
          </w:p>
        </w:tc>
        <w:tc>
          <w:tcPr>
            <w:tcW w:w="1314" w:type="pct"/>
            <w:tcMar>
              <w:left w:w="0" w:type="dxa"/>
              <w:right w:w="0" w:type="dxa"/>
            </w:tcMar>
          </w:tcPr>
          <w:p w14:paraId="6504AB16" w14:textId="65F674C9" w:rsidR="00611562" w:rsidRPr="00EF7822" w:rsidRDefault="00611562" w:rsidP="00AC494E">
            <w:pPr>
              <w:ind w:firstLineChars="0" w:firstLine="0"/>
              <w:rPr>
                <w:bCs/>
              </w:rPr>
            </w:pPr>
            <w:r w:rsidRPr="00EF7822">
              <w:rPr>
                <w:rFonts w:cs="Times New Roman"/>
                <w:bCs/>
                <w:color w:val="000000"/>
                <w:sz w:val="16"/>
                <w:szCs w:val="20"/>
              </w:rPr>
              <w:t>etaCu</w:t>
            </w:r>
            <w:r w:rsidRPr="00EF7822">
              <w:rPr>
                <w:rFonts w:cs="Times New Roman"/>
                <w:bCs/>
                <w:color w:val="000000"/>
                <w:sz w:val="16"/>
                <w:szCs w:val="20"/>
                <w:vertAlign w:val="subscript"/>
              </w:rPr>
              <w:t>0.10</w:t>
            </w:r>
            <w:r w:rsidRPr="00EF7822">
              <w:rPr>
                <w:rFonts w:cs="Times New Roman"/>
                <w:bCs/>
                <w:color w:val="000000"/>
                <w:sz w:val="16"/>
                <w:szCs w:val="20"/>
              </w:rPr>
              <w:t>Mn</w:t>
            </w:r>
            <w:r w:rsidRPr="00EF7822">
              <w:rPr>
                <w:rFonts w:cs="Times New Roman"/>
                <w:bCs/>
                <w:color w:val="000000"/>
                <w:sz w:val="16"/>
                <w:szCs w:val="20"/>
                <w:vertAlign w:val="subscript"/>
              </w:rPr>
              <w:t>0.90</w:t>
            </w:r>
            <w:r w:rsidRPr="00EF7822">
              <w:rPr>
                <w:rFonts w:cs="Times New Roman"/>
                <w:bCs/>
                <w:color w:val="000000"/>
                <w:sz w:val="16"/>
                <w:szCs w:val="20"/>
              </w:rPr>
              <w:t>− etaCu</w:t>
            </w:r>
            <w:r w:rsidRPr="00EF7822">
              <w:rPr>
                <w:rFonts w:cs="Times New Roman"/>
                <w:bCs/>
                <w:color w:val="000000"/>
                <w:sz w:val="16"/>
                <w:szCs w:val="20"/>
                <w:vertAlign w:val="subscript"/>
              </w:rPr>
              <w:t>0.99</w:t>
            </w:r>
            <w:r w:rsidRPr="00EF7822">
              <w:rPr>
                <w:rFonts w:cs="Times New Roman"/>
                <w:bCs/>
                <w:color w:val="000000"/>
                <w:sz w:val="16"/>
                <w:szCs w:val="20"/>
              </w:rPr>
              <w:t>Mn</w:t>
            </w:r>
            <w:r w:rsidRPr="00EF7822">
              <w:rPr>
                <w:rFonts w:cs="Times New Roman"/>
                <w:bCs/>
                <w:color w:val="000000"/>
                <w:sz w:val="16"/>
                <w:szCs w:val="20"/>
                <w:vertAlign w:val="subscript"/>
              </w:rPr>
              <w:t>0.01</w:t>
            </w:r>
          </w:p>
        </w:tc>
        <w:tc>
          <w:tcPr>
            <w:tcW w:w="514" w:type="pct"/>
            <w:tcMar>
              <w:left w:w="0" w:type="dxa"/>
              <w:right w:w="0" w:type="dxa"/>
            </w:tcMar>
            <w:vAlign w:val="center"/>
          </w:tcPr>
          <w:p w14:paraId="7F246174" w14:textId="2B4CE4FE" w:rsidR="00335460" w:rsidRPr="00EF7822" w:rsidRDefault="00753090" w:rsidP="00AC494E">
            <w:pPr>
              <w:pStyle w:val="3--zhu0"/>
              <w:rPr>
                <w:szCs w:val="16"/>
              </w:rPr>
            </w:pPr>
            <w:r w:rsidRPr="00EF7822">
              <w:rPr>
                <w:i/>
                <w:sz w:val="18"/>
                <w:szCs w:val="18"/>
              </w:rPr>
              <w:t>P</w:t>
            </w:r>
            <w:r w:rsidRPr="00EF7822">
              <w:rPr>
                <w:sz w:val="18"/>
                <w:szCs w:val="18"/>
              </w:rPr>
              <w:t xml:space="preserve"> </w:t>
            </w:r>
            <w:r w:rsidRPr="00EF7822">
              <w:rPr>
                <w:i/>
                <w:sz w:val="18"/>
                <w:szCs w:val="18"/>
              </w:rPr>
              <w:t>na</w:t>
            </w:r>
            <w:r w:rsidRPr="00EF7822">
              <w:rPr>
                <w:sz w:val="18"/>
                <w:szCs w:val="18"/>
              </w:rPr>
              <w:t>2</w:t>
            </w:r>
            <w:r w:rsidRPr="00EF7822">
              <w:rPr>
                <w:sz w:val="18"/>
                <w:szCs w:val="18"/>
                <w:vertAlign w:val="subscript"/>
              </w:rPr>
              <w:t>1</w:t>
            </w:r>
          </w:p>
        </w:tc>
        <w:tc>
          <w:tcPr>
            <w:tcW w:w="514" w:type="pct"/>
            <w:tcMar>
              <w:left w:w="0" w:type="dxa"/>
              <w:right w:w="0" w:type="dxa"/>
            </w:tcMar>
            <w:vAlign w:val="center"/>
          </w:tcPr>
          <w:p w14:paraId="31BB8B1D" w14:textId="0CAD4029" w:rsidR="00335460" w:rsidRPr="00EF7822" w:rsidRDefault="00753090" w:rsidP="00AC494E">
            <w:pPr>
              <w:pStyle w:val="3--zhu0"/>
              <w:rPr>
                <w:szCs w:val="16"/>
              </w:rPr>
            </w:pPr>
            <w:r w:rsidRPr="00EF7822">
              <w:rPr>
                <w:i/>
                <w:sz w:val="18"/>
                <w:szCs w:val="18"/>
              </w:rPr>
              <w:t>P</w:t>
            </w:r>
            <w:r w:rsidRPr="00EF7822">
              <w:rPr>
                <w:sz w:val="18"/>
                <w:szCs w:val="18"/>
              </w:rPr>
              <w:t xml:space="preserve"> </w:t>
            </w:r>
            <w:r w:rsidRPr="00EF7822">
              <w:rPr>
                <w:i/>
                <w:sz w:val="18"/>
                <w:szCs w:val="18"/>
              </w:rPr>
              <w:t>na</w:t>
            </w:r>
            <w:r w:rsidRPr="00EF7822">
              <w:rPr>
                <w:sz w:val="18"/>
                <w:szCs w:val="18"/>
              </w:rPr>
              <w:t>2</w:t>
            </w:r>
            <w:r w:rsidRPr="00EF7822">
              <w:rPr>
                <w:sz w:val="18"/>
                <w:szCs w:val="18"/>
                <w:vertAlign w:val="subscript"/>
              </w:rPr>
              <w:t>1</w:t>
            </w:r>
          </w:p>
        </w:tc>
        <w:tc>
          <w:tcPr>
            <w:tcW w:w="316" w:type="pct"/>
            <w:tcMar>
              <w:left w:w="0" w:type="dxa"/>
              <w:right w:w="0" w:type="dxa"/>
            </w:tcMar>
            <w:vAlign w:val="center"/>
          </w:tcPr>
          <w:p w14:paraId="02D4A7A3" w14:textId="762C03DE" w:rsidR="00335460" w:rsidRPr="00EF7822" w:rsidRDefault="00753090" w:rsidP="00AC494E">
            <w:pPr>
              <w:pStyle w:val="3--zhu0"/>
              <w:rPr>
                <w:szCs w:val="16"/>
              </w:rPr>
            </w:pPr>
            <w:r w:rsidRPr="00EF7822">
              <w:rPr>
                <w:szCs w:val="16"/>
              </w:rPr>
              <w:t>1</w:t>
            </w:r>
          </w:p>
        </w:tc>
        <w:tc>
          <w:tcPr>
            <w:tcW w:w="634" w:type="pct"/>
            <w:tcMar>
              <w:left w:w="0" w:type="dxa"/>
              <w:right w:w="0" w:type="dxa"/>
            </w:tcMar>
            <w:vAlign w:val="center"/>
          </w:tcPr>
          <w:p w14:paraId="332FD25C" w14:textId="77777777" w:rsidR="00335460" w:rsidRPr="00EF7822" w:rsidRDefault="00335460" w:rsidP="00AC494E">
            <w:pPr>
              <w:pStyle w:val="3--zhu0"/>
              <w:rPr>
                <w:szCs w:val="16"/>
              </w:rPr>
            </w:pPr>
            <w:r w:rsidRPr="00EF7822">
              <w:rPr>
                <w:szCs w:val="16"/>
              </w:rPr>
              <w:t>PE</w:t>
            </w:r>
            <w:r w:rsidRPr="00EF7822">
              <w:rPr>
                <w:rFonts w:eastAsia="SymbolMT"/>
                <w:szCs w:val="16"/>
              </w:rPr>
              <w:t>−FE</w:t>
            </w:r>
          </w:p>
        </w:tc>
        <w:tc>
          <w:tcPr>
            <w:tcW w:w="396" w:type="pct"/>
            <w:tcMar>
              <w:left w:w="0" w:type="dxa"/>
              <w:right w:w="0" w:type="dxa"/>
            </w:tcMar>
            <w:vAlign w:val="center"/>
          </w:tcPr>
          <w:p w14:paraId="4CA5EB77" w14:textId="77777777" w:rsidR="00335460" w:rsidRPr="00EF7822" w:rsidRDefault="00335460" w:rsidP="00AC494E">
            <w:pPr>
              <w:pStyle w:val="3--zhu0"/>
              <w:rPr>
                <w:szCs w:val="16"/>
              </w:rPr>
            </w:pPr>
            <w:r w:rsidRPr="00531CD3">
              <w:rPr>
                <w:szCs w:val="16"/>
              </w:rPr>
              <w:t>254-262</w:t>
            </w:r>
          </w:p>
        </w:tc>
        <w:tc>
          <w:tcPr>
            <w:tcW w:w="460" w:type="pct"/>
            <w:tcMar>
              <w:left w:w="0" w:type="dxa"/>
              <w:right w:w="0" w:type="dxa"/>
            </w:tcMar>
            <w:vAlign w:val="center"/>
          </w:tcPr>
          <w:p w14:paraId="14470F1F" w14:textId="24178C83" w:rsidR="00335460" w:rsidRPr="00EF7822" w:rsidRDefault="00FE1880" w:rsidP="00AC494E">
            <w:pPr>
              <w:pStyle w:val="3--zhu0"/>
              <w:rPr>
                <w:szCs w:val="16"/>
              </w:rPr>
            </w:pPr>
            <w:r w:rsidRPr="00EF7822">
              <w:rPr>
                <w:szCs w:val="16"/>
              </w:rPr>
              <w:t>WF</w:t>
            </w:r>
          </w:p>
        </w:tc>
        <w:tc>
          <w:tcPr>
            <w:tcW w:w="346" w:type="pct"/>
            <w:tcMar>
              <w:left w:w="0" w:type="dxa"/>
              <w:right w:w="0" w:type="dxa"/>
            </w:tcMar>
            <w:vAlign w:val="center"/>
          </w:tcPr>
          <w:p w14:paraId="051BD867" w14:textId="67602CEB" w:rsidR="00335460" w:rsidRPr="008C3A9A" w:rsidRDefault="008511B0" w:rsidP="00AC494E">
            <w:pPr>
              <w:pStyle w:val="3--zhu0"/>
              <w:rPr>
                <w:sz w:val="15"/>
                <w:szCs w:val="15"/>
              </w:rPr>
            </w:pPr>
            <w:r w:rsidRPr="008C3A9A">
              <w:rPr>
                <w:rFonts w:eastAsia="SymbolMT"/>
                <w:sz w:val="15"/>
                <w:szCs w:val="15"/>
              </w:rPr>
              <w:t>2.2-10.</w:t>
            </w:r>
            <w:r w:rsidR="008C76F0">
              <w:rPr>
                <w:rFonts w:eastAsia="SymbolMT"/>
                <w:sz w:val="15"/>
                <w:szCs w:val="15"/>
              </w:rPr>
              <w:t>2</w:t>
            </w:r>
          </w:p>
        </w:tc>
      </w:tr>
      <w:tr w:rsidR="00335460" w:rsidRPr="00870BEF" w14:paraId="11FE081C" w14:textId="77777777" w:rsidTr="00AC494E">
        <w:trPr>
          <w:trHeight w:val="220"/>
          <w:jc w:val="center"/>
        </w:trPr>
        <w:tc>
          <w:tcPr>
            <w:tcW w:w="5000" w:type="pct"/>
            <w:gridSpan w:val="9"/>
            <w:tcMar>
              <w:left w:w="0" w:type="dxa"/>
              <w:right w:w="0" w:type="dxa"/>
            </w:tcMar>
          </w:tcPr>
          <w:p w14:paraId="4D71635F" w14:textId="000F4396" w:rsidR="00335460" w:rsidRPr="00D72A62" w:rsidRDefault="00C8599B" w:rsidP="00AC494E">
            <w:pPr>
              <w:pStyle w:val="3--zhu0"/>
              <w:rPr>
                <w:szCs w:val="16"/>
              </w:rPr>
            </w:pPr>
            <w:bookmarkStart w:id="803" w:name="_Hlk190941189"/>
            <w:r w:rsidRPr="00D72A62">
              <w:rPr>
                <w:rFonts w:cs="Times New Roman"/>
                <w:bCs/>
              </w:rPr>
              <w:t>[(CH</w:t>
            </w:r>
            <w:r w:rsidRPr="00D72A62">
              <w:rPr>
                <w:rFonts w:cs="Times New Roman"/>
                <w:bCs/>
                <w:vertAlign w:val="subscript"/>
              </w:rPr>
              <w:t>3</w:t>
            </w:r>
            <w:r w:rsidRPr="00D72A62">
              <w:rPr>
                <w:rFonts w:cs="Times New Roman"/>
                <w:bCs/>
              </w:rPr>
              <w:t>)</w:t>
            </w:r>
            <w:r w:rsidRPr="00D72A62">
              <w:rPr>
                <w:rFonts w:cs="Times New Roman"/>
                <w:bCs/>
                <w:vertAlign w:val="subscript"/>
              </w:rPr>
              <w:t>2</w:t>
            </w:r>
            <w:r w:rsidRPr="00D72A62">
              <w:rPr>
                <w:rFonts w:cs="Times New Roman"/>
                <w:bCs/>
              </w:rPr>
              <w:t>NH</w:t>
            </w:r>
            <w:r w:rsidRPr="00D72A62">
              <w:rPr>
                <w:rFonts w:cs="Times New Roman"/>
                <w:bCs/>
                <w:vertAlign w:val="subscript"/>
              </w:rPr>
              <w:t>2</w:t>
            </w:r>
            <w:r w:rsidRPr="00D72A62">
              <w:rPr>
                <w:rFonts w:cs="Times New Roman"/>
                <w:bCs/>
              </w:rPr>
              <w:t>][Cu</w:t>
            </w:r>
            <w:r w:rsidRPr="00D72A62">
              <w:rPr>
                <w:rFonts w:cs="Times New Roman"/>
                <w:bCs/>
                <w:i/>
                <w:iCs/>
                <w:vertAlign w:val="subscript"/>
              </w:rPr>
              <w:t>x</w:t>
            </w:r>
            <w:r w:rsidRPr="00D72A62">
              <w:rPr>
                <w:rFonts w:cs="Times New Roman"/>
                <w:bCs/>
              </w:rPr>
              <w:t>Mn</w:t>
            </w:r>
            <w:r w:rsidRPr="00D72A62">
              <w:rPr>
                <w:rFonts w:cs="Times New Roman"/>
                <w:bCs/>
                <w:vertAlign w:val="subscript"/>
              </w:rPr>
              <w:t>1−</w:t>
            </w:r>
            <w:r w:rsidRPr="00D72A62">
              <w:rPr>
                <w:rFonts w:cs="Times New Roman"/>
                <w:bCs/>
                <w:i/>
                <w:iCs/>
                <w:vertAlign w:val="subscript"/>
              </w:rPr>
              <w:t>x</w:t>
            </w:r>
            <w:r w:rsidRPr="00D72A62">
              <w:rPr>
                <w:rFonts w:cs="Times New Roman"/>
                <w:bCs/>
              </w:rPr>
              <w:t>(HCOO)</w:t>
            </w:r>
            <w:r w:rsidRPr="00D72A62">
              <w:rPr>
                <w:rFonts w:cs="Times New Roman"/>
                <w:bCs/>
                <w:vertAlign w:val="subscript"/>
              </w:rPr>
              <w:t>3</w:t>
            </w:r>
            <w:r w:rsidRPr="00D72A62">
              <w:rPr>
                <w:rFonts w:cs="Times New Roman"/>
                <w:bCs/>
              </w:rPr>
              <w:t xml:space="preserve">] </w:t>
            </w:r>
            <w:r w:rsidRPr="00D72A62">
              <w:rPr>
                <w:rFonts w:cs="Times New Roman"/>
                <w:b/>
              </w:rPr>
              <w:t>dmaCuMn</w:t>
            </w:r>
          </w:p>
        </w:tc>
      </w:tr>
      <w:bookmarkEnd w:id="803"/>
      <w:tr w:rsidR="00CC5E50" w:rsidRPr="00870BEF" w14:paraId="318B4629" w14:textId="77777777" w:rsidTr="00AD6AA2">
        <w:trPr>
          <w:trHeight w:val="220"/>
          <w:jc w:val="center"/>
        </w:trPr>
        <w:tc>
          <w:tcPr>
            <w:tcW w:w="506" w:type="pct"/>
            <w:tcMar>
              <w:left w:w="0" w:type="dxa"/>
              <w:right w:w="0" w:type="dxa"/>
            </w:tcMar>
          </w:tcPr>
          <w:p w14:paraId="5989D06B" w14:textId="406DFCA7" w:rsidR="00335460" w:rsidRPr="00870BEF" w:rsidRDefault="00C947CF" w:rsidP="00AC494E">
            <w:pPr>
              <w:pStyle w:val="3--zhu0"/>
              <w:rPr>
                <w:szCs w:val="16"/>
              </w:rPr>
            </w:pPr>
            <w:r>
              <w:rPr>
                <w:szCs w:val="16"/>
              </w:rPr>
              <w:t>8</w:t>
            </w:r>
            <w:r w:rsidR="0026104A">
              <w:rPr>
                <w:rFonts w:hint="eastAsia"/>
                <w:szCs w:val="16"/>
              </w:rPr>
              <w:t>个</w:t>
            </w:r>
          </w:p>
        </w:tc>
        <w:tc>
          <w:tcPr>
            <w:tcW w:w="1314" w:type="pct"/>
            <w:tcMar>
              <w:left w:w="0" w:type="dxa"/>
              <w:right w:w="0" w:type="dxa"/>
            </w:tcMar>
          </w:tcPr>
          <w:p w14:paraId="170D8632" w14:textId="573C9D9D" w:rsidR="00C8599B" w:rsidRPr="00AD6AA2" w:rsidRDefault="00C8599B" w:rsidP="00AC494E">
            <w:pPr>
              <w:ind w:firstLineChars="0" w:firstLine="0"/>
              <w:rPr>
                <w:bCs/>
              </w:rPr>
            </w:pPr>
            <w:r w:rsidRPr="00AD6AA2">
              <w:rPr>
                <w:rFonts w:cs="Times New Roman"/>
                <w:bCs/>
                <w:color w:val="000000"/>
                <w:sz w:val="16"/>
                <w:szCs w:val="20"/>
              </w:rPr>
              <w:t>dmaCu</w:t>
            </w:r>
            <w:r w:rsidRPr="00AD6AA2">
              <w:rPr>
                <w:rFonts w:cs="Times New Roman"/>
                <w:bCs/>
                <w:color w:val="000000"/>
                <w:sz w:val="16"/>
                <w:szCs w:val="20"/>
                <w:vertAlign w:val="subscript"/>
              </w:rPr>
              <w:t>0.0</w:t>
            </w:r>
            <w:r w:rsidR="00EA7A5A" w:rsidRPr="00AD6AA2">
              <w:rPr>
                <w:rFonts w:cs="Times New Roman"/>
                <w:bCs/>
                <w:color w:val="000000"/>
                <w:sz w:val="16"/>
                <w:szCs w:val="20"/>
                <w:vertAlign w:val="subscript"/>
              </w:rPr>
              <w:t>6</w:t>
            </w:r>
            <w:r w:rsidRPr="00AD6AA2">
              <w:rPr>
                <w:rFonts w:cs="Times New Roman"/>
                <w:bCs/>
                <w:color w:val="000000"/>
                <w:sz w:val="16"/>
                <w:szCs w:val="20"/>
              </w:rPr>
              <w:t>Mn</w:t>
            </w:r>
            <w:r w:rsidRPr="00AD6AA2">
              <w:rPr>
                <w:rFonts w:cs="Times New Roman"/>
                <w:bCs/>
                <w:color w:val="000000"/>
                <w:sz w:val="16"/>
                <w:szCs w:val="20"/>
                <w:vertAlign w:val="subscript"/>
              </w:rPr>
              <w:t>0.9</w:t>
            </w:r>
            <w:r w:rsidR="00EA7A5A" w:rsidRPr="00AD6AA2">
              <w:rPr>
                <w:rFonts w:cs="Times New Roman"/>
                <w:bCs/>
                <w:color w:val="000000"/>
                <w:sz w:val="16"/>
                <w:szCs w:val="20"/>
                <w:vertAlign w:val="subscript"/>
              </w:rPr>
              <w:t>4</w:t>
            </w:r>
            <w:r w:rsidRPr="00AD6AA2">
              <w:rPr>
                <w:rFonts w:cs="Times New Roman"/>
                <w:bCs/>
                <w:color w:val="000000"/>
                <w:sz w:val="16"/>
                <w:szCs w:val="20"/>
              </w:rPr>
              <w:t>−dmaCu</w:t>
            </w:r>
            <w:r w:rsidRPr="00AD6AA2">
              <w:rPr>
                <w:rFonts w:cs="Times New Roman"/>
                <w:bCs/>
                <w:color w:val="000000"/>
                <w:sz w:val="16"/>
                <w:szCs w:val="20"/>
                <w:vertAlign w:val="subscript"/>
              </w:rPr>
              <w:t>0.</w:t>
            </w:r>
            <w:r w:rsidR="00B00A8E" w:rsidRPr="00AD6AA2">
              <w:rPr>
                <w:rFonts w:cs="Times New Roman"/>
                <w:bCs/>
                <w:color w:val="000000"/>
                <w:sz w:val="16"/>
                <w:szCs w:val="20"/>
                <w:vertAlign w:val="subscript"/>
              </w:rPr>
              <w:t>30</w:t>
            </w:r>
            <w:r w:rsidRPr="00AD6AA2">
              <w:rPr>
                <w:rFonts w:cs="Times New Roman"/>
                <w:bCs/>
                <w:color w:val="000000"/>
                <w:sz w:val="16"/>
                <w:szCs w:val="20"/>
              </w:rPr>
              <w:t>Mn</w:t>
            </w:r>
            <w:r w:rsidRPr="00AD6AA2">
              <w:rPr>
                <w:rFonts w:cs="Times New Roman"/>
                <w:bCs/>
                <w:color w:val="000000"/>
                <w:sz w:val="16"/>
                <w:szCs w:val="20"/>
                <w:vertAlign w:val="subscript"/>
              </w:rPr>
              <w:t>0.</w:t>
            </w:r>
            <w:r w:rsidR="00B00A8E" w:rsidRPr="00AD6AA2">
              <w:rPr>
                <w:rFonts w:cs="Times New Roman"/>
                <w:bCs/>
                <w:color w:val="000000"/>
                <w:sz w:val="16"/>
                <w:szCs w:val="20"/>
                <w:vertAlign w:val="subscript"/>
              </w:rPr>
              <w:t>70</w:t>
            </w:r>
          </w:p>
        </w:tc>
        <w:tc>
          <w:tcPr>
            <w:tcW w:w="514" w:type="pct"/>
            <w:tcMar>
              <w:left w:w="0" w:type="dxa"/>
              <w:right w:w="0" w:type="dxa"/>
            </w:tcMar>
          </w:tcPr>
          <w:p w14:paraId="7CE1E029" w14:textId="285416C1" w:rsidR="00335460" w:rsidRPr="00870BEF" w:rsidRDefault="00C8599B" w:rsidP="00AC494E">
            <w:pPr>
              <w:pStyle w:val="3--zhu0"/>
              <w:rPr>
                <w:sz w:val="18"/>
                <w:szCs w:val="16"/>
              </w:rPr>
            </w:pPr>
            <w:r w:rsidRPr="00870BEF">
              <w:rPr>
                <w:i/>
                <w:iCs/>
                <w:sz w:val="18"/>
              </w:rPr>
              <w:t>R</w:t>
            </w:r>
            <w:r w:rsidRPr="00870BEF">
              <w:rPr>
                <w:sz w:val="18"/>
              </w:rPr>
              <w:sym w:font="Symbol" w:char="F060"/>
            </w:r>
            <w:r w:rsidRPr="00870BEF">
              <w:rPr>
                <w:sz w:val="18"/>
              </w:rPr>
              <w:t>3</w:t>
            </w:r>
            <w:r w:rsidRPr="00870BEF">
              <w:rPr>
                <w:i/>
                <w:iCs/>
                <w:sz w:val="18"/>
              </w:rPr>
              <w:t>c</w:t>
            </w:r>
          </w:p>
        </w:tc>
        <w:tc>
          <w:tcPr>
            <w:tcW w:w="514" w:type="pct"/>
            <w:tcMar>
              <w:left w:w="0" w:type="dxa"/>
              <w:right w:w="0" w:type="dxa"/>
            </w:tcMar>
          </w:tcPr>
          <w:p w14:paraId="00618759" w14:textId="7CBFCD15" w:rsidR="00335460" w:rsidRPr="00870BEF" w:rsidRDefault="00B00A8E" w:rsidP="00AC494E">
            <w:pPr>
              <w:pStyle w:val="3--zhu0"/>
              <w:rPr>
                <w:sz w:val="18"/>
                <w:szCs w:val="16"/>
              </w:rPr>
            </w:pPr>
            <w:r>
              <w:rPr>
                <w:rFonts w:hint="eastAsia"/>
                <w:i/>
                <w:iCs/>
                <w:sz w:val="18"/>
              </w:rPr>
              <w:t>C</w:t>
            </w:r>
            <w:r>
              <w:rPr>
                <w:i/>
                <w:iCs/>
                <w:sz w:val="18"/>
              </w:rPr>
              <w:t xml:space="preserve"> c</w:t>
            </w:r>
          </w:p>
        </w:tc>
        <w:tc>
          <w:tcPr>
            <w:tcW w:w="316" w:type="pct"/>
            <w:tcMar>
              <w:left w:w="0" w:type="dxa"/>
              <w:right w:w="0" w:type="dxa"/>
            </w:tcMar>
          </w:tcPr>
          <w:p w14:paraId="38921DF3" w14:textId="74ECC548" w:rsidR="00335460" w:rsidRPr="00870BEF" w:rsidRDefault="00C8599B" w:rsidP="00AC494E">
            <w:pPr>
              <w:pStyle w:val="3--zhu0"/>
              <w:rPr>
                <w:szCs w:val="16"/>
              </w:rPr>
            </w:pPr>
            <w:r>
              <w:rPr>
                <w:rFonts w:hint="eastAsia"/>
                <w:szCs w:val="16"/>
              </w:rPr>
              <w:t>1</w:t>
            </w:r>
          </w:p>
        </w:tc>
        <w:tc>
          <w:tcPr>
            <w:tcW w:w="634" w:type="pct"/>
            <w:tcMar>
              <w:left w:w="0" w:type="dxa"/>
              <w:right w:w="0" w:type="dxa"/>
            </w:tcMar>
          </w:tcPr>
          <w:p w14:paraId="5893CB18" w14:textId="77777777" w:rsidR="00335460" w:rsidRPr="00870BEF" w:rsidRDefault="00335460" w:rsidP="00AC494E">
            <w:pPr>
              <w:pStyle w:val="3--zhu0"/>
              <w:rPr>
                <w:szCs w:val="16"/>
              </w:rPr>
            </w:pPr>
            <w:r w:rsidRPr="00870BEF">
              <w:rPr>
                <w:szCs w:val="16"/>
              </w:rPr>
              <w:t>PE</w:t>
            </w:r>
            <w:r w:rsidRPr="00870BEF">
              <w:rPr>
                <w:rFonts w:eastAsia="SymbolMT"/>
                <w:szCs w:val="16"/>
              </w:rPr>
              <w:t>−FE</w:t>
            </w:r>
          </w:p>
        </w:tc>
        <w:tc>
          <w:tcPr>
            <w:tcW w:w="396" w:type="pct"/>
            <w:tcMar>
              <w:left w:w="0" w:type="dxa"/>
              <w:right w:w="0" w:type="dxa"/>
            </w:tcMar>
          </w:tcPr>
          <w:p w14:paraId="38E33B73" w14:textId="0EBDC299" w:rsidR="00335460" w:rsidRPr="00870BEF" w:rsidRDefault="00230C4C" w:rsidP="00AC494E">
            <w:pPr>
              <w:pStyle w:val="3--zhu0"/>
              <w:rPr>
                <w:szCs w:val="16"/>
              </w:rPr>
            </w:pPr>
            <w:r>
              <w:rPr>
                <w:rFonts w:hint="eastAsia"/>
                <w:szCs w:val="16"/>
              </w:rPr>
              <w:t>8</w:t>
            </w:r>
            <w:r>
              <w:rPr>
                <w:szCs w:val="16"/>
              </w:rPr>
              <w:t>0-180</w:t>
            </w:r>
          </w:p>
        </w:tc>
        <w:tc>
          <w:tcPr>
            <w:tcW w:w="460" w:type="pct"/>
            <w:tcMar>
              <w:left w:w="0" w:type="dxa"/>
              <w:right w:w="0" w:type="dxa"/>
            </w:tcMar>
          </w:tcPr>
          <w:p w14:paraId="006C7B8E" w14:textId="0B5C3DAD" w:rsidR="00335460" w:rsidRPr="00870BEF" w:rsidRDefault="00126FC3" w:rsidP="00AC494E">
            <w:pPr>
              <w:pStyle w:val="3--zhu0"/>
              <w:rPr>
                <w:szCs w:val="16"/>
              </w:rPr>
            </w:pPr>
            <w:r>
              <w:rPr>
                <w:rFonts w:hint="eastAsia"/>
                <w:szCs w:val="16"/>
              </w:rPr>
              <w:t>W</w:t>
            </w:r>
            <w:r>
              <w:rPr>
                <w:szCs w:val="16"/>
              </w:rPr>
              <w:t>F</w:t>
            </w:r>
          </w:p>
        </w:tc>
        <w:tc>
          <w:tcPr>
            <w:tcW w:w="346" w:type="pct"/>
            <w:tcMar>
              <w:left w:w="0" w:type="dxa"/>
              <w:right w:w="0" w:type="dxa"/>
            </w:tcMar>
          </w:tcPr>
          <w:p w14:paraId="5CCCA2B8" w14:textId="7C321912" w:rsidR="00335460" w:rsidRPr="00D72A62" w:rsidRDefault="0087357B" w:rsidP="00AC494E">
            <w:pPr>
              <w:pStyle w:val="3--zhu0"/>
              <w:rPr>
                <w:szCs w:val="16"/>
              </w:rPr>
            </w:pPr>
            <w:r w:rsidRPr="00D72A62">
              <w:rPr>
                <w:rFonts w:eastAsia="SymbolMT"/>
                <w:szCs w:val="16"/>
              </w:rPr>
              <w:t>8.5-10.1</w:t>
            </w:r>
          </w:p>
        </w:tc>
      </w:tr>
      <w:tr w:rsidR="00CC5E50" w:rsidRPr="00870BEF" w14:paraId="4EFE9A07" w14:textId="77777777" w:rsidTr="00AD6AA2">
        <w:trPr>
          <w:trHeight w:val="220"/>
          <w:jc w:val="center"/>
        </w:trPr>
        <w:tc>
          <w:tcPr>
            <w:tcW w:w="506" w:type="pct"/>
            <w:tcMar>
              <w:left w:w="0" w:type="dxa"/>
              <w:right w:w="0" w:type="dxa"/>
            </w:tcMar>
          </w:tcPr>
          <w:p w14:paraId="67CD46C1" w14:textId="25FF600B" w:rsidR="0026104A" w:rsidRDefault="00C947CF">
            <w:pPr>
              <w:pStyle w:val="3--zhu0"/>
              <w:rPr>
                <w:szCs w:val="16"/>
              </w:rPr>
            </w:pPr>
            <w:r>
              <w:rPr>
                <w:szCs w:val="16"/>
              </w:rPr>
              <w:t>8</w:t>
            </w:r>
            <w:r w:rsidR="002F69D6">
              <w:rPr>
                <w:rFonts w:hint="eastAsia"/>
                <w:szCs w:val="16"/>
              </w:rPr>
              <w:t>个</w:t>
            </w:r>
          </w:p>
        </w:tc>
        <w:tc>
          <w:tcPr>
            <w:tcW w:w="1314" w:type="pct"/>
            <w:tcMar>
              <w:left w:w="0" w:type="dxa"/>
              <w:right w:w="0" w:type="dxa"/>
            </w:tcMar>
          </w:tcPr>
          <w:p w14:paraId="49203D3E" w14:textId="34262EF3" w:rsidR="0026104A" w:rsidRPr="00AD6AA2" w:rsidRDefault="0026104A">
            <w:pPr>
              <w:ind w:firstLineChars="0" w:firstLine="0"/>
              <w:rPr>
                <w:rFonts w:cs="Times New Roman"/>
                <w:bCs/>
                <w:color w:val="000000"/>
                <w:sz w:val="16"/>
                <w:szCs w:val="20"/>
              </w:rPr>
            </w:pPr>
            <w:r w:rsidRPr="00AD6AA2">
              <w:rPr>
                <w:rFonts w:cs="Times New Roman"/>
                <w:bCs/>
                <w:color w:val="000000"/>
                <w:sz w:val="16"/>
                <w:szCs w:val="20"/>
              </w:rPr>
              <w:t>dmaCu</w:t>
            </w:r>
            <w:r w:rsidRPr="00AD6AA2">
              <w:rPr>
                <w:rFonts w:cs="Times New Roman"/>
                <w:bCs/>
                <w:color w:val="000000"/>
                <w:sz w:val="16"/>
                <w:szCs w:val="20"/>
                <w:vertAlign w:val="subscript"/>
              </w:rPr>
              <w:t>0.</w:t>
            </w:r>
            <w:r w:rsidR="00C947CF" w:rsidRPr="00AD6AA2">
              <w:rPr>
                <w:rFonts w:cs="Times New Roman"/>
                <w:bCs/>
                <w:color w:val="000000"/>
                <w:sz w:val="16"/>
                <w:szCs w:val="20"/>
                <w:vertAlign w:val="subscript"/>
              </w:rPr>
              <w:t>4</w:t>
            </w:r>
            <w:r w:rsidR="00EA7A5A" w:rsidRPr="00AD6AA2">
              <w:rPr>
                <w:rFonts w:cs="Times New Roman"/>
                <w:bCs/>
                <w:color w:val="000000"/>
                <w:sz w:val="16"/>
                <w:szCs w:val="20"/>
                <w:vertAlign w:val="subscript"/>
              </w:rPr>
              <w:t>0</w:t>
            </w:r>
            <w:r w:rsidRPr="00AD6AA2">
              <w:rPr>
                <w:rFonts w:cs="Times New Roman"/>
                <w:bCs/>
                <w:color w:val="000000"/>
                <w:sz w:val="16"/>
                <w:szCs w:val="20"/>
              </w:rPr>
              <w:t>Mn</w:t>
            </w:r>
            <w:r w:rsidRPr="00AD6AA2">
              <w:rPr>
                <w:rFonts w:cs="Times New Roman"/>
                <w:bCs/>
                <w:color w:val="000000"/>
                <w:sz w:val="16"/>
                <w:szCs w:val="20"/>
                <w:vertAlign w:val="subscript"/>
              </w:rPr>
              <w:t>0.</w:t>
            </w:r>
            <w:r w:rsidR="00C947CF" w:rsidRPr="00AD6AA2">
              <w:rPr>
                <w:rFonts w:cs="Times New Roman"/>
                <w:bCs/>
                <w:color w:val="000000"/>
                <w:sz w:val="16"/>
                <w:szCs w:val="20"/>
                <w:vertAlign w:val="subscript"/>
              </w:rPr>
              <w:t>6</w:t>
            </w:r>
            <w:r w:rsidR="00EA7A5A" w:rsidRPr="00AD6AA2">
              <w:rPr>
                <w:rFonts w:cs="Times New Roman"/>
                <w:bCs/>
                <w:color w:val="000000"/>
                <w:sz w:val="16"/>
                <w:szCs w:val="20"/>
                <w:vertAlign w:val="subscript"/>
              </w:rPr>
              <w:t>0</w:t>
            </w:r>
            <w:r w:rsidRPr="00AD6AA2">
              <w:rPr>
                <w:rFonts w:cs="Times New Roman"/>
                <w:bCs/>
                <w:color w:val="000000"/>
                <w:sz w:val="16"/>
                <w:szCs w:val="20"/>
              </w:rPr>
              <w:t>− dmaCu</w:t>
            </w:r>
            <w:r w:rsidRPr="00AD6AA2">
              <w:rPr>
                <w:rFonts w:cs="Times New Roman"/>
                <w:bCs/>
                <w:color w:val="000000"/>
                <w:sz w:val="16"/>
                <w:szCs w:val="20"/>
                <w:vertAlign w:val="subscript"/>
              </w:rPr>
              <w:t>0.</w:t>
            </w:r>
            <w:r w:rsidR="002F69D6" w:rsidRPr="00AD6AA2">
              <w:rPr>
                <w:rFonts w:cs="Times New Roman"/>
                <w:bCs/>
                <w:color w:val="000000"/>
                <w:sz w:val="16"/>
                <w:szCs w:val="20"/>
                <w:vertAlign w:val="subscript"/>
              </w:rPr>
              <w:t>97</w:t>
            </w:r>
            <w:r w:rsidRPr="00AD6AA2">
              <w:rPr>
                <w:rFonts w:cs="Times New Roman"/>
                <w:bCs/>
                <w:color w:val="000000"/>
                <w:sz w:val="16"/>
                <w:szCs w:val="20"/>
              </w:rPr>
              <w:t>Mn</w:t>
            </w:r>
            <w:r w:rsidRPr="00AD6AA2">
              <w:rPr>
                <w:rFonts w:cs="Times New Roman"/>
                <w:bCs/>
                <w:color w:val="000000"/>
                <w:sz w:val="16"/>
                <w:szCs w:val="20"/>
                <w:vertAlign w:val="subscript"/>
              </w:rPr>
              <w:t>0.</w:t>
            </w:r>
            <w:r w:rsidR="002F69D6" w:rsidRPr="00AD6AA2">
              <w:rPr>
                <w:rFonts w:cs="Times New Roman"/>
                <w:bCs/>
                <w:color w:val="000000"/>
                <w:sz w:val="16"/>
                <w:szCs w:val="20"/>
                <w:vertAlign w:val="subscript"/>
              </w:rPr>
              <w:t>03</w:t>
            </w:r>
          </w:p>
        </w:tc>
        <w:tc>
          <w:tcPr>
            <w:tcW w:w="514" w:type="pct"/>
            <w:tcMar>
              <w:left w:w="0" w:type="dxa"/>
              <w:right w:w="0" w:type="dxa"/>
            </w:tcMar>
          </w:tcPr>
          <w:p w14:paraId="74DA5946" w14:textId="1439ABFC" w:rsidR="0026104A" w:rsidRPr="00870BEF" w:rsidRDefault="0026104A">
            <w:pPr>
              <w:pStyle w:val="3--zhu0"/>
              <w:rPr>
                <w:i/>
                <w:iCs/>
                <w:sz w:val="18"/>
              </w:rPr>
            </w:pPr>
            <w:r>
              <w:rPr>
                <w:rFonts w:hint="eastAsia"/>
                <w:i/>
                <w:iCs/>
                <w:sz w:val="18"/>
              </w:rPr>
              <w:t>C</w:t>
            </w:r>
            <w:r>
              <w:rPr>
                <w:i/>
                <w:iCs/>
                <w:sz w:val="18"/>
              </w:rPr>
              <w:t xml:space="preserve"> </w:t>
            </w:r>
            <w:r w:rsidRPr="00AC494E">
              <w:rPr>
                <w:sz w:val="18"/>
              </w:rPr>
              <w:t>2</w:t>
            </w:r>
            <w:r>
              <w:rPr>
                <w:i/>
                <w:iCs/>
                <w:sz w:val="18"/>
              </w:rPr>
              <w:t>/c</w:t>
            </w:r>
          </w:p>
        </w:tc>
        <w:tc>
          <w:tcPr>
            <w:tcW w:w="514" w:type="pct"/>
            <w:tcMar>
              <w:left w:w="0" w:type="dxa"/>
              <w:right w:w="0" w:type="dxa"/>
            </w:tcMar>
          </w:tcPr>
          <w:p w14:paraId="779FC5E4" w14:textId="06F18F0F" w:rsidR="0026104A" w:rsidRPr="00870BEF" w:rsidRDefault="0026104A">
            <w:pPr>
              <w:pStyle w:val="3--zhu0"/>
              <w:rPr>
                <w:i/>
                <w:iCs/>
                <w:sz w:val="18"/>
              </w:rPr>
            </w:pPr>
            <w:r>
              <w:rPr>
                <w:rFonts w:hint="eastAsia"/>
                <w:i/>
                <w:iCs/>
                <w:sz w:val="18"/>
              </w:rPr>
              <w:t>C</w:t>
            </w:r>
            <w:r>
              <w:rPr>
                <w:i/>
                <w:iCs/>
                <w:sz w:val="18"/>
              </w:rPr>
              <w:t xml:space="preserve"> </w:t>
            </w:r>
            <w:r w:rsidRPr="001B57A4">
              <w:rPr>
                <w:sz w:val="18"/>
              </w:rPr>
              <w:t>2</w:t>
            </w:r>
            <w:r>
              <w:rPr>
                <w:i/>
                <w:iCs/>
                <w:sz w:val="18"/>
              </w:rPr>
              <w:t>/c</w:t>
            </w:r>
          </w:p>
        </w:tc>
        <w:tc>
          <w:tcPr>
            <w:tcW w:w="316" w:type="pct"/>
            <w:tcMar>
              <w:left w:w="0" w:type="dxa"/>
              <w:right w:w="0" w:type="dxa"/>
            </w:tcMar>
          </w:tcPr>
          <w:p w14:paraId="4777B895" w14:textId="279E964C" w:rsidR="0026104A" w:rsidRDefault="0026104A">
            <w:pPr>
              <w:pStyle w:val="3--zhu0"/>
              <w:rPr>
                <w:szCs w:val="16"/>
              </w:rPr>
            </w:pPr>
            <w:r>
              <w:rPr>
                <w:rFonts w:hint="eastAsia"/>
                <w:szCs w:val="16"/>
              </w:rPr>
              <w:t>1</w:t>
            </w:r>
          </w:p>
        </w:tc>
        <w:tc>
          <w:tcPr>
            <w:tcW w:w="634" w:type="pct"/>
            <w:tcMar>
              <w:left w:w="0" w:type="dxa"/>
              <w:right w:w="0" w:type="dxa"/>
            </w:tcMar>
          </w:tcPr>
          <w:p w14:paraId="56F1169A" w14:textId="77777777" w:rsidR="0026104A" w:rsidRPr="00870BEF" w:rsidRDefault="0026104A">
            <w:pPr>
              <w:pStyle w:val="3--zhu0"/>
              <w:rPr>
                <w:szCs w:val="16"/>
              </w:rPr>
            </w:pPr>
          </w:p>
        </w:tc>
        <w:tc>
          <w:tcPr>
            <w:tcW w:w="396" w:type="pct"/>
            <w:tcMar>
              <w:left w:w="0" w:type="dxa"/>
              <w:right w:w="0" w:type="dxa"/>
            </w:tcMar>
          </w:tcPr>
          <w:p w14:paraId="79FCF00D" w14:textId="77777777" w:rsidR="0026104A" w:rsidRPr="00870BEF" w:rsidRDefault="0026104A">
            <w:pPr>
              <w:pStyle w:val="3--zhu0"/>
              <w:rPr>
                <w:szCs w:val="16"/>
              </w:rPr>
            </w:pPr>
          </w:p>
        </w:tc>
        <w:tc>
          <w:tcPr>
            <w:tcW w:w="460" w:type="pct"/>
            <w:tcMar>
              <w:left w:w="0" w:type="dxa"/>
              <w:right w:w="0" w:type="dxa"/>
            </w:tcMar>
          </w:tcPr>
          <w:p w14:paraId="77922851" w14:textId="77777777" w:rsidR="0026104A" w:rsidRDefault="0026104A">
            <w:pPr>
              <w:pStyle w:val="3--zhu0"/>
              <w:rPr>
                <w:szCs w:val="16"/>
              </w:rPr>
            </w:pPr>
          </w:p>
        </w:tc>
        <w:tc>
          <w:tcPr>
            <w:tcW w:w="346" w:type="pct"/>
            <w:tcMar>
              <w:left w:w="0" w:type="dxa"/>
              <w:right w:w="0" w:type="dxa"/>
            </w:tcMar>
          </w:tcPr>
          <w:p w14:paraId="3D21A689" w14:textId="295A68EB" w:rsidR="0026104A" w:rsidRPr="00D72A62" w:rsidRDefault="0087357B">
            <w:pPr>
              <w:pStyle w:val="3--zhu0"/>
              <w:rPr>
                <w:rFonts w:eastAsia="SymbolMT"/>
                <w:szCs w:val="16"/>
              </w:rPr>
            </w:pPr>
            <w:r w:rsidRPr="00D72A62">
              <w:rPr>
                <w:rFonts w:eastAsia="SymbolMT"/>
                <w:szCs w:val="16"/>
              </w:rPr>
              <w:t>2</w:t>
            </w:r>
            <w:r w:rsidR="00230C4C">
              <w:rPr>
                <w:rFonts w:eastAsia="SymbolMT"/>
                <w:szCs w:val="16"/>
              </w:rPr>
              <w:t>.0</w:t>
            </w:r>
            <w:r w:rsidRPr="00D72A62">
              <w:rPr>
                <w:rFonts w:eastAsia="SymbolMT"/>
                <w:szCs w:val="16"/>
              </w:rPr>
              <w:t xml:space="preserve"> -9.9</w:t>
            </w:r>
          </w:p>
        </w:tc>
      </w:tr>
      <w:tr w:rsidR="00CC5E50" w:rsidRPr="00514ED3" w14:paraId="3E99C6DB" w14:textId="77777777" w:rsidTr="00AD6AA2">
        <w:trPr>
          <w:trHeight w:val="220"/>
          <w:jc w:val="center"/>
        </w:trPr>
        <w:tc>
          <w:tcPr>
            <w:tcW w:w="506" w:type="pct"/>
            <w:tcMar>
              <w:left w:w="0" w:type="dxa"/>
              <w:right w:w="0" w:type="dxa"/>
            </w:tcMar>
          </w:tcPr>
          <w:p w14:paraId="2AC6E20E" w14:textId="36BD03F3" w:rsidR="0053062F" w:rsidRPr="00AD6AA2" w:rsidRDefault="0053062F" w:rsidP="0053062F">
            <w:pPr>
              <w:pStyle w:val="3--zhu0"/>
              <w:rPr>
                <w:szCs w:val="16"/>
              </w:rPr>
            </w:pPr>
            <w:r w:rsidRPr="00AD6AA2">
              <w:rPr>
                <w:szCs w:val="16"/>
              </w:rPr>
              <w:t>1</w:t>
            </w:r>
            <w:r w:rsidRPr="00AD6AA2">
              <w:rPr>
                <w:rFonts w:hint="eastAsia"/>
                <w:szCs w:val="16"/>
              </w:rPr>
              <w:t>个</w:t>
            </w:r>
          </w:p>
        </w:tc>
        <w:tc>
          <w:tcPr>
            <w:tcW w:w="1314" w:type="pct"/>
            <w:tcMar>
              <w:left w:w="0" w:type="dxa"/>
              <w:right w:w="0" w:type="dxa"/>
            </w:tcMar>
          </w:tcPr>
          <w:p w14:paraId="2ADAFFD0" w14:textId="2C6E9534" w:rsidR="0053062F" w:rsidRPr="00AD6AA2" w:rsidRDefault="0053062F" w:rsidP="00AC494E">
            <w:pPr>
              <w:pStyle w:val="3--zhu0"/>
              <w:rPr>
                <w:szCs w:val="16"/>
              </w:rPr>
            </w:pPr>
            <w:r w:rsidRPr="00AD6AA2">
              <w:rPr>
                <w:szCs w:val="16"/>
              </w:rPr>
              <w:t>dmaCu</w:t>
            </w:r>
          </w:p>
        </w:tc>
        <w:tc>
          <w:tcPr>
            <w:tcW w:w="514" w:type="pct"/>
            <w:tcMar>
              <w:left w:w="0" w:type="dxa"/>
              <w:right w:w="0" w:type="dxa"/>
            </w:tcMar>
          </w:tcPr>
          <w:p w14:paraId="2E94A867" w14:textId="5C451404" w:rsidR="0053062F" w:rsidRPr="00AC494E" w:rsidRDefault="0053062F" w:rsidP="0053062F">
            <w:pPr>
              <w:pStyle w:val="3--zhu0"/>
              <w:rPr>
                <w:b/>
                <w:bCs/>
                <w:szCs w:val="16"/>
              </w:rPr>
            </w:pPr>
            <w:r>
              <w:rPr>
                <w:rFonts w:hint="eastAsia"/>
                <w:i/>
                <w:iCs/>
                <w:sz w:val="18"/>
              </w:rPr>
              <w:t>C</w:t>
            </w:r>
            <w:r>
              <w:rPr>
                <w:i/>
                <w:iCs/>
                <w:sz w:val="18"/>
              </w:rPr>
              <w:t xml:space="preserve"> </w:t>
            </w:r>
            <w:r w:rsidRPr="001B57A4">
              <w:rPr>
                <w:sz w:val="18"/>
              </w:rPr>
              <w:t>2</w:t>
            </w:r>
            <w:r>
              <w:rPr>
                <w:i/>
                <w:iCs/>
                <w:sz w:val="18"/>
              </w:rPr>
              <w:t>/c</w:t>
            </w:r>
          </w:p>
        </w:tc>
        <w:tc>
          <w:tcPr>
            <w:tcW w:w="514" w:type="pct"/>
            <w:tcMar>
              <w:left w:w="0" w:type="dxa"/>
              <w:right w:w="0" w:type="dxa"/>
            </w:tcMar>
          </w:tcPr>
          <w:p w14:paraId="180D4918" w14:textId="611DB8A4" w:rsidR="0053062F" w:rsidRPr="00AC494E" w:rsidRDefault="0053062F" w:rsidP="0053062F">
            <w:pPr>
              <w:pStyle w:val="3--zhu0"/>
              <w:rPr>
                <w:b/>
                <w:bCs/>
                <w:szCs w:val="16"/>
              </w:rPr>
            </w:pPr>
            <w:r>
              <w:rPr>
                <w:rFonts w:hint="eastAsia"/>
                <w:i/>
                <w:iCs/>
                <w:sz w:val="18"/>
              </w:rPr>
              <w:t>C</w:t>
            </w:r>
            <w:r>
              <w:rPr>
                <w:i/>
                <w:iCs/>
                <w:sz w:val="18"/>
              </w:rPr>
              <w:t xml:space="preserve"> </w:t>
            </w:r>
            <w:r w:rsidRPr="001B57A4">
              <w:rPr>
                <w:sz w:val="18"/>
              </w:rPr>
              <w:t>2</w:t>
            </w:r>
            <w:r>
              <w:rPr>
                <w:i/>
                <w:iCs/>
                <w:sz w:val="18"/>
              </w:rPr>
              <w:t>/c</w:t>
            </w:r>
          </w:p>
        </w:tc>
        <w:tc>
          <w:tcPr>
            <w:tcW w:w="316" w:type="pct"/>
            <w:tcMar>
              <w:left w:w="0" w:type="dxa"/>
              <w:right w:w="0" w:type="dxa"/>
            </w:tcMar>
          </w:tcPr>
          <w:p w14:paraId="50B9D0BF" w14:textId="4C414797" w:rsidR="0053062F" w:rsidRPr="00AC494E" w:rsidRDefault="0053062F" w:rsidP="0053062F">
            <w:pPr>
              <w:pStyle w:val="3--zhu0"/>
              <w:rPr>
                <w:b/>
                <w:bCs/>
                <w:szCs w:val="16"/>
              </w:rPr>
            </w:pPr>
            <w:r>
              <w:rPr>
                <w:rFonts w:hint="eastAsia"/>
                <w:szCs w:val="16"/>
              </w:rPr>
              <w:t>1</w:t>
            </w:r>
          </w:p>
        </w:tc>
        <w:tc>
          <w:tcPr>
            <w:tcW w:w="634" w:type="pct"/>
            <w:tcMar>
              <w:left w:w="0" w:type="dxa"/>
              <w:right w:w="0" w:type="dxa"/>
            </w:tcMar>
          </w:tcPr>
          <w:p w14:paraId="0389FD9E" w14:textId="77777777" w:rsidR="0053062F" w:rsidRPr="00AC494E" w:rsidRDefault="0053062F" w:rsidP="0053062F">
            <w:pPr>
              <w:pStyle w:val="3--zhu0"/>
              <w:rPr>
                <w:b/>
                <w:bCs/>
                <w:szCs w:val="16"/>
              </w:rPr>
            </w:pPr>
          </w:p>
        </w:tc>
        <w:tc>
          <w:tcPr>
            <w:tcW w:w="396" w:type="pct"/>
            <w:tcMar>
              <w:left w:w="0" w:type="dxa"/>
              <w:right w:w="0" w:type="dxa"/>
            </w:tcMar>
          </w:tcPr>
          <w:p w14:paraId="5FD33BC9" w14:textId="77777777" w:rsidR="0053062F" w:rsidRPr="00AC494E" w:rsidRDefault="0053062F" w:rsidP="0053062F">
            <w:pPr>
              <w:pStyle w:val="3--zhu0"/>
              <w:rPr>
                <w:b/>
                <w:bCs/>
                <w:szCs w:val="16"/>
              </w:rPr>
            </w:pPr>
          </w:p>
        </w:tc>
        <w:tc>
          <w:tcPr>
            <w:tcW w:w="460" w:type="pct"/>
            <w:tcMar>
              <w:left w:w="0" w:type="dxa"/>
              <w:right w:w="0" w:type="dxa"/>
            </w:tcMar>
          </w:tcPr>
          <w:p w14:paraId="45A9805C" w14:textId="319E2215" w:rsidR="0053062F" w:rsidRPr="00AC494E" w:rsidRDefault="0053062F" w:rsidP="0053062F">
            <w:pPr>
              <w:pStyle w:val="3--zhu0"/>
              <w:rPr>
                <w:szCs w:val="16"/>
              </w:rPr>
            </w:pPr>
            <w:r w:rsidRPr="00AC494E">
              <w:rPr>
                <w:szCs w:val="16"/>
              </w:rPr>
              <w:t>AF</w:t>
            </w:r>
          </w:p>
        </w:tc>
        <w:tc>
          <w:tcPr>
            <w:tcW w:w="346" w:type="pct"/>
            <w:tcMar>
              <w:left w:w="0" w:type="dxa"/>
              <w:right w:w="0" w:type="dxa"/>
            </w:tcMar>
          </w:tcPr>
          <w:p w14:paraId="12AE2A4F" w14:textId="63474A38" w:rsidR="0053062F" w:rsidRPr="008C3A9A" w:rsidRDefault="0087357B" w:rsidP="0053062F">
            <w:pPr>
              <w:pStyle w:val="3--zhu0"/>
              <w:rPr>
                <w:szCs w:val="16"/>
              </w:rPr>
            </w:pPr>
            <w:r w:rsidRPr="008C3A9A">
              <w:rPr>
                <w:szCs w:val="16"/>
              </w:rPr>
              <w:t>5.7</w:t>
            </w:r>
          </w:p>
        </w:tc>
      </w:tr>
      <w:tr w:rsidR="008413A6" w:rsidRPr="00514ED3" w14:paraId="3C687B9B" w14:textId="77777777" w:rsidTr="00AD6AA2">
        <w:trPr>
          <w:trHeight w:val="220"/>
          <w:jc w:val="center"/>
        </w:trPr>
        <w:tc>
          <w:tcPr>
            <w:tcW w:w="506" w:type="pct"/>
            <w:tcMar>
              <w:left w:w="0" w:type="dxa"/>
              <w:right w:w="0" w:type="dxa"/>
            </w:tcMar>
          </w:tcPr>
          <w:p w14:paraId="7FC6288B" w14:textId="77777777" w:rsidR="008413A6" w:rsidRPr="00AD6AA2" w:rsidRDefault="008413A6" w:rsidP="0053062F">
            <w:pPr>
              <w:pStyle w:val="3--zhu0"/>
              <w:rPr>
                <w:szCs w:val="16"/>
              </w:rPr>
            </w:pPr>
          </w:p>
        </w:tc>
        <w:tc>
          <w:tcPr>
            <w:tcW w:w="1314" w:type="pct"/>
            <w:tcMar>
              <w:left w:w="0" w:type="dxa"/>
              <w:right w:w="0" w:type="dxa"/>
            </w:tcMar>
          </w:tcPr>
          <w:p w14:paraId="700E526E" w14:textId="77777777" w:rsidR="008413A6" w:rsidRPr="00AD6AA2" w:rsidRDefault="008413A6" w:rsidP="00AC494E">
            <w:pPr>
              <w:pStyle w:val="3--zhu0"/>
              <w:rPr>
                <w:szCs w:val="16"/>
              </w:rPr>
            </w:pPr>
          </w:p>
        </w:tc>
        <w:tc>
          <w:tcPr>
            <w:tcW w:w="514" w:type="pct"/>
            <w:tcMar>
              <w:left w:w="0" w:type="dxa"/>
              <w:right w:w="0" w:type="dxa"/>
            </w:tcMar>
          </w:tcPr>
          <w:p w14:paraId="707D4290" w14:textId="77777777" w:rsidR="008413A6" w:rsidRDefault="008413A6" w:rsidP="0053062F">
            <w:pPr>
              <w:pStyle w:val="3--zhu0"/>
              <w:rPr>
                <w:i/>
                <w:iCs/>
                <w:sz w:val="18"/>
              </w:rPr>
            </w:pPr>
          </w:p>
        </w:tc>
        <w:tc>
          <w:tcPr>
            <w:tcW w:w="514" w:type="pct"/>
            <w:tcMar>
              <w:left w:w="0" w:type="dxa"/>
              <w:right w:w="0" w:type="dxa"/>
            </w:tcMar>
          </w:tcPr>
          <w:p w14:paraId="106F9137" w14:textId="77777777" w:rsidR="008413A6" w:rsidRDefault="008413A6" w:rsidP="0053062F">
            <w:pPr>
              <w:pStyle w:val="3--zhu0"/>
              <w:rPr>
                <w:i/>
                <w:iCs/>
                <w:sz w:val="18"/>
              </w:rPr>
            </w:pPr>
          </w:p>
        </w:tc>
        <w:tc>
          <w:tcPr>
            <w:tcW w:w="316" w:type="pct"/>
            <w:tcMar>
              <w:left w:w="0" w:type="dxa"/>
              <w:right w:w="0" w:type="dxa"/>
            </w:tcMar>
          </w:tcPr>
          <w:p w14:paraId="2322AB0C" w14:textId="77777777" w:rsidR="008413A6" w:rsidRDefault="008413A6" w:rsidP="0053062F">
            <w:pPr>
              <w:pStyle w:val="3--zhu0"/>
              <w:rPr>
                <w:szCs w:val="16"/>
              </w:rPr>
            </w:pPr>
          </w:p>
        </w:tc>
        <w:tc>
          <w:tcPr>
            <w:tcW w:w="634" w:type="pct"/>
            <w:tcMar>
              <w:left w:w="0" w:type="dxa"/>
              <w:right w:w="0" w:type="dxa"/>
            </w:tcMar>
          </w:tcPr>
          <w:p w14:paraId="0408AA74" w14:textId="77777777" w:rsidR="008413A6" w:rsidRPr="00AC494E" w:rsidRDefault="008413A6" w:rsidP="0053062F">
            <w:pPr>
              <w:pStyle w:val="3--zhu0"/>
              <w:rPr>
                <w:b/>
                <w:bCs/>
                <w:szCs w:val="16"/>
              </w:rPr>
            </w:pPr>
          </w:p>
        </w:tc>
        <w:tc>
          <w:tcPr>
            <w:tcW w:w="396" w:type="pct"/>
            <w:tcMar>
              <w:left w:w="0" w:type="dxa"/>
              <w:right w:w="0" w:type="dxa"/>
            </w:tcMar>
          </w:tcPr>
          <w:p w14:paraId="5B7FD55E" w14:textId="77777777" w:rsidR="008413A6" w:rsidRPr="00AC494E" w:rsidRDefault="008413A6" w:rsidP="0053062F">
            <w:pPr>
              <w:pStyle w:val="3--zhu0"/>
              <w:rPr>
                <w:b/>
                <w:bCs/>
                <w:szCs w:val="16"/>
              </w:rPr>
            </w:pPr>
          </w:p>
        </w:tc>
        <w:tc>
          <w:tcPr>
            <w:tcW w:w="460" w:type="pct"/>
            <w:tcMar>
              <w:left w:w="0" w:type="dxa"/>
              <w:right w:w="0" w:type="dxa"/>
            </w:tcMar>
          </w:tcPr>
          <w:p w14:paraId="52295DF3" w14:textId="77777777" w:rsidR="008413A6" w:rsidRPr="00AC494E" w:rsidRDefault="008413A6" w:rsidP="0053062F">
            <w:pPr>
              <w:pStyle w:val="3--zhu0"/>
              <w:rPr>
                <w:szCs w:val="16"/>
              </w:rPr>
            </w:pPr>
          </w:p>
        </w:tc>
        <w:tc>
          <w:tcPr>
            <w:tcW w:w="346" w:type="pct"/>
            <w:tcMar>
              <w:left w:w="0" w:type="dxa"/>
              <w:right w:w="0" w:type="dxa"/>
            </w:tcMar>
          </w:tcPr>
          <w:p w14:paraId="18061536" w14:textId="77777777" w:rsidR="008413A6" w:rsidRPr="008C3A9A" w:rsidRDefault="008413A6" w:rsidP="0053062F">
            <w:pPr>
              <w:pStyle w:val="3--zhu0"/>
              <w:rPr>
                <w:szCs w:val="16"/>
              </w:rPr>
            </w:pPr>
          </w:p>
        </w:tc>
      </w:tr>
      <w:tr w:rsidR="008413A6" w:rsidRPr="00870BEF" w14:paraId="7C01E4DF" w14:textId="77777777" w:rsidTr="00AD6AA2">
        <w:trPr>
          <w:trHeight w:val="220"/>
          <w:jc w:val="center"/>
        </w:trPr>
        <w:tc>
          <w:tcPr>
            <w:tcW w:w="506" w:type="pct"/>
            <w:tcMar>
              <w:left w:w="0" w:type="dxa"/>
              <w:right w:w="0" w:type="dxa"/>
            </w:tcMar>
          </w:tcPr>
          <w:p w14:paraId="5BA3E6C3" w14:textId="77777777" w:rsidR="008413A6" w:rsidRDefault="008413A6" w:rsidP="005375D2">
            <w:pPr>
              <w:pStyle w:val="3--zhu0"/>
              <w:rPr>
                <w:szCs w:val="16"/>
              </w:rPr>
            </w:pPr>
          </w:p>
        </w:tc>
        <w:tc>
          <w:tcPr>
            <w:tcW w:w="1314" w:type="pct"/>
            <w:tcMar>
              <w:left w:w="0" w:type="dxa"/>
              <w:right w:w="0" w:type="dxa"/>
            </w:tcMar>
            <w:vAlign w:val="center"/>
          </w:tcPr>
          <w:p w14:paraId="39D8BBCE" w14:textId="77777777" w:rsidR="008413A6" w:rsidRPr="00622BF2" w:rsidRDefault="008413A6" w:rsidP="005375D2">
            <w:pPr>
              <w:pStyle w:val="3--zhu0"/>
              <w:rPr>
                <w:rFonts w:eastAsia="DengXian" w:cs="Times New Roman"/>
                <w:bCs/>
              </w:rPr>
            </w:pPr>
          </w:p>
        </w:tc>
        <w:tc>
          <w:tcPr>
            <w:tcW w:w="514" w:type="pct"/>
            <w:tcMar>
              <w:left w:w="0" w:type="dxa"/>
              <w:right w:w="0" w:type="dxa"/>
            </w:tcMar>
          </w:tcPr>
          <w:p w14:paraId="4AA99611" w14:textId="77777777" w:rsidR="008413A6" w:rsidRPr="00622BF2" w:rsidRDefault="008413A6" w:rsidP="005375D2">
            <w:pPr>
              <w:pStyle w:val="3--zhu0"/>
              <w:rPr>
                <w:rFonts w:cs="Times New Roman"/>
                <w:bCs/>
                <w:i/>
                <w:iCs/>
              </w:rPr>
            </w:pPr>
          </w:p>
        </w:tc>
        <w:tc>
          <w:tcPr>
            <w:tcW w:w="514" w:type="pct"/>
            <w:tcMar>
              <w:left w:w="0" w:type="dxa"/>
              <w:right w:w="0" w:type="dxa"/>
            </w:tcMar>
          </w:tcPr>
          <w:p w14:paraId="66EEE7E9" w14:textId="77777777" w:rsidR="008413A6" w:rsidRPr="00870BEF" w:rsidRDefault="008413A6" w:rsidP="005375D2">
            <w:pPr>
              <w:pStyle w:val="3--zhu0"/>
              <w:rPr>
                <w:szCs w:val="16"/>
              </w:rPr>
            </w:pPr>
          </w:p>
        </w:tc>
        <w:tc>
          <w:tcPr>
            <w:tcW w:w="316" w:type="pct"/>
            <w:tcMar>
              <w:left w:w="0" w:type="dxa"/>
              <w:right w:w="0" w:type="dxa"/>
            </w:tcMar>
            <w:vAlign w:val="center"/>
          </w:tcPr>
          <w:p w14:paraId="7643B866" w14:textId="77777777" w:rsidR="008413A6" w:rsidRPr="00870BEF" w:rsidRDefault="008413A6" w:rsidP="005375D2">
            <w:pPr>
              <w:pStyle w:val="3--zhu0"/>
              <w:rPr>
                <w:szCs w:val="16"/>
              </w:rPr>
            </w:pPr>
          </w:p>
        </w:tc>
        <w:tc>
          <w:tcPr>
            <w:tcW w:w="634" w:type="pct"/>
            <w:tcMar>
              <w:left w:w="0" w:type="dxa"/>
              <w:right w:w="0" w:type="dxa"/>
            </w:tcMar>
            <w:vAlign w:val="center"/>
          </w:tcPr>
          <w:p w14:paraId="1F060A55" w14:textId="77777777" w:rsidR="008413A6" w:rsidRPr="00870BEF" w:rsidRDefault="008413A6" w:rsidP="005375D2">
            <w:pPr>
              <w:pStyle w:val="3--zhu0"/>
              <w:rPr>
                <w:szCs w:val="16"/>
              </w:rPr>
            </w:pPr>
          </w:p>
        </w:tc>
        <w:tc>
          <w:tcPr>
            <w:tcW w:w="396" w:type="pct"/>
            <w:tcMar>
              <w:left w:w="0" w:type="dxa"/>
              <w:right w:w="0" w:type="dxa"/>
            </w:tcMar>
            <w:vAlign w:val="center"/>
          </w:tcPr>
          <w:p w14:paraId="45C71A4C" w14:textId="77777777" w:rsidR="008413A6" w:rsidRPr="00870BEF" w:rsidRDefault="008413A6" w:rsidP="005375D2">
            <w:pPr>
              <w:pStyle w:val="3--zhu0"/>
              <w:rPr>
                <w:szCs w:val="16"/>
              </w:rPr>
            </w:pPr>
          </w:p>
        </w:tc>
        <w:tc>
          <w:tcPr>
            <w:tcW w:w="460" w:type="pct"/>
            <w:tcMar>
              <w:left w:w="0" w:type="dxa"/>
              <w:right w:w="0" w:type="dxa"/>
            </w:tcMar>
            <w:vAlign w:val="center"/>
          </w:tcPr>
          <w:p w14:paraId="0248B107" w14:textId="77777777" w:rsidR="008413A6" w:rsidRPr="00870BEF" w:rsidRDefault="008413A6" w:rsidP="005375D2">
            <w:pPr>
              <w:pStyle w:val="3--zhu0"/>
              <w:rPr>
                <w:szCs w:val="16"/>
              </w:rPr>
            </w:pPr>
          </w:p>
        </w:tc>
        <w:tc>
          <w:tcPr>
            <w:tcW w:w="346" w:type="pct"/>
            <w:tcMar>
              <w:left w:w="0" w:type="dxa"/>
              <w:right w:w="0" w:type="dxa"/>
            </w:tcMar>
          </w:tcPr>
          <w:p w14:paraId="39BBFDBC" w14:textId="77777777" w:rsidR="008413A6" w:rsidRPr="00D72A62" w:rsidRDefault="008413A6" w:rsidP="005375D2">
            <w:pPr>
              <w:pStyle w:val="3--zhu0"/>
              <w:rPr>
                <w:szCs w:val="16"/>
              </w:rPr>
            </w:pPr>
          </w:p>
        </w:tc>
      </w:tr>
    </w:tbl>
    <w:p w14:paraId="7818C0ED" w14:textId="77777777" w:rsidR="00335460" w:rsidRPr="00870BEF" w:rsidRDefault="00335460" w:rsidP="00335460">
      <w:pPr>
        <w:spacing w:line="240" w:lineRule="exact"/>
        <w:ind w:firstLine="340"/>
        <w:rPr>
          <w:sz w:val="17"/>
          <w:szCs w:val="17"/>
        </w:rPr>
      </w:pPr>
      <w:r w:rsidRPr="00870BEF">
        <w:rPr>
          <w:sz w:val="17"/>
          <w:szCs w:val="17"/>
        </w:rPr>
        <w:t>注释：（</w:t>
      </w:r>
      <w:r w:rsidRPr="00870BEF">
        <w:rPr>
          <w:sz w:val="17"/>
          <w:szCs w:val="17"/>
        </w:rPr>
        <w:t>1</w:t>
      </w:r>
      <w:r w:rsidRPr="00870BEF">
        <w:rPr>
          <w:sz w:val="17"/>
          <w:szCs w:val="17"/>
        </w:rPr>
        <w:t>）</w:t>
      </w:r>
      <w:r w:rsidRPr="00870BEF">
        <w:rPr>
          <w:sz w:val="17"/>
          <w:szCs w:val="17"/>
        </w:rPr>
        <w:t>MUC</w:t>
      </w:r>
      <w:r w:rsidRPr="00870BEF">
        <w:rPr>
          <w:sz w:val="17"/>
          <w:szCs w:val="17"/>
        </w:rPr>
        <w:t>指单胞体积倍数化，为</w:t>
      </w:r>
      <w:r w:rsidRPr="00870BEF">
        <w:rPr>
          <w:i/>
          <w:sz w:val="17"/>
          <w:szCs w:val="17"/>
        </w:rPr>
        <w:t>V</w:t>
      </w:r>
      <w:r w:rsidRPr="00870BEF">
        <w:rPr>
          <w:sz w:val="17"/>
          <w:szCs w:val="17"/>
          <w:vertAlign w:val="subscript"/>
        </w:rPr>
        <w:t>LT</w:t>
      </w:r>
      <w:r w:rsidRPr="00870BEF">
        <w:rPr>
          <w:sz w:val="17"/>
          <w:szCs w:val="17"/>
        </w:rPr>
        <w:t>/</w:t>
      </w:r>
      <w:r w:rsidRPr="00870BEF">
        <w:rPr>
          <w:i/>
          <w:sz w:val="17"/>
          <w:szCs w:val="17"/>
        </w:rPr>
        <w:t>V</w:t>
      </w:r>
      <w:r w:rsidRPr="00870BEF">
        <w:rPr>
          <w:sz w:val="17"/>
          <w:szCs w:val="17"/>
          <w:vertAlign w:val="subscript"/>
        </w:rPr>
        <w:t>HT</w:t>
      </w:r>
      <w:r w:rsidRPr="00870BEF">
        <w:rPr>
          <w:sz w:val="17"/>
          <w:szCs w:val="17"/>
        </w:rPr>
        <w:t>比值；（</w:t>
      </w:r>
      <w:r w:rsidRPr="00870BEF">
        <w:rPr>
          <w:sz w:val="17"/>
          <w:szCs w:val="17"/>
        </w:rPr>
        <w:t>2</w:t>
      </w:r>
      <w:r w:rsidRPr="00870BEF">
        <w:rPr>
          <w:sz w:val="17"/>
          <w:szCs w:val="17"/>
        </w:rPr>
        <w:t>）</w:t>
      </w:r>
      <w:r w:rsidRPr="00870BEF">
        <w:rPr>
          <w:sz w:val="17"/>
          <w:szCs w:val="17"/>
        </w:rPr>
        <w:t>“−”</w:t>
      </w:r>
      <w:r w:rsidRPr="00870BEF">
        <w:rPr>
          <w:sz w:val="17"/>
          <w:szCs w:val="17"/>
        </w:rPr>
        <w:t>表示在测试中未能观测到；（</w:t>
      </w:r>
      <w:r w:rsidRPr="00870BEF">
        <w:rPr>
          <w:sz w:val="17"/>
          <w:szCs w:val="17"/>
        </w:rPr>
        <w:t>3</w:t>
      </w:r>
      <w:r w:rsidRPr="00870BEF">
        <w:rPr>
          <w:sz w:val="17"/>
          <w:szCs w:val="17"/>
        </w:rPr>
        <w:t>）以上磁性</w:t>
      </w:r>
      <w:r w:rsidRPr="00870BEF">
        <w:rPr>
          <w:sz w:val="17"/>
          <w:szCs w:val="17"/>
        </w:rPr>
        <w:t>AMFF</w:t>
      </w:r>
      <w:r w:rsidRPr="00870BEF">
        <w:rPr>
          <w:sz w:val="17"/>
          <w:szCs w:val="17"/>
        </w:rPr>
        <w:t>中金属之间都是反铁磁相互作用。</w:t>
      </w:r>
    </w:p>
    <w:p w14:paraId="68AE3A68" w14:textId="235E55C3" w:rsidR="00335460" w:rsidRDefault="00335460" w:rsidP="00AC494E">
      <w:pPr>
        <w:ind w:firstLineChars="83" w:firstLine="199"/>
      </w:pPr>
    </w:p>
    <w:p w14:paraId="750CD8C7" w14:textId="1E365514" w:rsidR="0053615A" w:rsidRDefault="0053615A" w:rsidP="00AC494E">
      <w:pPr>
        <w:ind w:firstLineChars="83" w:firstLine="199"/>
      </w:pPr>
    </w:p>
    <w:p w14:paraId="256AA62D" w14:textId="0775D1E3" w:rsidR="0053615A" w:rsidRDefault="0053615A" w:rsidP="00AC494E">
      <w:pPr>
        <w:ind w:firstLineChars="83" w:firstLine="199"/>
      </w:pPr>
    </w:p>
    <w:p w14:paraId="4E019428" w14:textId="2D9DA031" w:rsidR="0053615A" w:rsidRDefault="0053615A" w:rsidP="00AC494E">
      <w:pPr>
        <w:ind w:firstLineChars="83" w:firstLine="199"/>
      </w:pPr>
    </w:p>
    <w:p w14:paraId="13175397" w14:textId="00EE8EE4" w:rsidR="0053615A" w:rsidRDefault="0053615A" w:rsidP="00AC494E">
      <w:pPr>
        <w:ind w:firstLineChars="83" w:firstLine="199"/>
      </w:pPr>
    </w:p>
    <w:p w14:paraId="5AEC7BCC" w14:textId="77777777" w:rsidR="0053615A" w:rsidRDefault="0053615A" w:rsidP="00AC494E">
      <w:pPr>
        <w:ind w:firstLineChars="83" w:firstLine="199"/>
      </w:pPr>
    </w:p>
    <w:p w14:paraId="3BB05366" w14:textId="767C3B34" w:rsidR="0053615A" w:rsidRDefault="0053615A" w:rsidP="00AC494E">
      <w:pPr>
        <w:ind w:firstLineChars="83" w:firstLine="199"/>
      </w:pPr>
    </w:p>
    <w:p w14:paraId="656D0B7B" w14:textId="77777777" w:rsidR="0053615A" w:rsidRDefault="0053615A" w:rsidP="008C3A9A">
      <w:pPr>
        <w:ind w:firstLineChars="0" w:firstLine="0"/>
        <w:sectPr w:rsidR="0053615A" w:rsidSect="00366AE8">
          <w:headerReference w:type="default" r:id="rId97"/>
          <w:footnotePr>
            <w:numFmt w:val="decimalEnclosedCircleChinese"/>
            <w:numRestart w:val="eachPage"/>
          </w:footnotePr>
          <w:pgSz w:w="11906" w:h="16838"/>
          <w:pgMar w:top="1701" w:right="1474" w:bottom="1418" w:left="1474" w:header="1134" w:footer="992" w:gutter="0"/>
          <w:cols w:space="720"/>
          <w:docGrid w:type="lines" w:linePitch="312"/>
        </w:sectPr>
      </w:pPr>
    </w:p>
    <w:p w14:paraId="4AB677C0" w14:textId="51CEF14A" w:rsidR="0040067B" w:rsidRPr="00622BF2" w:rsidRDefault="00520942" w:rsidP="00DF2A2B">
      <w:pPr>
        <w:pStyle w:val="1"/>
      </w:pPr>
      <w:bookmarkStart w:id="804" w:name="_Toc16862"/>
      <w:bookmarkStart w:id="805" w:name="_Toc178683546"/>
      <w:bookmarkStart w:id="806" w:name="_Toc171021770"/>
      <w:bookmarkStart w:id="807" w:name="_Toc190854873"/>
      <w:bookmarkStart w:id="808" w:name="_Toc207874187"/>
      <w:r w:rsidRPr="00622BF2">
        <w:rPr>
          <w:rFonts w:hint="eastAsia"/>
        </w:rPr>
        <w:lastRenderedPageBreak/>
        <w:t>参考文献</w:t>
      </w:r>
      <w:bookmarkEnd w:id="804"/>
      <w:bookmarkEnd w:id="805"/>
      <w:bookmarkEnd w:id="806"/>
      <w:bookmarkEnd w:id="807"/>
      <w:bookmarkEnd w:id="808"/>
    </w:p>
    <w:p w14:paraId="0DD17803" w14:textId="77777777" w:rsidR="00DF2A2B" w:rsidRPr="00DF2A2B" w:rsidRDefault="00520942" w:rsidP="00DF2A2B">
      <w:pPr>
        <w:pStyle w:val="EndNoteBibliography"/>
        <w:rPr>
          <w:noProof/>
        </w:rPr>
      </w:pPr>
      <w:r w:rsidRPr="00D82A5B">
        <w:rPr>
          <w:rFonts w:eastAsia="DengXian"/>
          <w:bCs/>
        </w:rPr>
        <w:fldChar w:fldCharType="begin"/>
      </w:r>
      <w:r w:rsidRPr="00622BF2">
        <w:rPr>
          <w:bCs/>
        </w:rPr>
        <w:instrText xml:space="preserve"> ADDIN EN.REFLIST </w:instrText>
      </w:r>
      <w:r w:rsidRPr="00D82A5B">
        <w:rPr>
          <w:rFonts w:eastAsia="DengXian"/>
          <w:bCs/>
        </w:rPr>
        <w:fldChar w:fldCharType="separate"/>
      </w:r>
      <w:bookmarkStart w:id="809" w:name="_ENREF_1"/>
      <w:r w:rsidR="00DF2A2B" w:rsidRPr="00DF2A2B">
        <w:rPr>
          <w:noProof/>
        </w:rPr>
        <w:t>[1]</w:t>
      </w:r>
      <w:r w:rsidR="00DF2A2B" w:rsidRPr="00DF2A2B">
        <w:rPr>
          <w:noProof/>
        </w:rPr>
        <w:tab/>
        <w:t>Chan, T. H.; Taylor, N. T.; Sundaram, S.; Hepplestone, S. P. Phase Stability and Electronic Properties of Hybrid Organic-Inorganic Perovskite Solid Solution (CH(NH</w:t>
      </w:r>
      <w:r w:rsidR="00DF2A2B" w:rsidRPr="00DF2A2B">
        <w:rPr>
          <w:noProof/>
          <w:vertAlign w:val="subscript"/>
        </w:rPr>
        <w:t>2</w:t>
      </w:r>
      <w:r w:rsidR="00DF2A2B" w:rsidRPr="00DF2A2B">
        <w:rPr>
          <w:noProof/>
        </w:rPr>
        <w:t>)</w:t>
      </w:r>
      <w:r w:rsidR="00DF2A2B" w:rsidRPr="00DF2A2B">
        <w:rPr>
          <w:noProof/>
          <w:vertAlign w:val="subscript"/>
        </w:rPr>
        <w:t>2</w:t>
      </w:r>
      <w:r w:rsidR="00DF2A2B" w:rsidRPr="00DF2A2B">
        <w:rPr>
          <w:noProof/>
        </w:rPr>
        <w:t>)</w:t>
      </w:r>
      <w:r w:rsidR="00DF2A2B" w:rsidRPr="00DF2A2B">
        <w:rPr>
          <w:i/>
          <w:noProof/>
          <w:vertAlign w:val="subscript"/>
        </w:rPr>
        <w:t>x</w:t>
      </w:r>
      <w:r w:rsidR="00DF2A2B" w:rsidRPr="00DF2A2B">
        <w:rPr>
          <w:noProof/>
        </w:rPr>
        <w:t xml:space="preserve"> (CH</w:t>
      </w:r>
      <w:r w:rsidR="00DF2A2B" w:rsidRPr="00DF2A2B">
        <w:rPr>
          <w:noProof/>
          <w:vertAlign w:val="subscript"/>
        </w:rPr>
        <w:t>3</w:t>
      </w:r>
      <w:r w:rsidR="00DF2A2B" w:rsidRPr="00DF2A2B">
        <w:rPr>
          <w:noProof/>
        </w:rPr>
        <w:t>NH</w:t>
      </w:r>
      <w:r w:rsidR="00DF2A2B" w:rsidRPr="00DF2A2B">
        <w:rPr>
          <w:noProof/>
          <w:vertAlign w:val="subscript"/>
        </w:rPr>
        <w:t>3</w:t>
      </w:r>
      <w:r w:rsidR="00DF2A2B" w:rsidRPr="00DF2A2B">
        <w:rPr>
          <w:noProof/>
        </w:rPr>
        <w:t>)</w:t>
      </w:r>
      <w:r w:rsidR="00DF2A2B" w:rsidRPr="00DF2A2B">
        <w:rPr>
          <w:noProof/>
          <w:vertAlign w:val="subscript"/>
        </w:rPr>
        <w:t>1-</w:t>
      </w:r>
      <w:r w:rsidR="00DF2A2B" w:rsidRPr="00DF2A2B">
        <w:rPr>
          <w:i/>
          <w:noProof/>
          <w:vertAlign w:val="subscript"/>
        </w:rPr>
        <w:t>x</w:t>
      </w:r>
      <w:r w:rsidR="00DF2A2B" w:rsidRPr="00DF2A2B">
        <w:rPr>
          <w:noProof/>
        </w:rPr>
        <w:t>Pb(Br</w:t>
      </w:r>
      <w:r w:rsidR="00DF2A2B" w:rsidRPr="00DF2A2B">
        <w:rPr>
          <w:i/>
          <w:noProof/>
          <w:vertAlign w:val="subscript"/>
        </w:rPr>
        <w:t>y</w:t>
      </w:r>
      <w:r w:rsidR="00DF2A2B" w:rsidRPr="00DF2A2B">
        <w:rPr>
          <w:noProof/>
        </w:rPr>
        <w:t>I</w:t>
      </w:r>
      <w:r w:rsidR="00DF2A2B" w:rsidRPr="00DF2A2B">
        <w:rPr>
          <w:noProof/>
          <w:vertAlign w:val="subscript"/>
        </w:rPr>
        <w:t>1-</w:t>
      </w:r>
      <w:r w:rsidR="00DF2A2B" w:rsidRPr="00DF2A2B">
        <w:rPr>
          <w:i/>
          <w:noProof/>
          <w:vertAlign w:val="subscript"/>
        </w:rPr>
        <w:t>y</w:t>
      </w:r>
      <w:r w:rsidR="00DF2A2B" w:rsidRPr="00DF2A2B">
        <w:rPr>
          <w:noProof/>
        </w:rPr>
        <w:t>)</w:t>
      </w:r>
      <w:r w:rsidR="00DF2A2B" w:rsidRPr="00DF2A2B">
        <w:rPr>
          <w:noProof/>
          <w:vertAlign w:val="subscript"/>
        </w:rPr>
        <w:t>3</w:t>
      </w:r>
      <w:r w:rsidR="00DF2A2B" w:rsidRPr="00DF2A2B">
        <w:rPr>
          <w:noProof/>
        </w:rPr>
        <w:t xml:space="preserve"> as a Function of Composition. </w:t>
      </w:r>
      <w:r w:rsidR="00DF2A2B" w:rsidRPr="00DF2A2B">
        <w:rPr>
          <w:i/>
          <w:noProof/>
        </w:rPr>
        <w:t>J Phys. Chem. C</w:t>
      </w:r>
      <w:r w:rsidR="00DF2A2B" w:rsidRPr="00DF2A2B">
        <w:rPr>
          <w:noProof/>
        </w:rPr>
        <w:t xml:space="preserve">, </w:t>
      </w:r>
      <w:r w:rsidR="00DF2A2B" w:rsidRPr="00DF2A2B">
        <w:rPr>
          <w:b/>
          <w:noProof/>
        </w:rPr>
        <w:t>2022</w:t>
      </w:r>
      <w:r w:rsidR="00DF2A2B" w:rsidRPr="00DF2A2B">
        <w:rPr>
          <w:noProof/>
        </w:rPr>
        <w:t xml:space="preserve">, </w:t>
      </w:r>
      <w:r w:rsidR="00DF2A2B" w:rsidRPr="00DF2A2B">
        <w:rPr>
          <w:i/>
          <w:noProof/>
        </w:rPr>
        <w:t>126</w:t>
      </w:r>
      <w:r w:rsidR="00DF2A2B" w:rsidRPr="00DF2A2B">
        <w:rPr>
          <w:noProof/>
        </w:rPr>
        <w:t>, 13640-13648.</w:t>
      </w:r>
      <w:bookmarkEnd w:id="809"/>
    </w:p>
    <w:p w14:paraId="6B573E6E" w14:textId="77777777" w:rsidR="00DF2A2B" w:rsidRPr="00DF2A2B" w:rsidRDefault="00DF2A2B" w:rsidP="00DF2A2B">
      <w:pPr>
        <w:pStyle w:val="EndNoteBibliography"/>
        <w:rPr>
          <w:noProof/>
        </w:rPr>
      </w:pPr>
      <w:bookmarkStart w:id="810" w:name="_ENREF_2"/>
      <w:r w:rsidRPr="00DF2A2B">
        <w:rPr>
          <w:noProof/>
        </w:rPr>
        <w:t>[2]</w:t>
      </w:r>
      <w:r w:rsidRPr="00DF2A2B">
        <w:rPr>
          <w:noProof/>
        </w:rPr>
        <w:tab/>
        <w:t xml:space="preserve">Zhou, X. H.; Zeng, Y.; Tang, S. B.; Yu, Z. R.; Cao, L. M.; Du, Z. Y.; He, C. T. Solid Solutions of Flexible Host-Guest Supramolecules for Tuning Molecular Motion and Phase Transitions. </w:t>
      </w:r>
      <w:r w:rsidRPr="00DF2A2B">
        <w:rPr>
          <w:i/>
          <w:noProof/>
        </w:rPr>
        <w:t>Chem. Commun.</w:t>
      </w:r>
      <w:r w:rsidRPr="00DF2A2B">
        <w:rPr>
          <w:noProof/>
        </w:rPr>
        <w:t xml:space="preserve">, </w:t>
      </w:r>
      <w:r w:rsidRPr="00DF2A2B">
        <w:rPr>
          <w:b/>
          <w:noProof/>
        </w:rPr>
        <w:t>2021</w:t>
      </w:r>
      <w:r w:rsidRPr="00DF2A2B">
        <w:rPr>
          <w:noProof/>
        </w:rPr>
        <w:t xml:space="preserve">, </w:t>
      </w:r>
      <w:r w:rsidRPr="00DF2A2B">
        <w:rPr>
          <w:i/>
          <w:noProof/>
        </w:rPr>
        <w:t>57</w:t>
      </w:r>
      <w:r w:rsidRPr="00DF2A2B">
        <w:rPr>
          <w:noProof/>
        </w:rPr>
        <w:t>, 7292-7295.</w:t>
      </w:r>
      <w:bookmarkEnd w:id="810"/>
    </w:p>
    <w:p w14:paraId="5F05A8C5" w14:textId="77777777" w:rsidR="00DF2A2B" w:rsidRPr="00DF2A2B" w:rsidRDefault="00DF2A2B" w:rsidP="00DF2A2B">
      <w:pPr>
        <w:pStyle w:val="EndNoteBibliography"/>
        <w:rPr>
          <w:noProof/>
        </w:rPr>
      </w:pPr>
      <w:bookmarkStart w:id="811" w:name="_ENREF_3"/>
      <w:r w:rsidRPr="00DF2A2B">
        <w:rPr>
          <w:noProof/>
        </w:rPr>
        <w:t>[3]</w:t>
      </w:r>
      <w:r w:rsidRPr="00DF2A2B">
        <w:rPr>
          <w:noProof/>
        </w:rPr>
        <w:tab/>
        <w:t xml:space="preserve">Zhang, S. Y.; Shu, X.; Zeng, Y.; Liu, Q. Y.; Du, Z. Y.; He, C. T.; Zhang, W. X.; Chen, X. M. Molecule-Based Nonlinear Optical Switch with Highly Tunable On-Off Temperature Using a Dual Solid Solution Approach. </w:t>
      </w:r>
      <w:r w:rsidRPr="00DF2A2B">
        <w:rPr>
          <w:i/>
          <w:noProof/>
        </w:rPr>
        <w:t>Nat. Commun.</w:t>
      </w:r>
      <w:r w:rsidRPr="00DF2A2B">
        <w:rPr>
          <w:noProof/>
        </w:rPr>
        <w:t xml:space="preserve">, </w:t>
      </w:r>
      <w:r w:rsidRPr="00DF2A2B">
        <w:rPr>
          <w:b/>
          <w:noProof/>
        </w:rPr>
        <w:t>2020</w:t>
      </w:r>
      <w:r w:rsidRPr="00DF2A2B">
        <w:rPr>
          <w:noProof/>
        </w:rPr>
        <w:t xml:space="preserve">, </w:t>
      </w:r>
      <w:r w:rsidRPr="00DF2A2B">
        <w:rPr>
          <w:i/>
          <w:noProof/>
        </w:rPr>
        <w:t>11</w:t>
      </w:r>
      <w:r w:rsidRPr="00DF2A2B">
        <w:rPr>
          <w:noProof/>
        </w:rPr>
        <w:t>, 2752.</w:t>
      </w:r>
      <w:bookmarkEnd w:id="811"/>
    </w:p>
    <w:p w14:paraId="76766BD3" w14:textId="77777777" w:rsidR="00DF2A2B" w:rsidRPr="00DF2A2B" w:rsidRDefault="00DF2A2B" w:rsidP="00DF2A2B">
      <w:pPr>
        <w:pStyle w:val="EndNoteBibliography"/>
        <w:rPr>
          <w:noProof/>
        </w:rPr>
      </w:pPr>
      <w:bookmarkStart w:id="812" w:name="_ENREF_4"/>
      <w:r w:rsidRPr="00DF2A2B">
        <w:rPr>
          <w:noProof/>
        </w:rPr>
        <w:t>[4]</w:t>
      </w:r>
      <w:r w:rsidRPr="00DF2A2B">
        <w:rPr>
          <w:noProof/>
        </w:rPr>
        <w:tab/>
        <w:t>Chen, S.; Shang, R.; Wang, B. W.; Wang, Z. M.; Gao, S. An A-site Mixed-Ammonium Solid Solution Perovskite Series of [(NH</w:t>
      </w:r>
      <w:r w:rsidRPr="00DF2A2B">
        <w:rPr>
          <w:noProof/>
          <w:vertAlign w:val="subscript"/>
        </w:rPr>
        <w:t>2</w:t>
      </w:r>
      <w:r w:rsidRPr="00DF2A2B">
        <w:rPr>
          <w:noProof/>
        </w:rPr>
        <w:t>NH</w:t>
      </w:r>
      <w:r w:rsidRPr="00DF2A2B">
        <w:rPr>
          <w:noProof/>
          <w:vertAlign w:val="subscript"/>
        </w:rPr>
        <w:t>3</w:t>
      </w:r>
      <w:r w:rsidRPr="00DF2A2B">
        <w:rPr>
          <w:noProof/>
        </w:rPr>
        <w:t>)</w:t>
      </w:r>
      <w:r w:rsidRPr="00DF2A2B">
        <w:rPr>
          <w:i/>
          <w:noProof/>
          <w:vertAlign w:val="subscript"/>
        </w:rPr>
        <w:t>x</w:t>
      </w:r>
      <w:r w:rsidRPr="00DF2A2B">
        <w:rPr>
          <w:noProof/>
        </w:rPr>
        <w:t>(CH</w:t>
      </w:r>
      <w:r w:rsidRPr="00DF2A2B">
        <w:rPr>
          <w:noProof/>
          <w:vertAlign w:val="subscript"/>
        </w:rPr>
        <w:t>3</w:t>
      </w:r>
      <w:r w:rsidRPr="00DF2A2B">
        <w:rPr>
          <w:noProof/>
        </w:rPr>
        <w:t>NH</w:t>
      </w:r>
      <w:r w:rsidRPr="00DF2A2B">
        <w:rPr>
          <w:noProof/>
          <w:vertAlign w:val="subscript"/>
        </w:rPr>
        <w:t>3</w:t>
      </w:r>
      <w:r w:rsidRPr="00DF2A2B">
        <w:rPr>
          <w:noProof/>
        </w:rPr>
        <w:t>)</w:t>
      </w:r>
      <w:r w:rsidRPr="00DF2A2B">
        <w:rPr>
          <w:noProof/>
          <w:vertAlign w:val="subscript"/>
        </w:rPr>
        <w:t>1-</w:t>
      </w:r>
      <w:r w:rsidRPr="00DF2A2B">
        <w:rPr>
          <w:i/>
          <w:noProof/>
          <w:vertAlign w:val="subscript"/>
        </w:rPr>
        <w:t>x</w:t>
      </w:r>
      <w:r w:rsidRPr="00DF2A2B">
        <w:rPr>
          <w:noProof/>
        </w:rPr>
        <w:t>][Mn(HCOO)</w:t>
      </w:r>
      <w:r w:rsidRPr="00DF2A2B">
        <w:rPr>
          <w:noProof/>
          <w:vertAlign w:val="subscript"/>
        </w:rPr>
        <w:t>3</w:t>
      </w:r>
      <w:r w:rsidRPr="00DF2A2B">
        <w:rPr>
          <w:noProof/>
        </w:rPr>
        <w:t>] (</w:t>
      </w:r>
      <w:r w:rsidRPr="00DF2A2B">
        <w:rPr>
          <w:i/>
          <w:noProof/>
        </w:rPr>
        <w:t>x</w:t>
      </w:r>
      <w:r w:rsidRPr="00DF2A2B">
        <w:rPr>
          <w:noProof/>
        </w:rPr>
        <w:t xml:space="preserve">=1.00-0.67). </w:t>
      </w:r>
      <w:r w:rsidRPr="00DF2A2B">
        <w:rPr>
          <w:i/>
          <w:noProof/>
        </w:rPr>
        <w:t>Angew. Chem. Int. Ed. Engl.</w:t>
      </w:r>
      <w:r w:rsidRPr="00DF2A2B">
        <w:rPr>
          <w:noProof/>
        </w:rPr>
        <w:t xml:space="preserve">, </w:t>
      </w:r>
      <w:r w:rsidRPr="00DF2A2B">
        <w:rPr>
          <w:b/>
          <w:noProof/>
        </w:rPr>
        <w:t>2015</w:t>
      </w:r>
      <w:r w:rsidRPr="00DF2A2B">
        <w:rPr>
          <w:noProof/>
        </w:rPr>
        <w:t xml:space="preserve">, </w:t>
      </w:r>
      <w:r w:rsidRPr="00DF2A2B">
        <w:rPr>
          <w:i/>
          <w:noProof/>
        </w:rPr>
        <w:t>54</w:t>
      </w:r>
      <w:r w:rsidRPr="00DF2A2B">
        <w:rPr>
          <w:noProof/>
        </w:rPr>
        <w:t>, 11093-11096.</w:t>
      </w:r>
      <w:bookmarkEnd w:id="812"/>
    </w:p>
    <w:p w14:paraId="41630EEB" w14:textId="77777777" w:rsidR="00DF2A2B" w:rsidRPr="00DF2A2B" w:rsidRDefault="00DF2A2B" w:rsidP="00DF2A2B">
      <w:pPr>
        <w:pStyle w:val="EndNoteBibliography"/>
        <w:rPr>
          <w:noProof/>
        </w:rPr>
      </w:pPr>
      <w:bookmarkStart w:id="813" w:name="_ENREF_5"/>
      <w:r w:rsidRPr="00DF2A2B">
        <w:rPr>
          <w:noProof/>
        </w:rPr>
        <w:t>[5]</w:t>
      </w:r>
      <w:r w:rsidRPr="00DF2A2B">
        <w:rPr>
          <w:noProof/>
        </w:rPr>
        <w:tab/>
        <w:t xml:space="preserve">Zeng, M. H.; Wang, B.; Wang, X. Y.; Zhang, W. X.; Chen, X. M.; Gao, S. Chiral Magnetic Metal-Organic Frameworks of Dimetal Subunits: Magnetism Tuning by Mixed-Metal Compositions of the Solid Solutions. </w:t>
      </w:r>
      <w:r w:rsidRPr="00DF2A2B">
        <w:rPr>
          <w:i/>
          <w:noProof/>
        </w:rPr>
        <w:t>Inorg. Chem.</w:t>
      </w:r>
      <w:r w:rsidRPr="00DF2A2B">
        <w:rPr>
          <w:noProof/>
        </w:rPr>
        <w:t xml:space="preserve">, </w:t>
      </w:r>
      <w:r w:rsidRPr="00DF2A2B">
        <w:rPr>
          <w:b/>
          <w:noProof/>
        </w:rPr>
        <w:t>2006</w:t>
      </w:r>
      <w:r w:rsidRPr="00DF2A2B">
        <w:rPr>
          <w:noProof/>
        </w:rPr>
        <w:t xml:space="preserve">, </w:t>
      </w:r>
      <w:r w:rsidRPr="00DF2A2B">
        <w:rPr>
          <w:i/>
          <w:noProof/>
        </w:rPr>
        <w:t>45</w:t>
      </w:r>
      <w:r w:rsidRPr="00DF2A2B">
        <w:rPr>
          <w:noProof/>
        </w:rPr>
        <w:t>, 7069-7076.</w:t>
      </w:r>
      <w:bookmarkEnd w:id="813"/>
    </w:p>
    <w:p w14:paraId="55CC730F" w14:textId="77777777" w:rsidR="00DF2A2B" w:rsidRPr="00DF2A2B" w:rsidRDefault="00DF2A2B" w:rsidP="00DF2A2B">
      <w:pPr>
        <w:pStyle w:val="EndNoteBibliography"/>
        <w:rPr>
          <w:noProof/>
        </w:rPr>
      </w:pPr>
      <w:bookmarkStart w:id="814" w:name="_ENREF_6"/>
      <w:r w:rsidRPr="00DF2A2B">
        <w:rPr>
          <w:noProof/>
        </w:rPr>
        <w:t>[6]</w:t>
      </w:r>
      <w:r w:rsidRPr="00DF2A2B">
        <w:rPr>
          <w:noProof/>
        </w:rPr>
        <w:tab/>
        <w:t xml:space="preserve">Huang, C. R.; Luo, X.; Chen, X. G.; Song, X. J.; Zhang, Z. X.; Xiong, R. G. A Multiaxial Lead-Free Two-Dimensional Organic-Inorganic Perovskite Ferroelectric. </w:t>
      </w:r>
      <w:r w:rsidRPr="00DF2A2B">
        <w:rPr>
          <w:i/>
          <w:noProof/>
        </w:rPr>
        <w:t>Natl. Sci. Rev.</w:t>
      </w:r>
      <w:r w:rsidRPr="00DF2A2B">
        <w:rPr>
          <w:noProof/>
        </w:rPr>
        <w:t xml:space="preserve">, </w:t>
      </w:r>
      <w:r w:rsidRPr="00DF2A2B">
        <w:rPr>
          <w:b/>
          <w:noProof/>
        </w:rPr>
        <w:t>2021</w:t>
      </w:r>
      <w:r w:rsidRPr="00DF2A2B">
        <w:rPr>
          <w:noProof/>
        </w:rPr>
        <w:t xml:space="preserve">, </w:t>
      </w:r>
      <w:r w:rsidRPr="00DF2A2B">
        <w:rPr>
          <w:i/>
          <w:noProof/>
        </w:rPr>
        <w:t>8</w:t>
      </w:r>
      <w:r w:rsidRPr="00DF2A2B">
        <w:rPr>
          <w:noProof/>
        </w:rPr>
        <w:t>, nwaa232.</w:t>
      </w:r>
      <w:bookmarkEnd w:id="814"/>
    </w:p>
    <w:p w14:paraId="3FBE9DD9" w14:textId="77777777" w:rsidR="00DF2A2B" w:rsidRPr="00DF2A2B" w:rsidRDefault="00DF2A2B" w:rsidP="00DF2A2B">
      <w:pPr>
        <w:pStyle w:val="EndNoteBibliography"/>
        <w:rPr>
          <w:noProof/>
        </w:rPr>
      </w:pPr>
      <w:bookmarkStart w:id="815" w:name="_ENREF_7"/>
      <w:r w:rsidRPr="00DF2A2B">
        <w:rPr>
          <w:noProof/>
        </w:rPr>
        <w:t>[7]</w:t>
      </w:r>
      <w:r w:rsidRPr="00DF2A2B">
        <w:rPr>
          <w:noProof/>
        </w:rPr>
        <w:tab/>
        <w:t xml:space="preserve">Xu, X. L.; Xiao, L. B.; Zhao, J.; Pan, B. K.; Li, J.; Liao, W. Q.; Xiong, R. G.; Zou, G. F. Molecular Ferroelectrics-Driven High-Performance Perovskite Solar Cells. </w:t>
      </w:r>
      <w:r w:rsidRPr="00DF2A2B">
        <w:rPr>
          <w:i/>
          <w:noProof/>
        </w:rPr>
        <w:t>Angew. Chem. Int. Ed. Engl.</w:t>
      </w:r>
      <w:r w:rsidRPr="00DF2A2B">
        <w:rPr>
          <w:noProof/>
        </w:rPr>
        <w:t xml:space="preserve">, </w:t>
      </w:r>
      <w:r w:rsidRPr="00DF2A2B">
        <w:rPr>
          <w:b/>
          <w:noProof/>
        </w:rPr>
        <w:t>2020</w:t>
      </w:r>
      <w:r w:rsidRPr="00DF2A2B">
        <w:rPr>
          <w:noProof/>
        </w:rPr>
        <w:t xml:space="preserve">, </w:t>
      </w:r>
      <w:r w:rsidRPr="00DF2A2B">
        <w:rPr>
          <w:i/>
          <w:noProof/>
        </w:rPr>
        <w:t>59</w:t>
      </w:r>
      <w:r w:rsidRPr="00DF2A2B">
        <w:rPr>
          <w:noProof/>
        </w:rPr>
        <w:t>, 19974-19982.</w:t>
      </w:r>
      <w:bookmarkEnd w:id="815"/>
    </w:p>
    <w:p w14:paraId="1E2E19EC" w14:textId="77777777" w:rsidR="00DF2A2B" w:rsidRPr="00DF2A2B" w:rsidRDefault="00DF2A2B" w:rsidP="00DF2A2B">
      <w:pPr>
        <w:pStyle w:val="EndNoteBibliography"/>
        <w:rPr>
          <w:noProof/>
        </w:rPr>
      </w:pPr>
      <w:bookmarkStart w:id="816" w:name="_ENREF_8"/>
      <w:r w:rsidRPr="00DF2A2B">
        <w:rPr>
          <w:noProof/>
        </w:rPr>
        <w:t>[8]</w:t>
      </w:r>
      <w:r w:rsidRPr="00DF2A2B">
        <w:rPr>
          <w:noProof/>
        </w:rPr>
        <w:tab/>
        <w:t xml:space="preserve">Spaldin, N. A. Multiferroics: Past, Present, and Future. </w:t>
      </w:r>
      <w:r w:rsidRPr="00DF2A2B">
        <w:rPr>
          <w:i/>
          <w:noProof/>
        </w:rPr>
        <w:t>Mrs. Bull.</w:t>
      </w:r>
      <w:r w:rsidRPr="00DF2A2B">
        <w:rPr>
          <w:noProof/>
        </w:rPr>
        <w:t xml:space="preserve">, </w:t>
      </w:r>
      <w:r w:rsidRPr="00DF2A2B">
        <w:rPr>
          <w:b/>
          <w:noProof/>
        </w:rPr>
        <w:t>2017</w:t>
      </w:r>
      <w:r w:rsidRPr="00DF2A2B">
        <w:rPr>
          <w:noProof/>
        </w:rPr>
        <w:t xml:space="preserve">, </w:t>
      </w:r>
      <w:r w:rsidRPr="00DF2A2B">
        <w:rPr>
          <w:i/>
          <w:noProof/>
        </w:rPr>
        <w:t>42</w:t>
      </w:r>
      <w:r w:rsidRPr="00DF2A2B">
        <w:rPr>
          <w:noProof/>
        </w:rPr>
        <w:t>, 385-389.</w:t>
      </w:r>
      <w:bookmarkEnd w:id="816"/>
    </w:p>
    <w:p w14:paraId="0325152E" w14:textId="77777777" w:rsidR="00DF2A2B" w:rsidRPr="00DF2A2B" w:rsidRDefault="00DF2A2B" w:rsidP="00DF2A2B">
      <w:pPr>
        <w:pStyle w:val="EndNoteBibliography"/>
        <w:rPr>
          <w:noProof/>
        </w:rPr>
      </w:pPr>
      <w:bookmarkStart w:id="817" w:name="_ENREF_9"/>
      <w:r w:rsidRPr="00DF2A2B">
        <w:rPr>
          <w:noProof/>
        </w:rPr>
        <w:t>[9]</w:t>
      </w:r>
      <w:r w:rsidRPr="00DF2A2B">
        <w:rPr>
          <w:noProof/>
        </w:rPr>
        <w:tab/>
        <w:t xml:space="preserve">Saparov, B.; Mitzi, D. B. Organic-Inorganic Perovskites: Structural Versatility for Functional Materials Design. </w:t>
      </w:r>
      <w:r w:rsidRPr="00DF2A2B">
        <w:rPr>
          <w:i/>
          <w:noProof/>
        </w:rPr>
        <w:t>Chem. Rev.</w:t>
      </w:r>
      <w:r w:rsidRPr="00DF2A2B">
        <w:rPr>
          <w:noProof/>
        </w:rPr>
        <w:t xml:space="preserve">, </w:t>
      </w:r>
      <w:r w:rsidRPr="00DF2A2B">
        <w:rPr>
          <w:b/>
          <w:noProof/>
        </w:rPr>
        <w:t>2016</w:t>
      </w:r>
      <w:r w:rsidRPr="00DF2A2B">
        <w:rPr>
          <w:noProof/>
        </w:rPr>
        <w:t xml:space="preserve">, </w:t>
      </w:r>
      <w:r w:rsidRPr="00DF2A2B">
        <w:rPr>
          <w:i/>
          <w:noProof/>
        </w:rPr>
        <w:t>116</w:t>
      </w:r>
      <w:r w:rsidRPr="00DF2A2B">
        <w:rPr>
          <w:noProof/>
        </w:rPr>
        <w:t>, 4558-4596.</w:t>
      </w:r>
      <w:bookmarkEnd w:id="817"/>
    </w:p>
    <w:p w14:paraId="5E5DACBB" w14:textId="77777777" w:rsidR="00DF2A2B" w:rsidRPr="00DF2A2B" w:rsidRDefault="00DF2A2B" w:rsidP="00DF2A2B">
      <w:pPr>
        <w:pStyle w:val="EndNoteBibliography"/>
        <w:rPr>
          <w:noProof/>
        </w:rPr>
      </w:pPr>
      <w:bookmarkStart w:id="818" w:name="_ENREF_10"/>
      <w:r w:rsidRPr="00DF2A2B">
        <w:rPr>
          <w:noProof/>
        </w:rPr>
        <w:t>[10]</w:t>
      </w:r>
      <w:r w:rsidRPr="00DF2A2B">
        <w:rPr>
          <w:noProof/>
        </w:rPr>
        <w:tab/>
        <w:t xml:space="preserve">Fiebig, M.; Lottermoser, T.; Meier, D.; Trassin, M. The Evolution of Multiferroics. </w:t>
      </w:r>
      <w:r w:rsidRPr="00DF2A2B">
        <w:rPr>
          <w:i/>
          <w:noProof/>
        </w:rPr>
        <w:t>Nat. Rev. Mater.</w:t>
      </w:r>
      <w:r w:rsidRPr="00DF2A2B">
        <w:rPr>
          <w:noProof/>
        </w:rPr>
        <w:t xml:space="preserve">, </w:t>
      </w:r>
      <w:r w:rsidRPr="00DF2A2B">
        <w:rPr>
          <w:b/>
          <w:noProof/>
        </w:rPr>
        <w:t>2016</w:t>
      </w:r>
      <w:r w:rsidRPr="00DF2A2B">
        <w:rPr>
          <w:noProof/>
        </w:rPr>
        <w:t xml:space="preserve">, </w:t>
      </w:r>
      <w:r w:rsidRPr="00DF2A2B">
        <w:rPr>
          <w:i/>
          <w:noProof/>
        </w:rPr>
        <w:t>1</w:t>
      </w:r>
      <w:r w:rsidRPr="00DF2A2B">
        <w:rPr>
          <w:noProof/>
        </w:rPr>
        <w:t>, 16046.</w:t>
      </w:r>
      <w:bookmarkEnd w:id="818"/>
    </w:p>
    <w:p w14:paraId="2C0A53CB" w14:textId="77777777" w:rsidR="00DF2A2B" w:rsidRPr="00DF2A2B" w:rsidRDefault="00DF2A2B" w:rsidP="00DF2A2B">
      <w:pPr>
        <w:pStyle w:val="EndNoteBibliography"/>
        <w:rPr>
          <w:noProof/>
        </w:rPr>
      </w:pPr>
      <w:bookmarkStart w:id="819" w:name="_ENREF_11"/>
      <w:r w:rsidRPr="00DF2A2B">
        <w:rPr>
          <w:noProof/>
        </w:rPr>
        <w:t>[11]</w:t>
      </w:r>
      <w:r w:rsidRPr="00DF2A2B">
        <w:rPr>
          <w:noProof/>
        </w:rPr>
        <w:tab/>
        <w:t xml:space="preserve">Ma, J.; Hu, J.; Li, Z.; Nan, C. W. Recent Progress in Multiferroic Magnetoelectric Composites: from Bulk to Thin Films. </w:t>
      </w:r>
      <w:r w:rsidRPr="00DF2A2B">
        <w:rPr>
          <w:i/>
          <w:noProof/>
        </w:rPr>
        <w:t>Adv. Mater.</w:t>
      </w:r>
      <w:r w:rsidRPr="00DF2A2B">
        <w:rPr>
          <w:noProof/>
        </w:rPr>
        <w:t xml:space="preserve">, </w:t>
      </w:r>
      <w:r w:rsidRPr="00DF2A2B">
        <w:rPr>
          <w:b/>
          <w:noProof/>
        </w:rPr>
        <w:t>2011</w:t>
      </w:r>
      <w:r w:rsidRPr="00DF2A2B">
        <w:rPr>
          <w:noProof/>
        </w:rPr>
        <w:t xml:space="preserve">, </w:t>
      </w:r>
      <w:r w:rsidRPr="00DF2A2B">
        <w:rPr>
          <w:i/>
          <w:noProof/>
        </w:rPr>
        <w:t>23</w:t>
      </w:r>
      <w:r w:rsidRPr="00DF2A2B">
        <w:rPr>
          <w:noProof/>
        </w:rPr>
        <w:t>, 1062-1087.</w:t>
      </w:r>
      <w:bookmarkEnd w:id="819"/>
    </w:p>
    <w:p w14:paraId="02DDF1D0" w14:textId="77777777" w:rsidR="00DF2A2B" w:rsidRPr="00DF2A2B" w:rsidRDefault="00DF2A2B" w:rsidP="00DF2A2B">
      <w:pPr>
        <w:pStyle w:val="EndNoteBibliography"/>
        <w:rPr>
          <w:noProof/>
        </w:rPr>
      </w:pPr>
      <w:bookmarkStart w:id="820" w:name="_ENREF_12"/>
      <w:r w:rsidRPr="00DF2A2B">
        <w:rPr>
          <w:noProof/>
        </w:rPr>
        <w:lastRenderedPageBreak/>
        <w:t>[12]</w:t>
      </w:r>
      <w:r w:rsidRPr="00DF2A2B">
        <w:rPr>
          <w:noProof/>
        </w:rPr>
        <w:tab/>
        <w:t xml:space="preserve">Spaldin, N. A.; Cheong, S. W.; Ramesh, R. Multiferroics: Past, Present, and Future. </w:t>
      </w:r>
      <w:r w:rsidRPr="00DF2A2B">
        <w:rPr>
          <w:i/>
          <w:noProof/>
        </w:rPr>
        <w:t>Phys. Today</w:t>
      </w:r>
      <w:r w:rsidRPr="00DF2A2B">
        <w:rPr>
          <w:noProof/>
        </w:rPr>
        <w:t xml:space="preserve">, </w:t>
      </w:r>
      <w:r w:rsidRPr="00DF2A2B">
        <w:rPr>
          <w:b/>
          <w:noProof/>
        </w:rPr>
        <w:t>2010</w:t>
      </w:r>
      <w:r w:rsidRPr="00DF2A2B">
        <w:rPr>
          <w:noProof/>
        </w:rPr>
        <w:t xml:space="preserve">, </w:t>
      </w:r>
      <w:r w:rsidRPr="00DF2A2B">
        <w:rPr>
          <w:i/>
          <w:noProof/>
        </w:rPr>
        <w:t>63</w:t>
      </w:r>
      <w:r w:rsidRPr="00DF2A2B">
        <w:rPr>
          <w:noProof/>
        </w:rPr>
        <w:t>, 38-43.</w:t>
      </w:r>
      <w:bookmarkEnd w:id="820"/>
    </w:p>
    <w:p w14:paraId="339B8159" w14:textId="77777777" w:rsidR="00DF2A2B" w:rsidRPr="00DF2A2B" w:rsidRDefault="00DF2A2B" w:rsidP="00DF2A2B">
      <w:pPr>
        <w:pStyle w:val="EndNoteBibliography"/>
        <w:rPr>
          <w:noProof/>
        </w:rPr>
      </w:pPr>
      <w:bookmarkStart w:id="821" w:name="_ENREF_13"/>
      <w:r w:rsidRPr="00DF2A2B">
        <w:rPr>
          <w:noProof/>
        </w:rPr>
        <w:t>[13]</w:t>
      </w:r>
      <w:r w:rsidRPr="00DF2A2B">
        <w:rPr>
          <w:noProof/>
        </w:rPr>
        <w:tab/>
        <w:t xml:space="preserve">Khomskii, D. Classifying Multiferroics: Mechanisms and Effects[M]. </w:t>
      </w:r>
      <w:r w:rsidRPr="00DF2A2B">
        <w:rPr>
          <w:b/>
          <w:noProof/>
        </w:rPr>
        <w:t>2009</w:t>
      </w:r>
      <w:r w:rsidRPr="00DF2A2B">
        <w:rPr>
          <w:noProof/>
        </w:rPr>
        <w:t>.</w:t>
      </w:r>
      <w:bookmarkEnd w:id="821"/>
    </w:p>
    <w:p w14:paraId="6551CD97" w14:textId="77777777" w:rsidR="00DF2A2B" w:rsidRPr="00DF2A2B" w:rsidRDefault="00DF2A2B" w:rsidP="00DF2A2B">
      <w:pPr>
        <w:pStyle w:val="EndNoteBibliography"/>
        <w:rPr>
          <w:noProof/>
        </w:rPr>
      </w:pPr>
      <w:bookmarkStart w:id="822" w:name="_ENREF_14"/>
      <w:r w:rsidRPr="00DF2A2B">
        <w:rPr>
          <w:noProof/>
        </w:rPr>
        <w:t>[14]</w:t>
      </w:r>
      <w:r w:rsidRPr="00DF2A2B">
        <w:rPr>
          <w:noProof/>
        </w:rPr>
        <w:tab/>
        <w:t xml:space="preserve">Cheetham, A. K.; Rao, C. N. Materials Science. There's Room in the Middle. </w:t>
      </w:r>
      <w:r w:rsidRPr="00DF2A2B">
        <w:rPr>
          <w:i/>
          <w:noProof/>
        </w:rPr>
        <w:t>Science</w:t>
      </w:r>
      <w:r w:rsidRPr="00DF2A2B">
        <w:rPr>
          <w:noProof/>
        </w:rPr>
        <w:t xml:space="preserve">, </w:t>
      </w:r>
      <w:r w:rsidRPr="00DF2A2B">
        <w:rPr>
          <w:b/>
          <w:noProof/>
        </w:rPr>
        <w:t>2007</w:t>
      </w:r>
      <w:r w:rsidRPr="00DF2A2B">
        <w:rPr>
          <w:noProof/>
        </w:rPr>
        <w:t xml:space="preserve">, </w:t>
      </w:r>
      <w:r w:rsidRPr="00DF2A2B">
        <w:rPr>
          <w:i/>
          <w:noProof/>
        </w:rPr>
        <w:t>318</w:t>
      </w:r>
      <w:r w:rsidRPr="00DF2A2B">
        <w:rPr>
          <w:noProof/>
        </w:rPr>
        <w:t>, 58-59.</w:t>
      </w:r>
      <w:bookmarkEnd w:id="822"/>
    </w:p>
    <w:p w14:paraId="713F48E4" w14:textId="77777777" w:rsidR="00DF2A2B" w:rsidRPr="00DF2A2B" w:rsidRDefault="00DF2A2B" w:rsidP="00DF2A2B">
      <w:pPr>
        <w:pStyle w:val="EndNoteBibliography"/>
        <w:rPr>
          <w:noProof/>
        </w:rPr>
      </w:pPr>
      <w:bookmarkStart w:id="823" w:name="_ENREF_15"/>
      <w:r w:rsidRPr="00DF2A2B">
        <w:rPr>
          <w:noProof/>
        </w:rPr>
        <w:t>[15]</w:t>
      </w:r>
      <w:r w:rsidRPr="00DF2A2B">
        <w:rPr>
          <w:noProof/>
        </w:rPr>
        <w:tab/>
        <w:t xml:space="preserve">Mitzi, D. B. Synthesis, Structure, and Properties of Organic-Inorganic Perovskites and Related Materials[M]. John Wiley &amp; Sons, Inc., </w:t>
      </w:r>
      <w:r w:rsidRPr="00DF2A2B">
        <w:rPr>
          <w:b/>
          <w:noProof/>
        </w:rPr>
        <w:t>1999</w:t>
      </w:r>
      <w:r w:rsidRPr="00DF2A2B">
        <w:rPr>
          <w:noProof/>
        </w:rPr>
        <w:t>.</w:t>
      </w:r>
      <w:bookmarkEnd w:id="823"/>
    </w:p>
    <w:p w14:paraId="564A8D00" w14:textId="77777777" w:rsidR="00DF2A2B" w:rsidRPr="00DF2A2B" w:rsidRDefault="00DF2A2B" w:rsidP="00DF2A2B">
      <w:pPr>
        <w:pStyle w:val="EndNoteBibliography"/>
        <w:rPr>
          <w:noProof/>
        </w:rPr>
      </w:pPr>
      <w:bookmarkStart w:id="824" w:name="_ENREF_16"/>
      <w:r w:rsidRPr="00DF2A2B">
        <w:rPr>
          <w:noProof/>
        </w:rPr>
        <w:t>[16]</w:t>
      </w:r>
      <w:r w:rsidRPr="00DF2A2B">
        <w:rPr>
          <w:noProof/>
        </w:rPr>
        <w:tab/>
        <w:t xml:space="preserve">Wang, Z.-L.; Kang, Z. C. Functional and Smart Materials: Structural Evolution and Structure Analysis[M]. Plenum Press • New York and London, </w:t>
      </w:r>
      <w:r w:rsidRPr="00DF2A2B">
        <w:rPr>
          <w:b/>
          <w:noProof/>
        </w:rPr>
        <w:t>1998</w:t>
      </w:r>
      <w:r w:rsidRPr="00DF2A2B">
        <w:rPr>
          <w:noProof/>
        </w:rPr>
        <w:t>.</w:t>
      </w:r>
      <w:bookmarkEnd w:id="824"/>
    </w:p>
    <w:p w14:paraId="68B30F2B" w14:textId="77777777" w:rsidR="00DF2A2B" w:rsidRPr="00DF2A2B" w:rsidRDefault="00DF2A2B" w:rsidP="00DF2A2B">
      <w:pPr>
        <w:pStyle w:val="EndNoteBibliography"/>
        <w:rPr>
          <w:noProof/>
        </w:rPr>
      </w:pPr>
      <w:bookmarkStart w:id="825" w:name="_ENREF_17"/>
      <w:r w:rsidRPr="00DF2A2B">
        <w:rPr>
          <w:noProof/>
        </w:rPr>
        <w:t>[17]</w:t>
      </w:r>
      <w:r w:rsidRPr="00DF2A2B">
        <w:rPr>
          <w:noProof/>
        </w:rPr>
        <w:tab/>
        <w:t>Shirane, G.; Suzuki, K.; Takeda, A. Phase Transitions in Solid Solutions of PbZrO</w:t>
      </w:r>
      <w:r w:rsidRPr="00DF2A2B">
        <w:rPr>
          <w:noProof/>
          <w:vertAlign w:val="subscript"/>
        </w:rPr>
        <w:t>3</w:t>
      </w:r>
      <w:r w:rsidRPr="00DF2A2B">
        <w:rPr>
          <w:noProof/>
        </w:rPr>
        <w:t xml:space="preserve"> and PbTiO</w:t>
      </w:r>
      <w:r w:rsidRPr="00DF2A2B">
        <w:rPr>
          <w:noProof/>
          <w:vertAlign w:val="subscript"/>
        </w:rPr>
        <w:t xml:space="preserve">3 </w:t>
      </w:r>
      <w:r w:rsidRPr="00DF2A2B">
        <w:rPr>
          <w:noProof/>
        </w:rPr>
        <w:t xml:space="preserve">(II) X-ray Study. </w:t>
      </w:r>
      <w:r w:rsidRPr="00DF2A2B">
        <w:rPr>
          <w:i/>
          <w:noProof/>
        </w:rPr>
        <w:t>J. Phys. Soc. Jpn.</w:t>
      </w:r>
      <w:r w:rsidRPr="00DF2A2B">
        <w:rPr>
          <w:noProof/>
        </w:rPr>
        <w:t xml:space="preserve">, </w:t>
      </w:r>
      <w:r w:rsidRPr="00DF2A2B">
        <w:rPr>
          <w:b/>
          <w:noProof/>
        </w:rPr>
        <w:t>1952</w:t>
      </w:r>
      <w:r w:rsidRPr="00DF2A2B">
        <w:rPr>
          <w:noProof/>
        </w:rPr>
        <w:t xml:space="preserve">, </w:t>
      </w:r>
      <w:r w:rsidRPr="00DF2A2B">
        <w:rPr>
          <w:i/>
          <w:noProof/>
        </w:rPr>
        <w:t>7</w:t>
      </w:r>
      <w:r w:rsidRPr="00DF2A2B">
        <w:rPr>
          <w:noProof/>
        </w:rPr>
        <w:t>, 12-18.</w:t>
      </w:r>
      <w:bookmarkEnd w:id="825"/>
    </w:p>
    <w:p w14:paraId="5AF606E8" w14:textId="77777777" w:rsidR="00DF2A2B" w:rsidRPr="00DF2A2B" w:rsidRDefault="00DF2A2B" w:rsidP="00DF2A2B">
      <w:pPr>
        <w:pStyle w:val="EndNoteBibliography"/>
        <w:rPr>
          <w:noProof/>
        </w:rPr>
      </w:pPr>
      <w:bookmarkStart w:id="826" w:name="_ENREF_18"/>
      <w:r w:rsidRPr="00DF2A2B">
        <w:rPr>
          <w:noProof/>
        </w:rPr>
        <w:t>[18]</w:t>
      </w:r>
      <w:r w:rsidRPr="00DF2A2B">
        <w:rPr>
          <w:noProof/>
        </w:rPr>
        <w:tab/>
        <w:t xml:space="preserve">Sha, T. T.; Xiong, Y. A.; Pan, Q.; Chen, X. G.; Song, X. J.; Yao, J.; Miao, S. R.; Jing, Z. Y.; Feng, Z. J.; You, Y. M.; Xiong, R. G. Fluorinated 2D Lead Iodide Perovskite Ferroelectrics. </w:t>
      </w:r>
      <w:r w:rsidRPr="00DF2A2B">
        <w:rPr>
          <w:i/>
          <w:noProof/>
        </w:rPr>
        <w:t>Adv. Mater.</w:t>
      </w:r>
      <w:r w:rsidRPr="00DF2A2B">
        <w:rPr>
          <w:noProof/>
        </w:rPr>
        <w:t xml:space="preserve">, </w:t>
      </w:r>
      <w:r w:rsidRPr="00DF2A2B">
        <w:rPr>
          <w:b/>
          <w:noProof/>
        </w:rPr>
        <w:t>2019</w:t>
      </w:r>
      <w:r w:rsidRPr="00DF2A2B">
        <w:rPr>
          <w:noProof/>
        </w:rPr>
        <w:t xml:space="preserve">, </w:t>
      </w:r>
      <w:r w:rsidRPr="00DF2A2B">
        <w:rPr>
          <w:i/>
          <w:noProof/>
        </w:rPr>
        <w:t>31</w:t>
      </w:r>
      <w:r w:rsidRPr="00DF2A2B">
        <w:rPr>
          <w:noProof/>
        </w:rPr>
        <w:t>, e1901843.</w:t>
      </w:r>
      <w:bookmarkEnd w:id="826"/>
    </w:p>
    <w:p w14:paraId="0A5D1E0E" w14:textId="77777777" w:rsidR="00DF2A2B" w:rsidRPr="00DF2A2B" w:rsidRDefault="00DF2A2B" w:rsidP="00DF2A2B">
      <w:pPr>
        <w:pStyle w:val="EndNoteBibliography"/>
        <w:rPr>
          <w:noProof/>
        </w:rPr>
      </w:pPr>
      <w:bookmarkStart w:id="827" w:name="_ENREF_19"/>
      <w:r w:rsidRPr="00DF2A2B">
        <w:rPr>
          <w:noProof/>
        </w:rPr>
        <w:t>[19]</w:t>
      </w:r>
      <w:r w:rsidRPr="00DF2A2B">
        <w:rPr>
          <w:noProof/>
        </w:rPr>
        <w:tab/>
        <w:t xml:space="preserve">Pradhan, D. K.; Kumari, S.; Vasudevan, R. K.; Strelcov, E.; Puli, V. S.; Pradhan, D. K.; Kumar, A.; Gregg, J. M.; Pradhan, A. K.; Kalinin, S. V.; Katiyar, R. S. Exploring the Magnetoelectric Coupling at the Composite Interfaces of FE/FM/FE Heterostructures. </w:t>
      </w:r>
      <w:r w:rsidRPr="00DF2A2B">
        <w:rPr>
          <w:i/>
          <w:noProof/>
        </w:rPr>
        <w:t>Sci. Rep.</w:t>
      </w:r>
      <w:r w:rsidRPr="00DF2A2B">
        <w:rPr>
          <w:noProof/>
        </w:rPr>
        <w:t xml:space="preserve">, </w:t>
      </w:r>
      <w:r w:rsidRPr="00DF2A2B">
        <w:rPr>
          <w:b/>
          <w:noProof/>
        </w:rPr>
        <w:t>2018</w:t>
      </w:r>
      <w:r w:rsidRPr="00DF2A2B">
        <w:rPr>
          <w:noProof/>
        </w:rPr>
        <w:t xml:space="preserve">, </w:t>
      </w:r>
      <w:r w:rsidRPr="00DF2A2B">
        <w:rPr>
          <w:i/>
          <w:noProof/>
        </w:rPr>
        <w:t>8</w:t>
      </w:r>
      <w:r w:rsidRPr="00DF2A2B">
        <w:rPr>
          <w:noProof/>
        </w:rPr>
        <w:t>, 17381.</w:t>
      </w:r>
      <w:bookmarkEnd w:id="827"/>
    </w:p>
    <w:p w14:paraId="3DD07407" w14:textId="77777777" w:rsidR="00DF2A2B" w:rsidRPr="00DF2A2B" w:rsidRDefault="00DF2A2B" w:rsidP="00DF2A2B">
      <w:pPr>
        <w:pStyle w:val="EndNoteBibliography"/>
        <w:rPr>
          <w:noProof/>
        </w:rPr>
      </w:pPr>
      <w:bookmarkStart w:id="828" w:name="_ENREF_20"/>
      <w:r w:rsidRPr="00DF2A2B">
        <w:rPr>
          <w:noProof/>
        </w:rPr>
        <w:t>[20]</w:t>
      </w:r>
      <w:r w:rsidRPr="00DF2A2B">
        <w:rPr>
          <w:noProof/>
        </w:rPr>
        <w:tab/>
        <w:t>Bartek, N.; Shvartsman, V. V.; Bouyanfif, H.; Schmitz, A.; Bacher, G.; Olthof, S.; Sirotinskaya, S.; Benson, N.; Lupascu, D. C. Band Gap of Pb(Fe</w:t>
      </w:r>
      <w:r w:rsidRPr="00DF2A2B">
        <w:rPr>
          <w:noProof/>
          <w:vertAlign w:val="subscript"/>
        </w:rPr>
        <w:t>0.5</w:t>
      </w:r>
      <w:r w:rsidRPr="00DF2A2B">
        <w:rPr>
          <w:noProof/>
        </w:rPr>
        <w:t>Nb</w:t>
      </w:r>
      <w:r w:rsidRPr="00DF2A2B">
        <w:rPr>
          <w:noProof/>
          <w:vertAlign w:val="subscript"/>
        </w:rPr>
        <w:t>0.5</w:t>
      </w:r>
      <w:r w:rsidRPr="00DF2A2B">
        <w:rPr>
          <w:noProof/>
        </w:rPr>
        <w:t>)O</w:t>
      </w:r>
      <w:r w:rsidRPr="00DF2A2B">
        <w:rPr>
          <w:noProof/>
          <w:vertAlign w:val="subscript"/>
        </w:rPr>
        <w:t>3</w:t>
      </w:r>
      <w:r w:rsidRPr="00DF2A2B">
        <w:rPr>
          <w:noProof/>
        </w:rPr>
        <w:t xml:space="preserve"> Thin Films Prepared by Pulsed Laser Deposition. </w:t>
      </w:r>
      <w:r w:rsidRPr="00DF2A2B">
        <w:rPr>
          <w:i/>
          <w:noProof/>
        </w:rPr>
        <w:t>Materials</w:t>
      </w:r>
      <w:r w:rsidRPr="00DF2A2B">
        <w:rPr>
          <w:noProof/>
        </w:rPr>
        <w:t xml:space="preserve">, </w:t>
      </w:r>
      <w:r w:rsidRPr="00DF2A2B">
        <w:rPr>
          <w:b/>
          <w:noProof/>
        </w:rPr>
        <w:t>2021</w:t>
      </w:r>
      <w:r w:rsidRPr="00DF2A2B">
        <w:rPr>
          <w:noProof/>
        </w:rPr>
        <w:t xml:space="preserve">, </w:t>
      </w:r>
      <w:r w:rsidRPr="00DF2A2B">
        <w:rPr>
          <w:i/>
          <w:noProof/>
        </w:rPr>
        <w:t>14</w:t>
      </w:r>
      <w:r w:rsidRPr="00DF2A2B">
        <w:rPr>
          <w:noProof/>
        </w:rPr>
        <w:t>.</w:t>
      </w:r>
      <w:bookmarkEnd w:id="828"/>
    </w:p>
    <w:p w14:paraId="3611AD3E" w14:textId="77777777" w:rsidR="00DF2A2B" w:rsidRPr="00DF2A2B" w:rsidRDefault="00DF2A2B" w:rsidP="00DF2A2B">
      <w:pPr>
        <w:pStyle w:val="EndNoteBibliography"/>
        <w:rPr>
          <w:noProof/>
        </w:rPr>
      </w:pPr>
      <w:bookmarkStart w:id="829" w:name="_ENREF_21"/>
      <w:r w:rsidRPr="00DF2A2B">
        <w:rPr>
          <w:noProof/>
        </w:rPr>
        <w:t>[21]</w:t>
      </w:r>
      <w:r w:rsidRPr="00DF2A2B">
        <w:rPr>
          <w:noProof/>
        </w:rPr>
        <w:tab/>
        <w:t>I, S.; Matteppanavar, S.; Krishna, P. S. R.; Rayaprol, S.; Babu, P. D.; Angadi, V. J.; Kubrin, S. P.; Angadi, B. Weak Ferromagnetism and Magnetoelectric Coupling Through the Spin-Lattice Coupling in (1-</w:t>
      </w:r>
      <w:r w:rsidRPr="00DF2A2B">
        <w:rPr>
          <w:i/>
          <w:noProof/>
        </w:rPr>
        <w:t>x</w:t>
      </w:r>
      <w:r w:rsidRPr="00DF2A2B">
        <w:rPr>
          <w:noProof/>
        </w:rPr>
        <w:t>)Pb(Fe</w:t>
      </w:r>
      <w:r w:rsidRPr="00DF2A2B">
        <w:rPr>
          <w:noProof/>
          <w:vertAlign w:val="subscript"/>
        </w:rPr>
        <w:t>2/3</w:t>
      </w:r>
      <w:r w:rsidRPr="00DF2A2B">
        <w:rPr>
          <w:noProof/>
        </w:rPr>
        <w:t>W</w:t>
      </w:r>
      <w:r w:rsidRPr="00DF2A2B">
        <w:rPr>
          <w:noProof/>
          <w:vertAlign w:val="subscript"/>
        </w:rPr>
        <w:t>1/3</w:t>
      </w:r>
      <w:r w:rsidRPr="00DF2A2B">
        <w:rPr>
          <w:noProof/>
        </w:rPr>
        <w:t>)O</w:t>
      </w:r>
      <w:r w:rsidRPr="00DF2A2B">
        <w:rPr>
          <w:noProof/>
          <w:vertAlign w:val="subscript"/>
        </w:rPr>
        <w:t>3</w:t>
      </w:r>
      <w:r w:rsidRPr="00DF2A2B">
        <w:rPr>
          <w:noProof/>
        </w:rPr>
        <w:t>-</w:t>
      </w:r>
      <w:r w:rsidRPr="00DF2A2B">
        <w:rPr>
          <w:i/>
          <w:noProof/>
        </w:rPr>
        <w:t>x</w:t>
      </w:r>
      <w:r w:rsidRPr="00DF2A2B">
        <w:rPr>
          <w:noProof/>
        </w:rPr>
        <w:t>BiFeO</w:t>
      </w:r>
      <w:r w:rsidRPr="00DF2A2B">
        <w:rPr>
          <w:noProof/>
          <w:vertAlign w:val="subscript"/>
        </w:rPr>
        <w:t>3</w:t>
      </w:r>
      <w:r w:rsidRPr="00DF2A2B">
        <w:rPr>
          <w:noProof/>
        </w:rPr>
        <w:t>(</w:t>
      </w:r>
      <w:r w:rsidRPr="00DF2A2B">
        <w:rPr>
          <w:i/>
          <w:noProof/>
        </w:rPr>
        <w:t>x</w:t>
      </w:r>
      <w:r w:rsidRPr="00DF2A2B">
        <w:rPr>
          <w:noProof/>
        </w:rPr>
        <w:t xml:space="preserve">= 0.1 and 0.4) Solid Solution. </w:t>
      </w:r>
      <w:r w:rsidRPr="00DF2A2B">
        <w:rPr>
          <w:i/>
          <w:noProof/>
        </w:rPr>
        <w:t>J. Phys. Condens. Matter.</w:t>
      </w:r>
      <w:r w:rsidRPr="00DF2A2B">
        <w:rPr>
          <w:noProof/>
        </w:rPr>
        <w:t xml:space="preserve">, </w:t>
      </w:r>
      <w:r w:rsidRPr="00DF2A2B">
        <w:rPr>
          <w:b/>
          <w:noProof/>
        </w:rPr>
        <w:t>2020</w:t>
      </w:r>
      <w:r w:rsidRPr="00DF2A2B">
        <w:rPr>
          <w:noProof/>
        </w:rPr>
        <w:t xml:space="preserve">, </w:t>
      </w:r>
      <w:r w:rsidRPr="00DF2A2B">
        <w:rPr>
          <w:i/>
          <w:noProof/>
        </w:rPr>
        <w:t>32</w:t>
      </w:r>
      <w:r w:rsidRPr="00DF2A2B">
        <w:rPr>
          <w:noProof/>
        </w:rPr>
        <w:t>, 425805.</w:t>
      </w:r>
      <w:bookmarkEnd w:id="829"/>
    </w:p>
    <w:p w14:paraId="6BCBD71B" w14:textId="77777777" w:rsidR="00DF2A2B" w:rsidRPr="00DF2A2B" w:rsidRDefault="00DF2A2B" w:rsidP="00DF2A2B">
      <w:pPr>
        <w:pStyle w:val="EndNoteBibliography"/>
        <w:rPr>
          <w:noProof/>
        </w:rPr>
      </w:pPr>
      <w:bookmarkStart w:id="830" w:name="_ENREF_22"/>
      <w:r w:rsidRPr="00DF2A2B">
        <w:rPr>
          <w:noProof/>
        </w:rPr>
        <w:t>[22]</w:t>
      </w:r>
      <w:r w:rsidRPr="00DF2A2B">
        <w:rPr>
          <w:noProof/>
        </w:rPr>
        <w:tab/>
        <w:t>Ivanov, S. A.; Stash, A. I.; Riekehr, L.; Chen, Y. S.; Ye, Z. G. Structure of Pb(Fe</w:t>
      </w:r>
      <w:r w:rsidRPr="00DF2A2B">
        <w:rPr>
          <w:noProof/>
          <w:vertAlign w:val="subscript"/>
        </w:rPr>
        <w:t>2/3</w:t>
      </w:r>
      <w:r w:rsidRPr="00DF2A2B">
        <w:rPr>
          <w:noProof/>
        </w:rPr>
        <w:t>W</w:t>
      </w:r>
      <w:r w:rsidRPr="00DF2A2B">
        <w:rPr>
          <w:noProof/>
          <w:vertAlign w:val="subscript"/>
        </w:rPr>
        <w:t>1/3</w:t>
      </w:r>
      <w:r w:rsidRPr="00DF2A2B">
        <w:rPr>
          <w:noProof/>
        </w:rPr>
        <w:t>)O</w:t>
      </w:r>
      <w:r w:rsidRPr="00DF2A2B">
        <w:rPr>
          <w:noProof/>
          <w:vertAlign w:val="subscript"/>
        </w:rPr>
        <w:t>3</w:t>
      </w:r>
      <w:r w:rsidRPr="00DF2A2B">
        <w:rPr>
          <w:noProof/>
        </w:rPr>
        <w:t xml:space="preserve"> Single Crystals with Partial Cation Order. </w:t>
      </w:r>
      <w:r w:rsidRPr="00DF2A2B">
        <w:rPr>
          <w:i/>
          <w:noProof/>
        </w:rPr>
        <w:t>Sci. Rep.</w:t>
      </w:r>
      <w:r w:rsidRPr="00DF2A2B">
        <w:rPr>
          <w:noProof/>
        </w:rPr>
        <w:t xml:space="preserve">, </w:t>
      </w:r>
      <w:r w:rsidRPr="00DF2A2B">
        <w:rPr>
          <w:b/>
          <w:noProof/>
        </w:rPr>
        <w:t>2020</w:t>
      </w:r>
      <w:r w:rsidRPr="00DF2A2B">
        <w:rPr>
          <w:noProof/>
        </w:rPr>
        <w:t xml:space="preserve">, </w:t>
      </w:r>
      <w:r w:rsidRPr="00DF2A2B">
        <w:rPr>
          <w:i/>
          <w:noProof/>
        </w:rPr>
        <w:t>10</w:t>
      </w:r>
      <w:r w:rsidRPr="00DF2A2B">
        <w:rPr>
          <w:noProof/>
        </w:rPr>
        <w:t>, 14567.</w:t>
      </w:r>
      <w:bookmarkEnd w:id="830"/>
    </w:p>
    <w:p w14:paraId="62B85004" w14:textId="77777777" w:rsidR="00DF2A2B" w:rsidRPr="00DF2A2B" w:rsidRDefault="00DF2A2B" w:rsidP="00DF2A2B">
      <w:pPr>
        <w:pStyle w:val="EndNoteBibliography"/>
        <w:rPr>
          <w:noProof/>
        </w:rPr>
      </w:pPr>
      <w:bookmarkStart w:id="831" w:name="_ENREF_23"/>
      <w:r w:rsidRPr="00DF2A2B">
        <w:rPr>
          <w:noProof/>
        </w:rPr>
        <w:t>[23]</w:t>
      </w:r>
      <w:r w:rsidRPr="00DF2A2B">
        <w:rPr>
          <w:noProof/>
        </w:rPr>
        <w:tab/>
        <w:t xml:space="preserve">Shang, R.; Chen, S.; Wang, Z. M.; Gao, S. Functional Magnetic Materials Based on Metal Formate Frameworks, in Metal-Organic Framework Materials (Eds.: Macgillivray, L. R. Lukehart, C. M.)[M]. John Wiley &amp; Sons, Ltd., </w:t>
      </w:r>
      <w:r w:rsidRPr="00DF2A2B">
        <w:rPr>
          <w:b/>
          <w:noProof/>
        </w:rPr>
        <w:t>2014</w:t>
      </w:r>
      <w:r w:rsidRPr="00DF2A2B">
        <w:rPr>
          <w:noProof/>
        </w:rPr>
        <w:t>.</w:t>
      </w:r>
      <w:bookmarkEnd w:id="831"/>
    </w:p>
    <w:p w14:paraId="381DCB85" w14:textId="77777777" w:rsidR="00DF2A2B" w:rsidRPr="00DF2A2B" w:rsidRDefault="00DF2A2B" w:rsidP="00DF2A2B">
      <w:pPr>
        <w:pStyle w:val="EndNoteBibliography"/>
        <w:rPr>
          <w:noProof/>
        </w:rPr>
      </w:pPr>
      <w:bookmarkStart w:id="832" w:name="_ENREF_24"/>
      <w:r w:rsidRPr="00DF2A2B">
        <w:rPr>
          <w:noProof/>
        </w:rPr>
        <w:t>[24]</w:t>
      </w:r>
      <w:r w:rsidRPr="00DF2A2B">
        <w:rPr>
          <w:noProof/>
        </w:rPr>
        <w:tab/>
        <w:t xml:space="preserve">Anthony, R. W. Solid State Chemistry and its Applications[M]. Second edition, Student edition. John Wiley &amp; Sons Ltd., Chichester, </w:t>
      </w:r>
      <w:r w:rsidRPr="00DF2A2B">
        <w:rPr>
          <w:b/>
          <w:noProof/>
        </w:rPr>
        <w:t>2014</w:t>
      </w:r>
      <w:r w:rsidRPr="00DF2A2B">
        <w:rPr>
          <w:noProof/>
        </w:rPr>
        <w:t>.</w:t>
      </w:r>
      <w:bookmarkEnd w:id="832"/>
    </w:p>
    <w:p w14:paraId="554E0DF4" w14:textId="77777777" w:rsidR="00DF2A2B" w:rsidRPr="00DF2A2B" w:rsidRDefault="00DF2A2B" w:rsidP="00DF2A2B">
      <w:pPr>
        <w:pStyle w:val="EndNoteBibliography"/>
        <w:rPr>
          <w:noProof/>
        </w:rPr>
      </w:pPr>
      <w:bookmarkStart w:id="833" w:name="_ENREF_25"/>
      <w:r w:rsidRPr="00DF2A2B">
        <w:rPr>
          <w:noProof/>
        </w:rPr>
        <w:t>[25]</w:t>
      </w:r>
      <w:r w:rsidRPr="00DF2A2B">
        <w:rPr>
          <w:noProof/>
        </w:rPr>
        <w:tab/>
        <w:t xml:space="preserve">Jona, F.; Shirane, G. Ferroelectric Crystals[M]. Pergamon Press, </w:t>
      </w:r>
      <w:r w:rsidRPr="00DF2A2B">
        <w:rPr>
          <w:b/>
          <w:noProof/>
        </w:rPr>
        <w:t>1962</w:t>
      </w:r>
      <w:r w:rsidRPr="00DF2A2B">
        <w:rPr>
          <w:noProof/>
        </w:rPr>
        <w:t>.</w:t>
      </w:r>
      <w:bookmarkEnd w:id="833"/>
    </w:p>
    <w:p w14:paraId="5D2EC1D9" w14:textId="77777777" w:rsidR="00DF2A2B" w:rsidRPr="00DF2A2B" w:rsidRDefault="00DF2A2B" w:rsidP="00DF2A2B">
      <w:pPr>
        <w:pStyle w:val="EndNoteBibliography"/>
        <w:rPr>
          <w:noProof/>
        </w:rPr>
      </w:pPr>
      <w:bookmarkStart w:id="834" w:name="_ENREF_26"/>
      <w:r w:rsidRPr="00DF2A2B">
        <w:rPr>
          <w:noProof/>
        </w:rPr>
        <w:lastRenderedPageBreak/>
        <w:t>[26]</w:t>
      </w:r>
      <w:r w:rsidRPr="00DF2A2B">
        <w:rPr>
          <w:noProof/>
        </w:rPr>
        <w:tab/>
        <w:t xml:space="preserve">Lines, M. E.; Glass, A. M. Principles and Applications of Ferroelectrics and Related Materials[M]. Clarendon Press, Oxford, </w:t>
      </w:r>
      <w:r w:rsidRPr="00DF2A2B">
        <w:rPr>
          <w:b/>
          <w:noProof/>
        </w:rPr>
        <w:t>1977</w:t>
      </w:r>
      <w:r w:rsidRPr="00DF2A2B">
        <w:rPr>
          <w:noProof/>
        </w:rPr>
        <w:t>.</w:t>
      </w:r>
      <w:bookmarkEnd w:id="834"/>
    </w:p>
    <w:p w14:paraId="66C4E4C1" w14:textId="77777777" w:rsidR="00DF2A2B" w:rsidRPr="00DF2A2B" w:rsidRDefault="00DF2A2B" w:rsidP="00DF2A2B">
      <w:pPr>
        <w:pStyle w:val="EndNoteBibliography"/>
        <w:rPr>
          <w:noProof/>
        </w:rPr>
      </w:pPr>
      <w:bookmarkStart w:id="835" w:name="_ENREF_27"/>
      <w:r w:rsidRPr="00DF2A2B">
        <w:rPr>
          <w:noProof/>
        </w:rPr>
        <w:t>[27]</w:t>
      </w:r>
      <w:r w:rsidRPr="00DF2A2B">
        <w:rPr>
          <w:noProof/>
        </w:rPr>
        <w:tab/>
        <w:t xml:space="preserve">West, A. R. Solid State Chemistry and its Applications[M]. Second edition, student edition. John Wiley &amp; Sons Ltd., Chichester, </w:t>
      </w:r>
      <w:r w:rsidRPr="00DF2A2B">
        <w:rPr>
          <w:b/>
          <w:noProof/>
        </w:rPr>
        <w:t>2014</w:t>
      </w:r>
      <w:r w:rsidRPr="00DF2A2B">
        <w:rPr>
          <w:noProof/>
        </w:rPr>
        <w:t>.</w:t>
      </w:r>
      <w:bookmarkEnd w:id="835"/>
    </w:p>
    <w:p w14:paraId="081A4247" w14:textId="77777777" w:rsidR="00DF2A2B" w:rsidRPr="00DF2A2B" w:rsidRDefault="00DF2A2B" w:rsidP="00DF2A2B">
      <w:pPr>
        <w:pStyle w:val="EndNoteBibliography"/>
        <w:rPr>
          <w:noProof/>
        </w:rPr>
      </w:pPr>
      <w:bookmarkStart w:id="836" w:name="_ENREF_28"/>
      <w:r w:rsidRPr="00DF2A2B">
        <w:rPr>
          <w:noProof/>
        </w:rPr>
        <w:t>[28]</w:t>
      </w:r>
      <w:r w:rsidRPr="00DF2A2B">
        <w:rPr>
          <w:noProof/>
        </w:rPr>
        <w:tab/>
        <w:t xml:space="preserve">O'handley, R. C. Modern Magnetic Materials: Principles and Applications[M]. John Wiley &amp; Sons, Inc., </w:t>
      </w:r>
      <w:r w:rsidRPr="00DF2A2B">
        <w:rPr>
          <w:b/>
          <w:noProof/>
        </w:rPr>
        <w:t>2000</w:t>
      </w:r>
      <w:r w:rsidRPr="00DF2A2B">
        <w:rPr>
          <w:noProof/>
        </w:rPr>
        <w:t>.</w:t>
      </w:r>
      <w:bookmarkEnd w:id="836"/>
    </w:p>
    <w:p w14:paraId="1B691423" w14:textId="77777777" w:rsidR="00DF2A2B" w:rsidRPr="00DF2A2B" w:rsidRDefault="00DF2A2B" w:rsidP="00DF2A2B">
      <w:pPr>
        <w:pStyle w:val="EndNoteBibliography"/>
        <w:rPr>
          <w:noProof/>
        </w:rPr>
      </w:pPr>
      <w:bookmarkStart w:id="837" w:name="_ENREF_29"/>
      <w:r w:rsidRPr="00DF2A2B">
        <w:rPr>
          <w:noProof/>
        </w:rPr>
        <w:t>[29]</w:t>
      </w:r>
      <w:r w:rsidRPr="00DF2A2B">
        <w:rPr>
          <w:noProof/>
        </w:rPr>
        <w:tab/>
        <w:t xml:space="preserve">Verdaguer, M.; Girolami, G. S. Magnetic Prussian Blue Analogs, in Magnetism: Molecules to Materials V (Eds.: J. S. Miller, M. Drillon)[M]. Wiley-VCH Verlag GmbH &amp; Co. KGaA, </w:t>
      </w:r>
      <w:r w:rsidRPr="00DF2A2B">
        <w:rPr>
          <w:b/>
          <w:noProof/>
        </w:rPr>
        <w:t>2005</w:t>
      </w:r>
      <w:r w:rsidRPr="00DF2A2B">
        <w:rPr>
          <w:noProof/>
        </w:rPr>
        <w:t>.</w:t>
      </w:r>
      <w:bookmarkEnd w:id="837"/>
    </w:p>
    <w:p w14:paraId="23E8B803" w14:textId="77777777" w:rsidR="00DF2A2B" w:rsidRPr="00DF2A2B" w:rsidRDefault="00DF2A2B" w:rsidP="00DF2A2B">
      <w:pPr>
        <w:pStyle w:val="EndNoteBibliography"/>
        <w:rPr>
          <w:noProof/>
        </w:rPr>
      </w:pPr>
      <w:bookmarkStart w:id="838" w:name="_ENREF_30"/>
      <w:r w:rsidRPr="00DF2A2B">
        <w:rPr>
          <w:noProof/>
        </w:rPr>
        <w:t>[30]</w:t>
      </w:r>
      <w:r w:rsidRPr="00DF2A2B">
        <w:rPr>
          <w:noProof/>
        </w:rPr>
        <w:tab/>
        <w:t xml:space="preserve">Sato, O. Optically Switchable Molecular Solids: Photoinduced Spin-Crossover, Photochromism, and Photoinduced Magnetization. </w:t>
      </w:r>
      <w:r w:rsidRPr="00DF2A2B">
        <w:rPr>
          <w:i/>
          <w:noProof/>
        </w:rPr>
        <w:t>Acc. Chem. Res.</w:t>
      </w:r>
      <w:r w:rsidRPr="00DF2A2B">
        <w:rPr>
          <w:noProof/>
        </w:rPr>
        <w:t xml:space="preserve">, </w:t>
      </w:r>
      <w:r w:rsidRPr="00DF2A2B">
        <w:rPr>
          <w:b/>
          <w:noProof/>
        </w:rPr>
        <w:t>2003</w:t>
      </w:r>
      <w:r w:rsidRPr="00DF2A2B">
        <w:rPr>
          <w:noProof/>
        </w:rPr>
        <w:t xml:space="preserve">, </w:t>
      </w:r>
      <w:r w:rsidRPr="00DF2A2B">
        <w:rPr>
          <w:i/>
          <w:noProof/>
        </w:rPr>
        <w:t>36</w:t>
      </w:r>
      <w:r w:rsidRPr="00DF2A2B">
        <w:rPr>
          <w:noProof/>
        </w:rPr>
        <w:t>, 692-700.</w:t>
      </w:r>
      <w:bookmarkEnd w:id="838"/>
    </w:p>
    <w:p w14:paraId="0C990420" w14:textId="77777777" w:rsidR="00DF2A2B" w:rsidRPr="00DF2A2B" w:rsidRDefault="00DF2A2B" w:rsidP="00DF2A2B">
      <w:pPr>
        <w:pStyle w:val="EndNoteBibliography"/>
        <w:rPr>
          <w:noProof/>
        </w:rPr>
      </w:pPr>
      <w:bookmarkStart w:id="839" w:name="_ENREF_31"/>
      <w:r w:rsidRPr="00DF2A2B">
        <w:rPr>
          <w:noProof/>
        </w:rPr>
        <w:t>[31]</w:t>
      </w:r>
      <w:r w:rsidRPr="00DF2A2B">
        <w:rPr>
          <w:noProof/>
        </w:rPr>
        <w:tab/>
        <w:t xml:space="preserve">Li, W.; Stroppa, A.; Wang, Z. M.; Gao, S. Hybrid Organic Inorganic Perovskites : Physical Properties and Applications[M]. Wiley-VCH Verlag GmbH &amp; Co. KGaA, </w:t>
      </w:r>
      <w:r w:rsidRPr="00DF2A2B">
        <w:rPr>
          <w:b/>
          <w:noProof/>
        </w:rPr>
        <w:t>2020</w:t>
      </w:r>
      <w:r w:rsidRPr="00DF2A2B">
        <w:rPr>
          <w:noProof/>
        </w:rPr>
        <w:t>.</w:t>
      </w:r>
      <w:bookmarkEnd w:id="839"/>
    </w:p>
    <w:p w14:paraId="0314A535" w14:textId="77777777" w:rsidR="00DF2A2B" w:rsidRPr="00DF2A2B" w:rsidRDefault="00DF2A2B" w:rsidP="00DF2A2B">
      <w:pPr>
        <w:pStyle w:val="EndNoteBibliography"/>
        <w:rPr>
          <w:noProof/>
        </w:rPr>
      </w:pPr>
      <w:bookmarkStart w:id="840" w:name="_ENREF_32"/>
      <w:r w:rsidRPr="00DF2A2B">
        <w:rPr>
          <w:noProof/>
        </w:rPr>
        <w:t>[32]</w:t>
      </w:r>
      <w:r w:rsidRPr="00DF2A2B">
        <w:rPr>
          <w:noProof/>
        </w:rPr>
        <w:tab/>
        <w:t xml:space="preserve">Li, W.; Wang, Z.; Deschler, F.; Gao, S.; Friend, R. H.; Cheetham, A. K. Chemically Diverse and Multifunctional Hybrid Organic–Inorganic Perovskites. </w:t>
      </w:r>
      <w:r w:rsidRPr="00DF2A2B">
        <w:rPr>
          <w:i/>
          <w:noProof/>
        </w:rPr>
        <w:t>Nat. Rev. Mater.</w:t>
      </w:r>
      <w:r w:rsidRPr="00DF2A2B">
        <w:rPr>
          <w:noProof/>
        </w:rPr>
        <w:t xml:space="preserve">, </w:t>
      </w:r>
      <w:r w:rsidRPr="00DF2A2B">
        <w:rPr>
          <w:b/>
          <w:noProof/>
        </w:rPr>
        <w:t>2017</w:t>
      </w:r>
      <w:r w:rsidRPr="00DF2A2B">
        <w:rPr>
          <w:noProof/>
        </w:rPr>
        <w:t xml:space="preserve">, </w:t>
      </w:r>
      <w:r w:rsidRPr="00DF2A2B">
        <w:rPr>
          <w:i/>
          <w:noProof/>
        </w:rPr>
        <w:t>2</w:t>
      </w:r>
      <w:r w:rsidRPr="00DF2A2B">
        <w:rPr>
          <w:noProof/>
        </w:rPr>
        <w:t>, 16099.</w:t>
      </w:r>
      <w:bookmarkEnd w:id="840"/>
    </w:p>
    <w:p w14:paraId="47B90514" w14:textId="77777777" w:rsidR="00DF2A2B" w:rsidRPr="00DF2A2B" w:rsidRDefault="00DF2A2B" w:rsidP="00DF2A2B">
      <w:pPr>
        <w:pStyle w:val="EndNoteBibliography"/>
        <w:rPr>
          <w:noProof/>
        </w:rPr>
      </w:pPr>
      <w:bookmarkStart w:id="841" w:name="_ENREF_33"/>
      <w:r w:rsidRPr="00DF2A2B">
        <w:rPr>
          <w:noProof/>
        </w:rPr>
        <w:t>[33]</w:t>
      </w:r>
      <w:r w:rsidRPr="00DF2A2B">
        <w:rPr>
          <w:noProof/>
        </w:rPr>
        <w:tab/>
        <w:t xml:space="preserve">Meng, Y. S.; Sato, O.; Liu, T. Manipulating Metal-to-Metal Charge Transfer for Materials with Switchable Functionality. </w:t>
      </w:r>
      <w:r w:rsidRPr="00DF2A2B">
        <w:rPr>
          <w:i/>
          <w:noProof/>
        </w:rPr>
        <w:t>Angew. Chem. Int. Ed. Engl.</w:t>
      </w:r>
      <w:r w:rsidRPr="00DF2A2B">
        <w:rPr>
          <w:noProof/>
        </w:rPr>
        <w:t xml:space="preserve">, </w:t>
      </w:r>
      <w:r w:rsidRPr="00DF2A2B">
        <w:rPr>
          <w:b/>
          <w:noProof/>
        </w:rPr>
        <w:t>2018</w:t>
      </w:r>
      <w:r w:rsidRPr="00DF2A2B">
        <w:rPr>
          <w:noProof/>
        </w:rPr>
        <w:t xml:space="preserve">, </w:t>
      </w:r>
      <w:r w:rsidRPr="00DF2A2B">
        <w:rPr>
          <w:i/>
          <w:noProof/>
        </w:rPr>
        <w:t>57</w:t>
      </w:r>
      <w:r w:rsidRPr="00DF2A2B">
        <w:rPr>
          <w:noProof/>
        </w:rPr>
        <w:t>, 12216-12226.</w:t>
      </w:r>
      <w:bookmarkEnd w:id="841"/>
    </w:p>
    <w:p w14:paraId="7F758C52" w14:textId="77777777" w:rsidR="00DF2A2B" w:rsidRPr="00DF2A2B" w:rsidRDefault="00DF2A2B" w:rsidP="00DF2A2B">
      <w:pPr>
        <w:pStyle w:val="EndNoteBibliography"/>
        <w:rPr>
          <w:noProof/>
        </w:rPr>
      </w:pPr>
      <w:bookmarkStart w:id="842" w:name="_ENREF_34"/>
      <w:r w:rsidRPr="00DF2A2B">
        <w:rPr>
          <w:noProof/>
        </w:rPr>
        <w:t>[34]</w:t>
      </w:r>
      <w:r w:rsidRPr="00DF2A2B">
        <w:rPr>
          <w:noProof/>
        </w:rPr>
        <w:tab/>
        <w:t>Chorazy, S.; Stanek, J. J.; Nogas, W.; Majcher, A. M.; Rams, M.; Koziel, M.; Juszynska-Galazka, E.; Nakabayashi, K.; Ohkoshi, S.; Sieklucka, B.; Podgajny, R. Tuning of Charge Transfer Assisted Phase Transition and Slow Magnetic Relaxation Functionalities in Fe</w:t>
      </w:r>
      <w:r w:rsidRPr="00DF2A2B">
        <w:rPr>
          <w:noProof/>
          <w:vertAlign w:val="subscript"/>
        </w:rPr>
        <w:t>9-x</w:t>
      </w:r>
      <w:r w:rsidRPr="00DF2A2B">
        <w:rPr>
          <w:noProof/>
        </w:rPr>
        <w:t>Co</w:t>
      </w:r>
      <w:r w:rsidRPr="00DF2A2B">
        <w:rPr>
          <w:i/>
          <w:noProof/>
          <w:vertAlign w:val="subscript"/>
        </w:rPr>
        <w:t>x</w:t>
      </w:r>
      <w:r w:rsidRPr="00DF2A2B">
        <w:rPr>
          <w:noProof/>
        </w:rPr>
        <w:t>[W(CN)</w:t>
      </w:r>
      <w:r w:rsidRPr="00DF2A2B">
        <w:rPr>
          <w:noProof/>
          <w:vertAlign w:val="subscript"/>
        </w:rPr>
        <w:t>8</w:t>
      </w:r>
      <w:r w:rsidRPr="00DF2A2B">
        <w:rPr>
          <w:noProof/>
        </w:rPr>
        <w:t>]</w:t>
      </w:r>
      <w:r w:rsidRPr="00DF2A2B">
        <w:rPr>
          <w:noProof/>
          <w:vertAlign w:val="subscript"/>
        </w:rPr>
        <w:t>6</w:t>
      </w:r>
      <w:r w:rsidRPr="00DF2A2B">
        <w:rPr>
          <w:noProof/>
        </w:rPr>
        <w:t xml:space="preserve"> (</w:t>
      </w:r>
      <w:r w:rsidRPr="00DF2A2B">
        <w:rPr>
          <w:i/>
          <w:noProof/>
        </w:rPr>
        <w:t>x</w:t>
      </w:r>
      <w:r w:rsidRPr="00DF2A2B">
        <w:rPr>
          <w:noProof/>
        </w:rPr>
        <w:t xml:space="preserve"> = 0-9) Molecular Solid Solution. </w:t>
      </w:r>
      <w:r w:rsidRPr="00DF2A2B">
        <w:rPr>
          <w:i/>
          <w:noProof/>
        </w:rPr>
        <w:t>J. Am. Chem. Soc.</w:t>
      </w:r>
      <w:r w:rsidRPr="00DF2A2B">
        <w:rPr>
          <w:noProof/>
        </w:rPr>
        <w:t xml:space="preserve">, </w:t>
      </w:r>
      <w:r w:rsidRPr="00DF2A2B">
        <w:rPr>
          <w:b/>
          <w:noProof/>
        </w:rPr>
        <w:t>2016</w:t>
      </w:r>
      <w:r w:rsidRPr="00DF2A2B">
        <w:rPr>
          <w:noProof/>
        </w:rPr>
        <w:t xml:space="preserve">, </w:t>
      </w:r>
      <w:r w:rsidRPr="00DF2A2B">
        <w:rPr>
          <w:i/>
          <w:noProof/>
        </w:rPr>
        <w:t>138</w:t>
      </w:r>
      <w:r w:rsidRPr="00DF2A2B">
        <w:rPr>
          <w:noProof/>
        </w:rPr>
        <w:t>, 1635-1646.</w:t>
      </w:r>
      <w:bookmarkEnd w:id="842"/>
    </w:p>
    <w:p w14:paraId="0152D04E" w14:textId="77777777" w:rsidR="00DF2A2B" w:rsidRPr="00DF2A2B" w:rsidRDefault="00DF2A2B" w:rsidP="00DF2A2B">
      <w:pPr>
        <w:pStyle w:val="EndNoteBibliography"/>
        <w:rPr>
          <w:noProof/>
        </w:rPr>
      </w:pPr>
      <w:bookmarkStart w:id="843" w:name="_ENREF_35"/>
      <w:r w:rsidRPr="00DF2A2B">
        <w:rPr>
          <w:noProof/>
        </w:rPr>
        <w:t>[35]</w:t>
      </w:r>
      <w:r w:rsidRPr="00DF2A2B">
        <w:rPr>
          <w:noProof/>
        </w:rPr>
        <w:tab/>
        <w:t xml:space="preserve">Gutlich, P.; Gaspar, A. B.; Garcia, Y. Spin State Switching in Iron Coordination Compounds. </w:t>
      </w:r>
      <w:r w:rsidRPr="00DF2A2B">
        <w:rPr>
          <w:i/>
          <w:noProof/>
        </w:rPr>
        <w:t>Beilstein. J. Org. Chem.</w:t>
      </w:r>
      <w:r w:rsidRPr="00DF2A2B">
        <w:rPr>
          <w:noProof/>
        </w:rPr>
        <w:t xml:space="preserve">, </w:t>
      </w:r>
      <w:r w:rsidRPr="00DF2A2B">
        <w:rPr>
          <w:b/>
          <w:noProof/>
        </w:rPr>
        <w:t>2013</w:t>
      </w:r>
      <w:r w:rsidRPr="00DF2A2B">
        <w:rPr>
          <w:noProof/>
        </w:rPr>
        <w:t xml:space="preserve">, </w:t>
      </w:r>
      <w:r w:rsidRPr="00DF2A2B">
        <w:rPr>
          <w:i/>
          <w:noProof/>
        </w:rPr>
        <w:t>9</w:t>
      </w:r>
      <w:r w:rsidRPr="00DF2A2B">
        <w:rPr>
          <w:noProof/>
        </w:rPr>
        <w:t>, 342-391.</w:t>
      </w:r>
      <w:bookmarkEnd w:id="843"/>
    </w:p>
    <w:p w14:paraId="158297C5" w14:textId="77777777" w:rsidR="00DF2A2B" w:rsidRPr="00DF2A2B" w:rsidRDefault="00DF2A2B" w:rsidP="00DF2A2B">
      <w:pPr>
        <w:pStyle w:val="EndNoteBibliography"/>
        <w:rPr>
          <w:noProof/>
        </w:rPr>
      </w:pPr>
      <w:bookmarkStart w:id="844" w:name="_ENREF_36"/>
      <w:r w:rsidRPr="00DF2A2B">
        <w:rPr>
          <w:noProof/>
        </w:rPr>
        <w:t>[36]</w:t>
      </w:r>
      <w:r w:rsidRPr="00DF2A2B">
        <w:rPr>
          <w:noProof/>
        </w:rPr>
        <w:tab/>
        <w:t xml:space="preserve">Valverde-Munoz, F. J.; Seredyuk, M.; Meneses-Sanchez, M.; Munoz, M. C.; Bartual-Murgui, C.; Real, J. A. Discrimination between Two Memory Channels by Molecular Alloying in a Doubly Bistable Spin Crossover Material. </w:t>
      </w:r>
      <w:r w:rsidRPr="00DF2A2B">
        <w:rPr>
          <w:i/>
          <w:noProof/>
        </w:rPr>
        <w:t>Chem. Sci.</w:t>
      </w:r>
      <w:r w:rsidRPr="00DF2A2B">
        <w:rPr>
          <w:noProof/>
        </w:rPr>
        <w:t xml:space="preserve">, </w:t>
      </w:r>
      <w:r w:rsidRPr="00DF2A2B">
        <w:rPr>
          <w:b/>
          <w:noProof/>
        </w:rPr>
        <w:t>2019</w:t>
      </w:r>
      <w:r w:rsidRPr="00DF2A2B">
        <w:rPr>
          <w:noProof/>
        </w:rPr>
        <w:t xml:space="preserve">, </w:t>
      </w:r>
      <w:r w:rsidRPr="00DF2A2B">
        <w:rPr>
          <w:i/>
          <w:noProof/>
        </w:rPr>
        <w:t>10</w:t>
      </w:r>
      <w:r w:rsidRPr="00DF2A2B">
        <w:rPr>
          <w:noProof/>
        </w:rPr>
        <w:t>, 3807-3816.</w:t>
      </w:r>
      <w:bookmarkEnd w:id="844"/>
    </w:p>
    <w:p w14:paraId="68E1B09C" w14:textId="77777777" w:rsidR="00DF2A2B" w:rsidRPr="00DF2A2B" w:rsidRDefault="00DF2A2B" w:rsidP="00DF2A2B">
      <w:pPr>
        <w:pStyle w:val="EndNoteBibliography"/>
        <w:rPr>
          <w:noProof/>
        </w:rPr>
      </w:pPr>
      <w:bookmarkStart w:id="845" w:name="_ENREF_37"/>
      <w:r w:rsidRPr="00DF2A2B">
        <w:rPr>
          <w:noProof/>
        </w:rPr>
        <w:t>[37]</w:t>
      </w:r>
      <w:r w:rsidRPr="00DF2A2B">
        <w:rPr>
          <w:noProof/>
        </w:rPr>
        <w:tab/>
        <w:t xml:space="preserve">Fourmigué, M. Solid-Solution (Alloying) Strategies in Crystalline Molecular Conductors. </w:t>
      </w:r>
      <w:r w:rsidRPr="00DF2A2B">
        <w:rPr>
          <w:i/>
          <w:noProof/>
        </w:rPr>
        <w:t>J Mater. Chem. C</w:t>
      </w:r>
      <w:r w:rsidRPr="00DF2A2B">
        <w:rPr>
          <w:noProof/>
        </w:rPr>
        <w:t xml:space="preserve">, </w:t>
      </w:r>
      <w:r w:rsidRPr="00DF2A2B">
        <w:rPr>
          <w:b/>
          <w:noProof/>
        </w:rPr>
        <w:t>2021</w:t>
      </w:r>
      <w:r w:rsidRPr="00DF2A2B">
        <w:rPr>
          <w:noProof/>
        </w:rPr>
        <w:t xml:space="preserve">, </w:t>
      </w:r>
      <w:r w:rsidRPr="00DF2A2B">
        <w:rPr>
          <w:i/>
          <w:noProof/>
        </w:rPr>
        <w:t>9</w:t>
      </w:r>
      <w:r w:rsidRPr="00DF2A2B">
        <w:rPr>
          <w:noProof/>
        </w:rPr>
        <w:t>, 10557-10572.</w:t>
      </w:r>
      <w:bookmarkEnd w:id="845"/>
    </w:p>
    <w:p w14:paraId="35F52829" w14:textId="77777777" w:rsidR="00DF2A2B" w:rsidRPr="00DF2A2B" w:rsidRDefault="00DF2A2B" w:rsidP="00DF2A2B">
      <w:pPr>
        <w:pStyle w:val="EndNoteBibliography"/>
        <w:rPr>
          <w:noProof/>
        </w:rPr>
      </w:pPr>
      <w:bookmarkStart w:id="846" w:name="_ENREF_38"/>
      <w:r w:rsidRPr="00DF2A2B">
        <w:rPr>
          <w:noProof/>
        </w:rPr>
        <w:t>[38]</w:t>
      </w:r>
      <w:r w:rsidRPr="00DF2A2B">
        <w:rPr>
          <w:noProof/>
        </w:rPr>
        <w:tab/>
        <w:t xml:space="preserve">Kobayashi, H.; Cui, H.; Kobayashi, A. Organic Metals and Superconductors Based on BETS (BETS = bis(Ethylenedithio) Tetraselenafulvalene). </w:t>
      </w:r>
      <w:r w:rsidRPr="00DF2A2B">
        <w:rPr>
          <w:i/>
          <w:noProof/>
        </w:rPr>
        <w:t>Chem. Rev.</w:t>
      </w:r>
      <w:r w:rsidRPr="00DF2A2B">
        <w:rPr>
          <w:noProof/>
        </w:rPr>
        <w:t xml:space="preserve">, </w:t>
      </w:r>
      <w:r w:rsidRPr="00DF2A2B">
        <w:rPr>
          <w:b/>
          <w:noProof/>
        </w:rPr>
        <w:t>2004</w:t>
      </w:r>
      <w:r w:rsidRPr="00DF2A2B">
        <w:rPr>
          <w:noProof/>
        </w:rPr>
        <w:t xml:space="preserve">, </w:t>
      </w:r>
      <w:r w:rsidRPr="00DF2A2B">
        <w:rPr>
          <w:i/>
          <w:noProof/>
        </w:rPr>
        <w:t>104</w:t>
      </w:r>
      <w:r w:rsidRPr="00DF2A2B">
        <w:rPr>
          <w:noProof/>
        </w:rPr>
        <w:t>, 5265-5288.</w:t>
      </w:r>
      <w:bookmarkEnd w:id="846"/>
    </w:p>
    <w:p w14:paraId="6704068C" w14:textId="77777777" w:rsidR="00DF2A2B" w:rsidRPr="00DF2A2B" w:rsidRDefault="00DF2A2B" w:rsidP="00DF2A2B">
      <w:pPr>
        <w:pStyle w:val="EndNoteBibliography"/>
        <w:rPr>
          <w:noProof/>
        </w:rPr>
      </w:pPr>
      <w:bookmarkStart w:id="847" w:name="_ENREF_39"/>
      <w:r w:rsidRPr="00DF2A2B">
        <w:rPr>
          <w:noProof/>
        </w:rPr>
        <w:lastRenderedPageBreak/>
        <w:t>[39]</w:t>
      </w:r>
      <w:r w:rsidRPr="00DF2A2B">
        <w:rPr>
          <w:noProof/>
        </w:rPr>
        <w:tab/>
        <w:t xml:space="preserve">Liao, W. Q.; Zhao, D.; Tang, Y. Y.; Zhang, Y.; Li, P. F.; Shi, P. P.; Chen, X. G.; You, Y. M.; Xiong, R. G. A Molecular Perovskite Solid Solution with Piezoelectricity Stronger than Lead Zirconate Titanate. </w:t>
      </w:r>
      <w:r w:rsidRPr="00DF2A2B">
        <w:rPr>
          <w:i/>
          <w:noProof/>
        </w:rPr>
        <w:t>Science</w:t>
      </w:r>
      <w:r w:rsidRPr="00DF2A2B">
        <w:rPr>
          <w:noProof/>
        </w:rPr>
        <w:t xml:space="preserve">, </w:t>
      </w:r>
      <w:r w:rsidRPr="00DF2A2B">
        <w:rPr>
          <w:b/>
          <w:noProof/>
        </w:rPr>
        <w:t>2019</w:t>
      </w:r>
      <w:r w:rsidRPr="00DF2A2B">
        <w:rPr>
          <w:noProof/>
        </w:rPr>
        <w:t xml:space="preserve">, </w:t>
      </w:r>
      <w:r w:rsidRPr="00DF2A2B">
        <w:rPr>
          <w:i/>
          <w:noProof/>
        </w:rPr>
        <w:t>363</w:t>
      </w:r>
      <w:r w:rsidRPr="00DF2A2B">
        <w:rPr>
          <w:noProof/>
        </w:rPr>
        <w:t>, 1206-1210.</w:t>
      </w:r>
      <w:bookmarkEnd w:id="847"/>
    </w:p>
    <w:p w14:paraId="1AE49394" w14:textId="77777777" w:rsidR="00DF2A2B" w:rsidRPr="00DF2A2B" w:rsidRDefault="00DF2A2B" w:rsidP="00DF2A2B">
      <w:pPr>
        <w:pStyle w:val="EndNoteBibliography"/>
        <w:rPr>
          <w:noProof/>
        </w:rPr>
      </w:pPr>
      <w:bookmarkStart w:id="848" w:name="_ENREF_40"/>
      <w:r w:rsidRPr="00DF2A2B">
        <w:rPr>
          <w:noProof/>
        </w:rPr>
        <w:t>[40]</w:t>
      </w:r>
      <w:r w:rsidRPr="00DF2A2B">
        <w:rPr>
          <w:noProof/>
        </w:rPr>
        <w:tab/>
        <w:t xml:space="preserve">Chen, X. G.; Tang, Y. Y.; Lv, H. P.; Song, X. J.; Peng, H.; Yu, H.; Liao, W. Q.; You, Y. M.; Xiong, R. G. Remarkable Enhancement of Piezoelectric Performance by Heavy Halogen Substitution in Hybrid Perovskite Ferroelectrics. </w:t>
      </w:r>
      <w:r w:rsidRPr="00DF2A2B">
        <w:rPr>
          <w:i/>
          <w:noProof/>
        </w:rPr>
        <w:t>J. Am. Chem. Soc.</w:t>
      </w:r>
      <w:r w:rsidRPr="00DF2A2B">
        <w:rPr>
          <w:noProof/>
        </w:rPr>
        <w:t xml:space="preserve">, </w:t>
      </w:r>
      <w:r w:rsidRPr="00DF2A2B">
        <w:rPr>
          <w:b/>
          <w:noProof/>
        </w:rPr>
        <w:t>2023</w:t>
      </w:r>
      <w:r w:rsidRPr="00DF2A2B">
        <w:rPr>
          <w:noProof/>
        </w:rPr>
        <w:t xml:space="preserve">, </w:t>
      </w:r>
      <w:r w:rsidRPr="00DF2A2B">
        <w:rPr>
          <w:i/>
          <w:noProof/>
        </w:rPr>
        <w:t>145</w:t>
      </w:r>
      <w:r w:rsidRPr="00DF2A2B">
        <w:rPr>
          <w:noProof/>
        </w:rPr>
        <w:t>, 1936-1944.</w:t>
      </w:r>
      <w:bookmarkEnd w:id="848"/>
    </w:p>
    <w:p w14:paraId="2EDE676E" w14:textId="77777777" w:rsidR="00DF2A2B" w:rsidRPr="00DF2A2B" w:rsidRDefault="00DF2A2B" w:rsidP="00DF2A2B">
      <w:pPr>
        <w:pStyle w:val="EndNoteBibliography"/>
        <w:rPr>
          <w:noProof/>
        </w:rPr>
      </w:pPr>
      <w:bookmarkStart w:id="849" w:name="_ENREF_41"/>
      <w:r w:rsidRPr="00DF2A2B">
        <w:rPr>
          <w:noProof/>
        </w:rPr>
        <w:t>[41]</w:t>
      </w:r>
      <w:r w:rsidRPr="00DF2A2B">
        <w:rPr>
          <w:noProof/>
        </w:rPr>
        <w:tab/>
        <w:t xml:space="preserve">Folgueras, M. C.; Jiang, Y.; Jin, J.; Yang, P. High-Entropy Halide Perovskite Single Crystals Stabilized by Mild Chemistry. </w:t>
      </w:r>
      <w:r w:rsidRPr="00DF2A2B">
        <w:rPr>
          <w:i/>
          <w:noProof/>
        </w:rPr>
        <w:t>Nature</w:t>
      </w:r>
      <w:r w:rsidRPr="00DF2A2B">
        <w:rPr>
          <w:noProof/>
        </w:rPr>
        <w:t xml:space="preserve">, </w:t>
      </w:r>
      <w:r w:rsidRPr="00DF2A2B">
        <w:rPr>
          <w:b/>
          <w:noProof/>
        </w:rPr>
        <w:t>2023</w:t>
      </w:r>
      <w:r w:rsidRPr="00DF2A2B">
        <w:rPr>
          <w:noProof/>
        </w:rPr>
        <w:t xml:space="preserve">, </w:t>
      </w:r>
      <w:r w:rsidRPr="00DF2A2B">
        <w:rPr>
          <w:i/>
          <w:noProof/>
        </w:rPr>
        <w:t>621</w:t>
      </w:r>
      <w:r w:rsidRPr="00DF2A2B">
        <w:rPr>
          <w:noProof/>
        </w:rPr>
        <w:t>, 282-288.</w:t>
      </w:r>
      <w:bookmarkEnd w:id="849"/>
    </w:p>
    <w:p w14:paraId="6D093316" w14:textId="77777777" w:rsidR="00DF2A2B" w:rsidRPr="00DF2A2B" w:rsidRDefault="00DF2A2B" w:rsidP="00DF2A2B">
      <w:pPr>
        <w:pStyle w:val="EndNoteBibliography"/>
        <w:rPr>
          <w:noProof/>
        </w:rPr>
      </w:pPr>
      <w:bookmarkStart w:id="850" w:name="_ENREF_42"/>
      <w:r w:rsidRPr="00DF2A2B">
        <w:rPr>
          <w:noProof/>
        </w:rPr>
        <w:t>[42]</w:t>
      </w:r>
      <w:r w:rsidRPr="00DF2A2B">
        <w:rPr>
          <w:noProof/>
        </w:rPr>
        <w:tab/>
        <w:t xml:space="preserve">Masoomi, M. Y.; Morsali, A.; Dhakshinamoorthy, A.; Garcia, H. Mixed-Metal MOFs: Unique Opportunities in Metal-Organic Framework (MOF) Functionality and Design. </w:t>
      </w:r>
      <w:r w:rsidRPr="00DF2A2B">
        <w:rPr>
          <w:i/>
          <w:noProof/>
        </w:rPr>
        <w:t>Angew. Chem. Int. Ed. Engl.</w:t>
      </w:r>
      <w:r w:rsidRPr="00DF2A2B">
        <w:rPr>
          <w:noProof/>
        </w:rPr>
        <w:t xml:space="preserve">, </w:t>
      </w:r>
      <w:r w:rsidRPr="00DF2A2B">
        <w:rPr>
          <w:b/>
          <w:noProof/>
        </w:rPr>
        <w:t>2019</w:t>
      </w:r>
      <w:r w:rsidRPr="00DF2A2B">
        <w:rPr>
          <w:noProof/>
        </w:rPr>
        <w:t xml:space="preserve">, </w:t>
      </w:r>
      <w:r w:rsidRPr="00DF2A2B">
        <w:rPr>
          <w:i/>
          <w:noProof/>
        </w:rPr>
        <w:t>58</w:t>
      </w:r>
      <w:r w:rsidRPr="00DF2A2B">
        <w:rPr>
          <w:noProof/>
        </w:rPr>
        <w:t>, 15188-15205.</w:t>
      </w:r>
      <w:bookmarkEnd w:id="850"/>
    </w:p>
    <w:p w14:paraId="70923948" w14:textId="77777777" w:rsidR="00DF2A2B" w:rsidRPr="00DF2A2B" w:rsidRDefault="00DF2A2B" w:rsidP="00DF2A2B">
      <w:pPr>
        <w:pStyle w:val="EndNoteBibliography"/>
        <w:rPr>
          <w:noProof/>
        </w:rPr>
      </w:pPr>
      <w:bookmarkStart w:id="851" w:name="_ENREF_43"/>
      <w:r w:rsidRPr="00DF2A2B">
        <w:rPr>
          <w:noProof/>
        </w:rPr>
        <w:t>[43]</w:t>
      </w:r>
      <w:r w:rsidRPr="00DF2A2B">
        <w:rPr>
          <w:noProof/>
        </w:rPr>
        <w:tab/>
        <w:t xml:space="preserve">Kuwamura, N.; Konno, T. Heterometallic Coordination Polymers as Heterogeneous Electrocatalysts. </w:t>
      </w:r>
      <w:r w:rsidRPr="00DF2A2B">
        <w:rPr>
          <w:i/>
          <w:noProof/>
        </w:rPr>
        <w:t>Inorg. Chem. Front.</w:t>
      </w:r>
      <w:r w:rsidRPr="00DF2A2B">
        <w:rPr>
          <w:noProof/>
        </w:rPr>
        <w:t xml:space="preserve">, </w:t>
      </w:r>
      <w:r w:rsidRPr="00DF2A2B">
        <w:rPr>
          <w:b/>
          <w:noProof/>
        </w:rPr>
        <w:t>2021</w:t>
      </w:r>
      <w:r w:rsidRPr="00DF2A2B">
        <w:rPr>
          <w:noProof/>
        </w:rPr>
        <w:t xml:space="preserve">, </w:t>
      </w:r>
      <w:r w:rsidRPr="00DF2A2B">
        <w:rPr>
          <w:i/>
          <w:noProof/>
        </w:rPr>
        <w:t>8</w:t>
      </w:r>
      <w:r w:rsidRPr="00DF2A2B">
        <w:rPr>
          <w:noProof/>
        </w:rPr>
        <w:t>, 2634-2649.</w:t>
      </w:r>
      <w:bookmarkEnd w:id="851"/>
    </w:p>
    <w:p w14:paraId="21F1CC5B" w14:textId="77777777" w:rsidR="00DF2A2B" w:rsidRPr="00DF2A2B" w:rsidRDefault="00DF2A2B" w:rsidP="00DF2A2B">
      <w:pPr>
        <w:pStyle w:val="EndNoteBibliography"/>
        <w:rPr>
          <w:noProof/>
        </w:rPr>
      </w:pPr>
      <w:bookmarkStart w:id="852" w:name="_ENREF_44"/>
      <w:r w:rsidRPr="00DF2A2B">
        <w:rPr>
          <w:noProof/>
        </w:rPr>
        <w:t>[44]</w:t>
      </w:r>
      <w:r w:rsidRPr="00DF2A2B">
        <w:rPr>
          <w:noProof/>
        </w:rPr>
        <w:tab/>
        <w:t xml:space="preserve">Viciano-Chumillas, M.; Liu, X.; Leyva-Pérez, A.; Armentano, D.; Ferrando-Soria, J.; Pardo, E. Mixed Component Metal-Organic Frameworks: Heterogeneity and Complexity at the Service of Application Performances. </w:t>
      </w:r>
      <w:r w:rsidRPr="00DF2A2B">
        <w:rPr>
          <w:i/>
          <w:noProof/>
        </w:rPr>
        <w:t>Coordin. Chem. Rev.</w:t>
      </w:r>
      <w:r w:rsidRPr="00DF2A2B">
        <w:rPr>
          <w:noProof/>
        </w:rPr>
        <w:t xml:space="preserve">, </w:t>
      </w:r>
      <w:r w:rsidRPr="00DF2A2B">
        <w:rPr>
          <w:b/>
          <w:noProof/>
        </w:rPr>
        <w:t>2022</w:t>
      </w:r>
      <w:r w:rsidRPr="00DF2A2B">
        <w:rPr>
          <w:noProof/>
        </w:rPr>
        <w:t xml:space="preserve">, </w:t>
      </w:r>
      <w:r w:rsidRPr="00DF2A2B">
        <w:rPr>
          <w:i/>
          <w:noProof/>
        </w:rPr>
        <w:t>451</w:t>
      </w:r>
      <w:r w:rsidRPr="00DF2A2B">
        <w:rPr>
          <w:noProof/>
        </w:rPr>
        <w:t>, 214273.</w:t>
      </w:r>
      <w:bookmarkEnd w:id="852"/>
    </w:p>
    <w:p w14:paraId="3C10F640" w14:textId="77777777" w:rsidR="00DF2A2B" w:rsidRPr="00DF2A2B" w:rsidRDefault="00DF2A2B" w:rsidP="00DF2A2B">
      <w:pPr>
        <w:pStyle w:val="EndNoteBibliography"/>
        <w:rPr>
          <w:noProof/>
        </w:rPr>
      </w:pPr>
      <w:bookmarkStart w:id="853" w:name="_ENREF_45"/>
      <w:r w:rsidRPr="00DF2A2B">
        <w:rPr>
          <w:noProof/>
        </w:rPr>
        <w:t>[45]</w:t>
      </w:r>
      <w:r w:rsidRPr="00DF2A2B">
        <w:rPr>
          <w:noProof/>
        </w:rPr>
        <w:tab/>
        <w:t xml:space="preserve">Wang, Z.; Hu, K.; Gao, S.; Kobayashi, H. Formate-Based Magnetic Metal-Organic Frameworks Templated by Protonated Amines. </w:t>
      </w:r>
      <w:r w:rsidRPr="00DF2A2B">
        <w:rPr>
          <w:i/>
          <w:noProof/>
        </w:rPr>
        <w:t>Adv. Mater.</w:t>
      </w:r>
      <w:r w:rsidRPr="00DF2A2B">
        <w:rPr>
          <w:noProof/>
        </w:rPr>
        <w:t xml:space="preserve">, </w:t>
      </w:r>
      <w:r w:rsidRPr="00DF2A2B">
        <w:rPr>
          <w:b/>
          <w:noProof/>
        </w:rPr>
        <w:t>2010</w:t>
      </w:r>
      <w:r w:rsidRPr="00DF2A2B">
        <w:rPr>
          <w:noProof/>
        </w:rPr>
        <w:t xml:space="preserve">, </w:t>
      </w:r>
      <w:r w:rsidRPr="00DF2A2B">
        <w:rPr>
          <w:i/>
          <w:noProof/>
        </w:rPr>
        <w:t>22</w:t>
      </w:r>
      <w:r w:rsidRPr="00DF2A2B">
        <w:rPr>
          <w:noProof/>
        </w:rPr>
        <w:t>, 1526-1533.</w:t>
      </w:r>
      <w:bookmarkEnd w:id="853"/>
    </w:p>
    <w:p w14:paraId="1205BF56" w14:textId="77777777" w:rsidR="00DF2A2B" w:rsidRPr="00DF2A2B" w:rsidRDefault="00DF2A2B" w:rsidP="00DF2A2B">
      <w:pPr>
        <w:pStyle w:val="EndNoteBibliography"/>
        <w:rPr>
          <w:noProof/>
        </w:rPr>
      </w:pPr>
      <w:bookmarkStart w:id="854" w:name="_ENREF_46"/>
      <w:r w:rsidRPr="00DF2A2B">
        <w:rPr>
          <w:noProof/>
        </w:rPr>
        <w:t>[46]</w:t>
      </w:r>
      <w:r w:rsidRPr="00DF2A2B">
        <w:rPr>
          <w:noProof/>
        </w:rPr>
        <w:tab/>
        <w:t xml:space="preserve">Zhao, Y.-H.; Liu, S.; Xiong, L.-H.; Fan, H.-M.; Wang, B.-W.; Jiang, S.-D.; Wang, Z.-M.; Gao, S. The Materials of Ammonium Metal Formate Framework: Structures, Phase Transitions and Functionalities. </w:t>
      </w:r>
      <w:r w:rsidRPr="00DF2A2B">
        <w:rPr>
          <w:i/>
          <w:noProof/>
        </w:rPr>
        <w:t>SCI. SIN. Chim.</w:t>
      </w:r>
      <w:r w:rsidRPr="00DF2A2B">
        <w:rPr>
          <w:noProof/>
        </w:rPr>
        <w:t xml:space="preserve">, </w:t>
      </w:r>
      <w:r w:rsidRPr="00DF2A2B">
        <w:rPr>
          <w:b/>
          <w:noProof/>
        </w:rPr>
        <w:t>2021</w:t>
      </w:r>
      <w:r w:rsidRPr="00DF2A2B">
        <w:rPr>
          <w:noProof/>
        </w:rPr>
        <w:t xml:space="preserve">, </w:t>
      </w:r>
      <w:r w:rsidRPr="00DF2A2B">
        <w:rPr>
          <w:i/>
          <w:noProof/>
        </w:rPr>
        <w:t>51</w:t>
      </w:r>
      <w:r w:rsidRPr="00DF2A2B">
        <w:rPr>
          <w:noProof/>
        </w:rPr>
        <w:t>, 410-439.</w:t>
      </w:r>
      <w:bookmarkEnd w:id="854"/>
    </w:p>
    <w:p w14:paraId="237D8F69" w14:textId="77777777" w:rsidR="00DF2A2B" w:rsidRPr="00DF2A2B" w:rsidRDefault="00DF2A2B" w:rsidP="00DF2A2B">
      <w:pPr>
        <w:pStyle w:val="EndNoteBibliography"/>
        <w:rPr>
          <w:noProof/>
        </w:rPr>
      </w:pPr>
      <w:bookmarkStart w:id="855" w:name="_ENREF_47"/>
      <w:r w:rsidRPr="00DF2A2B">
        <w:rPr>
          <w:noProof/>
        </w:rPr>
        <w:t>[47]</w:t>
      </w:r>
      <w:r w:rsidRPr="00DF2A2B">
        <w:rPr>
          <w:noProof/>
        </w:rPr>
        <w:tab/>
        <w:t xml:space="preserve">Lee, J.; Farha, O. K.; Roberts, J.; Scheidt, K. A.; Nguyen, S. T.; Hupp, J. T. Metal-Organic Framework Materials as Catalysts. </w:t>
      </w:r>
      <w:r w:rsidRPr="00DF2A2B">
        <w:rPr>
          <w:i/>
          <w:noProof/>
        </w:rPr>
        <w:t>Chem. Soc. Rev.</w:t>
      </w:r>
      <w:r w:rsidRPr="00DF2A2B">
        <w:rPr>
          <w:noProof/>
        </w:rPr>
        <w:t xml:space="preserve">, </w:t>
      </w:r>
      <w:r w:rsidRPr="00DF2A2B">
        <w:rPr>
          <w:b/>
          <w:noProof/>
        </w:rPr>
        <w:t>2009</w:t>
      </w:r>
      <w:r w:rsidRPr="00DF2A2B">
        <w:rPr>
          <w:noProof/>
        </w:rPr>
        <w:t xml:space="preserve">, </w:t>
      </w:r>
      <w:r w:rsidRPr="00DF2A2B">
        <w:rPr>
          <w:i/>
          <w:noProof/>
        </w:rPr>
        <w:t>38</w:t>
      </w:r>
      <w:r w:rsidRPr="00DF2A2B">
        <w:rPr>
          <w:noProof/>
        </w:rPr>
        <w:t>, 1450-1459.</w:t>
      </w:r>
      <w:bookmarkEnd w:id="855"/>
    </w:p>
    <w:p w14:paraId="72512EEF" w14:textId="77777777" w:rsidR="00DF2A2B" w:rsidRPr="00DF2A2B" w:rsidRDefault="00DF2A2B" w:rsidP="00DF2A2B">
      <w:pPr>
        <w:pStyle w:val="EndNoteBibliography"/>
        <w:rPr>
          <w:noProof/>
        </w:rPr>
      </w:pPr>
      <w:bookmarkStart w:id="856" w:name="_ENREF_48"/>
      <w:r w:rsidRPr="00DF2A2B">
        <w:rPr>
          <w:noProof/>
        </w:rPr>
        <w:t>[48]</w:t>
      </w:r>
      <w:r w:rsidRPr="00DF2A2B">
        <w:rPr>
          <w:noProof/>
        </w:rPr>
        <w:tab/>
        <w:t xml:space="preserve">Zhou, H. C.; Long, J. R.; Yaghi, O. M. Introduction to Metal-Organic Frameworks. </w:t>
      </w:r>
      <w:r w:rsidRPr="00DF2A2B">
        <w:rPr>
          <w:i/>
          <w:noProof/>
        </w:rPr>
        <w:t>Chem. Rev.</w:t>
      </w:r>
      <w:r w:rsidRPr="00DF2A2B">
        <w:rPr>
          <w:noProof/>
        </w:rPr>
        <w:t xml:space="preserve">, </w:t>
      </w:r>
      <w:r w:rsidRPr="00DF2A2B">
        <w:rPr>
          <w:b/>
          <w:noProof/>
        </w:rPr>
        <w:t>2012</w:t>
      </w:r>
      <w:r w:rsidRPr="00DF2A2B">
        <w:rPr>
          <w:noProof/>
        </w:rPr>
        <w:t xml:space="preserve">, </w:t>
      </w:r>
      <w:r w:rsidRPr="00DF2A2B">
        <w:rPr>
          <w:i/>
          <w:noProof/>
        </w:rPr>
        <w:t>112</w:t>
      </w:r>
      <w:r w:rsidRPr="00DF2A2B">
        <w:rPr>
          <w:noProof/>
        </w:rPr>
        <w:t>, 673-674.</w:t>
      </w:r>
      <w:bookmarkEnd w:id="856"/>
    </w:p>
    <w:p w14:paraId="56B146E1" w14:textId="77777777" w:rsidR="00DF2A2B" w:rsidRPr="00DF2A2B" w:rsidRDefault="00DF2A2B" w:rsidP="00DF2A2B">
      <w:pPr>
        <w:pStyle w:val="EndNoteBibliography"/>
        <w:rPr>
          <w:noProof/>
        </w:rPr>
      </w:pPr>
      <w:bookmarkStart w:id="857" w:name="_ENREF_49"/>
      <w:r w:rsidRPr="00DF2A2B">
        <w:rPr>
          <w:noProof/>
        </w:rPr>
        <w:t>[49]</w:t>
      </w:r>
      <w:r w:rsidRPr="00DF2A2B">
        <w:rPr>
          <w:noProof/>
        </w:rPr>
        <w:tab/>
        <w:t xml:space="preserve">Rao, C. N. R.; Cheetham, A. K.; Thirumurugan, A. Hybrid Inorganic-Organic Materials: A New Family in Condensed Matter Physics. </w:t>
      </w:r>
      <w:r w:rsidRPr="00DF2A2B">
        <w:rPr>
          <w:i/>
          <w:noProof/>
        </w:rPr>
        <w:t>J. Phys. condens. Mat.</w:t>
      </w:r>
      <w:r w:rsidRPr="00DF2A2B">
        <w:rPr>
          <w:noProof/>
        </w:rPr>
        <w:t xml:space="preserve">, </w:t>
      </w:r>
      <w:r w:rsidRPr="00DF2A2B">
        <w:rPr>
          <w:b/>
          <w:noProof/>
        </w:rPr>
        <w:t>2008</w:t>
      </w:r>
      <w:r w:rsidRPr="00DF2A2B">
        <w:rPr>
          <w:noProof/>
        </w:rPr>
        <w:t xml:space="preserve">, </w:t>
      </w:r>
      <w:r w:rsidRPr="00DF2A2B">
        <w:rPr>
          <w:i/>
          <w:noProof/>
        </w:rPr>
        <w:t>20</w:t>
      </w:r>
      <w:r w:rsidRPr="00DF2A2B">
        <w:rPr>
          <w:noProof/>
        </w:rPr>
        <w:t>, 159801-159801.</w:t>
      </w:r>
      <w:bookmarkEnd w:id="857"/>
    </w:p>
    <w:p w14:paraId="11B953B3" w14:textId="77777777" w:rsidR="00DF2A2B" w:rsidRPr="00DF2A2B" w:rsidRDefault="00DF2A2B" w:rsidP="00DF2A2B">
      <w:pPr>
        <w:pStyle w:val="EndNoteBibliography"/>
        <w:rPr>
          <w:noProof/>
        </w:rPr>
      </w:pPr>
      <w:bookmarkStart w:id="858" w:name="_ENREF_50"/>
      <w:r w:rsidRPr="00DF2A2B">
        <w:rPr>
          <w:noProof/>
        </w:rPr>
        <w:t>[50]</w:t>
      </w:r>
      <w:r w:rsidRPr="00DF2A2B">
        <w:rPr>
          <w:noProof/>
        </w:rPr>
        <w:tab/>
        <w:t xml:space="preserve">Katsenis, A.; Papaefstathiou, G. Metal-Organic Frameworks from Single-Molecule Magnets[M]. </w:t>
      </w:r>
      <w:r w:rsidRPr="00DF2A2B">
        <w:rPr>
          <w:b/>
          <w:noProof/>
        </w:rPr>
        <w:t>2014</w:t>
      </w:r>
      <w:r w:rsidRPr="00DF2A2B">
        <w:rPr>
          <w:noProof/>
        </w:rPr>
        <w:t>.</w:t>
      </w:r>
      <w:bookmarkEnd w:id="858"/>
    </w:p>
    <w:p w14:paraId="63916A97" w14:textId="77777777" w:rsidR="00DF2A2B" w:rsidRPr="00DF2A2B" w:rsidRDefault="00DF2A2B" w:rsidP="00DF2A2B">
      <w:pPr>
        <w:pStyle w:val="EndNoteBibliography"/>
        <w:rPr>
          <w:noProof/>
        </w:rPr>
      </w:pPr>
      <w:bookmarkStart w:id="859" w:name="_ENREF_51"/>
      <w:r w:rsidRPr="00DF2A2B">
        <w:rPr>
          <w:noProof/>
        </w:rPr>
        <w:t>[51]</w:t>
      </w:r>
      <w:r w:rsidRPr="00DF2A2B">
        <w:rPr>
          <w:noProof/>
        </w:rPr>
        <w:tab/>
        <w:t>Furukawa, H.; Cordova,</w:t>
      </w:r>
      <w:r w:rsidRPr="00DF2A2B">
        <w:rPr>
          <w:rFonts w:hint="eastAsia"/>
          <w:noProof/>
        </w:rPr>
        <w:t xml:space="preserve"> K. E.; O'keeffe, M.; Yaghi, O. M. ChemInform Abstract: The Chemistry and Applications of Metal‐Organic Frameworks. </w:t>
      </w:r>
      <w:r w:rsidRPr="00DF2A2B">
        <w:rPr>
          <w:rFonts w:hint="eastAsia"/>
          <w:i/>
          <w:noProof/>
        </w:rPr>
        <w:t>ChemInform</w:t>
      </w:r>
      <w:r w:rsidRPr="00DF2A2B">
        <w:rPr>
          <w:rFonts w:hint="eastAsia"/>
          <w:noProof/>
        </w:rPr>
        <w:t xml:space="preserve">, </w:t>
      </w:r>
      <w:r w:rsidRPr="00DF2A2B">
        <w:rPr>
          <w:rFonts w:hint="eastAsia"/>
          <w:b/>
          <w:noProof/>
        </w:rPr>
        <w:t>2013</w:t>
      </w:r>
      <w:r w:rsidRPr="00DF2A2B">
        <w:rPr>
          <w:rFonts w:hint="eastAsia"/>
          <w:noProof/>
        </w:rPr>
        <w:t xml:space="preserve">, </w:t>
      </w:r>
      <w:r w:rsidRPr="00DF2A2B">
        <w:rPr>
          <w:rFonts w:hint="eastAsia"/>
          <w:i/>
          <w:noProof/>
        </w:rPr>
        <w:t>44</w:t>
      </w:r>
      <w:r w:rsidRPr="00DF2A2B">
        <w:rPr>
          <w:rFonts w:hint="eastAsia"/>
          <w:noProof/>
        </w:rPr>
        <w:t>.</w:t>
      </w:r>
      <w:bookmarkEnd w:id="859"/>
    </w:p>
    <w:p w14:paraId="5BF0AF2D" w14:textId="77777777" w:rsidR="00DF2A2B" w:rsidRPr="00DF2A2B" w:rsidRDefault="00DF2A2B" w:rsidP="00DF2A2B">
      <w:pPr>
        <w:pStyle w:val="EndNoteBibliography"/>
        <w:rPr>
          <w:noProof/>
        </w:rPr>
      </w:pPr>
      <w:bookmarkStart w:id="860" w:name="_ENREF_52"/>
      <w:r w:rsidRPr="00DF2A2B">
        <w:rPr>
          <w:noProof/>
        </w:rPr>
        <w:lastRenderedPageBreak/>
        <w:t>[52]</w:t>
      </w:r>
      <w:r w:rsidRPr="00DF2A2B">
        <w:rPr>
          <w:noProof/>
        </w:rPr>
        <w:tab/>
        <w:t xml:space="preserve">Ferey, G. ChemInform Abstract: Hybrid Porous Solids: Past, Present, Future. </w:t>
      </w:r>
      <w:r w:rsidRPr="00DF2A2B">
        <w:rPr>
          <w:i/>
          <w:noProof/>
        </w:rPr>
        <w:t>ChemInform</w:t>
      </w:r>
      <w:r w:rsidRPr="00DF2A2B">
        <w:rPr>
          <w:noProof/>
        </w:rPr>
        <w:t xml:space="preserve">, </w:t>
      </w:r>
      <w:r w:rsidRPr="00DF2A2B">
        <w:rPr>
          <w:b/>
          <w:noProof/>
        </w:rPr>
        <w:t>2008</w:t>
      </w:r>
      <w:r w:rsidRPr="00DF2A2B">
        <w:rPr>
          <w:noProof/>
        </w:rPr>
        <w:t xml:space="preserve">, </w:t>
      </w:r>
      <w:r w:rsidRPr="00DF2A2B">
        <w:rPr>
          <w:i/>
          <w:noProof/>
        </w:rPr>
        <w:t>39</w:t>
      </w:r>
      <w:r w:rsidRPr="00DF2A2B">
        <w:rPr>
          <w:noProof/>
        </w:rPr>
        <w:t>.</w:t>
      </w:r>
      <w:bookmarkEnd w:id="860"/>
    </w:p>
    <w:p w14:paraId="6150E581" w14:textId="77777777" w:rsidR="00DF2A2B" w:rsidRPr="00DF2A2B" w:rsidRDefault="00DF2A2B" w:rsidP="00DF2A2B">
      <w:pPr>
        <w:pStyle w:val="EndNoteBibliography"/>
        <w:rPr>
          <w:noProof/>
        </w:rPr>
      </w:pPr>
      <w:bookmarkStart w:id="861" w:name="_ENREF_53"/>
      <w:r w:rsidRPr="00DF2A2B">
        <w:rPr>
          <w:noProof/>
        </w:rPr>
        <w:t>[53]</w:t>
      </w:r>
      <w:r w:rsidRPr="00DF2A2B">
        <w:rPr>
          <w:noProof/>
        </w:rPr>
        <w:tab/>
        <w:t xml:space="preserve">Kepert, C. J. Advanced Functional Properties in Nanoporous Coordination Framework Materials. </w:t>
      </w:r>
      <w:r w:rsidRPr="00DF2A2B">
        <w:rPr>
          <w:i/>
          <w:noProof/>
        </w:rPr>
        <w:t>Chem. Commun.</w:t>
      </w:r>
      <w:r w:rsidRPr="00DF2A2B">
        <w:rPr>
          <w:noProof/>
        </w:rPr>
        <w:t xml:space="preserve">, </w:t>
      </w:r>
      <w:r w:rsidRPr="00DF2A2B">
        <w:rPr>
          <w:b/>
          <w:noProof/>
        </w:rPr>
        <w:t>2006</w:t>
      </w:r>
      <w:r w:rsidRPr="00DF2A2B">
        <w:rPr>
          <w:noProof/>
        </w:rPr>
        <w:t xml:space="preserve">, </w:t>
      </w:r>
      <w:r w:rsidRPr="00DF2A2B">
        <w:rPr>
          <w:i/>
          <w:noProof/>
        </w:rPr>
        <w:t>37</w:t>
      </w:r>
      <w:r w:rsidRPr="00DF2A2B">
        <w:rPr>
          <w:noProof/>
        </w:rPr>
        <w:t>, 695-700.</w:t>
      </w:r>
      <w:bookmarkEnd w:id="861"/>
    </w:p>
    <w:p w14:paraId="1E75AFF0" w14:textId="77777777" w:rsidR="00DF2A2B" w:rsidRPr="00DF2A2B" w:rsidRDefault="00DF2A2B" w:rsidP="00DF2A2B">
      <w:pPr>
        <w:pStyle w:val="EndNoteBibliography"/>
        <w:rPr>
          <w:noProof/>
        </w:rPr>
      </w:pPr>
      <w:bookmarkStart w:id="862" w:name="_ENREF_54"/>
      <w:r w:rsidRPr="00DF2A2B">
        <w:rPr>
          <w:noProof/>
        </w:rPr>
        <w:t>[54]</w:t>
      </w:r>
      <w:r w:rsidRPr="00DF2A2B">
        <w:rPr>
          <w:noProof/>
        </w:rPr>
        <w:tab/>
        <w:t xml:space="preserve">Furukawa, H.; Muller, U.; Yaghi, O. M. "Heterogeneity Within Order" in Metal-Organic Frameworks. </w:t>
      </w:r>
      <w:r w:rsidRPr="00DF2A2B">
        <w:rPr>
          <w:i/>
          <w:noProof/>
        </w:rPr>
        <w:t>Angew. Chem. Int. Ed. Engl.</w:t>
      </w:r>
      <w:r w:rsidRPr="00DF2A2B">
        <w:rPr>
          <w:noProof/>
        </w:rPr>
        <w:t xml:space="preserve">, </w:t>
      </w:r>
      <w:r w:rsidRPr="00DF2A2B">
        <w:rPr>
          <w:b/>
          <w:noProof/>
        </w:rPr>
        <w:t>2015</w:t>
      </w:r>
      <w:r w:rsidRPr="00DF2A2B">
        <w:rPr>
          <w:noProof/>
        </w:rPr>
        <w:t xml:space="preserve">, </w:t>
      </w:r>
      <w:r w:rsidRPr="00DF2A2B">
        <w:rPr>
          <w:i/>
          <w:noProof/>
        </w:rPr>
        <w:t>54</w:t>
      </w:r>
      <w:r w:rsidRPr="00DF2A2B">
        <w:rPr>
          <w:noProof/>
        </w:rPr>
        <w:t>, 3417-3430.</w:t>
      </w:r>
      <w:bookmarkEnd w:id="862"/>
    </w:p>
    <w:p w14:paraId="13478D52" w14:textId="77777777" w:rsidR="00DF2A2B" w:rsidRPr="00DF2A2B" w:rsidRDefault="00DF2A2B" w:rsidP="00DF2A2B">
      <w:pPr>
        <w:pStyle w:val="EndNoteBibliography"/>
        <w:rPr>
          <w:noProof/>
        </w:rPr>
      </w:pPr>
      <w:bookmarkStart w:id="863" w:name="_ENREF_55"/>
      <w:r w:rsidRPr="00DF2A2B">
        <w:rPr>
          <w:noProof/>
        </w:rPr>
        <w:t>[55]</w:t>
      </w:r>
      <w:r w:rsidRPr="00DF2A2B">
        <w:rPr>
          <w:noProof/>
        </w:rPr>
        <w:tab/>
        <w:t xml:space="preserve">Zhang, Q.; Wang, C. F.; Lv, Y. K. Luminescent Switch Sensors for the Detection of Biomolecules Based on Metal-Organic Frameworks. </w:t>
      </w:r>
      <w:r w:rsidRPr="00DF2A2B">
        <w:rPr>
          <w:i/>
          <w:noProof/>
        </w:rPr>
        <w:t>Analyst</w:t>
      </w:r>
      <w:r w:rsidRPr="00DF2A2B">
        <w:rPr>
          <w:noProof/>
        </w:rPr>
        <w:t xml:space="preserve">, </w:t>
      </w:r>
      <w:r w:rsidRPr="00DF2A2B">
        <w:rPr>
          <w:b/>
          <w:noProof/>
        </w:rPr>
        <w:t>2018</w:t>
      </w:r>
      <w:r w:rsidRPr="00DF2A2B">
        <w:rPr>
          <w:noProof/>
        </w:rPr>
        <w:t xml:space="preserve">, </w:t>
      </w:r>
      <w:r w:rsidRPr="00DF2A2B">
        <w:rPr>
          <w:i/>
          <w:noProof/>
        </w:rPr>
        <w:t>143</w:t>
      </w:r>
      <w:r w:rsidRPr="00DF2A2B">
        <w:rPr>
          <w:noProof/>
        </w:rPr>
        <w:t>, 4221-4229.</w:t>
      </w:r>
      <w:bookmarkEnd w:id="863"/>
    </w:p>
    <w:p w14:paraId="7FFF51C7" w14:textId="77777777" w:rsidR="00DF2A2B" w:rsidRPr="00DF2A2B" w:rsidRDefault="00DF2A2B" w:rsidP="00DF2A2B">
      <w:pPr>
        <w:pStyle w:val="EndNoteBibliography"/>
        <w:rPr>
          <w:noProof/>
        </w:rPr>
      </w:pPr>
      <w:bookmarkStart w:id="864" w:name="_ENREF_56"/>
      <w:r w:rsidRPr="00DF2A2B">
        <w:rPr>
          <w:noProof/>
        </w:rPr>
        <w:t>[56]</w:t>
      </w:r>
      <w:r w:rsidRPr="00DF2A2B">
        <w:rPr>
          <w:noProof/>
        </w:rPr>
        <w:tab/>
        <w:t xml:space="preserve">Li, J.; Wang, X.; Zhao, G.; Chen, C.; Chai, Z.; Alsaedi, A.; Hayat, T.; Wang, X. Metal-Organic Framework-Based Materials: Superior Adsorbents for the Capture of Toxic and Radioactive Metal Ions. </w:t>
      </w:r>
      <w:r w:rsidRPr="00DF2A2B">
        <w:rPr>
          <w:i/>
          <w:noProof/>
        </w:rPr>
        <w:t>Chem. Soc. Rev.</w:t>
      </w:r>
      <w:r w:rsidRPr="00DF2A2B">
        <w:rPr>
          <w:noProof/>
        </w:rPr>
        <w:t xml:space="preserve">, </w:t>
      </w:r>
      <w:r w:rsidRPr="00DF2A2B">
        <w:rPr>
          <w:b/>
          <w:noProof/>
        </w:rPr>
        <w:t>2018</w:t>
      </w:r>
      <w:r w:rsidRPr="00DF2A2B">
        <w:rPr>
          <w:noProof/>
        </w:rPr>
        <w:t xml:space="preserve">, </w:t>
      </w:r>
      <w:r w:rsidRPr="00DF2A2B">
        <w:rPr>
          <w:i/>
          <w:noProof/>
        </w:rPr>
        <w:t>47</w:t>
      </w:r>
      <w:r w:rsidRPr="00DF2A2B">
        <w:rPr>
          <w:noProof/>
        </w:rPr>
        <w:t>, 2322-2356.</w:t>
      </w:r>
      <w:bookmarkEnd w:id="864"/>
    </w:p>
    <w:p w14:paraId="13A4B8FF" w14:textId="77777777" w:rsidR="00DF2A2B" w:rsidRPr="00DF2A2B" w:rsidRDefault="00DF2A2B" w:rsidP="00DF2A2B">
      <w:pPr>
        <w:pStyle w:val="EndNoteBibliography"/>
        <w:rPr>
          <w:noProof/>
        </w:rPr>
      </w:pPr>
      <w:bookmarkStart w:id="865" w:name="_ENREF_57"/>
      <w:r w:rsidRPr="00DF2A2B">
        <w:rPr>
          <w:noProof/>
        </w:rPr>
        <w:t>[57]</w:t>
      </w:r>
      <w:r w:rsidRPr="00DF2A2B">
        <w:rPr>
          <w:noProof/>
        </w:rPr>
        <w:tab/>
        <w:t xml:space="preserve">Eddaoudi, M.; Kim, J.; Rosi, N.; Vodak, D.; Wachter, J.; O'keeffe, M.; Yaghi, O. M. Systematic Design of Pore Size and Functionality in Isoreticular MOFs and Their Application in Methane Storage. </w:t>
      </w:r>
      <w:r w:rsidRPr="00DF2A2B">
        <w:rPr>
          <w:i/>
          <w:noProof/>
        </w:rPr>
        <w:t>Science</w:t>
      </w:r>
      <w:r w:rsidRPr="00DF2A2B">
        <w:rPr>
          <w:noProof/>
        </w:rPr>
        <w:t xml:space="preserve">, </w:t>
      </w:r>
      <w:r w:rsidRPr="00DF2A2B">
        <w:rPr>
          <w:b/>
          <w:noProof/>
        </w:rPr>
        <w:t>2002</w:t>
      </w:r>
      <w:r w:rsidRPr="00DF2A2B">
        <w:rPr>
          <w:noProof/>
        </w:rPr>
        <w:t xml:space="preserve">, </w:t>
      </w:r>
      <w:r w:rsidRPr="00DF2A2B">
        <w:rPr>
          <w:i/>
          <w:noProof/>
        </w:rPr>
        <w:t>295</w:t>
      </w:r>
      <w:r w:rsidRPr="00DF2A2B">
        <w:rPr>
          <w:noProof/>
        </w:rPr>
        <w:t>, 469-472.</w:t>
      </w:r>
      <w:bookmarkEnd w:id="865"/>
    </w:p>
    <w:p w14:paraId="6156338A" w14:textId="77777777" w:rsidR="00DF2A2B" w:rsidRPr="00DF2A2B" w:rsidRDefault="00DF2A2B" w:rsidP="00DF2A2B">
      <w:pPr>
        <w:pStyle w:val="EndNoteBibliography"/>
        <w:rPr>
          <w:noProof/>
        </w:rPr>
      </w:pPr>
      <w:bookmarkStart w:id="866" w:name="_ENREF_58"/>
      <w:r w:rsidRPr="00DF2A2B">
        <w:rPr>
          <w:noProof/>
        </w:rPr>
        <w:t>[58]</w:t>
      </w:r>
      <w:r w:rsidRPr="00DF2A2B">
        <w:rPr>
          <w:noProof/>
        </w:rPr>
        <w:tab/>
        <w:t xml:space="preserve">Kitagawa, S.; Kitaura, R.; Noro, S. Functional Porous Coordination Polymers. </w:t>
      </w:r>
      <w:r w:rsidRPr="00DF2A2B">
        <w:rPr>
          <w:i/>
          <w:noProof/>
        </w:rPr>
        <w:t>Angew. Chem. Int. Ed. Engl.</w:t>
      </w:r>
      <w:r w:rsidRPr="00DF2A2B">
        <w:rPr>
          <w:noProof/>
        </w:rPr>
        <w:t xml:space="preserve">, </w:t>
      </w:r>
      <w:r w:rsidRPr="00DF2A2B">
        <w:rPr>
          <w:b/>
          <w:noProof/>
        </w:rPr>
        <w:t>2004</w:t>
      </w:r>
      <w:r w:rsidRPr="00DF2A2B">
        <w:rPr>
          <w:noProof/>
        </w:rPr>
        <w:t xml:space="preserve">, </w:t>
      </w:r>
      <w:r w:rsidRPr="00DF2A2B">
        <w:rPr>
          <w:i/>
          <w:noProof/>
        </w:rPr>
        <w:t>43</w:t>
      </w:r>
      <w:r w:rsidRPr="00DF2A2B">
        <w:rPr>
          <w:noProof/>
        </w:rPr>
        <w:t>, 2334-2375.</w:t>
      </w:r>
      <w:bookmarkEnd w:id="866"/>
    </w:p>
    <w:p w14:paraId="1117D198" w14:textId="77777777" w:rsidR="00DF2A2B" w:rsidRPr="00DF2A2B" w:rsidRDefault="00DF2A2B" w:rsidP="00DF2A2B">
      <w:pPr>
        <w:pStyle w:val="EndNoteBibliography"/>
        <w:rPr>
          <w:noProof/>
        </w:rPr>
      </w:pPr>
      <w:bookmarkStart w:id="867" w:name="_ENREF_59"/>
      <w:r w:rsidRPr="00DF2A2B">
        <w:rPr>
          <w:noProof/>
        </w:rPr>
        <w:t>[59]</w:t>
      </w:r>
      <w:r w:rsidRPr="00DF2A2B">
        <w:rPr>
          <w:noProof/>
        </w:rPr>
        <w:tab/>
        <w:t xml:space="preserve">Kitagawa, S.; Uemura, K. Dynamic Porous Properties of Coordination Polymers Inspired by Hydrogen Bonds. </w:t>
      </w:r>
      <w:r w:rsidRPr="00DF2A2B">
        <w:rPr>
          <w:i/>
          <w:noProof/>
        </w:rPr>
        <w:t>Chem. Soc. Rev.</w:t>
      </w:r>
      <w:r w:rsidRPr="00DF2A2B">
        <w:rPr>
          <w:noProof/>
        </w:rPr>
        <w:t xml:space="preserve">, </w:t>
      </w:r>
      <w:r w:rsidRPr="00DF2A2B">
        <w:rPr>
          <w:b/>
          <w:noProof/>
        </w:rPr>
        <w:t>2005</w:t>
      </w:r>
      <w:r w:rsidRPr="00DF2A2B">
        <w:rPr>
          <w:noProof/>
        </w:rPr>
        <w:t xml:space="preserve">, </w:t>
      </w:r>
      <w:r w:rsidRPr="00DF2A2B">
        <w:rPr>
          <w:i/>
          <w:noProof/>
        </w:rPr>
        <w:t>34</w:t>
      </w:r>
      <w:r w:rsidRPr="00DF2A2B">
        <w:rPr>
          <w:noProof/>
        </w:rPr>
        <w:t>, 109-119.</w:t>
      </w:r>
      <w:bookmarkEnd w:id="867"/>
    </w:p>
    <w:p w14:paraId="63856AF1" w14:textId="77777777" w:rsidR="00DF2A2B" w:rsidRPr="00DF2A2B" w:rsidRDefault="00DF2A2B" w:rsidP="00DF2A2B">
      <w:pPr>
        <w:pStyle w:val="EndNoteBibliography"/>
        <w:rPr>
          <w:noProof/>
        </w:rPr>
      </w:pPr>
      <w:bookmarkStart w:id="868" w:name="_ENREF_60"/>
      <w:r w:rsidRPr="00DF2A2B">
        <w:rPr>
          <w:noProof/>
        </w:rPr>
        <w:t>[60]</w:t>
      </w:r>
      <w:r w:rsidRPr="00DF2A2B">
        <w:rPr>
          <w:noProof/>
        </w:rPr>
        <w:tab/>
        <w:t xml:space="preserve">Sumida, K.; Rogow, D. L.; Mason, J. A.; Mcdonald, T. M.; Bloch, E. D.; Herm, Z. R.; Bae, T. H.; Long, J. R. Carbon Dioxide Capture in Metal-Organic Frameworks. </w:t>
      </w:r>
      <w:r w:rsidRPr="00DF2A2B">
        <w:rPr>
          <w:i/>
          <w:noProof/>
        </w:rPr>
        <w:t>Chem. Rev.</w:t>
      </w:r>
      <w:r w:rsidRPr="00DF2A2B">
        <w:rPr>
          <w:noProof/>
        </w:rPr>
        <w:t xml:space="preserve">, </w:t>
      </w:r>
      <w:r w:rsidRPr="00DF2A2B">
        <w:rPr>
          <w:b/>
          <w:noProof/>
        </w:rPr>
        <w:t>2012</w:t>
      </w:r>
      <w:r w:rsidRPr="00DF2A2B">
        <w:rPr>
          <w:noProof/>
        </w:rPr>
        <w:t xml:space="preserve">, </w:t>
      </w:r>
      <w:r w:rsidRPr="00DF2A2B">
        <w:rPr>
          <w:i/>
          <w:noProof/>
        </w:rPr>
        <w:t>112</w:t>
      </w:r>
      <w:r w:rsidRPr="00DF2A2B">
        <w:rPr>
          <w:noProof/>
        </w:rPr>
        <w:t>, 724-781.</w:t>
      </w:r>
      <w:bookmarkEnd w:id="868"/>
    </w:p>
    <w:p w14:paraId="57A389EA" w14:textId="77777777" w:rsidR="00DF2A2B" w:rsidRPr="00DF2A2B" w:rsidRDefault="00DF2A2B" w:rsidP="00DF2A2B">
      <w:pPr>
        <w:pStyle w:val="EndNoteBibliography"/>
        <w:rPr>
          <w:noProof/>
        </w:rPr>
      </w:pPr>
      <w:bookmarkStart w:id="869" w:name="_ENREF_61"/>
      <w:r w:rsidRPr="00DF2A2B">
        <w:rPr>
          <w:rFonts w:hint="eastAsia"/>
          <w:noProof/>
        </w:rPr>
        <w:t>[61]</w:t>
      </w:r>
      <w:r w:rsidRPr="00DF2A2B">
        <w:rPr>
          <w:rFonts w:hint="eastAsia"/>
          <w:noProof/>
        </w:rPr>
        <w:tab/>
        <w:t>Samantaray, R.; Clark, R. J.; Choi, E. S.; Zhou, H.; Dalal, N. S. ChemInform Abstract: M</w:t>
      </w:r>
      <w:r w:rsidRPr="00DF2A2B">
        <w:rPr>
          <w:rFonts w:hint="eastAsia"/>
          <w:noProof/>
          <w:vertAlign w:val="subscript"/>
        </w:rPr>
        <w:t>3‐</w:t>
      </w:r>
      <w:r w:rsidRPr="00DF2A2B">
        <w:rPr>
          <w:rFonts w:hint="eastAsia"/>
          <w:i/>
          <w:noProof/>
          <w:vertAlign w:val="subscript"/>
        </w:rPr>
        <w:t>x</w:t>
      </w:r>
      <w:r w:rsidRPr="00DF2A2B">
        <w:rPr>
          <w:rFonts w:hint="eastAsia"/>
          <w:noProof/>
        </w:rPr>
        <w:t>(NH</w:t>
      </w:r>
      <w:r w:rsidRPr="00DF2A2B">
        <w:rPr>
          <w:rFonts w:hint="eastAsia"/>
          <w:noProof/>
          <w:vertAlign w:val="subscript"/>
        </w:rPr>
        <w:t>4</w:t>
      </w:r>
      <w:r w:rsidRPr="00DF2A2B">
        <w:rPr>
          <w:rFonts w:hint="eastAsia"/>
          <w:noProof/>
        </w:rPr>
        <w:t>)</w:t>
      </w:r>
      <w:r w:rsidRPr="00DF2A2B">
        <w:rPr>
          <w:rFonts w:hint="eastAsia"/>
          <w:i/>
          <w:noProof/>
          <w:vertAlign w:val="subscript"/>
        </w:rPr>
        <w:t>x</w:t>
      </w:r>
      <w:r w:rsidRPr="00DF2A2B">
        <w:rPr>
          <w:rFonts w:hint="eastAsia"/>
          <w:noProof/>
        </w:rPr>
        <w:t>CrO</w:t>
      </w:r>
      <w:r w:rsidRPr="00DF2A2B">
        <w:rPr>
          <w:rFonts w:hint="eastAsia"/>
          <w:noProof/>
          <w:vertAlign w:val="subscript"/>
        </w:rPr>
        <w:t>8</w:t>
      </w:r>
      <w:r w:rsidRPr="00DF2A2B">
        <w:rPr>
          <w:rFonts w:hint="eastAsia"/>
          <w:noProof/>
        </w:rPr>
        <w:t xml:space="preserve"> (M: Na, K, Rb, Cs): A New Family of Cr</w:t>
      </w:r>
      <w:r w:rsidRPr="00DF2A2B">
        <w:rPr>
          <w:rFonts w:hint="eastAsia"/>
          <w:noProof/>
          <w:vertAlign w:val="superscript"/>
        </w:rPr>
        <w:t>5+</w:t>
      </w:r>
      <w:r w:rsidRPr="00DF2A2B">
        <w:rPr>
          <w:rFonts w:hint="eastAsia"/>
          <w:noProof/>
        </w:rPr>
        <w:t>‐Base</w:t>
      </w:r>
      <w:r w:rsidRPr="00DF2A2B">
        <w:rPr>
          <w:noProof/>
        </w:rPr>
        <w:t xml:space="preserve">d Magnetic Ferroelectrics. </w:t>
      </w:r>
      <w:r w:rsidRPr="00DF2A2B">
        <w:rPr>
          <w:i/>
          <w:noProof/>
        </w:rPr>
        <w:t>ChemInform</w:t>
      </w:r>
      <w:r w:rsidRPr="00DF2A2B">
        <w:rPr>
          <w:noProof/>
        </w:rPr>
        <w:t xml:space="preserve">, </w:t>
      </w:r>
      <w:r w:rsidRPr="00DF2A2B">
        <w:rPr>
          <w:b/>
          <w:noProof/>
        </w:rPr>
        <w:t>2011</w:t>
      </w:r>
      <w:r w:rsidRPr="00DF2A2B">
        <w:rPr>
          <w:noProof/>
        </w:rPr>
        <w:t xml:space="preserve">, </w:t>
      </w:r>
      <w:r w:rsidRPr="00DF2A2B">
        <w:rPr>
          <w:i/>
          <w:noProof/>
        </w:rPr>
        <w:t>42</w:t>
      </w:r>
      <w:r w:rsidRPr="00DF2A2B">
        <w:rPr>
          <w:noProof/>
        </w:rPr>
        <w:t>.</w:t>
      </w:r>
      <w:bookmarkEnd w:id="869"/>
    </w:p>
    <w:p w14:paraId="14AE3994" w14:textId="77777777" w:rsidR="00DF2A2B" w:rsidRPr="00DF2A2B" w:rsidRDefault="00DF2A2B" w:rsidP="00DF2A2B">
      <w:pPr>
        <w:pStyle w:val="EndNoteBibliography"/>
        <w:rPr>
          <w:noProof/>
        </w:rPr>
      </w:pPr>
      <w:bookmarkStart w:id="870" w:name="_ENREF_62"/>
      <w:r w:rsidRPr="00DF2A2B">
        <w:rPr>
          <w:noProof/>
        </w:rPr>
        <w:t>[62]</w:t>
      </w:r>
      <w:r w:rsidRPr="00DF2A2B">
        <w:rPr>
          <w:noProof/>
        </w:rPr>
        <w:tab/>
        <w:t xml:space="preserve">Yuan, S.; Feng, L.; Wang, K.; Pang, J.; Bosch, M.; Lollar, C.; Sun, Y.; Qin, J.; Yang, X.; Zhang, P.; Wang, Q.; Zou, L.; Zhang, Y.; Zhang, L.; Fang, Y.; Li, J.; Zhou, H. C. Stable Metal-Organic Frameworks: Design, Synthesis, and Applications. </w:t>
      </w:r>
      <w:r w:rsidRPr="00DF2A2B">
        <w:rPr>
          <w:i/>
          <w:noProof/>
        </w:rPr>
        <w:t>Adv. Mater.</w:t>
      </w:r>
      <w:r w:rsidRPr="00DF2A2B">
        <w:rPr>
          <w:noProof/>
        </w:rPr>
        <w:t xml:space="preserve">, </w:t>
      </w:r>
      <w:r w:rsidRPr="00DF2A2B">
        <w:rPr>
          <w:b/>
          <w:noProof/>
        </w:rPr>
        <w:t>2018</w:t>
      </w:r>
      <w:r w:rsidRPr="00DF2A2B">
        <w:rPr>
          <w:noProof/>
        </w:rPr>
        <w:t xml:space="preserve">, </w:t>
      </w:r>
      <w:r w:rsidRPr="00DF2A2B">
        <w:rPr>
          <w:i/>
          <w:noProof/>
        </w:rPr>
        <w:t>30</w:t>
      </w:r>
      <w:r w:rsidRPr="00DF2A2B">
        <w:rPr>
          <w:noProof/>
        </w:rPr>
        <w:t>, e1704303.</w:t>
      </w:r>
      <w:bookmarkEnd w:id="870"/>
    </w:p>
    <w:p w14:paraId="0C154B83" w14:textId="77777777" w:rsidR="00DF2A2B" w:rsidRPr="00DF2A2B" w:rsidRDefault="00DF2A2B" w:rsidP="00DF2A2B">
      <w:pPr>
        <w:pStyle w:val="EndNoteBibliography"/>
        <w:rPr>
          <w:noProof/>
        </w:rPr>
      </w:pPr>
      <w:bookmarkStart w:id="871" w:name="_ENREF_63"/>
      <w:r w:rsidRPr="00DF2A2B">
        <w:rPr>
          <w:noProof/>
        </w:rPr>
        <w:t>[63]</w:t>
      </w:r>
      <w:r w:rsidRPr="00DF2A2B">
        <w:rPr>
          <w:noProof/>
        </w:rPr>
        <w:tab/>
        <w:t xml:space="preserve">Kurmoo, M. Magnetic Metal-Organic Frameworks. </w:t>
      </w:r>
      <w:r w:rsidRPr="00DF2A2B">
        <w:rPr>
          <w:i/>
          <w:noProof/>
        </w:rPr>
        <w:t>Chem. Soc. Rev.</w:t>
      </w:r>
      <w:r w:rsidRPr="00DF2A2B">
        <w:rPr>
          <w:noProof/>
        </w:rPr>
        <w:t xml:space="preserve">, </w:t>
      </w:r>
      <w:r w:rsidRPr="00DF2A2B">
        <w:rPr>
          <w:b/>
          <w:noProof/>
        </w:rPr>
        <w:t>2009</w:t>
      </w:r>
      <w:r w:rsidRPr="00DF2A2B">
        <w:rPr>
          <w:noProof/>
        </w:rPr>
        <w:t xml:space="preserve">, </w:t>
      </w:r>
      <w:r w:rsidRPr="00DF2A2B">
        <w:rPr>
          <w:i/>
          <w:noProof/>
        </w:rPr>
        <w:t>38</w:t>
      </w:r>
      <w:r w:rsidRPr="00DF2A2B">
        <w:rPr>
          <w:noProof/>
        </w:rPr>
        <w:t>, 1353-1379.</w:t>
      </w:r>
      <w:bookmarkEnd w:id="871"/>
    </w:p>
    <w:p w14:paraId="036B076B" w14:textId="77777777" w:rsidR="00DF2A2B" w:rsidRPr="00DF2A2B" w:rsidRDefault="00DF2A2B" w:rsidP="00DF2A2B">
      <w:pPr>
        <w:pStyle w:val="EndNoteBibliography"/>
        <w:rPr>
          <w:noProof/>
        </w:rPr>
      </w:pPr>
      <w:bookmarkStart w:id="872" w:name="_ENREF_64"/>
      <w:r w:rsidRPr="00DF2A2B">
        <w:rPr>
          <w:noProof/>
        </w:rPr>
        <w:t>[64]</w:t>
      </w:r>
      <w:r w:rsidRPr="00DF2A2B">
        <w:rPr>
          <w:noProof/>
        </w:rPr>
        <w:tab/>
        <w:t xml:space="preserve">Zhang, W.; Xiong, R. G. Ferroelectric Metal-Organic Frameworks. </w:t>
      </w:r>
      <w:r w:rsidRPr="00DF2A2B">
        <w:rPr>
          <w:i/>
          <w:noProof/>
        </w:rPr>
        <w:t>Chem. Rev.</w:t>
      </w:r>
      <w:r w:rsidRPr="00DF2A2B">
        <w:rPr>
          <w:noProof/>
        </w:rPr>
        <w:t xml:space="preserve">, </w:t>
      </w:r>
      <w:r w:rsidRPr="00DF2A2B">
        <w:rPr>
          <w:b/>
          <w:noProof/>
        </w:rPr>
        <w:t>2012</w:t>
      </w:r>
      <w:r w:rsidRPr="00DF2A2B">
        <w:rPr>
          <w:noProof/>
        </w:rPr>
        <w:t xml:space="preserve">, </w:t>
      </w:r>
      <w:r w:rsidRPr="00DF2A2B">
        <w:rPr>
          <w:i/>
          <w:noProof/>
        </w:rPr>
        <w:t>112</w:t>
      </w:r>
      <w:r w:rsidRPr="00DF2A2B">
        <w:rPr>
          <w:noProof/>
        </w:rPr>
        <w:t>, 1163-1195.</w:t>
      </w:r>
      <w:bookmarkEnd w:id="872"/>
    </w:p>
    <w:p w14:paraId="233BC34D" w14:textId="77777777" w:rsidR="00DF2A2B" w:rsidRPr="00DF2A2B" w:rsidRDefault="00DF2A2B" w:rsidP="00DF2A2B">
      <w:pPr>
        <w:pStyle w:val="EndNoteBibliography"/>
        <w:rPr>
          <w:noProof/>
        </w:rPr>
      </w:pPr>
      <w:bookmarkStart w:id="873" w:name="_ENREF_65"/>
      <w:r w:rsidRPr="00DF2A2B">
        <w:rPr>
          <w:noProof/>
        </w:rPr>
        <w:t>[65]</w:t>
      </w:r>
      <w:r w:rsidRPr="00DF2A2B">
        <w:rPr>
          <w:noProof/>
        </w:rPr>
        <w:tab/>
        <w:t xml:space="preserve">Liao, P.-Q.; Shen, J.-Q.; Zhang, J.-P. Metal–Organic Frameworks for Electrocatalysis. </w:t>
      </w:r>
      <w:r w:rsidRPr="00DF2A2B">
        <w:rPr>
          <w:i/>
          <w:noProof/>
        </w:rPr>
        <w:t>Coordin. Chem. Rev.</w:t>
      </w:r>
      <w:r w:rsidRPr="00DF2A2B">
        <w:rPr>
          <w:noProof/>
        </w:rPr>
        <w:t xml:space="preserve">, </w:t>
      </w:r>
      <w:r w:rsidRPr="00DF2A2B">
        <w:rPr>
          <w:b/>
          <w:noProof/>
        </w:rPr>
        <w:t>2018</w:t>
      </w:r>
      <w:r w:rsidRPr="00DF2A2B">
        <w:rPr>
          <w:noProof/>
        </w:rPr>
        <w:t xml:space="preserve">, </w:t>
      </w:r>
      <w:r w:rsidRPr="00DF2A2B">
        <w:rPr>
          <w:i/>
          <w:noProof/>
        </w:rPr>
        <w:t>373</w:t>
      </w:r>
      <w:r w:rsidRPr="00DF2A2B">
        <w:rPr>
          <w:noProof/>
        </w:rPr>
        <w:t>, 22-48.</w:t>
      </w:r>
      <w:bookmarkEnd w:id="873"/>
    </w:p>
    <w:p w14:paraId="24415CDE" w14:textId="77777777" w:rsidR="00DF2A2B" w:rsidRPr="00DF2A2B" w:rsidRDefault="00DF2A2B" w:rsidP="00DF2A2B">
      <w:pPr>
        <w:pStyle w:val="EndNoteBibliography"/>
        <w:rPr>
          <w:noProof/>
        </w:rPr>
      </w:pPr>
      <w:bookmarkStart w:id="874" w:name="_ENREF_66"/>
      <w:r w:rsidRPr="00DF2A2B">
        <w:rPr>
          <w:noProof/>
        </w:rPr>
        <w:lastRenderedPageBreak/>
        <w:t>[66]</w:t>
      </w:r>
      <w:r w:rsidRPr="00DF2A2B">
        <w:rPr>
          <w:noProof/>
        </w:rPr>
        <w:tab/>
        <w:t xml:space="preserve">Tranchemontagne, D. J.; Mendoza-Cortes, J. L.; O'keeffe, M.; Yaghi, O. M. Secondary Building Units, Nets and Bonding in the Chemistry of Metal-Organic Frameworks. </w:t>
      </w:r>
      <w:r w:rsidRPr="00DF2A2B">
        <w:rPr>
          <w:i/>
          <w:noProof/>
        </w:rPr>
        <w:t>Chem. Soc. Rev.</w:t>
      </w:r>
      <w:r w:rsidRPr="00DF2A2B">
        <w:rPr>
          <w:noProof/>
        </w:rPr>
        <w:t xml:space="preserve">, </w:t>
      </w:r>
      <w:r w:rsidRPr="00DF2A2B">
        <w:rPr>
          <w:b/>
          <w:noProof/>
        </w:rPr>
        <w:t>2009</w:t>
      </w:r>
      <w:r w:rsidRPr="00DF2A2B">
        <w:rPr>
          <w:noProof/>
        </w:rPr>
        <w:t xml:space="preserve">, </w:t>
      </w:r>
      <w:r w:rsidRPr="00DF2A2B">
        <w:rPr>
          <w:i/>
          <w:noProof/>
        </w:rPr>
        <w:t>38</w:t>
      </w:r>
      <w:r w:rsidRPr="00DF2A2B">
        <w:rPr>
          <w:noProof/>
        </w:rPr>
        <w:t>, 1257-1283.</w:t>
      </w:r>
      <w:bookmarkEnd w:id="874"/>
    </w:p>
    <w:p w14:paraId="2BA0BC7A" w14:textId="77777777" w:rsidR="00DF2A2B" w:rsidRPr="00DF2A2B" w:rsidRDefault="00DF2A2B" w:rsidP="00DF2A2B">
      <w:pPr>
        <w:pStyle w:val="EndNoteBibliography"/>
        <w:rPr>
          <w:noProof/>
        </w:rPr>
      </w:pPr>
      <w:bookmarkStart w:id="875" w:name="_ENREF_67"/>
      <w:r w:rsidRPr="00DF2A2B">
        <w:rPr>
          <w:noProof/>
        </w:rPr>
        <w:t>[67]</w:t>
      </w:r>
      <w:r w:rsidRPr="00DF2A2B">
        <w:rPr>
          <w:noProof/>
        </w:rPr>
        <w:tab/>
        <w:t xml:space="preserve">Kalmutzki, M. J.; Diercks, C. S.; Yaghi, O. M. Metal-Organic Frameworks for Water Harvesting from Air. </w:t>
      </w:r>
      <w:r w:rsidRPr="00DF2A2B">
        <w:rPr>
          <w:i/>
          <w:noProof/>
        </w:rPr>
        <w:t>Adv. Mater.</w:t>
      </w:r>
      <w:r w:rsidRPr="00DF2A2B">
        <w:rPr>
          <w:noProof/>
        </w:rPr>
        <w:t xml:space="preserve">, </w:t>
      </w:r>
      <w:r w:rsidRPr="00DF2A2B">
        <w:rPr>
          <w:b/>
          <w:noProof/>
        </w:rPr>
        <w:t>2018</w:t>
      </w:r>
      <w:r w:rsidRPr="00DF2A2B">
        <w:rPr>
          <w:noProof/>
        </w:rPr>
        <w:t xml:space="preserve">, </w:t>
      </w:r>
      <w:r w:rsidRPr="00DF2A2B">
        <w:rPr>
          <w:i/>
          <w:noProof/>
        </w:rPr>
        <w:t>30</w:t>
      </w:r>
      <w:r w:rsidRPr="00DF2A2B">
        <w:rPr>
          <w:noProof/>
        </w:rPr>
        <w:t>, e1704304.</w:t>
      </w:r>
      <w:bookmarkEnd w:id="875"/>
    </w:p>
    <w:p w14:paraId="0BA08AC6" w14:textId="77777777" w:rsidR="00DF2A2B" w:rsidRPr="00DF2A2B" w:rsidRDefault="00DF2A2B" w:rsidP="00DF2A2B">
      <w:pPr>
        <w:pStyle w:val="EndNoteBibliography"/>
        <w:rPr>
          <w:noProof/>
        </w:rPr>
      </w:pPr>
      <w:bookmarkStart w:id="876" w:name="_ENREF_68"/>
      <w:r w:rsidRPr="00DF2A2B">
        <w:rPr>
          <w:noProof/>
        </w:rPr>
        <w:t>[68]</w:t>
      </w:r>
      <w:r w:rsidRPr="00DF2A2B">
        <w:rPr>
          <w:noProof/>
        </w:rPr>
        <w:tab/>
        <w:t xml:space="preserve">Wriedt, M.; Yakovenko, A. A.; Halder, G. J.; Prosvirin, A. V.; Dunbar, K. R.; Zhou, H. C. Reversible Switching From Antiferro- to Ferromagnetic Behavior by Solvent-Mediated, Thermally-Induced Phase Transitions in a Trimorphic MOF-Based Magnetic Sponge System. </w:t>
      </w:r>
      <w:r w:rsidRPr="00DF2A2B">
        <w:rPr>
          <w:i/>
          <w:noProof/>
        </w:rPr>
        <w:t>J. Am. Chem. Soc.</w:t>
      </w:r>
      <w:r w:rsidRPr="00DF2A2B">
        <w:rPr>
          <w:noProof/>
        </w:rPr>
        <w:t xml:space="preserve">, </w:t>
      </w:r>
      <w:r w:rsidRPr="00DF2A2B">
        <w:rPr>
          <w:b/>
          <w:noProof/>
        </w:rPr>
        <w:t>2013</w:t>
      </w:r>
      <w:r w:rsidRPr="00DF2A2B">
        <w:rPr>
          <w:noProof/>
        </w:rPr>
        <w:t xml:space="preserve">, </w:t>
      </w:r>
      <w:r w:rsidRPr="00DF2A2B">
        <w:rPr>
          <w:i/>
          <w:noProof/>
        </w:rPr>
        <w:t>135</w:t>
      </w:r>
      <w:r w:rsidRPr="00DF2A2B">
        <w:rPr>
          <w:noProof/>
        </w:rPr>
        <w:t>, 4040-4050.</w:t>
      </w:r>
      <w:bookmarkEnd w:id="876"/>
    </w:p>
    <w:p w14:paraId="367A0228" w14:textId="77777777" w:rsidR="00DF2A2B" w:rsidRPr="00DF2A2B" w:rsidRDefault="00DF2A2B" w:rsidP="00DF2A2B">
      <w:pPr>
        <w:pStyle w:val="EndNoteBibliography"/>
        <w:rPr>
          <w:noProof/>
        </w:rPr>
      </w:pPr>
      <w:bookmarkStart w:id="877" w:name="_ENREF_69"/>
      <w:r w:rsidRPr="00DF2A2B">
        <w:rPr>
          <w:noProof/>
        </w:rPr>
        <w:t>[69]</w:t>
      </w:r>
      <w:r w:rsidRPr="00DF2A2B">
        <w:rPr>
          <w:noProof/>
        </w:rPr>
        <w:tab/>
        <w:t xml:space="preserve">Manna, B.; Chaudhari, A. K.; Joarder, B.; Karmakar, A.; Ghosh, S. K. Dynamic Structural Behavior and Anion-Responsive Tunable Luminescence of a Flexible Cationic Metal-Organic Framework. </w:t>
      </w:r>
      <w:r w:rsidRPr="00DF2A2B">
        <w:rPr>
          <w:i/>
          <w:noProof/>
        </w:rPr>
        <w:t>Angew. Chem. Int. Ed. Engl.</w:t>
      </w:r>
      <w:r w:rsidRPr="00DF2A2B">
        <w:rPr>
          <w:noProof/>
        </w:rPr>
        <w:t xml:space="preserve">, </w:t>
      </w:r>
      <w:r w:rsidRPr="00DF2A2B">
        <w:rPr>
          <w:b/>
          <w:noProof/>
        </w:rPr>
        <w:t>2013</w:t>
      </w:r>
      <w:r w:rsidRPr="00DF2A2B">
        <w:rPr>
          <w:noProof/>
        </w:rPr>
        <w:t xml:space="preserve">, </w:t>
      </w:r>
      <w:r w:rsidRPr="00DF2A2B">
        <w:rPr>
          <w:i/>
          <w:noProof/>
        </w:rPr>
        <w:t>52</w:t>
      </w:r>
      <w:r w:rsidRPr="00DF2A2B">
        <w:rPr>
          <w:noProof/>
        </w:rPr>
        <w:t>, 998-1002.</w:t>
      </w:r>
      <w:bookmarkEnd w:id="877"/>
    </w:p>
    <w:p w14:paraId="11329BC0" w14:textId="77777777" w:rsidR="00DF2A2B" w:rsidRPr="00DF2A2B" w:rsidRDefault="00DF2A2B" w:rsidP="00DF2A2B">
      <w:pPr>
        <w:pStyle w:val="EndNoteBibliography"/>
        <w:rPr>
          <w:noProof/>
        </w:rPr>
      </w:pPr>
      <w:bookmarkStart w:id="878" w:name="_ENREF_70"/>
      <w:r w:rsidRPr="00DF2A2B">
        <w:rPr>
          <w:noProof/>
        </w:rPr>
        <w:t>[70]</w:t>
      </w:r>
      <w:r w:rsidRPr="00DF2A2B">
        <w:rPr>
          <w:noProof/>
        </w:rPr>
        <w:tab/>
        <w:t xml:space="preserve">Beurroies, I.; Boulhout, M.; Llewellyn, P. L.; Kuchta, B.; Ferey, G.; Serre, C.; Denoyel, R. Using Pressure to Provoke the Structural Transition of Metal-Organic Frameworks. </w:t>
      </w:r>
      <w:r w:rsidRPr="00DF2A2B">
        <w:rPr>
          <w:i/>
          <w:noProof/>
        </w:rPr>
        <w:t>Angew. Chem. Int. Ed. Engl.</w:t>
      </w:r>
      <w:r w:rsidRPr="00DF2A2B">
        <w:rPr>
          <w:noProof/>
        </w:rPr>
        <w:t xml:space="preserve">, </w:t>
      </w:r>
      <w:r w:rsidRPr="00DF2A2B">
        <w:rPr>
          <w:b/>
          <w:noProof/>
        </w:rPr>
        <w:t>2010</w:t>
      </w:r>
      <w:r w:rsidRPr="00DF2A2B">
        <w:rPr>
          <w:noProof/>
        </w:rPr>
        <w:t xml:space="preserve">, </w:t>
      </w:r>
      <w:r w:rsidRPr="00DF2A2B">
        <w:rPr>
          <w:i/>
          <w:noProof/>
        </w:rPr>
        <w:t>49</w:t>
      </w:r>
      <w:r w:rsidRPr="00DF2A2B">
        <w:rPr>
          <w:noProof/>
        </w:rPr>
        <w:t>, 7526-7529.</w:t>
      </w:r>
      <w:bookmarkEnd w:id="878"/>
    </w:p>
    <w:p w14:paraId="3C3C2515" w14:textId="77777777" w:rsidR="00DF2A2B" w:rsidRPr="00DF2A2B" w:rsidRDefault="00DF2A2B" w:rsidP="00DF2A2B">
      <w:pPr>
        <w:pStyle w:val="EndNoteBibliography"/>
        <w:rPr>
          <w:noProof/>
        </w:rPr>
      </w:pPr>
      <w:bookmarkStart w:id="879" w:name="_ENREF_71"/>
      <w:r w:rsidRPr="00DF2A2B">
        <w:rPr>
          <w:noProof/>
        </w:rPr>
        <w:t>[71]</w:t>
      </w:r>
      <w:r w:rsidRPr="00DF2A2B">
        <w:rPr>
          <w:noProof/>
        </w:rPr>
        <w:tab/>
        <w:t xml:space="preserve">Bennett, T. D.; Goodwin, A. L.; Dove, M. T.; Keen, D. A.; Tucker, M. G.; Barney, E. R.; Soper, A. K.; Bithell, E. G.; Tan, J. C.; Cheetham, A. K. Structure and Properties of an Amorphous Metal-Organic Framework. </w:t>
      </w:r>
      <w:r w:rsidRPr="00DF2A2B">
        <w:rPr>
          <w:i/>
          <w:noProof/>
        </w:rPr>
        <w:t>Phys. Rev. Lett.</w:t>
      </w:r>
      <w:r w:rsidRPr="00DF2A2B">
        <w:rPr>
          <w:noProof/>
        </w:rPr>
        <w:t xml:space="preserve">, </w:t>
      </w:r>
      <w:r w:rsidRPr="00DF2A2B">
        <w:rPr>
          <w:b/>
          <w:noProof/>
        </w:rPr>
        <w:t>2010</w:t>
      </w:r>
      <w:r w:rsidRPr="00DF2A2B">
        <w:rPr>
          <w:noProof/>
        </w:rPr>
        <w:t xml:space="preserve">, </w:t>
      </w:r>
      <w:r w:rsidRPr="00DF2A2B">
        <w:rPr>
          <w:i/>
          <w:noProof/>
        </w:rPr>
        <w:t>104</w:t>
      </w:r>
      <w:r w:rsidRPr="00DF2A2B">
        <w:rPr>
          <w:noProof/>
        </w:rPr>
        <w:t>, 115503.</w:t>
      </w:r>
      <w:bookmarkEnd w:id="879"/>
    </w:p>
    <w:p w14:paraId="013804A2" w14:textId="77777777" w:rsidR="00DF2A2B" w:rsidRPr="00DF2A2B" w:rsidRDefault="00DF2A2B" w:rsidP="00DF2A2B">
      <w:pPr>
        <w:pStyle w:val="EndNoteBibliography"/>
        <w:rPr>
          <w:noProof/>
        </w:rPr>
      </w:pPr>
      <w:bookmarkStart w:id="880" w:name="_ENREF_72"/>
      <w:r w:rsidRPr="00DF2A2B">
        <w:rPr>
          <w:noProof/>
        </w:rPr>
        <w:t>[72]</w:t>
      </w:r>
      <w:r w:rsidRPr="00DF2A2B">
        <w:rPr>
          <w:noProof/>
        </w:rPr>
        <w:tab/>
        <w:t xml:space="preserve">Jiang, S.-C.; Xiong, X.; Hu, Y.-S.; Jiang, S.-W.; Hu, Y.-H.; Xu, D.-H.; Peng, R.-W.; Wang, M. High-Efficiency Generation of Circularly Polarized Light via Symmetry-Induced Anomalous Reflection. </w:t>
      </w:r>
      <w:r w:rsidRPr="00DF2A2B">
        <w:rPr>
          <w:i/>
          <w:noProof/>
        </w:rPr>
        <w:t>Phys. Rev. B</w:t>
      </w:r>
      <w:r w:rsidRPr="00DF2A2B">
        <w:rPr>
          <w:noProof/>
        </w:rPr>
        <w:t xml:space="preserve">, </w:t>
      </w:r>
      <w:r w:rsidRPr="00DF2A2B">
        <w:rPr>
          <w:b/>
          <w:noProof/>
        </w:rPr>
        <w:t>2015</w:t>
      </w:r>
      <w:r w:rsidRPr="00DF2A2B">
        <w:rPr>
          <w:noProof/>
        </w:rPr>
        <w:t xml:space="preserve">, </w:t>
      </w:r>
      <w:r w:rsidRPr="00DF2A2B">
        <w:rPr>
          <w:i/>
          <w:noProof/>
        </w:rPr>
        <w:t>91</w:t>
      </w:r>
      <w:r w:rsidRPr="00DF2A2B">
        <w:rPr>
          <w:noProof/>
        </w:rPr>
        <w:t>.</w:t>
      </w:r>
      <w:bookmarkEnd w:id="880"/>
    </w:p>
    <w:p w14:paraId="55744EF8" w14:textId="77777777" w:rsidR="00DF2A2B" w:rsidRPr="00DF2A2B" w:rsidRDefault="00DF2A2B" w:rsidP="00DF2A2B">
      <w:pPr>
        <w:pStyle w:val="EndNoteBibliography"/>
        <w:rPr>
          <w:noProof/>
        </w:rPr>
      </w:pPr>
      <w:bookmarkStart w:id="881" w:name="_ENREF_73"/>
      <w:r w:rsidRPr="00DF2A2B">
        <w:rPr>
          <w:noProof/>
        </w:rPr>
        <w:t>[73]</w:t>
      </w:r>
      <w:r w:rsidRPr="00DF2A2B">
        <w:rPr>
          <w:noProof/>
        </w:rPr>
        <w:tab/>
        <w:t xml:space="preserve">Wang, X. Y.; Wang, Z. M.; Gao, S. A Pillared Layer MOF with Anion-Tunable Magnetic Properties and Photochemical [2 + 2] Cycloaddition. </w:t>
      </w:r>
      <w:r w:rsidRPr="00DF2A2B">
        <w:rPr>
          <w:i/>
          <w:noProof/>
        </w:rPr>
        <w:t>Chem. Commun.</w:t>
      </w:r>
      <w:r w:rsidRPr="00DF2A2B">
        <w:rPr>
          <w:noProof/>
        </w:rPr>
        <w:t xml:space="preserve">, </w:t>
      </w:r>
      <w:r w:rsidRPr="00DF2A2B">
        <w:rPr>
          <w:b/>
          <w:noProof/>
        </w:rPr>
        <w:t>2007</w:t>
      </w:r>
      <w:r w:rsidRPr="00DF2A2B">
        <w:rPr>
          <w:noProof/>
        </w:rPr>
        <w:t xml:space="preserve">, </w:t>
      </w:r>
      <w:r w:rsidRPr="00DF2A2B">
        <w:rPr>
          <w:i/>
          <w:noProof/>
        </w:rPr>
        <w:t>11</w:t>
      </w:r>
      <w:r w:rsidRPr="00DF2A2B">
        <w:rPr>
          <w:noProof/>
        </w:rPr>
        <w:t>, 1127-1129.</w:t>
      </w:r>
      <w:bookmarkEnd w:id="881"/>
    </w:p>
    <w:p w14:paraId="4C61F29F" w14:textId="77777777" w:rsidR="00DF2A2B" w:rsidRPr="00DF2A2B" w:rsidRDefault="00DF2A2B" w:rsidP="00DF2A2B">
      <w:pPr>
        <w:pStyle w:val="EndNoteBibliography"/>
        <w:rPr>
          <w:noProof/>
        </w:rPr>
      </w:pPr>
      <w:bookmarkStart w:id="882" w:name="_ENREF_74"/>
      <w:r w:rsidRPr="00DF2A2B">
        <w:rPr>
          <w:noProof/>
        </w:rPr>
        <w:t>[74]</w:t>
      </w:r>
      <w:r w:rsidRPr="00DF2A2B">
        <w:rPr>
          <w:noProof/>
        </w:rPr>
        <w:tab/>
        <w:t xml:space="preserve">Zhang, D. J.; Guo, Y.; Shi, J.; Song, T. Y.; Wang, L.; Wang, Y.; Fan, Y.; Xu, J. N. Hydrothermal In Stiu Synthesis, Crystal Structure and Fluorescence Property of Two Cadmiun Coordination Polymers. </w:t>
      </w:r>
      <w:r w:rsidRPr="00DF2A2B">
        <w:rPr>
          <w:b/>
          <w:noProof/>
        </w:rPr>
        <w:t>2007</w:t>
      </w:r>
      <w:r w:rsidRPr="00DF2A2B">
        <w:rPr>
          <w:noProof/>
        </w:rPr>
        <w:t xml:space="preserve">, </w:t>
      </w:r>
      <w:r w:rsidRPr="00DF2A2B">
        <w:rPr>
          <w:i/>
          <w:noProof/>
        </w:rPr>
        <w:t>28</w:t>
      </w:r>
      <w:r w:rsidRPr="00DF2A2B">
        <w:rPr>
          <w:noProof/>
        </w:rPr>
        <w:t>, 1817-1820.</w:t>
      </w:r>
      <w:bookmarkEnd w:id="882"/>
    </w:p>
    <w:p w14:paraId="444CD837" w14:textId="77777777" w:rsidR="00DF2A2B" w:rsidRPr="00DF2A2B" w:rsidRDefault="00DF2A2B" w:rsidP="00DF2A2B">
      <w:pPr>
        <w:pStyle w:val="EndNoteBibliography"/>
        <w:rPr>
          <w:noProof/>
        </w:rPr>
      </w:pPr>
      <w:bookmarkStart w:id="883" w:name="_ENREF_75"/>
      <w:r w:rsidRPr="00DF2A2B">
        <w:rPr>
          <w:noProof/>
        </w:rPr>
        <w:t>[75]</w:t>
      </w:r>
      <w:r w:rsidRPr="00DF2A2B">
        <w:rPr>
          <w:noProof/>
        </w:rPr>
        <w:tab/>
        <w:t xml:space="preserve">Wen, L.; Zhou, L.; Zhang, B.; Meng, X.; Qu, H.; Li, D. Multifunctional Amino-Decorated Metal–Organic Frameworks: Nonlinear-Optic, Ferroelectric, Fluorescence Sensing and Photocatalytic Properties. </w:t>
      </w:r>
      <w:r w:rsidRPr="00DF2A2B">
        <w:rPr>
          <w:i/>
          <w:noProof/>
        </w:rPr>
        <w:t>J. Mater. Chem.</w:t>
      </w:r>
      <w:r w:rsidRPr="00DF2A2B">
        <w:rPr>
          <w:noProof/>
        </w:rPr>
        <w:t xml:space="preserve">, </w:t>
      </w:r>
      <w:r w:rsidRPr="00DF2A2B">
        <w:rPr>
          <w:b/>
          <w:noProof/>
        </w:rPr>
        <w:t>2012</w:t>
      </w:r>
      <w:r w:rsidRPr="00DF2A2B">
        <w:rPr>
          <w:noProof/>
        </w:rPr>
        <w:t xml:space="preserve">, </w:t>
      </w:r>
      <w:r w:rsidRPr="00DF2A2B">
        <w:rPr>
          <w:i/>
          <w:noProof/>
        </w:rPr>
        <w:t>22</w:t>
      </w:r>
      <w:r w:rsidRPr="00DF2A2B">
        <w:rPr>
          <w:noProof/>
        </w:rPr>
        <w:t>, 22603.</w:t>
      </w:r>
      <w:bookmarkEnd w:id="883"/>
    </w:p>
    <w:p w14:paraId="509A74D1" w14:textId="77777777" w:rsidR="00DF2A2B" w:rsidRPr="00DF2A2B" w:rsidRDefault="00DF2A2B" w:rsidP="00DF2A2B">
      <w:pPr>
        <w:pStyle w:val="EndNoteBibliography"/>
        <w:rPr>
          <w:noProof/>
        </w:rPr>
      </w:pPr>
      <w:bookmarkStart w:id="884" w:name="_ENREF_76"/>
      <w:r w:rsidRPr="00DF2A2B">
        <w:rPr>
          <w:noProof/>
        </w:rPr>
        <w:t>[76]</w:t>
      </w:r>
      <w:r w:rsidRPr="00DF2A2B">
        <w:rPr>
          <w:noProof/>
        </w:rPr>
        <w:tab/>
        <w:t xml:space="preserve">Fu, D. W.; Zhang, W.; Xiong, R. G. The First Metal-Organic Framework (MOF) of Imazethapyr and its Shg, Piezoelectric and Ferroelectric Properties. </w:t>
      </w:r>
      <w:r w:rsidRPr="00DF2A2B">
        <w:rPr>
          <w:i/>
          <w:noProof/>
        </w:rPr>
        <w:t>Dalton Trans.</w:t>
      </w:r>
      <w:r w:rsidRPr="00DF2A2B">
        <w:rPr>
          <w:noProof/>
        </w:rPr>
        <w:t xml:space="preserve">, </w:t>
      </w:r>
      <w:r w:rsidRPr="00DF2A2B">
        <w:rPr>
          <w:b/>
          <w:noProof/>
        </w:rPr>
        <w:t>2008</w:t>
      </w:r>
      <w:r w:rsidRPr="00DF2A2B">
        <w:rPr>
          <w:noProof/>
        </w:rPr>
        <w:t xml:space="preserve">, </w:t>
      </w:r>
      <w:r w:rsidRPr="00DF2A2B">
        <w:rPr>
          <w:i/>
          <w:noProof/>
        </w:rPr>
        <w:t>30</w:t>
      </w:r>
      <w:r w:rsidRPr="00DF2A2B">
        <w:rPr>
          <w:noProof/>
        </w:rPr>
        <w:t>, 3946-3948.</w:t>
      </w:r>
      <w:bookmarkEnd w:id="884"/>
    </w:p>
    <w:p w14:paraId="6458D132" w14:textId="77777777" w:rsidR="00DF2A2B" w:rsidRPr="00DF2A2B" w:rsidRDefault="00DF2A2B" w:rsidP="00DF2A2B">
      <w:pPr>
        <w:pStyle w:val="EndNoteBibliography"/>
        <w:rPr>
          <w:noProof/>
        </w:rPr>
      </w:pPr>
      <w:bookmarkStart w:id="885" w:name="_ENREF_77"/>
      <w:r w:rsidRPr="00DF2A2B">
        <w:rPr>
          <w:noProof/>
        </w:rPr>
        <w:lastRenderedPageBreak/>
        <w:t>[77]</w:t>
      </w:r>
      <w:r w:rsidRPr="00DF2A2B">
        <w:rPr>
          <w:noProof/>
        </w:rPr>
        <w:tab/>
        <w:t xml:space="preserve">Guo, M.; Cai, H.-L.; Xiong, R.-G. Ferroelectric Metal Organic Framework (MOF). </w:t>
      </w:r>
      <w:r w:rsidRPr="00DF2A2B">
        <w:rPr>
          <w:i/>
          <w:noProof/>
        </w:rPr>
        <w:t>Inorg. Chem. Commun.</w:t>
      </w:r>
      <w:r w:rsidRPr="00DF2A2B">
        <w:rPr>
          <w:noProof/>
        </w:rPr>
        <w:t xml:space="preserve">, </w:t>
      </w:r>
      <w:r w:rsidRPr="00DF2A2B">
        <w:rPr>
          <w:b/>
          <w:noProof/>
        </w:rPr>
        <w:t>2010</w:t>
      </w:r>
      <w:r w:rsidRPr="00DF2A2B">
        <w:rPr>
          <w:noProof/>
        </w:rPr>
        <w:t xml:space="preserve">, </w:t>
      </w:r>
      <w:r w:rsidRPr="00DF2A2B">
        <w:rPr>
          <w:i/>
          <w:noProof/>
        </w:rPr>
        <w:t>13</w:t>
      </w:r>
      <w:r w:rsidRPr="00DF2A2B">
        <w:rPr>
          <w:noProof/>
        </w:rPr>
        <w:t>, 1590-1598.</w:t>
      </w:r>
      <w:bookmarkEnd w:id="885"/>
    </w:p>
    <w:p w14:paraId="08F6A2B6" w14:textId="77777777" w:rsidR="00DF2A2B" w:rsidRPr="00DF2A2B" w:rsidRDefault="00DF2A2B" w:rsidP="00DF2A2B">
      <w:pPr>
        <w:pStyle w:val="EndNoteBibliography"/>
        <w:rPr>
          <w:noProof/>
        </w:rPr>
      </w:pPr>
      <w:bookmarkStart w:id="886" w:name="_ENREF_78"/>
      <w:r w:rsidRPr="00DF2A2B">
        <w:rPr>
          <w:noProof/>
        </w:rPr>
        <w:t>[78]</w:t>
      </w:r>
      <w:r w:rsidRPr="00DF2A2B">
        <w:rPr>
          <w:noProof/>
        </w:rPr>
        <w:tab/>
        <w:t xml:space="preserve">Rogez, G.; Viart, N.; Drillon, M. Multiferroic Materials: the Attractive Approach of Metal-Organic Frameworks (MOFs). </w:t>
      </w:r>
      <w:r w:rsidRPr="00DF2A2B">
        <w:rPr>
          <w:i/>
          <w:noProof/>
        </w:rPr>
        <w:t>Angew. Chem. Int. Ed. Engl.</w:t>
      </w:r>
      <w:r w:rsidRPr="00DF2A2B">
        <w:rPr>
          <w:noProof/>
        </w:rPr>
        <w:t xml:space="preserve">, </w:t>
      </w:r>
      <w:r w:rsidRPr="00DF2A2B">
        <w:rPr>
          <w:b/>
          <w:noProof/>
        </w:rPr>
        <w:t>2010</w:t>
      </w:r>
      <w:r w:rsidRPr="00DF2A2B">
        <w:rPr>
          <w:noProof/>
        </w:rPr>
        <w:t xml:space="preserve">, </w:t>
      </w:r>
      <w:r w:rsidRPr="00DF2A2B">
        <w:rPr>
          <w:i/>
          <w:noProof/>
        </w:rPr>
        <w:t>49</w:t>
      </w:r>
      <w:r w:rsidRPr="00DF2A2B">
        <w:rPr>
          <w:noProof/>
        </w:rPr>
        <w:t>, 1921-1923.</w:t>
      </w:r>
      <w:bookmarkEnd w:id="886"/>
    </w:p>
    <w:p w14:paraId="64A4C27A" w14:textId="77777777" w:rsidR="00DF2A2B" w:rsidRPr="00DF2A2B" w:rsidRDefault="00DF2A2B" w:rsidP="00DF2A2B">
      <w:pPr>
        <w:pStyle w:val="EndNoteBibliography"/>
        <w:rPr>
          <w:noProof/>
        </w:rPr>
      </w:pPr>
      <w:bookmarkStart w:id="887" w:name="_ENREF_79"/>
      <w:r w:rsidRPr="00DF2A2B">
        <w:rPr>
          <w:noProof/>
        </w:rPr>
        <w:t>[79]</w:t>
      </w:r>
      <w:r w:rsidRPr="00DF2A2B">
        <w:rPr>
          <w:noProof/>
        </w:rPr>
        <w:tab/>
        <w:t xml:space="preserve">Di Sante, D.; Stroppa, A.; Jain, P.; Picozzi, S. Tuning the Ferroelectric Polarization in a Multiferroic Metal-Organic Framework. </w:t>
      </w:r>
      <w:r w:rsidRPr="00DF2A2B">
        <w:rPr>
          <w:i/>
          <w:noProof/>
        </w:rPr>
        <w:t>J. Am. Chem. Soc.</w:t>
      </w:r>
      <w:r w:rsidRPr="00DF2A2B">
        <w:rPr>
          <w:noProof/>
        </w:rPr>
        <w:t xml:space="preserve">, </w:t>
      </w:r>
      <w:r w:rsidRPr="00DF2A2B">
        <w:rPr>
          <w:b/>
          <w:noProof/>
        </w:rPr>
        <w:t>2013</w:t>
      </w:r>
      <w:r w:rsidRPr="00DF2A2B">
        <w:rPr>
          <w:noProof/>
        </w:rPr>
        <w:t xml:space="preserve">, </w:t>
      </w:r>
      <w:r w:rsidRPr="00DF2A2B">
        <w:rPr>
          <w:i/>
          <w:noProof/>
        </w:rPr>
        <w:t>135</w:t>
      </w:r>
      <w:r w:rsidRPr="00DF2A2B">
        <w:rPr>
          <w:noProof/>
        </w:rPr>
        <w:t>, 18126-18130.</w:t>
      </w:r>
      <w:bookmarkEnd w:id="887"/>
    </w:p>
    <w:p w14:paraId="7FAB3630" w14:textId="77777777" w:rsidR="00DF2A2B" w:rsidRPr="00DF2A2B" w:rsidRDefault="00DF2A2B" w:rsidP="00DF2A2B">
      <w:pPr>
        <w:pStyle w:val="EndNoteBibliography"/>
        <w:rPr>
          <w:noProof/>
        </w:rPr>
      </w:pPr>
      <w:bookmarkStart w:id="888" w:name="_ENREF_80"/>
      <w:r w:rsidRPr="00DF2A2B">
        <w:rPr>
          <w:noProof/>
        </w:rPr>
        <w:t>[80]</w:t>
      </w:r>
      <w:r w:rsidRPr="00DF2A2B">
        <w:rPr>
          <w:noProof/>
        </w:rPr>
        <w:tab/>
        <w:t xml:space="preserve">Wu, H.; Yildirim, T.; Zhou, W. Exceptional Mechanical Stability of Highly Porous Zirconium Metal-Organic Framework UiO-66 and its Important Implications. </w:t>
      </w:r>
      <w:r w:rsidRPr="00DF2A2B">
        <w:rPr>
          <w:i/>
          <w:noProof/>
        </w:rPr>
        <w:t>J. Phys. Chem. Lett.</w:t>
      </w:r>
      <w:r w:rsidRPr="00DF2A2B">
        <w:rPr>
          <w:noProof/>
        </w:rPr>
        <w:t xml:space="preserve">, </w:t>
      </w:r>
      <w:r w:rsidRPr="00DF2A2B">
        <w:rPr>
          <w:b/>
          <w:noProof/>
        </w:rPr>
        <w:t>2013</w:t>
      </w:r>
      <w:r w:rsidRPr="00DF2A2B">
        <w:rPr>
          <w:noProof/>
        </w:rPr>
        <w:t xml:space="preserve">, </w:t>
      </w:r>
      <w:r w:rsidRPr="00DF2A2B">
        <w:rPr>
          <w:i/>
          <w:noProof/>
        </w:rPr>
        <w:t>4</w:t>
      </w:r>
      <w:r w:rsidRPr="00DF2A2B">
        <w:rPr>
          <w:noProof/>
        </w:rPr>
        <w:t>, 925-930.</w:t>
      </w:r>
      <w:bookmarkEnd w:id="888"/>
    </w:p>
    <w:p w14:paraId="3DE5BDFD" w14:textId="77777777" w:rsidR="00DF2A2B" w:rsidRPr="00DF2A2B" w:rsidRDefault="00DF2A2B" w:rsidP="00DF2A2B">
      <w:pPr>
        <w:pStyle w:val="EndNoteBibliography"/>
        <w:rPr>
          <w:noProof/>
        </w:rPr>
      </w:pPr>
      <w:bookmarkStart w:id="889" w:name="_ENREF_81"/>
      <w:r w:rsidRPr="00DF2A2B">
        <w:rPr>
          <w:noProof/>
        </w:rPr>
        <w:t>[81]</w:t>
      </w:r>
      <w:r w:rsidRPr="00DF2A2B">
        <w:rPr>
          <w:noProof/>
        </w:rPr>
        <w:tab/>
        <w:t xml:space="preserve">Li, W.; Thirumurugan, A.; Barton, P. T.; Lin, Z.; Henke, S.; Yeung, H. H.; Wharmby, M. T.; Bithell, E. G.; Howard, C. J.; Cheetham, A. K. Mechanical Tunability via Hydrogen Bonding in Metal-Organic Frameworks with the Perovskite Architecture. </w:t>
      </w:r>
      <w:r w:rsidRPr="00DF2A2B">
        <w:rPr>
          <w:i/>
          <w:noProof/>
        </w:rPr>
        <w:t>J. Am. Chem. Soc.</w:t>
      </w:r>
      <w:r w:rsidRPr="00DF2A2B">
        <w:rPr>
          <w:noProof/>
        </w:rPr>
        <w:t xml:space="preserve">, </w:t>
      </w:r>
      <w:r w:rsidRPr="00DF2A2B">
        <w:rPr>
          <w:b/>
          <w:noProof/>
        </w:rPr>
        <w:t>2014</w:t>
      </w:r>
      <w:r w:rsidRPr="00DF2A2B">
        <w:rPr>
          <w:noProof/>
        </w:rPr>
        <w:t xml:space="preserve">, </w:t>
      </w:r>
      <w:r w:rsidRPr="00DF2A2B">
        <w:rPr>
          <w:i/>
          <w:noProof/>
        </w:rPr>
        <w:t>136</w:t>
      </w:r>
      <w:r w:rsidRPr="00DF2A2B">
        <w:rPr>
          <w:noProof/>
        </w:rPr>
        <w:t>, 7801-7804.</w:t>
      </w:r>
      <w:bookmarkEnd w:id="889"/>
    </w:p>
    <w:p w14:paraId="0F7D4DEF" w14:textId="77777777" w:rsidR="00DF2A2B" w:rsidRPr="00DF2A2B" w:rsidRDefault="00DF2A2B" w:rsidP="00DF2A2B">
      <w:pPr>
        <w:pStyle w:val="EndNoteBibliography"/>
        <w:rPr>
          <w:noProof/>
        </w:rPr>
      </w:pPr>
      <w:bookmarkStart w:id="890" w:name="_ENREF_82"/>
      <w:r w:rsidRPr="00DF2A2B">
        <w:rPr>
          <w:noProof/>
        </w:rPr>
        <w:t>[82]</w:t>
      </w:r>
      <w:r w:rsidRPr="00DF2A2B">
        <w:rPr>
          <w:noProof/>
        </w:rPr>
        <w:tab/>
        <w:t>Cao, D.; Bridges, F.; Kowach, G. R.; Ramirez, A. P. Frustrated Soft Modes and Negative Thermal Expansion in ZrW</w:t>
      </w:r>
      <w:r w:rsidRPr="00DF2A2B">
        <w:rPr>
          <w:noProof/>
          <w:vertAlign w:val="subscript"/>
        </w:rPr>
        <w:t>2</w:t>
      </w:r>
      <w:r w:rsidRPr="00DF2A2B">
        <w:rPr>
          <w:noProof/>
        </w:rPr>
        <w:t>O</w:t>
      </w:r>
      <w:r w:rsidRPr="00DF2A2B">
        <w:rPr>
          <w:noProof/>
          <w:vertAlign w:val="subscript"/>
        </w:rPr>
        <w:t>8</w:t>
      </w:r>
      <w:r w:rsidRPr="00DF2A2B">
        <w:rPr>
          <w:noProof/>
        </w:rPr>
        <w:t xml:space="preserve">. </w:t>
      </w:r>
      <w:r w:rsidRPr="00DF2A2B">
        <w:rPr>
          <w:i/>
          <w:noProof/>
        </w:rPr>
        <w:t>Phys. Rev. Lett.</w:t>
      </w:r>
      <w:r w:rsidRPr="00DF2A2B">
        <w:rPr>
          <w:noProof/>
        </w:rPr>
        <w:t xml:space="preserve">, </w:t>
      </w:r>
      <w:r w:rsidRPr="00DF2A2B">
        <w:rPr>
          <w:b/>
          <w:noProof/>
        </w:rPr>
        <w:t>2002</w:t>
      </w:r>
      <w:r w:rsidRPr="00DF2A2B">
        <w:rPr>
          <w:noProof/>
        </w:rPr>
        <w:t xml:space="preserve">, </w:t>
      </w:r>
      <w:r w:rsidRPr="00DF2A2B">
        <w:rPr>
          <w:i/>
          <w:noProof/>
        </w:rPr>
        <w:t>89</w:t>
      </w:r>
      <w:r w:rsidRPr="00DF2A2B">
        <w:rPr>
          <w:noProof/>
        </w:rPr>
        <w:t>, 215902.</w:t>
      </w:r>
      <w:bookmarkEnd w:id="890"/>
    </w:p>
    <w:p w14:paraId="541E51D7" w14:textId="77777777" w:rsidR="00DF2A2B" w:rsidRPr="00DF2A2B" w:rsidRDefault="00DF2A2B" w:rsidP="00DF2A2B">
      <w:pPr>
        <w:pStyle w:val="EndNoteBibliography"/>
        <w:rPr>
          <w:noProof/>
        </w:rPr>
      </w:pPr>
      <w:bookmarkStart w:id="891" w:name="_ENREF_83"/>
      <w:r w:rsidRPr="00DF2A2B">
        <w:rPr>
          <w:noProof/>
        </w:rPr>
        <w:t>[83]</w:t>
      </w:r>
      <w:r w:rsidRPr="00DF2A2B">
        <w:rPr>
          <w:noProof/>
        </w:rPr>
        <w:tab/>
        <w:t xml:space="preserve">Lama, P.; Das, R. K.; Smith, V. J.; Barbour, L. J. A Combined Stretching-Tilting Mechanism Produces Negative, Zero and Positive Linear Thermal Expansion in a Semi-Flexible Cd(II)-MOF. </w:t>
      </w:r>
      <w:r w:rsidRPr="00DF2A2B">
        <w:rPr>
          <w:i/>
          <w:noProof/>
        </w:rPr>
        <w:t>Chem. Commun.</w:t>
      </w:r>
      <w:r w:rsidRPr="00DF2A2B">
        <w:rPr>
          <w:noProof/>
        </w:rPr>
        <w:t xml:space="preserve">, </w:t>
      </w:r>
      <w:r w:rsidRPr="00DF2A2B">
        <w:rPr>
          <w:b/>
          <w:noProof/>
        </w:rPr>
        <w:t>2014</w:t>
      </w:r>
      <w:r w:rsidRPr="00DF2A2B">
        <w:rPr>
          <w:noProof/>
        </w:rPr>
        <w:t xml:space="preserve">, </w:t>
      </w:r>
      <w:r w:rsidRPr="00DF2A2B">
        <w:rPr>
          <w:i/>
          <w:noProof/>
        </w:rPr>
        <w:t>50</w:t>
      </w:r>
      <w:r w:rsidRPr="00DF2A2B">
        <w:rPr>
          <w:noProof/>
        </w:rPr>
        <w:t>, 6464-6467.</w:t>
      </w:r>
      <w:bookmarkEnd w:id="891"/>
    </w:p>
    <w:p w14:paraId="42400A6B" w14:textId="77777777" w:rsidR="00DF2A2B" w:rsidRPr="00DF2A2B" w:rsidRDefault="00DF2A2B" w:rsidP="00DF2A2B">
      <w:pPr>
        <w:pStyle w:val="EndNoteBibliography"/>
        <w:rPr>
          <w:noProof/>
        </w:rPr>
      </w:pPr>
      <w:bookmarkStart w:id="892" w:name="_ENREF_84"/>
      <w:r w:rsidRPr="00DF2A2B">
        <w:rPr>
          <w:noProof/>
        </w:rPr>
        <w:t>[84]</w:t>
      </w:r>
      <w:r w:rsidRPr="00DF2A2B">
        <w:rPr>
          <w:noProof/>
        </w:rPr>
        <w:tab/>
        <w:t>Wang, Z.; Zhang, B.; Inoue, K.; Fujiwara, H.; Otsuka, T.; Kobayashi, H.; Kurmoo, M. Occurrence of a Rare 4</w:t>
      </w:r>
      <w:r w:rsidRPr="00DF2A2B">
        <w:rPr>
          <w:noProof/>
          <w:vertAlign w:val="superscript"/>
        </w:rPr>
        <w:t>9</w:t>
      </w:r>
      <w:r w:rsidRPr="00DF2A2B">
        <w:rPr>
          <w:noProof/>
        </w:rPr>
        <w:t>.6</w:t>
      </w:r>
      <w:r w:rsidRPr="00DF2A2B">
        <w:rPr>
          <w:noProof/>
          <w:vertAlign w:val="superscript"/>
        </w:rPr>
        <w:t>6</w:t>
      </w:r>
      <w:r w:rsidRPr="00DF2A2B">
        <w:rPr>
          <w:noProof/>
        </w:rPr>
        <w:t xml:space="preserve"> Structural Topology, Chirality, and Weak Ferromagnetism in the [NH</w:t>
      </w:r>
      <w:r w:rsidRPr="00DF2A2B">
        <w:rPr>
          <w:noProof/>
          <w:vertAlign w:val="subscript"/>
        </w:rPr>
        <w:t>4</w:t>
      </w:r>
      <w:r w:rsidRPr="00DF2A2B">
        <w:rPr>
          <w:noProof/>
        </w:rPr>
        <w:t>][M</w:t>
      </w:r>
      <w:r w:rsidRPr="00DF2A2B">
        <w:rPr>
          <w:noProof/>
          <w:vertAlign w:val="superscript"/>
        </w:rPr>
        <w:t>II</w:t>
      </w:r>
      <w:r w:rsidRPr="00DF2A2B">
        <w:rPr>
          <w:noProof/>
        </w:rPr>
        <w:t>(HCOO)</w:t>
      </w:r>
      <w:r w:rsidRPr="00DF2A2B">
        <w:rPr>
          <w:noProof/>
          <w:vertAlign w:val="subscript"/>
        </w:rPr>
        <w:t>3</w:t>
      </w:r>
      <w:r w:rsidRPr="00DF2A2B">
        <w:rPr>
          <w:noProof/>
        </w:rPr>
        <w:t xml:space="preserve">] (M = Mn, Co, Ni) Frameworks. </w:t>
      </w:r>
      <w:r w:rsidRPr="00DF2A2B">
        <w:rPr>
          <w:i/>
          <w:noProof/>
        </w:rPr>
        <w:t>Inorg. Chem.</w:t>
      </w:r>
      <w:r w:rsidRPr="00DF2A2B">
        <w:rPr>
          <w:noProof/>
        </w:rPr>
        <w:t xml:space="preserve">, </w:t>
      </w:r>
      <w:r w:rsidRPr="00DF2A2B">
        <w:rPr>
          <w:b/>
          <w:noProof/>
        </w:rPr>
        <w:t>2007</w:t>
      </w:r>
      <w:r w:rsidRPr="00DF2A2B">
        <w:rPr>
          <w:noProof/>
        </w:rPr>
        <w:t xml:space="preserve">, </w:t>
      </w:r>
      <w:r w:rsidRPr="00DF2A2B">
        <w:rPr>
          <w:i/>
          <w:noProof/>
        </w:rPr>
        <w:t>46</w:t>
      </w:r>
      <w:r w:rsidRPr="00DF2A2B">
        <w:rPr>
          <w:noProof/>
        </w:rPr>
        <w:t>, 437-445.</w:t>
      </w:r>
      <w:bookmarkEnd w:id="892"/>
    </w:p>
    <w:p w14:paraId="6F0EFE60" w14:textId="77777777" w:rsidR="00DF2A2B" w:rsidRPr="00DF2A2B" w:rsidRDefault="00DF2A2B" w:rsidP="00DF2A2B">
      <w:pPr>
        <w:pStyle w:val="EndNoteBibliography"/>
        <w:rPr>
          <w:noProof/>
        </w:rPr>
      </w:pPr>
      <w:bookmarkStart w:id="893" w:name="_ENREF_85"/>
      <w:r w:rsidRPr="00DF2A2B">
        <w:rPr>
          <w:noProof/>
        </w:rPr>
        <w:t>[85]</w:t>
      </w:r>
      <w:r w:rsidRPr="00DF2A2B">
        <w:rPr>
          <w:noProof/>
        </w:rPr>
        <w:tab/>
        <w:t>Wang, Z.; Zhang, B.; Otsuka, T.; Inoue, K.; Kobayashi, H.; Kurmoo, M. Anionic NaCl-type Frameworks of [Mn</w:t>
      </w:r>
      <w:r w:rsidRPr="00DF2A2B">
        <w:rPr>
          <w:noProof/>
          <w:vertAlign w:val="superscript"/>
        </w:rPr>
        <w:t>II</w:t>
      </w:r>
      <w:r w:rsidRPr="00DF2A2B">
        <w:rPr>
          <w:noProof/>
        </w:rPr>
        <w:t>(HCOO)</w:t>
      </w:r>
      <w:r w:rsidRPr="00DF2A2B">
        <w:rPr>
          <w:noProof/>
          <w:vertAlign w:val="subscript"/>
        </w:rPr>
        <w:t>3</w:t>
      </w:r>
      <w:r w:rsidRPr="00DF2A2B">
        <w:rPr>
          <w:noProof/>
        </w:rPr>
        <w:t>]</w:t>
      </w:r>
      <w:r w:rsidRPr="00DF2A2B">
        <w:rPr>
          <w:noProof/>
          <w:vertAlign w:val="superscript"/>
        </w:rPr>
        <w:t>-</w:t>
      </w:r>
      <w:r w:rsidRPr="00DF2A2B">
        <w:rPr>
          <w:noProof/>
        </w:rPr>
        <w:t xml:space="preserve">, Templated by Alkylammonium, Exhibit Weak Ferromagnetism. </w:t>
      </w:r>
      <w:r w:rsidRPr="00DF2A2B">
        <w:rPr>
          <w:i/>
          <w:noProof/>
        </w:rPr>
        <w:t>Dalton Trans.</w:t>
      </w:r>
      <w:r w:rsidRPr="00DF2A2B">
        <w:rPr>
          <w:noProof/>
        </w:rPr>
        <w:t xml:space="preserve">, </w:t>
      </w:r>
      <w:r w:rsidRPr="00DF2A2B">
        <w:rPr>
          <w:b/>
          <w:noProof/>
        </w:rPr>
        <w:t>2004</w:t>
      </w:r>
      <w:r w:rsidRPr="00DF2A2B">
        <w:rPr>
          <w:noProof/>
        </w:rPr>
        <w:t xml:space="preserve">, </w:t>
      </w:r>
      <w:r w:rsidRPr="00DF2A2B">
        <w:rPr>
          <w:i/>
          <w:noProof/>
        </w:rPr>
        <w:t>4</w:t>
      </w:r>
      <w:r w:rsidRPr="00DF2A2B">
        <w:rPr>
          <w:noProof/>
        </w:rPr>
        <w:t>, 2209-2216.</w:t>
      </w:r>
      <w:bookmarkEnd w:id="893"/>
    </w:p>
    <w:p w14:paraId="49904691" w14:textId="77777777" w:rsidR="00DF2A2B" w:rsidRPr="00DF2A2B" w:rsidRDefault="00DF2A2B" w:rsidP="00DF2A2B">
      <w:pPr>
        <w:pStyle w:val="EndNoteBibliography"/>
        <w:rPr>
          <w:noProof/>
        </w:rPr>
      </w:pPr>
      <w:bookmarkStart w:id="894" w:name="_ENREF_86"/>
      <w:r w:rsidRPr="00DF2A2B">
        <w:rPr>
          <w:noProof/>
        </w:rPr>
        <w:t>[86]</w:t>
      </w:r>
      <w:r w:rsidRPr="00DF2A2B">
        <w:rPr>
          <w:noProof/>
        </w:rPr>
        <w:tab/>
        <w:t xml:space="preserve">Wang, X. Y.; Gan, L.; Zhang, S. W.; Gao, S. Perovskite-like Metal Formates with Weak Ferromagnetism and as Precursors to Amorphous Materials. </w:t>
      </w:r>
      <w:r w:rsidRPr="00DF2A2B">
        <w:rPr>
          <w:i/>
          <w:noProof/>
        </w:rPr>
        <w:t>Inorg. Chem.</w:t>
      </w:r>
      <w:r w:rsidRPr="00DF2A2B">
        <w:rPr>
          <w:noProof/>
        </w:rPr>
        <w:t xml:space="preserve">, </w:t>
      </w:r>
      <w:r w:rsidRPr="00DF2A2B">
        <w:rPr>
          <w:b/>
          <w:noProof/>
        </w:rPr>
        <w:t>2004</w:t>
      </w:r>
      <w:r w:rsidRPr="00DF2A2B">
        <w:rPr>
          <w:noProof/>
        </w:rPr>
        <w:t xml:space="preserve">, </w:t>
      </w:r>
      <w:r w:rsidRPr="00DF2A2B">
        <w:rPr>
          <w:i/>
          <w:noProof/>
        </w:rPr>
        <w:t>43</w:t>
      </w:r>
      <w:r w:rsidRPr="00DF2A2B">
        <w:rPr>
          <w:noProof/>
        </w:rPr>
        <w:t>, 4615-4625.</w:t>
      </w:r>
      <w:bookmarkEnd w:id="894"/>
    </w:p>
    <w:p w14:paraId="3D5704FF" w14:textId="77777777" w:rsidR="00DF2A2B" w:rsidRPr="00DF2A2B" w:rsidRDefault="00DF2A2B" w:rsidP="00DF2A2B">
      <w:pPr>
        <w:pStyle w:val="EndNoteBibliography"/>
        <w:rPr>
          <w:noProof/>
        </w:rPr>
      </w:pPr>
      <w:bookmarkStart w:id="895" w:name="_ENREF_87"/>
      <w:r w:rsidRPr="00DF2A2B">
        <w:rPr>
          <w:noProof/>
        </w:rPr>
        <w:t>[87]</w:t>
      </w:r>
      <w:r w:rsidRPr="00DF2A2B">
        <w:rPr>
          <w:noProof/>
        </w:rPr>
        <w:tab/>
        <w:t>Hu, K. L.; Kurmoo, M.; Wang, Z.; Gao, S. Metal-Organic Perovskites: Synthesis, Structures, and Magnetic Properties of [C(NH</w:t>
      </w:r>
      <w:r w:rsidRPr="00DF2A2B">
        <w:rPr>
          <w:noProof/>
          <w:vertAlign w:val="subscript"/>
        </w:rPr>
        <w:t>2</w:t>
      </w:r>
      <w:r w:rsidRPr="00DF2A2B">
        <w:rPr>
          <w:noProof/>
        </w:rPr>
        <w:t>)</w:t>
      </w:r>
      <w:r w:rsidRPr="00DF2A2B">
        <w:rPr>
          <w:noProof/>
          <w:vertAlign w:val="subscript"/>
        </w:rPr>
        <w:t>3</w:t>
      </w:r>
      <w:r w:rsidRPr="00DF2A2B">
        <w:rPr>
          <w:noProof/>
        </w:rPr>
        <w:t>][M</w:t>
      </w:r>
      <w:r w:rsidRPr="00DF2A2B">
        <w:rPr>
          <w:noProof/>
          <w:vertAlign w:val="superscript"/>
        </w:rPr>
        <w:t>II</w:t>
      </w:r>
      <w:r w:rsidRPr="00DF2A2B">
        <w:rPr>
          <w:noProof/>
        </w:rPr>
        <w:t>(HCOO)</w:t>
      </w:r>
      <w:r w:rsidRPr="00DF2A2B">
        <w:rPr>
          <w:noProof/>
          <w:vertAlign w:val="subscript"/>
        </w:rPr>
        <w:t>3</w:t>
      </w:r>
      <w:r w:rsidRPr="00DF2A2B">
        <w:rPr>
          <w:noProof/>
        </w:rPr>
        <w:t>] (M = Mn, Fe, Co, Ni, Cu, and Zn; C(NH</w:t>
      </w:r>
      <w:r w:rsidRPr="00DF2A2B">
        <w:rPr>
          <w:noProof/>
          <w:vertAlign w:val="subscript"/>
        </w:rPr>
        <w:t>2</w:t>
      </w:r>
      <w:r w:rsidRPr="00DF2A2B">
        <w:rPr>
          <w:noProof/>
        </w:rPr>
        <w:t>)</w:t>
      </w:r>
      <w:r w:rsidRPr="00DF2A2B">
        <w:rPr>
          <w:noProof/>
          <w:vertAlign w:val="subscript"/>
        </w:rPr>
        <w:t>3</w:t>
      </w:r>
      <w:r w:rsidRPr="00DF2A2B">
        <w:rPr>
          <w:noProof/>
        </w:rPr>
        <w:t xml:space="preserve"> = guanidinium). </w:t>
      </w:r>
      <w:r w:rsidRPr="00DF2A2B">
        <w:rPr>
          <w:i/>
          <w:noProof/>
        </w:rPr>
        <w:t>Chemistry</w:t>
      </w:r>
      <w:r w:rsidRPr="00DF2A2B">
        <w:rPr>
          <w:noProof/>
        </w:rPr>
        <w:t xml:space="preserve">, </w:t>
      </w:r>
      <w:r w:rsidRPr="00DF2A2B">
        <w:rPr>
          <w:b/>
          <w:noProof/>
        </w:rPr>
        <w:t>2009</w:t>
      </w:r>
      <w:r w:rsidRPr="00DF2A2B">
        <w:rPr>
          <w:noProof/>
        </w:rPr>
        <w:t xml:space="preserve">, </w:t>
      </w:r>
      <w:r w:rsidRPr="00DF2A2B">
        <w:rPr>
          <w:i/>
          <w:noProof/>
        </w:rPr>
        <w:t>15</w:t>
      </w:r>
      <w:r w:rsidRPr="00DF2A2B">
        <w:rPr>
          <w:noProof/>
        </w:rPr>
        <w:t>, 12050-12064.</w:t>
      </w:r>
      <w:bookmarkEnd w:id="895"/>
    </w:p>
    <w:p w14:paraId="04BE820C" w14:textId="77777777" w:rsidR="00DF2A2B" w:rsidRPr="00DF2A2B" w:rsidRDefault="00DF2A2B" w:rsidP="00DF2A2B">
      <w:pPr>
        <w:pStyle w:val="EndNoteBibliography"/>
        <w:rPr>
          <w:noProof/>
        </w:rPr>
      </w:pPr>
      <w:bookmarkStart w:id="896" w:name="_ENREF_88"/>
      <w:r w:rsidRPr="00DF2A2B">
        <w:rPr>
          <w:noProof/>
        </w:rPr>
        <w:t>[88]</w:t>
      </w:r>
      <w:r w:rsidRPr="00DF2A2B">
        <w:rPr>
          <w:noProof/>
        </w:rPr>
        <w:tab/>
        <w:t>Wang, Z.; Zhang, X.; Batten, S. R.; Kurmoo, M.; Gao, S. [CH</w:t>
      </w:r>
      <w:r w:rsidRPr="00DF2A2B">
        <w:rPr>
          <w:noProof/>
          <w:vertAlign w:val="subscript"/>
        </w:rPr>
        <w:t>3</w:t>
      </w:r>
      <w:r w:rsidRPr="00DF2A2B">
        <w:rPr>
          <w:noProof/>
        </w:rPr>
        <w:t>NH</w:t>
      </w:r>
      <w:r w:rsidRPr="00DF2A2B">
        <w:rPr>
          <w:noProof/>
          <w:vertAlign w:val="subscript"/>
        </w:rPr>
        <w:t>2</w:t>
      </w:r>
      <w:r w:rsidRPr="00DF2A2B">
        <w:rPr>
          <w:noProof/>
        </w:rPr>
        <w:t>(CH</w:t>
      </w:r>
      <w:r w:rsidRPr="00DF2A2B">
        <w:rPr>
          <w:noProof/>
          <w:vertAlign w:val="subscript"/>
        </w:rPr>
        <w:t>2</w:t>
      </w:r>
      <w:r w:rsidRPr="00DF2A2B">
        <w:rPr>
          <w:noProof/>
        </w:rPr>
        <w:t>)</w:t>
      </w:r>
      <w:r w:rsidRPr="00DF2A2B">
        <w:rPr>
          <w:noProof/>
          <w:vertAlign w:val="subscript"/>
        </w:rPr>
        <w:t>2</w:t>
      </w:r>
      <w:r w:rsidRPr="00DF2A2B">
        <w:rPr>
          <w:noProof/>
        </w:rPr>
        <w:t>NH</w:t>
      </w:r>
      <w:r w:rsidRPr="00DF2A2B">
        <w:rPr>
          <w:noProof/>
          <w:vertAlign w:val="subscript"/>
        </w:rPr>
        <w:t>2</w:t>
      </w:r>
      <w:r w:rsidRPr="00DF2A2B">
        <w:rPr>
          <w:noProof/>
        </w:rPr>
        <w:t>CH</w:t>
      </w:r>
      <w:r w:rsidRPr="00DF2A2B">
        <w:rPr>
          <w:noProof/>
          <w:vertAlign w:val="subscript"/>
        </w:rPr>
        <w:t>3</w:t>
      </w:r>
      <w:r w:rsidRPr="00DF2A2B">
        <w:rPr>
          <w:noProof/>
        </w:rPr>
        <w:t>][M</w:t>
      </w:r>
      <w:r w:rsidRPr="00DF2A2B">
        <w:rPr>
          <w:noProof/>
          <w:vertAlign w:val="subscript"/>
        </w:rPr>
        <w:t>2</w:t>
      </w:r>
      <w:r w:rsidRPr="00DF2A2B">
        <w:rPr>
          <w:noProof/>
        </w:rPr>
        <w:t>(HCOO)</w:t>
      </w:r>
      <w:r w:rsidRPr="00DF2A2B">
        <w:rPr>
          <w:noProof/>
          <w:vertAlign w:val="subscript"/>
        </w:rPr>
        <w:t>6</w:t>
      </w:r>
      <w:r w:rsidRPr="00DF2A2B">
        <w:rPr>
          <w:noProof/>
        </w:rPr>
        <w:t>] (M = Mn</w:t>
      </w:r>
      <w:r w:rsidRPr="00DF2A2B">
        <w:rPr>
          <w:noProof/>
          <w:vertAlign w:val="superscript"/>
        </w:rPr>
        <w:t>II</w:t>
      </w:r>
      <w:r w:rsidRPr="00DF2A2B">
        <w:rPr>
          <w:noProof/>
        </w:rPr>
        <w:t xml:space="preserve"> and Co</w:t>
      </w:r>
      <w:r w:rsidRPr="00DF2A2B">
        <w:rPr>
          <w:noProof/>
          <w:vertAlign w:val="superscript"/>
        </w:rPr>
        <w:t>II</w:t>
      </w:r>
      <w:r w:rsidRPr="00DF2A2B">
        <w:rPr>
          <w:noProof/>
        </w:rPr>
        <w:t xml:space="preserve">): Weak Ferromagnetic Metal </w:t>
      </w:r>
      <w:r w:rsidRPr="00DF2A2B">
        <w:rPr>
          <w:noProof/>
        </w:rPr>
        <w:lastRenderedPageBreak/>
        <w:t>Formate Frameworks of Unique Binodal 6-Connected (4</w:t>
      </w:r>
      <w:r w:rsidRPr="00DF2A2B">
        <w:rPr>
          <w:noProof/>
          <w:vertAlign w:val="superscript"/>
        </w:rPr>
        <w:t>12</w:t>
      </w:r>
      <w:r w:rsidRPr="00DF2A2B">
        <w:rPr>
          <w:noProof/>
        </w:rPr>
        <w:t>.6</w:t>
      </w:r>
      <w:r w:rsidRPr="00DF2A2B">
        <w:rPr>
          <w:noProof/>
          <w:vertAlign w:val="superscript"/>
        </w:rPr>
        <w:t>3</w:t>
      </w:r>
      <w:r w:rsidRPr="00DF2A2B">
        <w:rPr>
          <w:noProof/>
        </w:rPr>
        <w:t>)(4(</w:t>
      </w:r>
      <w:r w:rsidRPr="00DF2A2B">
        <w:rPr>
          <w:noProof/>
          <w:vertAlign w:val="superscript"/>
        </w:rPr>
        <w:t>9</w:t>
      </w:r>
      <w:r w:rsidRPr="00DF2A2B">
        <w:rPr>
          <w:noProof/>
        </w:rPr>
        <w:t>.6</w:t>
      </w:r>
      <w:r w:rsidRPr="00DF2A2B">
        <w:rPr>
          <w:noProof/>
          <w:vertAlign w:val="superscript"/>
        </w:rPr>
        <w:t>6</w:t>
      </w:r>
      <w:r w:rsidRPr="00DF2A2B">
        <w:rPr>
          <w:noProof/>
        </w:rPr>
        <w:t xml:space="preserve">) Topology, Templated by a Diammonium Cation. </w:t>
      </w:r>
      <w:r w:rsidRPr="00DF2A2B">
        <w:rPr>
          <w:i/>
          <w:noProof/>
        </w:rPr>
        <w:t>Inorg. Chem.</w:t>
      </w:r>
      <w:r w:rsidRPr="00DF2A2B">
        <w:rPr>
          <w:noProof/>
        </w:rPr>
        <w:t xml:space="preserve">, </w:t>
      </w:r>
      <w:r w:rsidRPr="00DF2A2B">
        <w:rPr>
          <w:b/>
          <w:noProof/>
        </w:rPr>
        <w:t>2007</w:t>
      </w:r>
      <w:r w:rsidRPr="00DF2A2B">
        <w:rPr>
          <w:noProof/>
        </w:rPr>
        <w:t xml:space="preserve">, </w:t>
      </w:r>
      <w:r w:rsidRPr="00DF2A2B">
        <w:rPr>
          <w:i/>
          <w:noProof/>
        </w:rPr>
        <w:t>46</w:t>
      </w:r>
      <w:r w:rsidRPr="00DF2A2B">
        <w:rPr>
          <w:noProof/>
        </w:rPr>
        <w:t>, 8439-8441.</w:t>
      </w:r>
      <w:bookmarkEnd w:id="896"/>
    </w:p>
    <w:p w14:paraId="12927FEB" w14:textId="77777777" w:rsidR="00DF2A2B" w:rsidRPr="00DF2A2B" w:rsidRDefault="00DF2A2B" w:rsidP="00DF2A2B">
      <w:pPr>
        <w:pStyle w:val="EndNoteBibliography"/>
        <w:rPr>
          <w:noProof/>
        </w:rPr>
      </w:pPr>
      <w:bookmarkStart w:id="897" w:name="_ENREF_89"/>
      <w:r w:rsidRPr="00DF2A2B">
        <w:rPr>
          <w:noProof/>
        </w:rPr>
        <w:t>[89]</w:t>
      </w:r>
      <w:r w:rsidRPr="00DF2A2B">
        <w:rPr>
          <w:noProof/>
        </w:rPr>
        <w:tab/>
        <w:t>Shang, R.; Chen, S.; Hu, K.-L.; Jiang, Z.-C.; Wang, B.-W.; Kurmoo, M.; Wang, Z.-M.; Gao, S. Hierarchical Cobalt-Formate Framework Series with (4</w:t>
      </w:r>
      <w:r w:rsidRPr="00DF2A2B">
        <w:rPr>
          <w:noProof/>
          <w:vertAlign w:val="superscript"/>
        </w:rPr>
        <w:t>12</w:t>
      </w:r>
      <w:r w:rsidRPr="00DF2A2B">
        <w:rPr>
          <w:rFonts w:ascii="MS Mincho" w:eastAsia="MS Mincho" w:hAnsi="MS Mincho" w:cs="MS Mincho" w:hint="eastAsia"/>
          <w:noProof/>
        </w:rPr>
        <w:t>⋅</w:t>
      </w:r>
      <w:r w:rsidRPr="00DF2A2B">
        <w:rPr>
          <w:noProof/>
        </w:rPr>
        <w:t>6</w:t>
      </w:r>
      <w:r w:rsidRPr="00DF2A2B">
        <w:rPr>
          <w:noProof/>
          <w:vertAlign w:val="superscript"/>
        </w:rPr>
        <w:t>3</w:t>
      </w:r>
      <w:r w:rsidRPr="00DF2A2B">
        <w:rPr>
          <w:noProof/>
        </w:rPr>
        <w:t>)(4</w:t>
      </w:r>
      <w:r w:rsidRPr="00DF2A2B">
        <w:rPr>
          <w:noProof/>
          <w:vertAlign w:val="superscript"/>
        </w:rPr>
        <w:t>9</w:t>
      </w:r>
      <w:r w:rsidRPr="00DF2A2B">
        <w:rPr>
          <w:rFonts w:ascii="MS Mincho" w:eastAsia="MS Mincho" w:hAnsi="MS Mincho" w:cs="MS Mincho" w:hint="eastAsia"/>
          <w:noProof/>
        </w:rPr>
        <w:t>⋅</w:t>
      </w:r>
      <w:r w:rsidRPr="00DF2A2B">
        <w:rPr>
          <w:noProof/>
        </w:rPr>
        <w:t>6</w:t>
      </w:r>
      <w:r w:rsidRPr="00DF2A2B">
        <w:rPr>
          <w:noProof/>
          <w:vertAlign w:val="superscript"/>
        </w:rPr>
        <w:t>6</w:t>
      </w:r>
      <w:r w:rsidRPr="00DF2A2B">
        <w:rPr>
          <w:noProof/>
        </w:rPr>
        <w:t>)</w:t>
      </w:r>
      <w:r w:rsidRPr="00DF2A2B">
        <w:rPr>
          <w:noProof/>
          <w:vertAlign w:val="subscript"/>
        </w:rPr>
        <w:t>N</w:t>
      </w:r>
      <w:r w:rsidRPr="00DF2A2B">
        <w:rPr>
          <w:noProof/>
        </w:rPr>
        <w:t xml:space="preserve"> (N = 1–3) Topologies Exhibiting Slow Dielectric Relaxation and Weak Ferromagnetism. </w:t>
      </w:r>
      <w:r w:rsidRPr="00DF2A2B">
        <w:rPr>
          <w:i/>
          <w:noProof/>
        </w:rPr>
        <w:t>Apl Mater.</w:t>
      </w:r>
      <w:r w:rsidRPr="00DF2A2B">
        <w:rPr>
          <w:noProof/>
        </w:rPr>
        <w:t xml:space="preserve">, </w:t>
      </w:r>
      <w:r w:rsidRPr="00DF2A2B">
        <w:rPr>
          <w:b/>
          <w:noProof/>
        </w:rPr>
        <w:t>2014</w:t>
      </w:r>
      <w:r w:rsidRPr="00DF2A2B">
        <w:rPr>
          <w:noProof/>
        </w:rPr>
        <w:t xml:space="preserve">, </w:t>
      </w:r>
      <w:r w:rsidRPr="00DF2A2B">
        <w:rPr>
          <w:i/>
          <w:noProof/>
        </w:rPr>
        <w:t>2</w:t>
      </w:r>
      <w:r w:rsidRPr="00DF2A2B">
        <w:rPr>
          <w:noProof/>
        </w:rPr>
        <w:t>, 8.</w:t>
      </w:r>
      <w:bookmarkEnd w:id="897"/>
    </w:p>
    <w:p w14:paraId="172B2339" w14:textId="77777777" w:rsidR="00DF2A2B" w:rsidRPr="00DF2A2B" w:rsidRDefault="00DF2A2B" w:rsidP="00DF2A2B">
      <w:pPr>
        <w:pStyle w:val="EndNoteBibliography"/>
        <w:rPr>
          <w:noProof/>
        </w:rPr>
      </w:pPr>
      <w:bookmarkStart w:id="898" w:name="_ENREF_90"/>
      <w:r w:rsidRPr="00DF2A2B">
        <w:rPr>
          <w:noProof/>
        </w:rPr>
        <w:t>[90]</w:t>
      </w:r>
      <w:r w:rsidRPr="00DF2A2B">
        <w:rPr>
          <w:noProof/>
        </w:rPr>
        <w:tab/>
        <w:t xml:space="preserve">Jain, P.; Dalal, N. S.; Toby, B. H.; Kroto, H. W.; Cheetham, A. K. Order-Disorder Antiferroelectric Phase Transition in a Hybrid Inorganic-Organic Framework with the Perovskite Architecture. </w:t>
      </w:r>
      <w:r w:rsidRPr="00DF2A2B">
        <w:rPr>
          <w:i/>
          <w:noProof/>
        </w:rPr>
        <w:t>J. Am. Chem. Soc.</w:t>
      </w:r>
      <w:r w:rsidRPr="00DF2A2B">
        <w:rPr>
          <w:noProof/>
        </w:rPr>
        <w:t xml:space="preserve">, </w:t>
      </w:r>
      <w:r w:rsidRPr="00DF2A2B">
        <w:rPr>
          <w:b/>
          <w:noProof/>
        </w:rPr>
        <w:t>2008</w:t>
      </w:r>
      <w:r w:rsidRPr="00DF2A2B">
        <w:rPr>
          <w:noProof/>
        </w:rPr>
        <w:t xml:space="preserve">, </w:t>
      </w:r>
      <w:r w:rsidRPr="00DF2A2B">
        <w:rPr>
          <w:i/>
          <w:noProof/>
        </w:rPr>
        <w:t>130</w:t>
      </w:r>
      <w:r w:rsidRPr="00DF2A2B">
        <w:rPr>
          <w:noProof/>
        </w:rPr>
        <w:t>, 10450-10451.</w:t>
      </w:r>
      <w:bookmarkEnd w:id="898"/>
    </w:p>
    <w:p w14:paraId="2221D6E2" w14:textId="77777777" w:rsidR="00DF2A2B" w:rsidRPr="00DF2A2B" w:rsidRDefault="00DF2A2B" w:rsidP="00DF2A2B">
      <w:pPr>
        <w:pStyle w:val="EndNoteBibliography"/>
        <w:rPr>
          <w:noProof/>
        </w:rPr>
      </w:pPr>
      <w:bookmarkStart w:id="899" w:name="_ENREF_91"/>
      <w:r w:rsidRPr="00DF2A2B">
        <w:rPr>
          <w:noProof/>
        </w:rPr>
        <w:t>[91]</w:t>
      </w:r>
      <w:r w:rsidRPr="00DF2A2B">
        <w:rPr>
          <w:noProof/>
        </w:rPr>
        <w:tab/>
        <w:t>Jain, P.; Ramachandran, V.; Clark, R. J.; Zhou, H. D.; Toby, B. H.; Dalal, N. S.; Kroto, H. W.; Cheetham, A. K. Multiferroic Behavior Associated with an Order-Disorder Hydrogen Bonding Transition in Metal-Organic Frameworks (MOFs) With the Perovskite ABX</w:t>
      </w:r>
      <w:r w:rsidRPr="00DF2A2B">
        <w:rPr>
          <w:noProof/>
          <w:vertAlign w:val="subscript"/>
        </w:rPr>
        <w:t>3</w:t>
      </w:r>
      <w:r w:rsidRPr="00DF2A2B">
        <w:rPr>
          <w:noProof/>
        </w:rPr>
        <w:t xml:space="preserve"> Architecture. </w:t>
      </w:r>
      <w:r w:rsidRPr="00DF2A2B">
        <w:rPr>
          <w:i/>
          <w:noProof/>
        </w:rPr>
        <w:t>J. Am. Chem. Soc.</w:t>
      </w:r>
      <w:r w:rsidRPr="00DF2A2B">
        <w:rPr>
          <w:noProof/>
        </w:rPr>
        <w:t xml:space="preserve">, </w:t>
      </w:r>
      <w:r w:rsidRPr="00DF2A2B">
        <w:rPr>
          <w:b/>
          <w:noProof/>
        </w:rPr>
        <w:t>2009</w:t>
      </w:r>
      <w:r w:rsidRPr="00DF2A2B">
        <w:rPr>
          <w:noProof/>
        </w:rPr>
        <w:t xml:space="preserve">, </w:t>
      </w:r>
      <w:r w:rsidRPr="00DF2A2B">
        <w:rPr>
          <w:i/>
          <w:noProof/>
        </w:rPr>
        <w:t>131</w:t>
      </w:r>
      <w:r w:rsidRPr="00DF2A2B">
        <w:rPr>
          <w:noProof/>
        </w:rPr>
        <w:t>, 13625-13627.</w:t>
      </w:r>
      <w:bookmarkEnd w:id="899"/>
    </w:p>
    <w:p w14:paraId="34CFB010" w14:textId="77777777" w:rsidR="00DF2A2B" w:rsidRPr="00DF2A2B" w:rsidRDefault="00DF2A2B" w:rsidP="00DF2A2B">
      <w:pPr>
        <w:pStyle w:val="EndNoteBibliography"/>
        <w:rPr>
          <w:noProof/>
        </w:rPr>
      </w:pPr>
      <w:bookmarkStart w:id="900" w:name="_ENREF_92"/>
      <w:r w:rsidRPr="00DF2A2B">
        <w:rPr>
          <w:noProof/>
        </w:rPr>
        <w:t>[92]</w:t>
      </w:r>
      <w:r w:rsidRPr="00DF2A2B">
        <w:rPr>
          <w:noProof/>
        </w:rPr>
        <w:tab/>
        <w:t>Sanchez-Andujar, M.; Presedo, S.; Yanez-Vilar, S.; Castro-Garcia, S.; Shamir, J.; Senaris-Rodriguez, M. A. Characterization of the Order-Disorder Dielectric Transition in the Hybrid Organic-Inorganic Perovskite-like formate Mn(HCOO)</w:t>
      </w:r>
      <w:r w:rsidRPr="00DF2A2B">
        <w:rPr>
          <w:noProof/>
          <w:vertAlign w:val="subscript"/>
        </w:rPr>
        <w:t>3</w:t>
      </w:r>
      <w:r w:rsidRPr="00DF2A2B">
        <w:rPr>
          <w:noProof/>
        </w:rPr>
        <w:t>[(CH</w:t>
      </w:r>
      <w:r w:rsidRPr="00DF2A2B">
        <w:rPr>
          <w:noProof/>
          <w:vertAlign w:val="subscript"/>
        </w:rPr>
        <w:t>3</w:t>
      </w:r>
      <w:r w:rsidRPr="00DF2A2B">
        <w:rPr>
          <w:noProof/>
        </w:rPr>
        <w:t>)</w:t>
      </w:r>
      <w:r w:rsidRPr="00DF2A2B">
        <w:rPr>
          <w:noProof/>
          <w:vertAlign w:val="subscript"/>
        </w:rPr>
        <w:t>2</w:t>
      </w:r>
      <w:r w:rsidRPr="00DF2A2B">
        <w:rPr>
          <w:noProof/>
        </w:rPr>
        <w:t>NH</w:t>
      </w:r>
      <w:r w:rsidRPr="00DF2A2B">
        <w:rPr>
          <w:noProof/>
          <w:vertAlign w:val="subscript"/>
        </w:rPr>
        <w:t>2</w:t>
      </w:r>
      <w:r w:rsidRPr="00DF2A2B">
        <w:rPr>
          <w:noProof/>
        </w:rPr>
        <w:t xml:space="preserve">]. </w:t>
      </w:r>
      <w:r w:rsidRPr="00DF2A2B">
        <w:rPr>
          <w:i/>
          <w:noProof/>
        </w:rPr>
        <w:t>Inorg. Chem.</w:t>
      </w:r>
      <w:r w:rsidRPr="00DF2A2B">
        <w:rPr>
          <w:noProof/>
        </w:rPr>
        <w:t xml:space="preserve">, </w:t>
      </w:r>
      <w:r w:rsidRPr="00DF2A2B">
        <w:rPr>
          <w:b/>
          <w:noProof/>
        </w:rPr>
        <w:t>2010</w:t>
      </w:r>
      <w:r w:rsidRPr="00DF2A2B">
        <w:rPr>
          <w:noProof/>
        </w:rPr>
        <w:t xml:space="preserve">, </w:t>
      </w:r>
      <w:r w:rsidRPr="00DF2A2B">
        <w:rPr>
          <w:i/>
          <w:noProof/>
        </w:rPr>
        <w:t>49</w:t>
      </w:r>
      <w:r w:rsidRPr="00DF2A2B">
        <w:rPr>
          <w:noProof/>
        </w:rPr>
        <w:t>, 1510-1516.</w:t>
      </w:r>
      <w:bookmarkEnd w:id="900"/>
    </w:p>
    <w:p w14:paraId="445AF8C7" w14:textId="77777777" w:rsidR="00DF2A2B" w:rsidRPr="00DF2A2B" w:rsidRDefault="00DF2A2B" w:rsidP="00DF2A2B">
      <w:pPr>
        <w:pStyle w:val="EndNoteBibliography"/>
        <w:rPr>
          <w:noProof/>
        </w:rPr>
      </w:pPr>
      <w:bookmarkStart w:id="901" w:name="_ENREF_93"/>
      <w:r w:rsidRPr="00DF2A2B">
        <w:rPr>
          <w:noProof/>
        </w:rPr>
        <w:t>[93]</w:t>
      </w:r>
      <w:r w:rsidRPr="00DF2A2B">
        <w:rPr>
          <w:noProof/>
        </w:rPr>
        <w:tab/>
        <w:t xml:space="preserve">Fu, D. W.; Zhang, W.; Cai, H. L.; Zhang, Y.; Ge, J. Z.; Xiong, R. G.; Huang, S. D.; Nakamura, T. A Multiferroic Perdeutero Metal-Organic Framework. </w:t>
      </w:r>
      <w:r w:rsidRPr="00DF2A2B">
        <w:rPr>
          <w:i/>
          <w:noProof/>
        </w:rPr>
        <w:t>Angew. Chem. Int. Ed. Engl.</w:t>
      </w:r>
      <w:r w:rsidRPr="00DF2A2B">
        <w:rPr>
          <w:noProof/>
        </w:rPr>
        <w:t xml:space="preserve">, </w:t>
      </w:r>
      <w:r w:rsidRPr="00DF2A2B">
        <w:rPr>
          <w:b/>
          <w:noProof/>
        </w:rPr>
        <w:t>2011</w:t>
      </w:r>
      <w:r w:rsidRPr="00DF2A2B">
        <w:rPr>
          <w:noProof/>
        </w:rPr>
        <w:t xml:space="preserve">, </w:t>
      </w:r>
      <w:r w:rsidRPr="00DF2A2B">
        <w:rPr>
          <w:i/>
          <w:noProof/>
        </w:rPr>
        <w:t>50</w:t>
      </w:r>
      <w:r w:rsidRPr="00DF2A2B">
        <w:rPr>
          <w:noProof/>
        </w:rPr>
        <w:t>, 11947-11951.</w:t>
      </w:r>
      <w:bookmarkEnd w:id="901"/>
    </w:p>
    <w:p w14:paraId="2BEF9A67" w14:textId="77777777" w:rsidR="00DF2A2B" w:rsidRPr="00DF2A2B" w:rsidRDefault="00DF2A2B" w:rsidP="00DF2A2B">
      <w:pPr>
        <w:pStyle w:val="EndNoteBibliography"/>
        <w:rPr>
          <w:noProof/>
        </w:rPr>
      </w:pPr>
      <w:bookmarkStart w:id="902" w:name="_ENREF_94"/>
      <w:r w:rsidRPr="00DF2A2B">
        <w:rPr>
          <w:noProof/>
        </w:rPr>
        <w:t>[94]</w:t>
      </w:r>
      <w:r w:rsidRPr="00DF2A2B">
        <w:rPr>
          <w:noProof/>
        </w:rPr>
        <w:tab/>
        <w:t>Xu, G. C.; Ma, X. M.; Zhang, L.; Wang, Z. M.; Gao, S. Disorder-Order Ferroelectric Transition in the Metal Formate Framework of [NH</w:t>
      </w:r>
      <w:r w:rsidRPr="00DF2A2B">
        <w:rPr>
          <w:noProof/>
          <w:vertAlign w:val="subscript"/>
        </w:rPr>
        <w:t>4</w:t>
      </w:r>
      <w:r w:rsidRPr="00DF2A2B">
        <w:rPr>
          <w:noProof/>
        </w:rPr>
        <w:t>][Zn(HCOO)</w:t>
      </w:r>
      <w:r w:rsidRPr="00DF2A2B">
        <w:rPr>
          <w:noProof/>
          <w:vertAlign w:val="subscript"/>
        </w:rPr>
        <w:t>3</w:t>
      </w:r>
      <w:r w:rsidRPr="00DF2A2B">
        <w:rPr>
          <w:noProof/>
        </w:rPr>
        <w:t xml:space="preserve">]. </w:t>
      </w:r>
      <w:r w:rsidRPr="00DF2A2B">
        <w:rPr>
          <w:i/>
          <w:noProof/>
        </w:rPr>
        <w:t>J. Am. Chem. Soc.</w:t>
      </w:r>
      <w:r w:rsidRPr="00DF2A2B">
        <w:rPr>
          <w:noProof/>
        </w:rPr>
        <w:t xml:space="preserve">, </w:t>
      </w:r>
      <w:r w:rsidRPr="00DF2A2B">
        <w:rPr>
          <w:b/>
          <w:noProof/>
        </w:rPr>
        <w:t>2010</w:t>
      </w:r>
      <w:r w:rsidRPr="00DF2A2B">
        <w:rPr>
          <w:noProof/>
        </w:rPr>
        <w:t xml:space="preserve">, </w:t>
      </w:r>
      <w:r w:rsidRPr="00DF2A2B">
        <w:rPr>
          <w:i/>
          <w:noProof/>
        </w:rPr>
        <w:t>132</w:t>
      </w:r>
      <w:r w:rsidRPr="00DF2A2B">
        <w:rPr>
          <w:noProof/>
        </w:rPr>
        <w:t>, 9588-9590.</w:t>
      </w:r>
      <w:bookmarkEnd w:id="902"/>
    </w:p>
    <w:p w14:paraId="7B287E91" w14:textId="77777777" w:rsidR="00DF2A2B" w:rsidRPr="00DF2A2B" w:rsidRDefault="00DF2A2B" w:rsidP="00DF2A2B">
      <w:pPr>
        <w:pStyle w:val="EndNoteBibliography"/>
        <w:rPr>
          <w:noProof/>
        </w:rPr>
      </w:pPr>
      <w:bookmarkStart w:id="903" w:name="_ENREF_95"/>
      <w:r w:rsidRPr="00DF2A2B">
        <w:rPr>
          <w:noProof/>
        </w:rPr>
        <w:t>[95]</w:t>
      </w:r>
      <w:r w:rsidRPr="00DF2A2B">
        <w:rPr>
          <w:noProof/>
        </w:rPr>
        <w:tab/>
        <w:t>Xu, G. C.; Zhang, W.; Ma, X. M.; Chen, Y. H.; Zhang, L.; Cai, H. L.; Wang, Z. M.; Xiong, R. G.; Gao, S. Coexistence of Magnetic and Electric Orderings in the Metal-Formate Frameworks of [NH</w:t>
      </w:r>
      <w:r w:rsidRPr="00DF2A2B">
        <w:rPr>
          <w:noProof/>
          <w:vertAlign w:val="subscript"/>
        </w:rPr>
        <w:t>4</w:t>
      </w:r>
      <w:r w:rsidRPr="00DF2A2B">
        <w:rPr>
          <w:noProof/>
        </w:rPr>
        <w:t>][M(HCOO)</w:t>
      </w:r>
      <w:r w:rsidRPr="00DF2A2B">
        <w:rPr>
          <w:noProof/>
          <w:vertAlign w:val="subscript"/>
        </w:rPr>
        <w:t>3</w:t>
      </w:r>
      <w:r w:rsidRPr="00DF2A2B">
        <w:rPr>
          <w:noProof/>
        </w:rPr>
        <w:t xml:space="preserve">]. </w:t>
      </w:r>
      <w:r w:rsidRPr="00DF2A2B">
        <w:rPr>
          <w:i/>
          <w:noProof/>
        </w:rPr>
        <w:t>J. Am. Chem. Soc.</w:t>
      </w:r>
      <w:r w:rsidRPr="00DF2A2B">
        <w:rPr>
          <w:noProof/>
        </w:rPr>
        <w:t xml:space="preserve">, </w:t>
      </w:r>
      <w:r w:rsidRPr="00DF2A2B">
        <w:rPr>
          <w:b/>
          <w:noProof/>
        </w:rPr>
        <w:t>2011</w:t>
      </w:r>
      <w:r w:rsidRPr="00DF2A2B">
        <w:rPr>
          <w:noProof/>
        </w:rPr>
        <w:t xml:space="preserve">, </w:t>
      </w:r>
      <w:r w:rsidRPr="00DF2A2B">
        <w:rPr>
          <w:i/>
          <w:noProof/>
        </w:rPr>
        <w:t>133</w:t>
      </w:r>
      <w:r w:rsidRPr="00DF2A2B">
        <w:rPr>
          <w:noProof/>
        </w:rPr>
        <w:t>, 14948-14951.</w:t>
      </w:r>
      <w:bookmarkEnd w:id="903"/>
    </w:p>
    <w:p w14:paraId="6DD17B9D" w14:textId="77777777" w:rsidR="00DF2A2B" w:rsidRPr="00DF2A2B" w:rsidRDefault="00DF2A2B" w:rsidP="00DF2A2B">
      <w:pPr>
        <w:pStyle w:val="EndNoteBibliography"/>
        <w:rPr>
          <w:noProof/>
        </w:rPr>
      </w:pPr>
      <w:bookmarkStart w:id="904" w:name="_ENREF_96"/>
      <w:r w:rsidRPr="00DF2A2B">
        <w:rPr>
          <w:noProof/>
        </w:rPr>
        <w:t>[96]</w:t>
      </w:r>
      <w:r w:rsidRPr="00DF2A2B">
        <w:rPr>
          <w:noProof/>
        </w:rPr>
        <w:tab/>
        <w:t xml:space="preserve">Hagen, K. S.; Naik, S. G.; Huynh, B. H.; Masello, A.; Christou, G. Intensely Colored Mixed-Valence Iron(II) Iron(III) Formate Analogue of Prussian Blue Exhibits Neel N-Type Ferrimagnetism. </w:t>
      </w:r>
      <w:r w:rsidRPr="00DF2A2B">
        <w:rPr>
          <w:i/>
          <w:noProof/>
        </w:rPr>
        <w:t>J. Am. Chem. Soc.</w:t>
      </w:r>
      <w:r w:rsidRPr="00DF2A2B">
        <w:rPr>
          <w:noProof/>
        </w:rPr>
        <w:t xml:space="preserve">, </w:t>
      </w:r>
      <w:r w:rsidRPr="00DF2A2B">
        <w:rPr>
          <w:b/>
          <w:noProof/>
        </w:rPr>
        <w:t>2009</w:t>
      </w:r>
      <w:r w:rsidRPr="00DF2A2B">
        <w:rPr>
          <w:noProof/>
        </w:rPr>
        <w:t xml:space="preserve">, </w:t>
      </w:r>
      <w:r w:rsidRPr="00DF2A2B">
        <w:rPr>
          <w:i/>
          <w:noProof/>
        </w:rPr>
        <w:t>131</w:t>
      </w:r>
      <w:r w:rsidRPr="00DF2A2B">
        <w:rPr>
          <w:noProof/>
        </w:rPr>
        <w:t>, 7516-7517.</w:t>
      </w:r>
      <w:bookmarkEnd w:id="904"/>
    </w:p>
    <w:p w14:paraId="302784B2" w14:textId="77777777" w:rsidR="00DF2A2B" w:rsidRPr="00DF2A2B" w:rsidRDefault="00DF2A2B" w:rsidP="00DF2A2B">
      <w:pPr>
        <w:pStyle w:val="EndNoteBibliography"/>
        <w:rPr>
          <w:noProof/>
        </w:rPr>
      </w:pPr>
      <w:bookmarkStart w:id="905" w:name="_ENREF_97"/>
      <w:r w:rsidRPr="00DF2A2B">
        <w:rPr>
          <w:noProof/>
        </w:rPr>
        <w:t>[97]</w:t>
      </w:r>
      <w:r w:rsidRPr="00DF2A2B">
        <w:rPr>
          <w:noProof/>
        </w:rPr>
        <w:tab/>
        <w:t>Zhao, J. P.; Hu, B. W.; Lloret, F.; Tao, J.; Yang, Q.; Zhang, X. F.; Bu, X. H. Magnetic Behavior Control in Niccolite Structural Metal Formate Frameworks [NH</w:t>
      </w:r>
      <w:r w:rsidRPr="00DF2A2B">
        <w:rPr>
          <w:noProof/>
          <w:vertAlign w:val="subscript"/>
        </w:rPr>
        <w:t>2</w:t>
      </w:r>
      <w:r w:rsidRPr="00DF2A2B">
        <w:rPr>
          <w:noProof/>
        </w:rPr>
        <w:t>(CH</w:t>
      </w:r>
      <w:r w:rsidRPr="00DF2A2B">
        <w:rPr>
          <w:noProof/>
          <w:vertAlign w:val="subscript"/>
        </w:rPr>
        <w:t>3</w:t>
      </w:r>
      <w:r w:rsidRPr="00DF2A2B">
        <w:rPr>
          <w:noProof/>
        </w:rPr>
        <w:t>)</w:t>
      </w:r>
      <w:r w:rsidRPr="00DF2A2B">
        <w:rPr>
          <w:noProof/>
          <w:vertAlign w:val="subscript"/>
        </w:rPr>
        <w:t>2</w:t>
      </w:r>
      <w:r w:rsidRPr="00DF2A2B">
        <w:rPr>
          <w:noProof/>
        </w:rPr>
        <w:t>][Fe</w:t>
      </w:r>
      <w:r w:rsidRPr="00DF2A2B">
        <w:rPr>
          <w:noProof/>
          <w:vertAlign w:val="superscript"/>
        </w:rPr>
        <w:t>III</w:t>
      </w:r>
      <w:r w:rsidRPr="00DF2A2B">
        <w:rPr>
          <w:noProof/>
        </w:rPr>
        <w:t>M</w:t>
      </w:r>
      <w:r w:rsidRPr="00DF2A2B">
        <w:rPr>
          <w:noProof/>
          <w:vertAlign w:val="superscript"/>
        </w:rPr>
        <w:t>II</w:t>
      </w:r>
      <w:r w:rsidRPr="00DF2A2B">
        <w:rPr>
          <w:noProof/>
        </w:rPr>
        <w:t>(HCOO)</w:t>
      </w:r>
      <w:r w:rsidRPr="00DF2A2B">
        <w:rPr>
          <w:noProof/>
          <w:vertAlign w:val="subscript"/>
        </w:rPr>
        <w:t>6</w:t>
      </w:r>
      <w:r w:rsidRPr="00DF2A2B">
        <w:rPr>
          <w:noProof/>
        </w:rPr>
        <w:t xml:space="preserve">] (M = Fe, Mn, and Co) by Varying the Divalent Metal Ions. </w:t>
      </w:r>
      <w:r w:rsidRPr="00DF2A2B">
        <w:rPr>
          <w:i/>
          <w:noProof/>
        </w:rPr>
        <w:t>Inorg. Chem.</w:t>
      </w:r>
      <w:r w:rsidRPr="00DF2A2B">
        <w:rPr>
          <w:noProof/>
        </w:rPr>
        <w:t xml:space="preserve">, </w:t>
      </w:r>
      <w:r w:rsidRPr="00DF2A2B">
        <w:rPr>
          <w:b/>
          <w:noProof/>
        </w:rPr>
        <w:t>2010</w:t>
      </w:r>
      <w:r w:rsidRPr="00DF2A2B">
        <w:rPr>
          <w:noProof/>
        </w:rPr>
        <w:t xml:space="preserve">, </w:t>
      </w:r>
      <w:r w:rsidRPr="00DF2A2B">
        <w:rPr>
          <w:i/>
          <w:noProof/>
        </w:rPr>
        <w:t>49</w:t>
      </w:r>
      <w:r w:rsidRPr="00DF2A2B">
        <w:rPr>
          <w:noProof/>
        </w:rPr>
        <w:t>, 10390-10399.</w:t>
      </w:r>
      <w:bookmarkEnd w:id="905"/>
    </w:p>
    <w:p w14:paraId="4DDC0F03" w14:textId="77777777" w:rsidR="00DF2A2B" w:rsidRPr="00DF2A2B" w:rsidRDefault="00DF2A2B" w:rsidP="00DF2A2B">
      <w:pPr>
        <w:pStyle w:val="EndNoteBibliography"/>
        <w:rPr>
          <w:noProof/>
        </w:rPr>
      </w:pPr>
      <w:bookmarkStart w:id="906" w:name="_ENREF_98"/>
      <w:r w:rsidRPr="00DF2A2B">
        <w:rPr>
          <w:noProof/>
        </w:rPr>
        <w:lastRenderedPageBreak/>
        <w:t>[98]</w:t>
      </w:r>
      <w:r w:rsidRPr="00DF2A2B">
        <w:rPr>
          <w:noProof/>
        </w:rPr>
        <w:tab/>
        <w:t xml:space="preserve">Canadillas-Delgado, L.; Fabelo, O.; Rodriguez-Velamazan, J. A.; Lemee-Cailleau, M. H.; Mason, S. A.; Pardo, E.; Lloret, F.; Zhao, J. P.; Bu, X. H.; Simonet, V.; Colin, C. V.; Rodriguez-Carvajal, J. The Role of Order-Disorder Transitions in the Quest for Molecular Multiferroics: Structural and Magnetic Neutron Studies of a Mixed Valence iron(II)-iron(III) Formate Framework. </w:t>
      </w:r>
      <w:r w:rsidRPr="00DF2A2B">
        <w:rPr>
          <w:i/>
          <w:noProof/>
        </w:rPr>
        <w:t>J. Am. Chem. Soc.</w:t>
      </w:r>
      <w:r w:rsidRPr="00DF2A2B">
        <w:rPr>
          <w:noProof/>
        </w:rPr>
        <w:t xml:space="preserve">, </w:t>
      </w:r>
      <w:r w:rsidRPr="00DF2A2B">
        <w:rPr>
          <w:b/>
          <w:noProof/>
        </w:rPr>
        <w:t>2012</w:t>
      </w:r>
      <w:r w:rsidRPr="00DF2A2B">
        <w:rPr>
          <w:noProof/>
        </w:rPr>
        <w:t xml:space="preserve">, </w:t>
      </w:r>
      <w:r w:rsidRPr="00DF2A2B">
        <w:rPr>
          <w:i/>
          <w:noProof/>
        </w:rPr>
        <w:t>134</w:t>
      </w:r>
      <w:r w:rsidRPr="00DF2A2B">
        <w:rPr>
          <w:noProof/>
        </w:rPr>
        <w:t>, 19772-19781.</w:t>
      </w:r>
      <w:bookmarkEnd w:id="906"/>
    </w:p>
    <w:p w14:paraId="774527DF" w14:textId="77777777" w:rsidR="00DF2A2B" w:rsidRPr="00DF2A2B" w:rsidRDefault="00DF2A2B" w:rsidP="00DF2A2B">
      <w:pPr>
        <w:pStyle w:val="EndNoteBibliography"/>
        <w:rPr>
          <w:noProof/>
        </w:rPr>
      </w:pPr>
      <w:bookmarkStart w:id="907" w:name="_ENREF_99"/>
      <w:r w:rsidRPr="00DF2A2B">
        <w:rPr>
          <w:noProof/>
        </w:rPr>
        <w:t>[99]</w:t>
      </w:r>
      <w:r w:rsidRPr="00DF2A2B">
        <w:rPr>
          <w:noProof/>
        </w:rPr>
        <w:tab/>
        <w:t>Gomez-Aguirre, L. C.; Pato-Doldan, B.; Mira, J.; Castro-Garcia, S.; Senaris-Rodriguez, M. A.; Sanchez-Andujar, M.; Singleton, J.; Zapf, V. S. Magnetic Ordering-Induced Multiferroic Behavior in [CH</w:t>
      </w:r>
      <w:r w:rsidRPr="00DF2A2B">
        <w:rPr>
          <w:noProof/>
          <w:vertAlign w:val="subscript"/>
        </w:rPr>
        <w:t>3</w:t>
      </w:r>
      <w:r w:rsidRPr="00DF2A2B">
        <w:rPr>
          <w:noProof/>
        </w:rPr>
        <w:t>NH</w:t>
      </w:r>
      <w:r w:rsidRPr="00DF2A2B">
        <w:rPr>
          <w:noProof/>
          <w:vertAlign w:val="subscript"/>
        </w:rPr>
        <w:t>3</w:t>
      </w:r>
      <w:r w:rsidRPr="00DF2A2B">
        <w:rPr>
          <w:noProof/>
        </w:rPr>
        <w:t>][Co(HCOO)</w:t>
      </w:r>
      <w:r w:rsidRPr="00DF2A2B">
        <w:rPr>
          <w:noProof/>
          <w:vertAlign w:val="subscript"/>
        </w:rPr>
        <w:t>3</w:t>
      </w:r>
      <w:r w:rsidRPr="00DF2A2B">
        <w:rPr>
          <w:noProof/>
        </w:rPr>
        <w:t xml:space="preserve">] Metal-Organic Framework. </w:t>
      </w:r>
      <w:r w:rsidRPr="00DF2A2B">
        <w:rPr>
          <w:i/>
          <w:noProof/>
        </w:rPr>
        <w:t>J. Am. Chem. Soc.</w:t>
      </w:r>
      <w:r w:rsidRPr="00DF2A2B">
        <w:rPr>
          <w:noProof/>
        </w:rPr>
        <w:t xml:space="preserve">, </w:t>
      </w:r>
      <w:r w:rsidRPr="00DF2A2B">
        <w:rPr>
          <w:b/>
          <w:noProof/>
        </w:rPr>
        <w:t>2016</w:t>
      </w:r>
      <w:r w:rsidRPr="00DF2A2B">
        <w:rPr>
          <w:noProof/>
        </w:rPr>
        <w:t xml:space="preserve">, </w:t>
      </w:r>
      <w:r w:rsidRPr="00DF2A2B">
        <w:rPr>
          <w:i/>
          <w:noProof/>
        </w:rPr>
        <w:t>138</w:t>
      </w:r>
      <w:r w:rsidRPr="00DF2A2B">
        <w:rPr>
          <w:noProof/>
        </w:rPr>
        <w:t>, 1122-1125.</w:t>
      </w:r>
      <w:bookmarkEnd w:id="907"/>
    </w:p>
    <w:p w14:paraId="40116BA4" w14:textId="77777777" w:rsidR="00DF2A2B" w:rsidRPr="00DF2A2B" w:rsidRDefault="00DF2A2B" w:rsidP="00DF2A2B">
      <w:pPr>
        <w:pStyle w:val="EndNoteBibliography"/>
        <w:rPr>
          <w:noProof/>
        </w:rPr>
      </w:pPr>
      <w:bookmarkStart w:id="908" w:name="_ENREF_100"/>
      <w:r w:rsidRPr="00DF2A2B">
        <w:rPr>
          <w:noProof/>
        </w:rPr>
        <w:t>[100]</w:t>
      </w:r>
      <w:r w:rsidRPr="00DF2A2B">
        <w:rPr>
          <w:noProof/>
        </w:rPr>
        <w:tab/>
        <w:t xml:space="preserve">Wang, W.; Yan, L. Q.; Cong, J. Z.; Zhao, Y. L.; Wang, F.; Shen, S. P.; Zou, T.; Zhang, D.; Wang, S. G.; Han, X. F.; Sun, Y. Magnetoelectric Coupling in the Paramagnetic State of a Metal-Organic Framework. </w:t>
      </w:r>
      <w:r w:rsidRPr="00DF2A2B">
        <w:rPr>
          <w:i/>
          <w:noProof/>
        </w:rPr>
        <w:t>Sci. Rep.</w:t>
      </w:r>
      <w:r w:rsidRPr="00DF2A2B">
        <w:rPr>
          <w:noProof/>
        </w:rPr>
        <w:t xml:space="preserve">, </w:t>
      </w:r>
      <w:r w:rsidRPr="00DF2A2B">
        <w:rPr>
          <w:b/>
          <w:noProof/>
        </w:rPr>
        <w:t>2013</w:t>
      </w:r>
      <w:r w:rsidRPr="00DF2A2B">
        <w:rPr>
          <w:noProof/>
        </w:rPr>
        <w:t xml:space="preserve">, </w:t>
      </w:r>
      <w:r w:rsidRPr="00DF2A2B">
        <w:rPr>
          <w:i/>
          <w:noProof/>
        </w:rPr>
        <w:t>3</w:t>
      </w:r>
      <w:r w:rsidRPr="00DF2A2B">
        <w:rPr>
          <w:noProof/>
        </w:rPr>
        <w:t>, 2024.</w:t>
      </w:r>
      <w:bookmarkEnd w:id="908"/>
    </w:p>
    <w:p w14:paraId="6D3743BA" w14:textId="77777777" w:rsidR="00DF2A2B" w:rsidRPr="00DF2A2B" w:rsidRDefault="00DF2A2B" w:rsidP="00DF2A2B">
      <w:pPr>
        <w:pStyle w:val="EndNoteBibliography"/>
        <w:rPr>
          <w:noProof/>
        </w:rPr>
      </w:pPr>
      <w:bookmarkStart w:id="909" w:name="_ENREF_101"/>
      <w:r w:rsidRPr="00DF2A2B">
        <w:rPr>
          <w:noProof/>
        </w:rPr>
        <w:t>[101]</w:t>
      </w:r>
      <w:r w:rsidRPr="00DF2A2B">
        <w:rPr>
          <w:noProof/>
        </w:rPr>
        <w:tab/>
        <w:t xml:space="preserve">Tian, Y.; Stroppa, A.; Chai, Y.; Yan, L.; Wang, S.; Barone, P.; Picozzi, S.; Sun, Y. Cross Coupling between Electric and Magnetic Orders in a Multiferroic Metal-Organic Framework. </w:t>
      </w:r>
      <w:r w:rsidRPr="00DF2A2B">
        <w:rPr>
          <w:i/>
          <w:noProof/>
        </w:rPr>
        <w:t>Sci. Rep.</w:t>
      </w:r>
      <w:r w:rsidRPr="00DF2A2B">
        <w:rPr>
          <w:noProof/>
        </w:rPr>
        <w:t xml:space="preserve">, </w:t>
      </w:r>
      <w:r w:rsidRPr="00DF2A2B">
        <w:rPr>
          <w:b/>
          <w:noProof/>
        </w:rPr>
        <w:t>2014</w:t>
      </w:r>
      <w:r w:rsidRPr="00DF2A2B">
        <w:rPr>
          <w:noProof/>
        </w:rPr>
        <w:t xml:space="preserve">, </w:t>
      </w:r>
      <w:r w:rsidRPr="00DF2A2B">
        <w:rPr>
          <w:i/>
          <w:noProof/>
        </w:rPr>
        <w:t>4</w:t>
      </w:r>
      <w:r w:rsidRPr="00DF2A2B">
        <w:rPr>
          <w:noProof/>
        </w:rPr>
        <w:t>, 6062.</w:t>
      </w:r>
      <w:bookmarkEnd w:id="909"/>
    </w:p>
    <w:p w14:paraId="43EDF653" w14:textId="77777777" w:rsidR="00DF2A2B" w:rsidRPr="00DF2A2B" w:rsidRDefault="00DF2A2B" w:rsidP="00DF2A2B">
      <w:pPr>
        <w:pStyle w:val="EndNoteBibliography"/>
        <w:rPr>
          <w:noProof/>
        </w:rPr>
      </w:pPr>
      <w:bookmarkStart w:id="910" w:name="_ENREF_102"/>
      <w:r w:rsidRPr="00DF2A2B">
        <w:rPr>
          <w:noProof/>
        </w:rPr>
        <w:t>[102]</w:t>
      </w:r>
      <w:r w:rsidRPr="00DF2A2B">
        <w:rPr>
          <w:noProof/>
        </w:rPr>
        <w:tab/>
        <w:t>Pato-Doldán, B.; Gómez-Aguirre, L. C.; Hansen, A. P.; Mira, J.; Castro-García, S.; Sánchez-Andújar, M.; Señarís-Rodríguez, M. A.; Zapf, V. S.; Singleton, J. Magnetic Transitions and Isotropic Versus Anisotropic Magnetic Behaviour of [CH</w:t>
      </w:r>
      <w:r w:rsidRPr="00DF2A2B">
        <w:rPr>
          <w:noProof/>
          <w:vertAlign w:val="subscript"/>
        </w:rPr>
        <w:t>3</w:t>
      </w:r>
      <w:r w:rsidRPr="00DF2A2B">
        <w:rPr>
          <w:noProof/>
        </w:rPr>
        <w:t>NH</w:t>
      </w:r>
      <w:r w:rsidRPr="00DF2A2B">
        <w:rPr>
          <w:noProof/>
          <w:vertAlign w:val="subscript"/>
        </w:rPr>
        <w:t>3</w:t>
      </w:r>
      <w:r w:rsidRPr="00DF2A2B">
        <w:rPr>
          <w:noProof/>
        </w:rPr>
        <w:t>][M(HCOO)</w:t>
      </w:r>
      <w:r w:rsidRPr="00DF2A2B">
        <w:rPr>
          <w:noProof/>
          <w:vertAlign w:val="subscript"/>
        </w:rPr>
        <w:t>3</w:t>
      </w:r>
      <w:r w:rsidRPr="00DF2A2B">
        <w:rPr>
          <w:noProof/>
        </w:rPr>
        <w:t>] M = Mn</w:t>
      </w:r>
      <w:r w:rsidRPr="00DF2A2B">
        <w:rPr>
          <w:noProof/>
          <w:vertAlign w:val="superscript"/>
        </w:rPr>
        <w:t>2+</w:t>
      </w:r>
      <w:r w:rsidRPr="00DF2A2B">
        <w:rPr>
          <w:noProof/>
        </w:rPr>
        <w:t>, Co</w:t>
      </w:r>
      <w:r w:rsidRPr="00DF2A2B">
        <w:rPr>
          <w:noProof/>
          <w:vertAlign w:val="superscript"/>
        </w:rPr>
        <w:t>2+</w:t>
      </w:r>
      <w:r w:rsidRPr="00DF2A2B">
        <w:rPr>
          <w:noProof/>
        </w:rPr>
        <w:t>, Ni</w:t>
      </w:r>
      <w:r w:rsidRPr="00DF2A2B">
        <w:rPr>
          <w:noProof/>
          <w:vertAlign w:val="superscript"/>
        </w:rPr>
        <w:t>2+</w:t>
      </w:r>
      <w:r w:rsidRPr="00DF2A2B">
        <w:rPr>
          <w:noProof/>
        </w:rPr>
        <w:t>, Cu</w:t>
      </w:r>
      <w:r w:rsidRPr="00DF2A2B">
        <w:rPr>
          <w:noProof/>
          <w:vertAlign w:val="superscript"/>
        </w:rPr>
        <w:t>2+</w:t>
      </w:r>
      <w:r w:rsidRPr="00DF2A2B">
        <w:rPr>
          <w:noProof/>
        </w:rPr>
        <w:t xml:space="preserve"> Metal–Organic Perovskites. </w:t>
      </w:r>
      <w:r w:rsidRPr="00DF2A2B">
        <w:rPr>
          <w:i/>
          <w:noProof/>
        </w:rPr>
        <w:t>J Mater. Chem. C</w:t>
      </w:r>
      <w:r w:rsidRPr="00DF2A2B">
        <w:rPr>
          <w:noProof/>
        </w:rPr>
        <w:t xml:space="preserve">, </w:t>
      </w:r>
      <w:r w:rsidRPr="00DF2A2B">
        <w:rPr>
          <w:b/>
          <w:noProof/>
        </w:rPr>
        <w:t>2016</w:t>
      </w:r>
      <w:r w:rsidRPr="00DF2A2B">
        <w:rPr>
          <w:noProof/>
        </w:rPr>
        <w:t xml:space="preserve">, </w:t>
      </w:r>
      <w:r w:rsidRPr="00DF2A2B">
        <w:rPr>
          <w:i/>
          <w:noProof/>
        </w:rPr>
        <w:t>4</w:t>
      </w:r>
      <w:r w:rsidRPr="00DF2A2B">
        <w:rPr>
          <w:noProof/>
        </w:rPr>
        <w:t>, 11164-11172.</w:t>
      </w:r>
      <w:bookmarkEnd w:id="910"/>
    </w:p>
    <w:p w14:paraId="3B7B36FA" w14:textId="77777777" w:rsidR="00DF2A2B" w:rsidRPr="00DF2A2B" w:rsidRDefault="00DF2A2B" w:rsidP="00DF2A2B">
      <w:pPr>
        <w:pStyle w:val="EndNoteBibliography"/>
        <w:rPr>
          <w:noProof/>
        </w:rPr>
      </w:pPr>
      <w:bookmarkStart w:id="911" w:name="_ENREF_103"/>
      <w:r w:rsidRPr="00DF2A2B">
        <w:rPr>
          <w:noProof/>
        </w:rPr>
        <w:t>[103]</w:t>
      </w:r>
      <w:r w:rsidRPr="00DF2A2B">
        <w:rPr>
          <w:noProof/>
        </w:rPr>
        <w:tab/>
        <w:t>Chen, S.; Shang, R.; Hu, K.-L.; Wang, Z.-M.; Gao, S. [NH</w:t>
      </w:r>
      <w:r w:rsidRPr="00DF2A2B">
        <w:rPr>
          <w:noProof/>
          <w:vertAlign w:val="subscript"/>
        </w:rPr>
        <w:t>2</w:t>
      </w:r>
      <w:r w:rsidRPr="00DF2A2B">
        <w:rPr>
          <w:noProof/>
        </w:rPr>
        <w:t>NH</w:t>
      </w:r>
      <w:r w:rsidRPr="00DF2A2B">
        <w:rPr>
          <w:noProof/>
          <w:vertAlign w:val="subscript"/>
        </w:rPr>
        <w:t>3</w:t>
      </w:r>
      <w:r w:rsidRPr="00DF2A2B">
        <w:rPr>
          <w:noProof/>
        </w:rPr>
        <w:t>][M(HCOO)</w:t>
      </w:r>
      <w:r w:rsidRPr="00DF2A2B">
        <w:rPr>
          <w:noProof/>
          <w:vertAlign w:val="subscript"/>
        </w:rPr>
        <w:t>3</w:t>
      </w:r>
      <w:r w:rsidRPr="00DF2A2B">
        <w:rPr>
          <w:noProof/>
        </w:rPr>
        <w:t>] (M = Mn</w:t>
      </w:r>
      <w:r w:rsidRPr="00DF2A2B">
        <w:rPr>
          <w:noProof/>
          <w:vertAlign w:val="superscript"/>
        </w:rPr>
        <w:t>2+</w:t>
      </w:r>
      <w:r w:rsidRPr="00DF2A2B">
        <w:rPr>
          <w:noProof/>
        </w:rPr>
        <w:t>, Zn</w:t>
      </w:r>
      <w:r w:rsidRPr="00DF2A2B">
        <w:rPr>
          <w:noProof/>
          <w:vertAlign w:val="superscript"/>
        </w:rPr>
        <w:t>2+</w:t>
      </w:r>
      <w:r w:rsidRPr="00DF2A2B">
        <w:rPr>
          <w:noProof/>
        </w:rPr>
        <w:t>, Co</w:t>
      </w:r>
      <w:r w:rsidRPr="00DF2A2B">
        <w:rPr>
          <w:noProof/>
          <w:vertAlign w:val="superscript"/>
        </w:rPr>
        <w:t>2+</w:t>
      </w:r>
      <w:r w:rsidRPr="00DF2A2B">
        <w:rPr>
          <w:noProof/>
        </w:rPr>
        <w:t xml:space="preserve"> and Mg</w:t>
      </w:r>
      <w:r w:rsidRPr="00DF2A2B">
        <w:rPr>
          <w:noProof/>
          <w:vertAlign w:val="superscript"/>
        </w:rPr>
        <w:t>2+</w:t>
      </w:r>
      <w:r w:rsidRPr="00DF2A2B">
        <w:rPr>
          <w:noProof/>
        </w:rPr>
        <w:t xml:space="preserve">): Structural Phase Transitions, Prominent Dielectric Anomalies and Negative Thermal Expansion, and Magnetic Ordering. </w:t>
      </w:r>
      <w:r w:rsidRPr="00DF2A2B">
        <w:rPr>
          <w:i/>
          <w:noProof/>
        </w:rPr>
        <w:t>Inorg. Chem. Front.</w:t>
      </w:r>
      <w:r w:rsidRPr="00DF2A2B">
        <w:rPr>
          <w:noProof/>
        </w:rPr>
        <w:t xml:space="preserve">, </w:t>
      </w:r>
      <w:r w:rsidRPr="00DF2A2B">
        <w:rPr>
          <w:b/>
          <w:noProof/>
        </w:rPr>
        <w:t>2014</w:t>
      </w:r>
      <w:r w:rsidRPr="00DF2A2B">
        <w:rPr>
          <w:noProof/>
        </w:rPr>
        <w:t xml:space="preserve">, </w:t>
      </w:r>
      <w:r w:rsidRPr="00DF2A2B">
        <w:rPr>
          <w:i/>
          <w:noProof/>
        </w:rPr>
        <w:t>1</w:t>
      </w:r>
      <w:r w:rsidRPr="00DF2A2B">
        <w:rPr>
          <w:noProof/>
        </w:rPr>
        <w:t>, 83-98.</w:t>
      </w:r>
      <w:bookmarkEnd w:id="911"/>
    </w:p>
    <w:p w14:paraId="290D1BFB" w14:textId="77777777" w:rsidR="00DF2A2B" w:rsidRPr="00DF2A2B" w:rsidRDefault="00DF2A2B" w:rsidP="00DF2A2B">
      <w:pPr>
        <w:pStyle w:val="EndNoteBibliography"/>
        <w:rPr>
          <w:noProof/>
        </w:rPr>
      </w:pPr>
      <w:bookmarkStart w:id="912" w:name="_ENREF_104"/>
      <w:r w:rsidRPr="00DF2A2B">
        <w:rPr>
          <w:noProof/>
        </w:rPr>
        <w:t>[104]</w:t>
      </w:r>
      <w:r w:rsidRPr="00DF2A2B">
        <w:rPr>
          <w:noProof/>
        </w:rPr>
        <w:tab/>
        <w:t>Maczka, M.; Pasinska, K.; Ptak, M.; Paraguassu, W.; Da Silva, T. A.; Sieradzki, A.; Pikul, A. Effect of Solvent, Temperature and Pressure on the Stability of Chiral and Perovskite Metal Formate Frameworks of [NH</w:t>
      </w:r>
      <w:r w:rsidRPr="00DF2A2B">
        <w:rPr>
          <w:noProof/>
          <w:vertAlign w:val="subscript"/>
        </w:rPr>
        <w:t>2</w:t>
      </w:r>
      <w:r w:rsidRPr="00DF2A2B">
        <w:rPr>
          <w:noProof/>
        </w:rPr>
        <w:t>NH</w:t>
      </w:r>
      <w:r w:rsidRPr="00DF2A2B">
        <w:rPr>
          <w:noProof/>
          <w:vertAlign w:val="subscript"/>
        </w:rPr>
        <w:t>3</w:t>
      </w:r>
      <w:r w:rsidRPr="00DF2A2B">
        <w:rPr>
          <w:noProof/>
        </w:rPr>
        <w:t>][M(HCOO)</w:t>
      </w:r>
      <w:r w:rsidRPr="00DF2A2B">
        <w:rPr>
          <w:noProof/>
          <w:vertAlign w:val="subscript"/>
        </w:rPr>
        <w:t>3</w:t>
      </w:r>
      <w:r w:rsidRPr="00DF2A2B">
        <w:rPr>
          <w:noProof/>
        </w:rPr>
        <w:t xml:space="preserve">] (M = Mn, Fe, Zn). </w:t>
      </w:r>
      <w:r w:rsidRPr="00DF2A2B">
        <w:rPr>
          <w:i/>
          <w:noProof/>
        </w:rPr>
        <w:t>Phys. Chem. Chem. Phys.</w:t>
      </w:r>
      <w:r w:rsidRPr="00DF2A2B">
        <w:rPr>
          <w:noProof/>
        </w:rPr>
        <w:t xml:space="preserve">, </w:t>
      </w:r>
      <w:r w:rsidRPr="00DF2A2B">
        <w:rPr>
          <w:b/>
          <w:noProof/>
        </w:rPr>
        <w:t>2016</w:t>
      </w:r>
      <w:r w:rsidRPr="00DF2A2B">
        <w:rPr>
          <w:noProof/>
        </w:rPr>
        <w:t xml:space="preserve">, </w:t>
      </w:r>
      <w:r w:rsidRPr="00DF2A2B">
        <w:rPr>
          <w:i/>
          <w:noProof/>
        </w:rPr>
        <w:t>18</w:t>
      </w:r>
      <w:r w:rsidRPr="00DF2A2B">
        <w:rPr>
          <w:noProof/>
        </w:rPr>
        <w:t>, 31653-31663.</w:t>
      </w:r>
      <w:bookmarkEnd w:id="912"/>
    </w:p>
    <w:p w14:paraId="4761EA0A" w14:textId="77777777" w:rsidR="00DF2A2B" w:rsidRPr="00DF2A2B" w:rsidRDefault="00DF2A2B" w:rsidP="00DF2A2B">
      <w:pPr>
        <w:pStyle w:val="EndNoteBibliography"/>
        <w:rPr>
          <w:noProof/>
        </w:rPr>
      </w:pPr>
      <w:bookmarkStart w:id="913" w:name="_ENREF_105"/>
      <w:r w:rsidRPr="00DF2A2B">
        <w:rPr>
          <w:noProof/>
        </w:rPr>
        <w:t>[105]</w:t>
      </w:r>
      <w:r w:rsidRPr="00DF2A2B">
        <w:rPr>
          <w:noProof/>
        </w:rPr>
        <w:tab/>
        <w:t>Maczka, M.; Gagor, A.; Macalik, B.; Pikul, A.; Ptak, M.; Hanuza, J. Order-Disorder Transition and Weak Ferromagnetism in the Perovskite Metal Formate Frameworks of [(CH</w:t>
      </w:r>
      <w:r w:rsidRPr="00DF2A2B">
        <w:rPr>
          <w:noProof/>
          <w:vertAlign w:val="subscript"/>
        </w:rPr>
        <w:t>3</w:t>
      </w:r>
      <w:r w:rsidRPr="00DF2A2B">
        <w:rPr>
          <w:noProof/>
        </w:rPr>
        <w:t>)</w:t>
      </w:r>
      <w:r w:rsidRPr="00DF2A2B">
        <w:rPr>
          <w:noProof/>
          <w:vertAlign w:val="subscript"/>
        </w:rPr>
        <w:t>2</w:t>
      </w:r>
      <w:r w:rsidRPr="00DF2A2B">
        <w:rPr>
          <w:noProof/>
        </w:rPr>
        <w:t>NH</w:t>
      </w:r>
      <w:r w:rsidRPr="00DF2A2B">
        <w:rPr>
          <w:noProof/>
          <w:vertAlign w:val="subscript"/>
        </w:rPr>
        <w:t>2</w:t>
      </w:r>
      <w:r w:rsidRPr="00DF2A2B">
        <w:rPr>
          <w:noProof/>
        </w:rPr>
        <w:t>][M(HCOO)</w:t>
      </w:r>
      <w:r w:rsidRPr="00DF2A2B">
        <w:rPr>
          <w:noProof/>
          <w:vertAlign w:val="subscript"/>
        </w:rPr>
        <w:t>3</w:t>
      </w:r>
      <w:r w:rsidRPr="00DF2A2B">
        <w:rPr>
          <w:noProof/>
        </w:rPr>
        <w:t>] and [(CH</w:t>
      </w:r>
      <w:r w:rsidRPr="00DF2A2B">
        <w:rPr>
          <w:noProof/>
          <w:vertAlign w:val="subscript"/>
        </w:rPr>
        <w:t>3</w:t>
      </w:r>
      <w:r w:rsidRPr="00DF2A2B">
        <w:rPr>
          <w:noProof/>
        </w:rPr>
        <w:t>)</w:t>
      </w:r>
      <w:r w:rsidRPr="00DF2A2B">
        <w:rPr>
          <w:noProof/>
          <w:vertAlign w:val="subscript"/>
        </w:rPr>
        <w:t>2</w:t>
      </w:r>
      <w:r w:rsidRPr="00DF2A2B">
        <w:rPr>
          <w:noProof/>
        </w:rPr>
        <w:t>ND</w:t>
      </w:r>
      <w:r w:rsidRPr="00DF2A2B">
        <w:rPr>
          <w:noProof/>
          <w:vertAlign w:val="subscript"/>
        </w:rPr>
        <w:t>2</w:t>
      </w:r>
      <w:r w:rsidRPr="00DF2A2B">
        <w:rPr>
          <w:noProof/>
        </w:rPr>
        <w:t>][M(HCOO)</w:t>
      </w:r>
      <w:r w:rsidRPr="00DF2A2B">
        <w:rPr>
          <w:noProof/>
          <w:vertAlign w:val="subscript"/>
        </w:rPr>
        <w:t>3</w:t>
      </w:r>
      <w:r w:rsidRPr="00DF2A2B">
        <w:rPr>
          <w:noProof/>
        </w:rPr>
        <w:t xml:space="preserve">] (M = Ni, Mn). </w:t>
      </w:r>
      <w:r w:rsidRPr="00DF2A2B">
        <w:rPr>
          <w:i/>
          <w:noProof/>
        </w:rPr>
        <w:t>Inorg. Chem.</w:t>
      </w:r>
      <w:r w:rsidRPr="00DF2A2B">
        <w:rPr>
          <w:noProof/>
        </w:rPr>
        <w:t xml:space="preserve">, </w:t>
      </w:r>
      <w:r w:rsidRPr="00DF2A2B">
        <w:rPr>
          <w:b/>
          <w:noProof/>
        </w:rPr>
        <w:t>2014</w:t>
      </w:r>
      <w:r w:rsidRPr="00DF2A2B">
        <w:rPr>
          <w:noProof/>
        </w:rPr>
        <w:t xml:space="preserve">, </w:t>
      </w:r>
      <w:r w:rsidRPr="00DF2A2B">
        <w:rPr>
          <w:i/>
          <w:noProof/>
        </w:rPr>
        <w:t>53</w:t>
      </w:r>
      <w:r w:rsidRPr="00DF2A2B">
        <w:rPr>
          <w:noProof/>
        </w:rPr>
        <w:t>, 457-467.</w:t>
      </w:r>
      <w:bookmarkEnd w:id="913"/>
    </w:p>
    <w:p w14:paraId="156DF57A" w14:textId="77777777" w:rsidR="00DF2A2B" w:rsidRPr="00DF2A2B" w:rsidRDefault="00DF2A2B" w:rsidP="00DF2A2B">
      <w:pPr>
        <w:pStyle w:val="EndNoteBibliography"/>
        <w:rPr>
          <w:noProof/>
        </w:rPr>
      </w:pPr>
      <w:bookmarkStart w:id="914" w:name="_ENREF_106"/>
      <w:r w:rsidRPr="00DF2A2B">
        <w:rPr>
          <w:noProof/>
        </w:rPr>
        <w:lastRenderedPageBreak/>
        <w:t>[106]</w:t>
      </w:r>
      <w:r w:rsidRPr="00DF2A2B">
        <w:rPr>
          <w:noProof/>
        </w:rPr>
        <w:tab/>
        <w:t>Maczka, M.; Ciupa, A.; Gagor, A.; Sieradzki, A.; Pikul, A.; Macalik, B.; Drozd, M. Perovskite Metal Formate Framework of [NH</w:t>
      </w:r>
      <w:r w:rsidRPr="00DF2A2B">
        <w:rPr>
          <w:noProof/>
          <w:vertAlign w:val="subscript"/>
        </w:rPr>
        <w:t>2</w:t>
      </w:r>
      <w:r w:rsidRPr="00DF2A2B">
        <w:rPr>
          <w:noProof/>
        </w:rPr>
        <w:t>-CH</w:t>
      </w:r>
      <w:r w:rsidRPr="00DF2A2B">
        <w:rPr>
          <w:noProof/>
          <w:vertAlign w:val="superscript"/>
        </w:rPr>
        <w:t>+</w:t>
      </w:r>
      <w:r w:rsidRPr="00DF2A2B">
        <w:rPr>
          <w:noProof/>
        </w:rPr>
        <w:t>-NH</w:t>
      </w:r>
      <w:r w:rsidRPr="00DF2A2B">
        <w:rPr>
          <w:noProof/>
          <w:vertAlign w:val="subscript"/>
        </w:rPr>
        <w:t>2</w:t>
      </w:r>
      <w:r w:rsidRPr="00DF2A2B">
        <w:rPr>
          <w:noProof/>
        </w:rPr>
        <w:t>]Mn(HCOO)</w:t>
      </w:r>
      <w:r w:rsidRPr="00DF2A2B">
        <w:rPr>
          <w:noProof/>
          <w:vertAlign w:val="subscript"/>
        </w:rPr>
        <w:t>3</w:t>
      </w:r>
      <w:r w:rsidRPr="00DF2A2B">
        <w:rPr>
          <w:noProof/>
        </w:rPr>
        <w:t xml:space="preserve">]: Phase Transition, Magnetic, Dielectric, and Phonon Properties. </w:t>
      </w:r>
      <w:r w:rsidRPr="00DF2A2B">
        <w:rPr>
          <w:i/>
          <w:noProof/>
        </w:rPr>
        <w:t>Inorg. Chem.</w:t>
      </w:r>
      <w:r w:rsidRPr="00DF2A2B">
        <w:rPr>
          <w:noProof/>
        </w:rPr>
        <w:t xml:space="preserve">, </w:t>
      </w:r>
      <w:r w:rsidRPr="00DF2A2B">
        <w:rPr>
          <w:b/>
          <w:noProof/>
        </w:rPr>
        <w:t>2014</w:t>
      </w:r>
      <w:r w:rsidRPr="00DF2A2B">
        <w:rPr>
          <w:noProof/>
        </w:rPr>
        <w:t xml:space="preserve">, </w:t>
      </w:r>
      <w:r w:rsidRPr="00DF2A2B">
        <w:rPr>
          <w:i/>
          <w:noProof/>
        </w:rPr>
        <w:t>53</w:t>
      </w:r>
      <w:r w:rsidRPr="00DF2A2B">
        <w:rPr>
          <w:noProof/>
        </w:rPr>
        <w:t>, 5260-5268.</w:t>
      </w:r>
      <w:bookmarkEnd w:id="914"/>
    </w:p>
    <w:p w14:paraId="1F9D6D2D" w14:textId="77777777" w:rsidR="00DF2A2B" w:rsidRPr="00DF2A2B" w:rsidRDefault="00DF2A2B" w:rsidP="00DF2A2B">
      <w:pPr>
        <w:pStyle w:val="EndNoteBibliography"/>
        <w:rPr>
          <w:noProof/>
        </w:rPr>
      </w:pPr>
      <w:bookmarkStart w:id="915" w:name="_ENREF_107"/>
      <w:r w:rsidRPr="00DF2A2B">
        <w:rPr>
          <w:noProof/>
        </w:rPr>
        <w:t>[107]</w:t>
      </w:r>
      <w:r w:rsidRPr="00DF2A2B">
        <w:rPr>
          <w:noProof/>
        </w:rPr>
        <w:tab/>
        <w:t xml:space="preserve">Mączka, M.; Gągor, A.; Ptak, M.; Paraguassu, W.; Da Silva, T. A.; Sieradzki, A.; Pikul, A. Phase Transitions and Coexistence of Magnetic and Electric Orders in the Methylhydrazinium Metal Formate Frameworks. </w:t>
      </w:r>
      <w:r w:rsidRPr="00DF2A2B">
        <w:rPr>
          <w:i/>
          <w:noProof/>
        </w:rPr>
        <w:t>Chem. Mater.</w:t>
      </w:r>
      <w:r w:rsidRPr="00DF2A2B">
        <w:rPr>
          <w:noProof/>
        </w:rPr>
        <w:t xml:space="preserve">, </w:t>
      </w:r>
      <w:r w:rsidRPr="00DF2A2B">
        <w:rPr>
          <w:b/>
          <w:noProof/>
        </w:rPr>
        <w:t>2017</w:t>
      </w:r>
      <w:r w:rsidRPr="00DF2A2B">
        <w:rPr>
          <w:noProof/>
        </w:rPr>
        <w:t xml:space="preserve">, </w:t>
      </w:r>
      <w:r w:rsidRPr="00DF2A2B">
        <w:rPr>
          <w:i/>
          <w:noProof/>
        </w:rPr>
        <w:t>29</w:t>
      </w:r>
      <w:r w:rsidRPr="00DF2A2B">
        <w:rPr>
          <w:noProof/>
        </w:rPr>
        <w:t>, 2264-2275.</w:t>
      </w:r>
      <w:bookmarkEnd w:id="915"/>
    </w:p>
    <w:p w14:paraId="3F2C9F34" w14:textId="77777777" w:rsidR="00DF2A2B" w:rsidRPr="00DF2A2B" w:rsidRDefault="00DF2A2B" w:rsidP="00DF2A2B">
      <w:pPr>
        <w:pStyle w:val="EndNoteBibliography"/>
        <w:rPr>
          <w:noProof/>
        </w:rPr>
      </w:pPr>
      <w:bookmarkStart w:id="916" w:name="_ENREF_108"/>
      <w:r w:rsidRPr="00DF2A2B">
        <w:rPr>
          <w:noProof/>
        </w:rPr>
        <w:t>[108]</w:t>
      </w:r>
      <w:r w:rsidRPr="00DF2A2B">
        <w:rPr>
          <w:noProof/>
        </w:rPr>
        <w:tab/>
        <w:t xml:space="preserve">Zienkiewicz, J. A.; Kowalska, D. A.; Fedoruk, K.; Stefanski, M.; Pikul, A.; Ptak, M. Unusual Isosymmetric Order–Disorder Phase Transition in A New Perovskite-Type Dimethylhydrazinium Manganese Formate Exhibiting Weak Ferromagnetism and Photoluminescence Properties. </w:t>
      </w:r>
      <w:r w:rsidRPr="00DF2A2B">
        <w:rPr>
          <w:i/>
          <w:noProof/>
        </w:rPr>
        <w:t>J Mater. Chem. C</w:t>
      </w:r>
      <w:r w:rsidRPr="00DF2A2B">
        <w:rPr>
          <w:noProof/>
        </w:rPr>
        <w:t xml:space="preserve">, </w:t>
      </w:r>
      <w:r w:rsidRPr="00DF2A2B">
        <w:rPr>
          <w:b/>
          <w:noProof/>
        </w:rPr>
        <w:t>2021</w:t>
      </w:r>
      <w:r w:rsidRPr="00DF2A2B">
        <w:rPr>
          <w:noProof/>
        </w:rPr>
        <w:t xml:space="preserve">, </w:t>
      </w:r>
      <w:r w:rsidRPr="00DF2A2B">
        <w:rPr>
          <w:i/>
          <w:noProof/>
        </w:rPr>
        <w:t>9</w:t>
      </w:r>
      <w:r w:rsidRPr="00DF2A2B">
        <w:rPr>
          <w:noProof/>
        </w:rPr>
        <w:t>, 6841-6851.</w:t>
      </w:r>
      <w:bookmarkEnd w:id="916"/>
    </w:p>
    <w:p w14:paraId="437CD25E" w14:textId="77777777" w:rsidR="00DF2A2B" w:rsidRPr="00DF2A2B" w:rsidRDefault="00DF2A2B" w:rsidP="00DF2A2B">
      <w:pPr>
        <w:pStyle w:val="EndNoteBibliography"/>
        <w:rPr>
          <w:noProof/>
        </w:rPr>
      </w:pPr>
      <w:bookmarkStart w:id="917" w:name="_ENREF_109"/>
      <w:r w:rsidRPr="00DF2A2B">
        <w:rPr>
          <w:noProof/>
        </w:rPr>
        <w:t>[109]</w:t>
      </w:r>
      <w:r w:rsidRPr="00DF2A2B">
        <w:rPr>
          <w:noProof/>
        </w:rPr>
        <w:tab/>
        <w:t>Viswanathan, M.; Bhat, S. G.; Bera, A. K.; Rodríguez-Carvajal, J. Neutron Diffraction Study on the Magnetic Structure of the Promised Multiferroic Hybrid Perovskite [C(ND</w:t>
      </w:r>
      <w:r w:rsidRPr="00DF2A2B">
        <w:rPr>
          <w:noProof/>
          <w:vertAlign w:val="subscript"/>
        </w:rPr>
        <w:t>2</w:t>
      </w:r>
      <w:r w:rsidRPr="00DF2A2B">
        <w:rPr>
          <w:noProof/>
        </w:rPr>
        <w:t>)</w:t>
      </w:r>
      <w:r w:rsidRPr="00DF2A2B">
        <w:rPr>
          <w:noProof/>
          <w:vertAlign w:val="subscript"/>
        </w:rPr>
        <w:t>3</w:t>
      </w:r>
      <w:r w:rsidRPr="00DF2A2B">
        <w:rPr>
          <w:noProof/>
        </w:rPr>
        <w:t>]Cu(DCOO)</w:t>
      </w:r>
      <w:r w:rsidRPr="00DF2A2B">
        <w:rPr>
          <w:noProof/>
          <w:vertAlign w:val="subscript"/>
        </w:rPr>
        <w:t>3</w:t>
      </w:r>
      <w:r w:rsidRPr="00DF2A2B">
        <w:rPr>
          <w:noProof/>
        </w:rPr>
        <w:t xml:space="preserve"> and its Centrosymmetric Analogues. </w:t>
      </w:r>
      <w:r w:rsidRPr="00DF2A2B">
        <w:rPr>
          <w:i/>
          <w:noProof/>
        </w:rPr>
        <w:t>J Phys. Chem. C</w:t>
      </w:r>
      <w:r w:rsidRPr="00DF2A2B">
        <w:rPr>
          <w:noProof/>
        </w:rPr>
        <w:t xml:space="preserve">, </w:t>
      </w:r>
      <w:r w:rsidRPr="00DF2A2B">
        <w:rPr>
          <w:b/>
          <w:noProof/>
        </w:rPr>
        <w:t>2019</w:t>
      </w:r>
      <w:r w:rsidRPr="00DF2A2B">
        <w:rPr>
          <w:noProof/>
        </w:rPr>
        <w:t xml:space="preserve">, </w:t>
      </w:r>
      <w:r w:rsidRPr="00DF2A2B">
        <w:rPr>
          <w:i/>
          <w:noProof/>
        </w:rPr>
        <w:t>123</w:t>
      </w:r>
      <w:r w:rsidRPr="00DF2A2B">
        <w:rPr>
          <w:noProof/>
        </w:rPr>
        <w:t>, 18551-18559.</w:t>
      </w:r>
      <w:bookmarkEnd w:id="917"/>
    </w:p>
    <w:p w14:paraId="51B95FD5" w14:textId="77777777" w:rsidR="00DF2A2B" w:rsidRPr="00DF2A2B" w:rsidRDefault="00DF2A2B" w:rsidP="00DF2A2B">
      <w:pPr>
        <w:pStyle w:val="EndNoteBibliography"/>
        <w:rPr>
          <w:noProof/>
        </w:rPr>
      </w:pPr>
      <w:bookmarkStart w:id="918" w:name="_ENREF_110"/>
      <w:r w:rsidRPr="00DF2A2B">
        <w:rPr>
          <w:noProof/>
        </w:rPr>
        <w:t>[110]</w:t>
      </w:r>
      <w:r w:rsidRPr="00DF2A2B">
        <w:rPr>
          <w:noProof/>
        </w:rPr>
        <w:tab/>
        <w:t xml:space="preserve">Nowok, A.; Szeremeta, A. Z.; Sieradzki, A.; Gągor, A.; Mączka, M.; Paluch, M.; Pawlus, S. Toward the Undiscovered Dielectric Properties of Hybrid Acetamidinium Manganese Formate under High Pressure. </w:t>
      </w:r>
      <w:r w:rsidRPr="00DF2A2B">
        <w:rPr>
          <w:i/>
          <w:noProof/>
        </w:rPr>
        <w:t>J Phys. Chem. C</w:t>
      </w:r>
      <w:r w:rsidRPr="00DF2A2B">
        <w:rPr>
          <w:noProof/>
        </w:rPr>
        <w:t xml:space="preserve">, </w:t>
      </w:r>
      <w:r w:rsidRPr="00DF2A2B">
        <w:rPr>
          <w:b/>
          <w:noProof/>
        </w:rPr>
        <w:t>2020</w:t>
      </w:r>
      <w:r w:rsidRPr="00DF2A2B">
        <w:rPr>
          <w:noProof/>
        </w:rPr>
        <w:t xml:space="preserve">, </w:t>
      </w:r>
      <w:r w:rsidRPr="00DF2A2B">
        <w:rPr>
          <w:i/>
          <w:noProof/>
        </w:rPr>
        <w:t>125</w:t>
      </w:r>
      <w:r w:rsidRPr="00DF2A2B">
        <w:rPr>
          <w:noProof/>
        </w:rPr>
        <w:t>, 908-914.</w:t>
      </w:r>
      <w:bookmarkEnd w:id="918"/>
    </w:p>
    <w:p w14:paraId="6916075C" w14:textId="77777777" w:rsidR="00DF2A2B" w:rsidRPr="00DF2A2B" w:rsidRDefault="00DF2A2B" w:rsidP="00DF2A2B">
      <w:pPr>
        <w:pStyle w:val="EndNoteBibliography"/>
        <w:rPr>
          <w:noProof/>
        </w:rPr>
      </w:pPr>
      <w:bookmarkStart w:id="919" w:name="_ENREF_111"/>
      <w:r w:rsidRPr="00DF2A2B">
        <w:rPr>
          <w:noProof/>
        </w:rPr>
        <w:t>[111]</w:t>
      </w:r>
      <w:r w:rsidRPr="00DF2A2B">
        <w:rPr>
          <w:noProof/>
        </w:rPr>
        <w:tab/>
        <w:t xml:space="preserve">Imai, Y.; Zhou, B.; Ito, Y.; Fijimori, H.; Kobayashi, A.; Wang, Z. M.; Kobayashi, H. Freezing of Ring-Puckering Molecular Motion and Giant Dielectric Anomalies in Metal-Organic Perovskites. </w:t>
      </w:r>
      <w:r w:rsidRPr="00DF2A2B">
        <w:rPr>
          <w:i/>
          <w:noProof/>
        </w:rPr>
        <w:t>Chem-Asian J.</w:t>
      </w:r>
      <w:r w:rsidRPr="00DF2A2B">
        <w:rPr>
          <w:noProof/>
        </w:rPr>
        <w:t xml:space="preserve">, </w:t>
      </w:r>
      <w:r w:rsidRPr="00DF2A2B">
        <w:rPr>
          <w:b/>
          <w:noProof/>
        </w:rPr>
        <w:t>2012</w:t>
      </w:r>
      <w:r w:rsidRPr="00DF2A2B">
        <w:rPr>
          <w:noProof/>
        </w:rPr>
        <w:t xml:space="preserve">, </w:t>
      </w:r>
      <w:r w:rsidRPr="00DF2A2B">
        <w:rPr>
          <w:i/>
          <w:noProof/>
        </w:rPr>
        <w:t>7</w:t>
      </w:r>
      <w:r w:rsidRPr="00DF2A2B">
        <w:rPr>
          <w:noProof/>
        </w:rPr>
        <w:t>, 2786-2790.</w:t>
      </w:r>
      <w:bookmarkEnd w:id="919"/>
    </w:p>
    <w:p w14:paraId="4FEF6206" w14:textId="77777777" w:rsidR="00DF2A2B" w:rsidRPr="00DF2A2B" w:rsidRDefault="00DF2A2B" w:rsidP="00DF2A2B">
      <w:pPr>
        <w:pStyle w:val="EndNoteBibliography"/>
        <w:rPr>
          <w:noProof/>
        </w:rPr>
      </w:pPr>
      <w:bookmarkStart w:id="920" w:name="_ENREF_112"/>
      <w:r w:rsidRPr="00DF2A2B">
        <w:rPr>
          <w:noProof/>
        </w:rPr>
        <w:t>[112]</w:t>
      </w:r>
      <w:r w:rsidRPr="00DF2A2B">
        <w:rPr>
          <w:noProof/>
        </w:rPr>
        <w:tab/>
        <w:t>Pato-Doldán, B.; Gómez-Aguirre, L. C.; Bermúdez-García, J. M.; Sánchez-Andújar, M.; Fondado, A.; Mira, J.; Castro-García, S.; Señarís-Rodríguez, M. A. Coexistence Of Magnetic and Electrical Order in the New Perovskite-like (C</w:t>
      </w:r>
      <w:r w:rsidRPr="00DF2A2B">
        <w:rPr>
          <w:noProof/>
          <w:vertAlign w:val="subscript"/>
        </w:rPr>
        <w:t>3</w:t>
      </w:r>
      <w:r w:rsidRPr="00DF2A2B">
        <w:rPr>
          <w:noProof/>
        </w:rPr>
        <w:t>N</w:t>
      </w:r>
      <w:r w:rsidRPr="00DF2A2B">
        <w:rPr>
          <w:noProof/>
          <w:vertAlign w:val="subscript"/>
        </w:rPr>
        <w:t>2</w:t>
      </w:r>
      <w:r w:rsidRPr="00DF2A2B">
        <w:rPr>
          <w:noProof/>
        </w:rPr>
        <w:t>H</w:t>
      </w:r>
      <w:r w:rsidRPr="00DF2A2B">
        <w:rPr>
          <w:noProof/>
          <w:vertAlign w:val="subscript"/>
        </w:rPr>
        <w:t>5</w:t>
      </w:r>
      <w:r w:rsidRPr="00DF2A2B">
        <w:rPr>
          <w:noProof/>
        </w:rPr>
        <w:t>)[Mn(HCOO)</w:t>
      </w:r>
      <w:r w:rsidRPr="00DF2A2B">
        <w:rPr>
          <w:noProof/>
          <w:vertAlign w:val="subscript"/>
        </w:rPr>
        <w:t>3</w:t>
      </w:r>
      <w:r w:rsidRPr="00DF2A2B">
        <w:rPr>
          <w:noProof/>
        </w:rPr>
        <w:t xml:space="preserve">] Formate. </w:t>
      </w:r>
      <w:r w:rsidRPr="00DF2A2B">
        <w:rPr>
          <w:i/>
          <w:noProof/>
        </w:rPr>
        <w:t>Rsc Adv.</w:t>
      </w:r>
      <w:r w:rsidRPr="00DF2A2B">
        <w:rPr>
          <w:noProof/>
        </w:rPr>
        <w:t xml:space="preserve">, </w:t>
      </w:r>
      <w:r w:rsidRPr="00DF2A2B">
        <w:rPr>
          <w:b/>
          <w:noProof/>
        </w:rPr>
        <w:t>2013</w:t>
      </w:r>
      <w:r w:rsidRPr="00DF2A2B">
        <w:rPr>
          <w:noProof/>
        </w:rPr>
        <w:t xml:space="preserve">, </w:t>
      </w:r>
      <w:r w:rsidRPr="00DF2A2B">
        <w:rPr>
          <w:i/>
          <w:noProof/>
        </w:rPr>
        <w:t>3</w:t>
      </w:r>
      <w:r w:rsidRPr="00DF2A2B">
        <w:rPr>
          <w:noProof/>
        </w:rPr>
        <w:t>, 22404.</w:t>
      </w:r>
      <w:bookmarkEnd w:id="920"/>
    </w:p>
    <w:p w14:paraId="6F17B06A" w14:textId="77777777" w:rsidR="00DF2A2B" w:rsidRPr="00DF2A2B" w:rsidRDefault="00DF2A2B" w:rsidP="00DF2A2B">
      <w:pPr>
        <w:pStyle w:val="EndNoteBibliography"/>
        <w:rPr>
          <w:noProof/>
        </w:rPr>
      </w:pPr>
      <w:bookmarkStart w:id="921" w:name="_ENREF_113"/>
      <w:r w:rsidRPr="00DF2A2B">
        <w:rPr>
          <w:noProof/>
        </w:rPr>
        <w:t>[113]</w:t>
      </w:r>
      <w:r w:rsidRPr="00DF2A2B">
        <w:rPr>
          <w:noProof/>
        </w:rPr>
        <w:tab/>
        <w:t xml:space="preserve">Wang, B. Q.; Yan, H. B.; Huang, Z. Q.; Zhang, Z. Reversible High-Temperature Phase Transition of a Manganese(II) Formate Framework with Imidazolium Cations. </w:t>
      </w:r>
      <w:r w:rsidRPr="00DF2A2B">
        <w:rPr>
          <w:i/>
          <w:noProof/>
        </w:rPr>
        <w:t>Acta Crystallogr C</w:t>
      </w:r>
      <w:r w:rsidRPr="00DF2A2B">
        <w:rPr>
          <w:noProof/>
        </w:rPr>
        <w:t xml:space="preserve">, </w:t>
      </w:r>
      <w:r w:rsidRPr="00DF2A2B">
        <w:rPr>
          <w:b/>
          <w:noProof/>
        </w:rPr>
        <w:t>2013</w:t>
      </w:r>
      <w:r w:rsidRPr="00DF2A2B">
        <w:rPr>
          <w:noProof/>
        </w:rPr>
        <w:t xml:space="preserve">, </w:t>
      </w:r>
      <w:r w:rsidRPr="00DF2A2B">
        <w:rPr>
          <w:i/>
          <w:noProof/>
        </w:rPr>
        <w:t>69</w:t>
      </w:r>
      <w:r w:rsidRPr="00DF2A2B">
        <w:rPr>
          <w:noProof/>
        </w:rPr>
        <w:t>, 616-619.</w:t>
      </w:r>
      <w:bookmarkEnd w:id="921"/>
    </w:p>
    <w:p w14:paraId="406B9387" w14:textId="77777777" w:rsidR="00DF2A2B" w:rsidRPr="00DF2A2B" w:rsidRDefault="00DF2A2B" w:rsidP="00DF2A2B">
      <w:pPr>
        <w:pStyle w:val="EndNoteBibliography"/>
        <w:rPr>
          <w:noProof/>
        </w:rPr>
      </w:pPr>
      <w:bookmarkStart w:id="922" w:name="_ENREF_114"/>
      <w:r w:rsidRPr="00DF2A2B">
        <w:rPr>
          <w:noProof/>
        </w:rPr>
        <w:t>[114]</w:t>
      </w:r>
      <w:r w:rsidRPr="00DF2A2B">
        <w:rPr>
          <w:noProof/>
        </w:rPr>
        <w:tab/>
        <w:t>Xiong, L. H.; Fan, H. M.; Wang, B. W.; Wang, Z. M.; Gao, S. A Highly Polar Hybrid Perovskite of [FCH</w:t>
      </w:r>
      <w:r w:rsidRPr="00DF2A2B">
        <w:rPr>
          <w:noProof/>
          <w:vertAlign w:val="subscript"/>
        </w:rPr>
        <w:t>2</w:t>
      </w:r>
      <w:r w:rsidRPr="00DF2A2B">
        <w:rPr>
          <w:noProof/>
        </w:rPr>
        <w:t>CH</w:t>
      </w:r>
      <w:r w:rsidRPr="00DF2A2B">
        <w:rPr>
          <w:noProof/>
          <w:vertAlign w:val="subscript"/>
        </w:rPr>
        <w:t>2</w:t>
      </w:r>
      <w:r w:rsidRPr="00DF2A2B">
        <w:rPr>
          <w:noProof/>
        </w:rPr>
        <w:t>NH</w:t>
      </w:r>
      <w:r w:rsidRPr="00DF2A2B">
        <w:rPr>
          <w:noProof/>
          <w:vertAlign w:val="subscript"/>
        </w:rPr>
        <w:t>3</w:t>
      </w:r>
      <w:r w:rsidRPr="00DF2A2B">
        <w:rPr>
          <w:noProof/>
        </w:rPr>
        <w:t>][Mn(HCOO)</w:t>
      </w:r>
      <w:r w:rsidRPr="00DF2A2B">
        <w:rPr>
          <w:noProof/>
          <w:vertAlign w:val="subscript"/>
        </w:rPr>
        <w:t>3</w:t>
      </w:r>
      <w:r w:rsidRPr="00DF2A2B">
        <w:rPr>
          <w:noProof/>
        </w:rPr>
        <w:t xml:space="preserve">]. </w:t>
      </w:r>
      <w:r w:rsidRPr="00DF2A2B">
        <w:rPr>
          <w:i/>
          <w:noProof/>
        </w:rPr>
        <w:t>Zeitschrift für anorganische und allgemeine Chemie</w:t>
      </w:r>
      <w:r w:rsidRPr="00DF2A2B">
        <w:rPr>
          <w:noProof/>
        </w:rPr>
        <w:t xml:space="preserve">, </w:t>
      </w:r>
      <w:r w:rsidRPr="00DF2A2B">
        <w:rPr>
          <w:b/>
          <w:noProof/>
        </w:rPr>
        <w:t>2022</w:t>
      </w:r>
      <w:r w:rsidRPr="00DF2A2B">
        <w:rPr>
          <w:noProof/>
        </w:rPr>
        <w:t xml:space="preserve">, </w:t>
      </w:r>
      <w:r w:rsidRPr="00DF2A2B">
        <w:rPr>
          <w:i/>
          <w:noProof/>
        </w:rPr>
        <w:t>648</w:t>
      </w:r>
      <w:r w:rsidRPr="00DF2A2B">
        <w:rPr>
          <w:noProof/>
        </w:rPr>
        <w:t>.</w:t>
      </w:r>
      <w:bookmarkEnd w:id="922"/>
    </w:p>
    <w:p w14:paraId="025E3BD6" w14:textId="77777777" w:rsidR="00DF2A2B" w:rsidRPr="00DF2A2B" w:rsidRDefault="00DF2A2B" w:rsidP="00DF2A2B">
      <w:pPr>
        <w:pStyle w:val="EndNoteBibliography"/>
        <w:rPr>
          <w:noProof/>
        </w:rPr>
      </w:pPr>
      <w:bookmarkStart w:id="923" w:name="_ENREF_115"/>
      <w:r w:rsidRPr="00DF2A2B">
        <w:rPr>
          <w:noProof/>
        </w:rPr>
        <w:t>[115]</w:t>
      </w:r>
      <w:r w:rsidRPr="00DF2A2B">
        <w:rPr>
          <w:noProof/>
        </w:rPr>
        <w:tab/>
        <w:t xml:space="preserve">Shang, R.; Xu, G. C.; Wang, Z. M.; Gao, S. Phase Transitions, Prominent Dielectric Anomalies, and Negative Thermal Expansion in Three High Thermally Stable Ammonium Magnesium-Formate Frameworks. </w:t>
      </w:r>
      <w:r w:rsidRPr="00DF2A2B">
        <w:rPr>
          <w:i/>
          <w:noProof/>
        </w:rPr>
        <w:t>Chemistry</w:t>
      </w:r>
      <w:r w:rsidRPr="00DF2A2B">
        <w:rPr>
          <w:noProof/>
        </w:rPr>
        <w:t xml:space="preserve">, </w:t>
      </w:r>
      <w:r w:rsidRPr="00DF2A2B">
        <w:rPr>
          <w:b/>
          <w:noProof/>
        </w:rPr>
        <w:t>2014</w:t>
      </w:r>
      <w:r w:rsidRPr="00DF2A2B">
        <w:rPr>
          <w:noProof/>
        </w:rPr>
        <w:t xml:space="preserve">, </w:t>
      </w:r>
      <w:r w:rsidRPr="00DF2A2B">
        <w:rPr>
          <w:i/>
          <w:noProof/>
        </w:rPr>
        <w:t>20</w:t>
      </w:r>
      <w:r w:rsidRPr="00DF2A2B">
        <w:rPr>
          <w:noProof/>
        </w:rPr>
        <w:t>, 1146-1158.</w:t>
      </w:r>
      <w:bookmarkEnd w:id="923"/>
    </w:p>
    <w:p w14:paraId="3B3AF855" w14:textId="77777777" w:rsidR="00DF2A2B" w:rsidRPr="00DF2A2B" w:rsidRDefault="00DF2A2B" w:rsidP="00DF2A2B">
      <w:pPr>
        <w:pStyle w:val="EndNoteBibliography"/>
        <w:rPr>
          <w:noProof/>
        </w:rPr>
      </w:pPr>
      <w:bookmarkStart w:id="924" w:name="_ENREF_116"/>
      <w:r w:rsidRPr="00DF2A2B">
        <w:rPr>
          <w:noProof/>
        </w:rPr>
        <w:lastRenderedPageBreak/>
        <w:t>[116]</w:t>
      </w:r>
      <w:r w:rsidRPr="00DF2A2B">
        <w:rPr>
          <w:noProof/>
        </w:rPr>
        <w:tab/>
        <w:t xml:space="preserve">Shang, R.; Chen, S.; Wang, B. W.; Wang, Z. M.; Gao, S. Temperature-Induced Irreversible Phase Transition From Perovskite to Diamond but Pressure-Driven Back-Transition in an Ammonium Copper Formate. </w:t>
      </w:r>
      <w:r w:rsidRPr="00DF2A2B">
        <w:rPr>
          <w:i/>
          <w:noProof/>
        </w:rPr>
        <w:t>Angew. Chem. Int. Ed. Engl.</w:t>
      </w:r>
      <w:r w:rsidRPr="00DF2A2B">
        <w:rPr>
          <w:noProof/>
        </w:rPr>
        <w:t xml:space="preserve">, </w:t>
      </w:r>
      <w:r w:rsidRPr="00DF2A2B">
        <w:rPr>
          <w:b/>
          <w:noProof/>
        </w:rPr>
        <w:t>2016</w:t>
      </w:r>
      <w:r w:rsidRPr="00DF2A2B">
        <w:rPr>
          <w:noProof/>
        </w:rPr>
        <w:t xml:space="preserve">, </w:t>
      </w:r>
      <w:r w:rsidRPr="00DF2A2B">
        <w:rPr>
          <w:i/>
          <w:noProof/>
        </w:rPr>
        <w:t>55</w:t>
      </w:r>
      <w:r w:rsidRPr="00DF2A2B">
        <w:rPr>
          <w:noProof/>
        </w:rPr>
        <w:t>, 2097-2100.</w:t>
      </w:r>
      <w:bookmarkEnd w:id="924"/>
    </w:p>
    <w:p w14:paraId="2C1C57F6" w14:textId="77777777" w:rsidR="00DF2A2B" w:rsidRPr="00DF2A2B" w:rsidRDefault="00DF2A2B" w:rsidP="00DF2A2B">
      <w:pPr>
        <w:pStyle w:val="EndNoteBibliography"/>
        <w:rPr>
          <w:noProof/>
        </w:rPr>
      </w:pPr>
      <w:bookmarkStart w:id="925" w:name="_ENREF_117"/>
      <w:r w:rsidRPr="00DF2A2B">
        <w:rPr>
          <w:noProof/>
        </w:rPr>
        <w:t>[117]</w:t>
      </w:r>
      <w:r w:rsidRPr="00DF2A2B">
        <w:rPr>
          <w:noProof/>
        </w:rPr>
        <w:tab/>
        <w:t>Yeh, J. W.; Chen, S. K.; Lin, S. J.; Gan, J. Y.; Chin, T. S.; Shun, T.</w:t>
      </w:r>
      <w:r w:rsidRPr="00DF2A2B">
        <w:rPr>
          <w:rFonts w:hint="eastAsia"/>
          <w:noProof/>
        </w:rPr>
        <w:t xml:space="preserve"> T.; Tsau, C. H.; Chang, S. Y. Nanostructured High‐Entropy Alloys with Multiple Principal Elements: Novel Alloy Design Concepts and Outcomes. </w:t>
      </w:r>
      <w:r w:rsidRPr="00DF2A2B">
        <w:rPr>
          <w:rFonts w:hint="eastAsia"/>
          <w:i/>
          <w:noProof/>
        </w:rPr>
        <w:t>Adv. Eng. Mater.</w:t>
      </w:r>
      <w:r w:rsidRPr="00DF2A2B">
        <w:rPr>
          <w:rFonts w:hint="eastAsia"/>
          <w:noProof/>
        </w:rPr>
        <w:t xml:space="preserve">, </w:t>
      </w:r>
      <w:r w:rsidRPr="00DF2A2B">
        <w:rPr>
          <w:rFonts w:hint="eastAsia"/>
          <w:b/>
          <w:noProof/>
        </w:rPr>
        <w:t>2004</w:t>
      </w:r>
      <w:r w:rsidRPr="00DF2A2B">
        <w:rPr>
          <w:rFonts w:hint="eastAsia"/>
          <w:noProof/>
        </w:rPr>
        <w:t xml:space="preserve">, </w:t>
      </w:r>
      <w:r w:rsidRPr="00DF2A2B">
        <w:rPr>
          <w:rFonts w:hint="eastAsia"/>
          <w:i/>
          <w:noProof/>
        </w:rPr>
        <w:t>6</w:t>
      </w:r>
      <w:r w:rsidRPr="00DF2A2B">
        <w:rPr>
          <w:rFonts w:hint="eastAsia"/>
          <w:noProof/>
        </w:rPr>
        <w:t>, 299-303.</w:t>
      </w:r>
      <w:bookmarkEnd w:id="925"/>
    </w:p>
    <w:p w14:paraId="5079BE96" w14:textId="77777777" w:rsidR="00DF2A2B" w:rsidRPr="00DF2A2B" w:rsidRDefault="00DF2A2B" w:rsidP="00DF2A2B">
      <w:pPr>
        <w:pStyle w:val="EndNoteBibliography"/>
        <w:rPr>
          <w:noProof/>
        </w:rPr>
      </w:pPr>
      <w:bookmarkStart w:id="926" w:name="_ENREF_118"/>
      <w:r w:rsidRPr="00DF2A2B">
        <w:rPr>
          <w:noProof/>
        </w:rPr>
        <w:t>[118]</w:t>
      </w:r>
      <w:r w:rsidRPr="00DF2A2B">
        <w:rPr>
          <w:noProof/>
        </w:rPr>
        <w:tab/>
        <w:t xml:space="preserve">Chen, S. </w:t>
      </w:r>
      <w:r w:rsidRPr="00DF2A2B">
        <w:rPr>
          <w:i/>
          <w:noProof/>
        </w:rPr>
        <w:t>PhD Thesis</w:t>
      </w:r>
      <w:r w:rsidRPr="00DF2A2B">
        <w:rPr>
          <w:rFonts w:ascii="System" w:eastAsia="System"/>
          <w:noProof/>
        </w:rPr>
        <w:t>,</w:t>
      </w:r>
      <w:r w:rsidRPr="00DF2A2B">
        <w:rPr>
          <w:noProof/>
        </w:rPr>
        <w:t xml:space="preserve"> Peking University, </w:t>
      </w:r>
      <w:r w:rsidRPr="00DF2A2B">
        <w:rPr>
          <w:b/>
          <w:noProof/>
        </w:rPr>
        <w:t>2016</w:t>
      </w:r>
      <w:r w:rsidRPr="00DF2A2B">
        <w:rPr>
          <w:noProof/>
        </w:rPr>
        <w:t>.</w:t>
      </w:r>
      <w:bookmarkEnd w:id="926"/>
    </w:p>
    <w:p w14:paraId="249EB146" w14:textId="77777777" w:rsidR="00DF2A2B" w:rsidRPr="00DF2A2B" w:rsidRDefault="00DF2A2B" w:rsidP="00DF2A2B">
      <w:pPr>
        <w:pStyle w:val="EndNoteBibliography"/>
        <w:rPr>
          <w:noProof/>
        </w:rPr>
      </w:pPr>
      <w:bookmarkStart w:id="927" w:name="_ENREF_119"/>
      <w:r w:rsidRPr="00DF2A2B">
        <w:rPr>
          <w:noProof/>
        </w:rPr>
        <w:t>[119]</w:t>
      </w:r>
      <w:r w:rsidRPr="00DF2A2B">
        <w:rPr>
          <w:noProof/>
        </w:rPr>
        <w:tab/>
        <w:t xml:space="preserve">Wang, Z.-M., The 5th Japanese-Russian Workshop on Open Shell Compounds and Molecular Spin Devices, Awaji, Japan, </w:t>
      </w:r>
      <w:r w:rsidRPr="00DF2A2B">
        <w:rPr>
          <w:b/>
          <w:noProof/>
        </w:rPr>
        <w:t>November, 2011</w:t>
      </w:r>
      <w:r w:rsidRPr="00DF2A2B">
        <w:rPr>
          <w:noProof/>
        </w:rPr>
        <w:t>.</w:t>
      </w:r>
      <w:bookmarkEnd w:id="927"/>
    </w:p>
    <w:p w14:paraId="52C4E45B" w14:textId="77777777" w:rsidR="00DF2A2B" w:rsidRPr="00DF2A2B" w:rsidRDefault="00DF2A2B" w:rsidP="00DF2A2B">
      <w:pPr>
        <w:pStyle w:val="EndNoteBibliography"/>
        <w:rPr>
          <w:noProof/>
        </w:rPr>
      </w:pPr>
      <w:bookmarkStart w:id="928" w:name="_ENREF_120"/>
      <w:r w:rsidRPr="00DF2A2B">
        <w:rPr>
          <w:noProof/>
        </w:rPr>
        <w:t>[120]</w:t>
      </w:r>
      <w:r w:rsidRPr="00DF2A2B">
        <w:rPr>
          <w:noProof/>
        </w:rPr>
        <w:tab/>
        <w:t>Mączka, M.; Ptak, M.; Macalik, L. Infrared and Raman Studies of Phase Transitions in Metal–Organic Frameworks of [(CH</w:t>
      </w:r>
      <w:r w:rsidRPr="00DF2A2B">
        <w:rPr>
          <w:noProof/>
          <w:vertAlign w:val="subscript"/>
        </w:rPr>
        <w:t>3</w:t>
      </w:r>
      <w:r w:rsidRPr="00DF2A2B">
        <w:rPr>
          <w:noProof/>
        </w:rPr>
        <w:t>)</w:t>
      </w:r>
      <w:r w:rsidRPr="00DF2A2B">
        <w:rPr>
          <w:noProof/>
          <w:vertAlign w:val="subscript"/>
        </w:rPr>
        <w:t>2</w:t>
      </w:r>
      <w:r w:rsidRPr="00DF2A2B">
        <w:rPr>
          <w:noProof/>
        </w:rPr>
        <w:t>NH</w:t>
      </w:r>
      <w:r w:rsidRPr="00DF2A2B">
        <w:rPr>
          <w:noProof/>
          <w:vertAlign w:val="subscript"/>
        </w:rPr>
        <w:t>2</w:t>
      </w:r>
      <w:r w:rsidRPr="00DF2A2B">
        <w:rPr>
          <w:noProof/>
        </w:rPr>
        <w:t>][M(HCOO)</w:t>
      </w:r>
      <w:r w:rsidRPr="00DF2A2B">
        <w:rPr>
          <w:noProof/>
          <w:vertAlign w:val="subscript"/>
        </w:rPr>
        <w:t>3</w:t>
      </w:r>
      <w:r w:rsidRPr="00DF2A2B">
        <w:rPr>
          <w:noProof/>
        </w:rPr>
        <w:t xml:space="preserve">] with M=Zn, Fe. </w:t>
      </w:r>
      <w:r w:rsidRPr="00DF2A2B">
        <w:rPr>
          <w:i/>
          <w:noProof/>
        </w:rPr>
        <w:t>Vib. Spectrosc.</w:t>
      </w:r>
      <w:r w:rsidRPr="00DF2A2B">
        <w:rPr>
          <w:noProof/>
        </w:rPr>
        <w:t xml:space="preserve">, </w:t>
      </w:r>
      <w:r w:rsidRPr="00DF2A2B">
        <w:rPr>
          <w:b/>
          <w:noProof/>
        </w:rPr>
        <w:t>2014</w:t>
      </w:r>
      <w:r w:rsidRPr="00DF2A2B">
        <w:rPr>
          <w:noProof/>
        </w:rPr>
        <w:t xml:space="preserve">, </w:t>
      </w:r>
      <w:r w:rsidRPr="00DF2A2B">
        <w:rPr>
          <w:i/>
          <w:noProof/>
        </w:rPr>
        <w:t>71</w:t>
      </w:r>
      <w:r w:rsidRPr="00DF2A2B">
        <w:rPr>
          <w:noProof/>
        </w:rPr>
        <w:t>, 98-104.</w:t>
      </w:r>
      <w:bookmarkEnd w:id="928"/>
    </w:p>
    <w:p w14:paraId="48CB1F6B" w14:textId="77777777" w:rsidR="00DF2A2B" w:rsidRPr="00DF2A2B" w:rsidRDefault="00DF2A2B" w:rsidP="00DF2A2B">
      <w:pPr>
        <w:pStyle w:val="EndNoteBibliography"/>
        <w:rPr>
          <w:noProof/>
        </w:rPr>
      </w:pPr>
      <w:bookmarkStart w:id="929" w:name="_ENREF_121"/>
      <w:r w:rsidRPr="00DF2A2B">
        <w:rPr>
          <w:noProof/>
        </w:rPr>
        <w:t>[121]</w:t>
      </w:r>
      <w:r w:rsidRPr="00DF2A2B">
        <w:rPr>
          <w:noProof/>
        </w:rPr>
        <w:tab/>
        <w:t xml:space="preserve">Clausen, H. F.; Poulsen, R. D.; Bond, A. D.; Chevallier, M.-a. S.; Iversen, B. B. Solvothermal Synthesis of New Metal Organic Framework Structures in the Zinc–Terephthalic Acid–Dimethyl Formamide System. </w:t>
      </w:r>
      <w:r w:rsidRPr="00DF2A2B">
        <w:rPr>
          <w:i/>
          <w:noProof/>
        </w:rPr>
        <w:t>J. Solid State Chem.</w:t>
      </w:r>
      <w:r w:rsidRPr="00DF2A2B">
        <w:rPr>
          <w:noProof/>
        </w:rPr>
        <w:t xml:space="preserve">, </w:t>
      </w:r>
      <w:r w:rsidRPr="00DF2A2B">
        <w:rPr>
          <w:b/>
          <w:noProof/>
        </w:rPr>
        <w:t>2005</w:t>
      </w:r>
      <w:r w:rsidRPr="00DF2A2B">
        <w:rPr>
          <w:noProof/>
        </w:rPr>
        <w:t xml:space="preserve">, </w:t>
      </w:r>
      <w:r w:rsidRPr="00DF2A2B">
        <w:rPr>
          <w:i/>
          <w:noProof/>
        </w:rPr>
        <w:t>178</w:t>
      </w:r>
      <w:r w:rsidRPr="00DF2A2B">
        <w:rPr>
          <w:noProof/>
        </w:rPr>
        <w:t>, 3342-3351.</w:t>
      </w:r>
      <w:bookmarkEnd w:id="929"/>
    </w:p>
    <w:p w14:paraId="7E56B45A" w14:textId="77777777" w:rsidR="00DF2A2B" w:rsidRPr="00DF2A2B" w:rsidRDefault="00DF2A2B" w:rsidP="00DF2A2B">
      <w:pPr>
        <w:pStyle w:val="EndNoteBibliography"/>
        <w:rPr>
          <w:noProof/>
        </w:rPr>
      </w:pPr>
      <w:bookmarkStart w:id="930" w:name="_ENREF_122"/>
      <w:r w:rsidRPr="00DF2A2B">
        <w:rPr>
          <w:noProof/>
        </w:rPr>
        <w:t>[122]</w:t>
      </w:r>
      <w:r w:rsidRPr="00DF2A2B">
        <w:rPr>
          <w:noProof/>
        </w:rPr>
        <w:tab/>
        <w:t xml:space="preserve">Kieslich, G.; Sun, S.; Cheetham, A. K. An Extended Tolerance Factor Approach for Organic-Inorganic Perovskites. </w:t>
      </w:r>
      <w:r w:rsidRPr="00DF2A2B">
        <w:rPr>
          <w:i/>
          <w:noProof/>
        </w:rPr>
        <w:t>Chem. Sci.</w:t>
      </w:r>
      <w:r w:rsidRPr="00DF2A2B">
        <w:rPr>
          <w:noProof/>
        </w:rPr>
        <w:t xml:space="preserve">, </w:t>
      </w:r>
      <w:r w:rsidRPr="00DF2A2B">
        <w:rPr>
          <w:b/>
          <w:noProof/>
        </w:rPr>
        <w:t>2015</w:t>
      </w:r>
      <w:r w:rsidRPr="00DF2A2B">
        <w:rPr>
          <w:noProof/>
        </w:rPr>
        <w:t xml:space="preserve">, </w:t>
      </w:r>
      <w:r w:rsidRPr="00DF2A2B">
        <w:rPr>
          <w:i/>
          <w:noProof/>
        </w:rPr>
        <w:t>6</w:t>
      </w:r>
      <w:r w:rsidRPr="00DF2A2B">
        <w:rPr>
          <w:noProof/>
        </w:rPr>
        <w:t>, 3430-3433.</w:t>
      </w:r>
      <w:bookmarkEnd w:id="930"/>
    </w:p>
    <w:p w14:paraId="5BF81E74" w14:textId="77777777" w:rsidR="00DF2A2B" w:rsidRPr="00DF2A2B" w:rsidRDefault="00DF2A2B" w:rsidP="00DF2A2B">
      <w:pPr>
        <w:pStyle w:val="EndNoteBibliography"/>
        <w:rPr>
          <w:noProof/>
        </w:rPr>
      </w:pPr>
      <w:bookmarkStart w:id="931" w:name="_ENREF_123"/>
      <w:r w:rsidRPr="00DF2A2B">
        <w:rPr>
          <w:noProof/>
        </w:rPr>
        <w:t>[123]</w:t>
      </w:r>
      <w:r w:rsidRPr="00DF2A2B">
        <w:rPr>
          <w:noProof/>
        </w:rPr>
        <w:tab/>
        <w:t xml:space="preserve">Xu, G.-C.; Ma, X.-M.; Zhang, L.; Wang, Z.-M.; Gao, S., The 12th International Conference on Molecule-based Magnetism, Beijing, China, </w:t>
      </w:r>
      <w:r w:rsidRPr="00DF2A2B">
        <w:rPr>
          <w:b/>
          <w:noProof/>
        </w:rPr>
        <w:t>October, 2010</w:t>
      </w:r>
      <w:r w:rsidRPr="00DF2A2B">
        <w:rPr>
          <w:noProof/>
        </w:rPr>
        <w:t>.</w:t>
      </w:r>
      <w:bookmarkEnd w:id="931"/>
    </w:p>
    <w:p w14:paraId="4979008E" w14:textId="77777777" w:rsidR="00DF2A2B" w:rsidRPr="00DF2A2B" w:rsidRDefault="00DF2A2B" w:rsidP="00DF2A2B">
      <w:pPr>
        <w:pStyle w:val="EndNoteBibliography"/>
        <w:rPr>
          <w:noProof/>
        </w:rPr>
      </w:pPr>
      <w:bookmarkStart w:id="932" w:name="_ENREF_124"/>
      <w:r w:rsidRPr="00DF2A2B">
        <w:rPr>
          <w:noProof/>
        </w:rPr>
        <w:t>[124]</w:t>
      </w:r>
      <w:r w:rsidRPr="00DF2A2B">
        <w:rPr>
          <w:noProof/>
        </w:rPr>
        <w:tab/>
        <w:t>Wang, Z.; Jain, P.; Choi, K.-Y.; Van Tol, J.; Cheetham, A. K.; Kroto, H. W.; Koo, H.-J.; Zhou, H.; Hwang, J.; Choi, E. S.; Whangbo, M.-H.; Dalal, N. S. Dimethylammonium Copper Formate [(CH</w:t>
      </w:r>
      <w:r w:rsidRPr="00DF2A2B">
        <w:rPr>
          <w:noProof/>
          <w:vertAlign w:val="subscript"/>
        </w:rPr>
        <w:t>3</w:t>
      </w:r>
      <w:r w:rsidRPr="00DF2A2B">
        <w:rPr>
          <w:noProof/>
        </w:rPr>
        <w:t>)</w:t>
      </w:r>
      <w:r w:rsidRPr="00DF2A2B">
        <w:rPr>
          <w:noProof/>
          <w:vertAlign w:val="subscript"/>
        </w:rPr>
        <w:t>2</w:t>
      </w:r>
      <w:r w:rsidRPr="00DF2A2B">
        <w:rPr>
          <w:noProof/>
        </w:rPr>
        <w:t>NH</w:t>
      </w:r>
      <w:r w:rsidRPr="00DF2A2B">
        <w:rPr>
          <w:noProof/>
          <w:vertAlign w:val="subscript"/>
        </w:rPr>
        <w:t>2</w:t>
      </w:r>
      <w:r w:rsidRPr="00DF2A2B">
        <w:rPr>
          <w:noProof/>
        </w:rPr>
        <w:t>]Cu(HCOO)</w:t>
      </w:r>
      <w:r w:rsidRPr="00DF2A2B">
        <w:rPr>
          <w:noProof/>
          <w:vertAlign w:val="subscript"/>
        </w:rPr>
        <w:t>3</w:t>
      </w:r>
      <w:r w:rsidRPr="00DF2A2B">
        <w:rPr>
          <w:noProof/>
        </w:rPr>
        <w:t xml:space="preserve">: A Metal-Organic Framework with Quasi-One-Dimensional Antiferromagnetism and Magnetostriction. </w:t>
      </w:r>
      <w:r w:rsidRPr="00DF2A2B">
        <w:rPr>
          <w:i/>
          <w:noProof/>
        </w:rPr>
        <w:t>Phys. Rev. B</w:t>
      </w:r>
      <w:r w:rsidRPr="00DF2A2B">
        <w:rPr>
          <w:noProof/>
        </w:rPr>
        <w:t xml:space="preserve">, </w:t>
      </w:r>
      <w:r w:rsidRPr="00DF2A2B">
        <w:rPr>
          <w:b/>
          <w:noProof/>
        </w:rPr>
        <w:t>2013</w:t>
      </w:r>
      <w:r w:rsidRPr="00DF2A2B">
        <w:rPr>
          <w:noProof/>
        </w:rPr>
        <w:t xml:space="preserve">, </w:t>
      </w:r>
      <w:r w:rsidRPr="00DF2A2B">
        <w:rPr>
          <w:i/>
          <w:noProof/>
        </w:rPr>
        <w:t>87</w:t>
      </w:r>
      <w:r w:rsidRPr="00DF2A2B">
        <w:rPr>
          <w:noProof/>
        </w:rPr>
        <w:t>.</w:t>
      </w:r>
      <w:bookmarkEnd w:id="932"/>
    </w:p>
    <w:p w14:paraId="0E382062" w14:textId="77777777" w:rsidR="00DF2A2B" w:rsidRPr="00DF2A2B" w:rsidRDefault="00DF2A2B" w:rsidP="00DF2A2B">
      <w:pPr>
        <w:pStyle w:val="EndNoteBibliography"/>
        <w:rPr>
          <w:noProof/>
        </w:rPr>
      </w:pPr>
      <w:bookmarkStart w:id="933" w:name="_ENREF_125"/>
      <w:r w:rsidRPr="00DF2A2B">
        <w:rPr>
          <w:noProof/>
        </w:rPr>
        <w:t>[125]</w:t>
      </w:r>
      <w:r w:rsidRPr="00DF2A2B">
        <w:rPr>
          <w:noProof/>
        </w:rPr>
        <w:tab/>
        <w:t xml:space="preserve">Yu, Y.; Shang, R.; Chen, S.; Wang, B. W.; Wang, Z. M.; Gao, S. A Series of Bimetallic Ammonium AlNa Formates. </w:t>
      </w:r>
      <w:r w:rsidRPr="00DF2A2B">
        <w:rPr>
          <w:i/>
          <w:noProof/>
        </w:rPr>
        <w:t>Chemistry</w:t>
      </w:r>
      <w:r w:rsidRPr="00DF2A2B">
        <w:rPr>
          <w:noProof/>
        </w:rPr>
        <w:t xml:space="preserve">, </w:t>
      </w:r>
      <w:r w:rsidRPr="00DF2A2B">
        <w:rPr>
          <w:b/>
          <w:noProof/>
        </w:rPr>
        <w:t>2017</w:t>
      </w:r>
      <w:r w:rsidRPr="00DF2A2B">
        <w:rPr>
          <w:noProof/>
        </w:rPr>
        <w:t xml:space="preserve">, </w:t>
      </w:r>
      <w:r w:rsidRPr="00DF2A2B">
        <w:rPr>
          <w:i/>
          <w:noProof/>
        </w:rPr>
        <w:t>23</w:t>
      </w:r>
      <w:r w:rsidRPr="00DF2A2B">
        <w:rPr>
          <w:noProof/>
        </w:rPr>
        <w:t>, 9857-9871.</w:t>
      </w:r>
      <w:bookmarkEnd w:id="933"/>
    </w:p>
    <w:p w14:paraId="4DFEEA23" w14:textId="77777777" w:rsidR="00DF2A2B" w:rsidRPr="00DF2A2B" w:rsidRDefault="00DF2A2B" w:rsidP="00DF2A2B">
      <w:pPr>
        <w:pStyle w:val="EndNoteBibliography"/>
        <w:rPr>
          <w:noProof/>
        </w:rPr>
      </w:pPr>
      <w:bookmarkStart w:id="934" w:name="_ENREF_126"/>
      <w:r w:rsidRPr="00DF2A2B">
        <w:rPr>
          <w:noProof/>
        </w:rPr>
        <w:t>[126]</w:t>
      </w:r>
      <w:r w:rsidRPr="00DF2A2B">
        <w:rPr>
          <w:noProof/>
        </w:rPr>
        <w:tab/>
        <w:t>Shang, R.; Sun, X.; Wang, Z. M.; Gao, S. Zinc-Diluted Magnetic Metal Formate Perovskites: Synthesis, Structures, and Magnetism of [CH</w:t>
      </w:r>
      <w:r w:rsidRPr="00DF2A2B">
        <w:rPr>
          <w:noProof/>
          <w:vertAlign w:val="subscript"/>
        </w:rPr>
        <w:t>3</w:t>
      </w:r>
      <w:r w:rsidRPr="00DF2A2B">
        <w:rPr>
          <w:noProof/>
        </w:rPr>
        <w:t>NH</w:t>
      </w:r>
      <w:r w:rsidRPr="00DF2A2B">
        <w:rPr>
          <w:noProof/>
          <w:vertAlign w:val="subscript"/>
        </w:rPr>
        <w:t>3</w:t>
      </w:r>
      <w:r w:rsidRPr="00DF2A2B">
        <w:rPr>
          <w:noProof/>
        </w:rPr>
        <w:t>][Mn</w:t>
      </w:r>
      <w:r w:rsidRPr="00DF2A2B">
        <w:rPr>
          <w:i/>
          <w:noProof/>
          <w:vertAlign w:val="subscript"/>
        </w:rPr>
        <w:t>x</w:t>
      </w:r>
      <w:r w:rsidRPr="00DF2A2B">
        <w:rPr>
          <w:noProof/>
        </w:rPr>
        <w:t>Zn</w:t>
      </w:r>
      <w:r w:rsidRPr="00DF2A2B">
        <w:rPr>
          <w:noProof/>
          <w:vertAlign w:val="subscript"/>
        </w:rPr>
        <w:t>1-</w:t>
      </w:r>
      <w:r w:rsidRPr="00DF2A2B">
        <w:rPr>
          <w:i/>
          <w:noProof/>
          <w:vertAlign w:val="subscript"/>
        </w:rPr>
        <w:t>x</w:t>
      </w:r>
      <w:r w:rsidRPr="00DF2A2B">
        <w:rPr>
          <w:noProof/>
        </w:rPr>
        <w:t>(HCOO)</w:t>
      </w:r>
      <w:r w:rsidRPr="00DF2A2B">
        <w:rPr>
          <w:noProof/>
          <w:vertAlign w:val="subscript"/>
        </w:rPr>
        <w:t>3</w:t>
      </w:r>
      <w:r w:rsidRPr="00DF2A2B">
        <w:rPr>
          <w:noProof/>
        </w:rPr>
        <w:t>] (</w:t>
      </w:r>
      <w:r w:rsidRPr="00DF2A2B">
        <w:rPr>
          <w:i/>
          <w:noProof/>
        </w:rPr>
        <w:t>x</w:t>
      </w:r>
      <w:r w:rsidRPr="00DF2A2B">
        <w:rPr>
          <w:noProof/>
        </w:rPr>
        <w:t xml:space="preserve"> = 0-1). </w:t>
      </w:r>
      <w:r w:rsidRPr="00DF2A2B">
        <w:rPr>
          <w:i/>
          <w:noProof/>
        </w:rPr>
        <w:t>Chem Asian J</w:t>
      </w:r>
      <w:r w:rsidRPr="00DF2A2B">
        <w:rPr>
          <w:noProof/>
        </w:rPr>
        <w:t xml:space="preserve">, </w:t>
      </w:r>
      <w:r w:rsidRPr="00DF2A2B">
        <w:rPr>
          <w:b/>
          <w:noProof/>
        </w:rPr>
        <w:t>2012</w:t>
      </w:r>
      <w:r w:rsidRPr="00DF2A2B">
        <w:rPr>
          <w:noProof/>
        </w:rPr>
        <w:t xml:space="preserve">, </w:t>
      </w:r>
      <w:r w:rsidRPr="00DF2A2B">
        <w:rPr>
          <w:i/>
          <w:noProof/>
        </w:rPr>
        <w:t>7</w:t>
      </w:r>
      <w:r w:rsidRPr="00DF2A2B">
        <w:rPr>
          <w:noProof/>
        </w:rPr>
        <w:t>, 1697-1707.</w:t>
      </w:r>
      <w:bookmarkEnd w:id="934"/>
    </w:p>
    <w:p w14:paraId="26D343C2" w14:textId="77777777" w:rsidR="00DF2A2B" w:rsidRPr="00DF2A2B" w:rsidRDefault="00DF2A2B" w:rsidP="00DF2A2B">
      <w:pPr>
        <w:pStyle w:val="EndNoteBibliography"/>
        <w:rPr>
          <w:noProof/>
        </w:rPr>
      </w:pPr>
      <w:bookmarkStart w:id="935" w:name="_ENREF_127"/>
      <w:r w:rsidRPr="00DF2A2B">
        <w:rPr>
          <w:noProof/>
        </w:rPr>
        <w:t>[127]</w:t>
      </w:r>
      <w:r w:rsidRPr="00DF2A2B">
        <w:rPr>
          <w:noProof/>
        </w:rPr>
        <w:tab/>
        <w:t>Chen, S.; Shang, R.; Wang, B.; Wang, Z.; Gao, S. An Anisotropic Diluted Magnetic Hybrid Perovskite Series of [CH</w:t>
      </w:r>
      <w:r w:rsidRPr="00DF2A2B">
        <w:rPr>
          <w:noProof/>
          <w:vertAlign w:val="subscript"/>
        </w:rPr>
        <w:t>3</w:t>
      </w:r>
      <w:r w:rsidRPr="00DF2A2B">
        <w:rPr>
          <w:noProof/>
        </w:rPr>
        <w:t>NH</w:t>
      </w:r>
      <w:r w:rsidRPr="00DF2A2B">
        <w:rPr>
          <w:noProof/>
          <w:vertAlign w:val="subscript"/>
        </w:rPr>
        <w:t>3</w:t>
      </w:r>
      <w:r w:rsidRPr="00DF2A2B">
        <w:rPr>
          <w:noProof/>
        </w:rPr>
        <w:t>][Co</w:t>
      </w:r>
      <w:r w:rsidRPr="00DF2A2B">
        <w:rPr>
          <w:i/>
          <w:noProof/>
          <w:vertAlign w:val="subscript"/>
        </w:rPr>
        <w:t>x</w:t>
      </w:r>
      <w:r w:rsidRPr="00DF2A2B">
        <w:rPr>
          <w:noProof/>
        </w:rPr>
        <w:t>Zn</w:t>
      </w:r>
      <w:r w:rsidRPr="00DF2A2B">
        <w:rPr>
          <w:noProof/>
          <w:vertAlign w:val="subscript"/>
        </w:rPr>
        <w:t>1-</w:t>
      </w:r>
      <w:r w:rsidRPr="00DF2A2B">
        <w:rPr>
          <w:i/>
          <w:noProof/>
          <w:vertAlign w:val="subscript"/>
        </w:rPr>
        <w:t>x</w:t>
      </w:r>
      <w:r w:rsidRPr="00DF2A2B">
        <w:rPr>
          <w:noProof/>
        </w:rPr>
        <w:t>(HCOO)</w:t>
      </w:r>
      <w:r w:rsidRPr="00DF2A2B">
        <w:rPr>
          <w:noProof/>
          <w:vertAlign w:val="subscript"/>
        </w:rPr>
        <w:t>3</w:t>
      </w:r>
      <w:r w:rsidRPr="00DF2A2B">
        <w:rPr>
          <w:noProof/>
        </w:rPr>
        <w:t xml:space="preserve">]. </w:t>
      </w:r>
      <w:r w:rsidRPr="00DF2A2B">
        <w:rPr>
          <w:i/>
          <w:noProof/>
        </w:rPr>
        <w:t>Acta Physico-Chimica Sinica</w:t>
      </w:r>
      <w:r w:rsidRPr="00DF2A2B">
        <w:rPr>
          <w:noProof/>
        </w:rPr>
        <w:t xml:space="preserve">, </w:t>
      </w:r>
      <w:r w:rsidRPr="00DF2A2B">
        <w:rPr>
          <w:b/>
          <w:noProof/>
        </w:rPr>
        <w:t>2020</w:t>
      </w:r>
      <w:r w:rsidRPr="00DF2A2B">
        <w:rPr>
          <w:noProof/>
        </w:rPr>
        <w:t xml:space="preserve">, </w:t>
      </w:r>
      <w:r w:rsidRPr="00DF2A2B">
        <w:rPr>
          <w:i/>
          <w:noProof/>
        </w:rPr>
        <w:t>36</w:t>
      </w:r>
      <w:r w:rsidRPr="00DF2A2B">
        <w:rPr>
          <w:noProof/>
        </w:rPr>
        <w:t>, 1907012-1907010.</w:t>
      </w:r>
      <w:bookmarkEnd w:id="935"/>
    </w:p>
    <w:p w14:paraId="2002EA08" w14:textId="77777777" w:rsidR="00DF2A2B" w:rsidRPr="00DF2A2B" w:rsidRDefault="00DF2A2B" w:rsidP="00DF2A2B">
      <w:pPr>
        <w:pStyle w:val="EndNoteBibliography"/>
        <w:rPr>
          <w:noProof/>
        </w:rPr>
      </w:pPr>
      <w:bookmarkStart w:id="936" w:name="_ENREF_128"/>
      <w:r w:rsidRPr="00DF2A2B">
        <w:rPr>
          <w:noProof/>
        </w:rPr>
        <w:lastRenderedPageBreak/>
        <w:t>[128]</w:t>
      </w:r>
      <w:r w:rsidRPr="00DF2A2B">
        <w:rPr>
          <w:noProof/>
        </w:rPr>
        <w:tab/>
        <w:t>Evans, N. L.; Thygesen, P. M.; Bostrom, H. L.; Reynolds, E. M.; Collings, I. E.; Phillips, A. E.; Goodwin, A. L. Control of Multipolar and Orbital Order in Perovskite-like [C(NH</w:t>
      </w:r>
      <w:r w:rsidRPr="00DF2A2B">
        <w:rPr>
          <w:noProof/>
          <w:vertAlign w:val="subscript"/>
        </w:rPr>
        <w:t>2</w:t>
      </w:r>
      <w:r w:rsidRPr="00DF2A2B">
        <w:rPr>
          <w:noProof/>
        </w:rPr>
        <w:t>)</w:t>
      </w:r>
      <w:r w:rsidRPr="00DF2A2B">
        <w:rPr>
          <w:noProof/>
          <w:vertAlign w:val="subscript"/>
        </w:rPr>
        <w:t>3</w:t>
      </w:r>
      <w:r w:rsidRPr="00DF2A2B">
        <w:rPr>
          <w:noProof/>
        </w:rPr>
        <w:t>]Cu</w:t>
      </w:r>
      <w:r w:rsidRPr="00DF2A2B">
        <w:rPr>
          <w:i/>
          <w:noProof/>
          <w:vertAlign w:val="subscript"/>
        </w:rPr>
        <w:t>x</w:t>
      </w:r>
      <w:r w:rsidRPr="00DF2A2B">
        <w:rPr>
          <w:noProof/>
        </w:rPr>
        <w:t>Cd</w:t>
      </w:r>
      <w:r w:rsidRPr="00DF2A2B">
        <w:rPr>
          <w:noProof/>
          <w:vertAlign w:val="subscript"/>
        </w:rPr>
        <w:t>1-</w:t>
      </w:r>
      <w:r w:rsidRPr="00DF2A2B">
        <w:rPr>
          <w:i/>
          <w:noProof/>
          <w:vertAlign w:val="subscript"/>
        </w:rPr>
        <w:t>x</w:t>
      </w:r>
      <w:r w:rsidRPr="00DF2A2B">
        <w:rPr>
          <w:noProof/>
        </w:rPr>
        <w:t>(HCOO)</w:t>
      </w:r>
      <w:r w:rsidRPr="00DF2A2B">
        <w:rPr>
          <w:noProof/>
          <w:vertAlign w:val="subscript"/>
        </w:rPr>
        <w:t>3</w:t>
      </w:r>
      <w:r w:rsidRPr="00DF2A2B">
        <w:rPr>
          <w:noProof/>
        </w:rPr>
        <w:t xml:space="preserve"> Metal-Organic Frameworks. </w:t>
      </w:r>
      <w:r w:rsidRPr="00DF2A2B">
        <w:rPr>
          <w:i/>
          <w:noProof/>
        </w:rPr>
        <w:t>J. Am. Chem. Soc.</w:t>
      </w:r>
      <w:r w:rsidRPr="00DF2A2B">
        <w:rPr>
          <w:noProof/>
        </w:rPr>
        <w:t xml:space="preserve">, </w:t>
      </w:r>
      <w:r w:rsidRPr="00DF2A2B">
        <w:rPr>
          <w:b/>
          <w:noProof/>
        </w:rPr>
        <w:t>2016</w:t>
      </w:r>
      <w:r w:rsidRPr="00DF2A2B">
        <w:rPr>
          <w:noProof/>
        </w:rPr>
        <w:t xml:space="preserve">, </w:t>
      </w:r>
      <w:r w:rsidRPr="00DF2A2B">
        <w:rPr>
          <w:i/>
          <w:noProof/>
        </w:rPr>
        <w:t>138</w:t>
      </w:r>
      <w:r w:rsidRPr="00DF2A2B">
        <w:rPr>
          <w:noProof/>
        </w:rPr>
        <w:t>, 9393-9396.</w:t>
      </w:r>
      <w:bookmarkEnd w:id="936"/>
    </w:p>
    <w:p w14:paraId="2B4E5A99" w14:textId="77777777" w:rsidR="00DF2A2B" w:rsidRPr="00DF2A2B" w:rsidRDefault="00DF2A2B" w:rsidP="00DF2A2B">
      <w:pPr>
        <w:pStyle w:val="EndNoteBibliography"/>
        <w:rPr>
          <w:noProof/>
        </w:rPr>
      </w:pPr>
      <w:bookmarkStart w:id="937" w:name="_ENREF_129"/>
      <w:r w:rsidRPr="00DF2A2B">
        <w:rPr>
          <w:noProof/>
        </w:rPr>
        <w:t>[129]</w:t>
      </w:r>
      <w:r w:rsidRPr="00DF2A2B">
        <w:rPr>
          <w:noProof/>
        </w:rPr>
        <w:tab/>
        <w:t xml:space="preserve">Donlan, E. A.; Bostrom, H. L. B.; Geddes, H. S.; Reynolds, E. M.; Goodwin, A. L. Compositional Nanodomain Formation in Hybrid Formate Perovskites. </w:t>
      </w:r>
      <w:r w:rsidRPr="00DF2A2B">
        <w:rPr>
          <w:i/>
          <w:noProof/>
        </w:rPr>
        <w:t>Chem. Commun.</w:t>
      </w:r>
      <w:r w:rsidRPr="00DF2A2B">
        <w:rPr>
          <w:noProof/>
        </w:rPr>
        <w:t xml:space="preserve">, </w:t>
      </w:r>
      <w:r w:rsidRPr="00DF2A2B">
        <w:rPr>
          <w:b/>
          <w:noProof/>
        </w:rPr>
        <w:t>2017</w:t>
      </w:r>
      <w:r w:rsidRPr="00DF2A2B">
        <w:rPr>
          <w:noProof/>
        </w:rPr>
        <w:t xml:space="preserve">, </w:t>
      </w:r>
      <w:r w:rsidRPr="00DF2A2B">
        <w:rPr>
          <w:i/>
          <w:noProof/>
        </w:rPr>
        <w:t>53</w:t>
      </w:r>
      <w:r w:rsidRPr="00DF2A2B">
        <w:rPr>
          <w:noProof/>
        </w:rPr>
        <w:t>, 11233-11236.</w:t>
      </w:r>
      <w:bookmarkEnd w:id="937"/>
    </w:p>
    <w:p w14:paraId="12E62370" w14:textId="77777777" w:rsidR="00DF2A2B" w:rsidRPr="00DF2A2B" w:rsidRDefault="00DF2A2B" w:rsidP="00DF2A2B">
      <w:pPr>
        <w:pStyle w:val="EndNoteBibliography"/>
        <w:rPr>
          <w:noProof/>
        </w:rPr>
      </w:pPr>
      <w:bookmarkStart w:id="938" w:name="_ENREF_130"/>
      <w:r w:rsidRPr="00DF2A2B">
        <w:rPr>
          <w:noProof/>
        </w:rPr>
        <w:t>[130]</w:t>
      </w:r>
      <w:r w:rsidRPr="00DF2A2B">
        <w:rPr>
          <w:noProof/>
        </w:rPr>
        <w:tab/>
        <w:t>Bostrom, H. L. B.; Bruckmoser, J.; Goodwin, A. L. Ordered B-Site Vacancies in an ABX</w:t>
      </w:r>
      <w:r w:rsidRPr="00DF2A2B">
        <w:rPr>
          <w:noProof/>
          <w:vertAlign w:val="subscript"/>
        </w:rPr>
        <w:t>3</w:t>
      </w:r>
      <w:r w:rsidRPr="00DF2A2B">
        <w:rPr>
          <w:noProof/>
        </w:rPr>
        <w:t xml:space="preserve"> Formate Perovskite. </w:t>
      </w:r>
      <w:r w:rsidRPr="00DF2A2B">
        <w:rPr>
          <w:i/>
          <w:noProof/>
        </w:rPr>
        <w:t>J. Am. Chem. Soc.</w:t>
      </w:r>
      <w:r w:rsidRPr="00DF2A2B">
        <w:rPr>
          <w:noProof/>
        </w:rPr>
        <w:t xml:space="preserve">, </w:t>
      </w:r>
      <w:r w:rsidRPr="00DF2A2B">
        <w:rPr>
          <w:b/>
          <w:noProof/>
        </w:rPr>
        <w:t>2019</w:t>
      </w:r>
      <w:r w:rsidRPr="00DF2A2B">
        <w:rPr>
          <w:noProof/>
        </w:rPr>
        <w:t xml:space="preserve">, </w:t>
      </w:r>
      <w:r w:rsidRPr="00DF2A2B">
        <w:rPr>
          <w:i/>
          <w:noProof/>
        </w:rPr>
        <w:t>141</w:t>
      </w:r>
      <w:r w:rsidRPr="00DF2A2B">
        <w:rPr>
          <w:noProof/>
        </w:rPr>
        <w:t>, 17978-17982.</w:t>
      </w:r>
      <w:bookmarkEnd w:id="938"/>
    </w:p>
    <w:p w14:paraId="3EF51DB8" w14:textId="77777777" w:rsidR="00DF2A2B" w:rsidRPr="00DF2A2B" w:rsidRDefault="00DF2A2B" w:rsidP="00DF2A2B">
      <w:pPr>
        <w:pStyle w:val="EndNoteBibliography"/>
        <w:rPr>
          <w:noProof/>
        </w:rPr>
      </w:pPr>
      <w:bookmarkStart w:id="939" w:name="_ENREF_131"/>
      <w:r w:rsidRPr="00DF2A2B">
        <w:rPr>
          <w:noProof/>
        </w:rPr>
        <w:t>[131]</w:t>
      </w:r>
      <w:r w:rsidRPr="00DF2A2B">
        <w:rPr>
          <w:noProof/>
        </w:rPr>
        <w:tab/>
        <w:t>Mączka, M.; Gągor, A.; Hermanowicz, K.; Sieradzki, A.; Macalik, L.; Pikul, A. Structural, Magnetic and Phonon Properties of Cr</w:t>
      </w:r>
      <w:r w:rsidRPr="00DF2A2B">
        <w:rPr>
          <w:noProof/>
          <w:vertAlign w:val="superscript"/>
        </w:rPr>
        <w:t>III</w:t>
      </w:r>
      <w:r w:rsidRPr="00DF2A2B">
        <w:rPr>
          <w:noProof/>
        </w:rPr>
        <w:t>-Doped Perovskite Metal Formate Framework [(CH</w:t>
      </w:r>
      <w:r w:rsidRPr="00DF2A2B">
        <w:rPr>
          <w:noProof/>
          <w:vertAlign w:val="subscript"/>
        </w:rPr>
        <w:t>3</w:t>
      </w:r>
      <w:r w:rsidRPr="00DF2A2B">
        <w:rPr>
          <w:noProof/>
        </w:rPr>
        <w:t>)</w:t>
      </w:r>
      <w:r w:rsidRPr="00DF2A2B">
        <w:rPr>
          <w:noProof/>
          <w:vertAlign w:val="subscript"/>
        </w:rPr>
        <w:t>2</w:t>
      </w:r>
      <w:r w:rsidRPr="00DF2A2B">
        <w:rPr>
          <w:noProof/>
        </w:rPr>
        <w:t>NH</w:t>
      </w:r>
      <w:r w:rsidRPr="00DF2A2B">
        <w:rPr>
          <w:noProof/>
          <w:vertAlign w:val="subscript"/>
        </w:rPr>
        <w:t>2</w:t>
      </w:r>
      <w:r w:rsidRPr="00DF2A2B">
        <w:rPr>
          <w:noProof/>
        </w:rPr>
        <w:t>][Mn(HCOO)</w:t>
      </w:r>
      <w:r w:rsidRPr="00DF2A2B">
        <w:rPr>
          <w:noProof/>
          <w:vertAlign w:val="subscript"/>
        </w:rPr>
        <w:t>3</w:t>
      </w:r>
      <w:r w:rsidRPr="00DF2A2B">
        <w:rPr>
          <w:noProof/>
        </w:rPr>
        <w:t xml:space="preserve">]. </w:t>
      </w:r>
      <w:r w:rsidRPr="00DF2A2B">
        <w:rPr>
          <w:i/>
          <w:noProof/>
        </w:rPr>
        <w:t>J. Solid State Chem.</w:t>
      </w:r>
      <w:r w:rsidRPr="00DF2A2B">
        <w:rPr>
          <w:noProof/>
        </w:rPr>
        <w:t xml:space="preserve">, </w:t>
      </w:r>
      <w:r w:rsidRPr="00DF2A2B">
        <w:rPr>
          <w:b/>
          <w:noProof/>
        </w:rPr>
        <w:t>2016</w:t>
      </w:r>
      <w:r w:rsidRPr="00DF2A2B">
        <w:rPr>
          <w:noProof/>
        </w:rPr>
        <w:t xml:space="preserve">, </w:t>
      </w:r>
      <w:r w:rsidRPr="00DF2A2B">
        <w:rPr>
          <w:i/>
          <w:noProof/>
        </w:rPr>
        <w:t>237</w:t>
      </w:r>
      <w:r w:rsidRPr="00DF2A2B">
        <w:rPr>
          <w:noProof/>
        </w:rPr>
        <w:t>, 150-158.</w:t>
      </w:r>
      <w:bookmarkEnd w:id="939"/>
    </w:p>
    <w:p w14:paraId="2F33E784" w14:textId="77777777" w:rsidR="00DF2A2B" w:rsidRPr="00DF2A2B" w:rsidRDefault="00DF2A2B" w:rsidP="00DF2A2B">
      <w:pPr>
        <w:pStyle w:val="EndNoteBibliography"/>
        <w:rPr>
          <w:noProof/>
        </w:rPr>
      </w:pPr>
      <w:bookmarkStart w:id="940" w:name="_ENREF_132"/>
      <w:r w:rsidRPr="00DF2A2B">
        <w:rPr>
          <w:noProof/>
        </w:rPr>
        <w:t>[132]</w:t>
      </w:r>
      <w:r w:rsidRPr="00DF2A2B">
        <w:rPr>
          <w:noProof/>
        </w:rPr>
        <w:tab/>
        <w:t xml:space="preserve">Mączka, M.; Sieradzki, A.; Bondzior, B.; Dereń, P.; Hanuza, J.; Hermanowicz, K. Effect of Aliovalent Doping on the Properties of Perovskite-Like Multiferroic Formates. </w:t>
      </w:r>
      <w:r w:rsidRPr="00DF2A2B">
        <w:rPr>
          <w:i/>
          <w:noProof/>
        </w:rPr>
        <w:t>J Mater. Chem. C</w:t>
      </w:r>
      <w:r w:rsidRPr="00DF2A2B">
        <w:rPr>
          <w:noProof/>
        </w:rPr>
        <w:t xml:space="preserve">, </w:t>
      </w:r>
      <w:r w:rsidRPr="00DF2A2B">
        <w:rPr>
          <w:b/>
          <w:noProof/>
        </w:rPr>
        <w:t>2015</w:t>
      </w:r>
      <w:r w:rsidRPr="00DF2A2B">
        <w:rPr>
          <w:noProof/>
        </w:rPr>
        <w:t xml:space="preserve">, </w:t>
      </w:r>
      <w:r w:rsidRPr="00DF2A2B">
        <w:rPr>
          <w:i/>
          <w:noProof/>
        </w:rPr>
        <w:t>3</w:t>
      </w:r>
      <w:r w:rsidRPr="00DF2A2B">
        <w:rPr>
          <w:noProof/>
        </w:rPr>
        <w:t>, 9337-9345.</w:t>
      </w:r>
      <w:bookmarkEnd w:id="940"/>
    </w:p>
    <w:p w14:paraId="06AA6B45" w14:textId="77777777" w:rsidR="00DF2A2B" w:rsidRPr="00DF2A2B" w:rsidRDefault="00DF2A2B" w:rsidP="00DF2A2B">
      <w:pPr>
        <w:pStyle w:val="EndNoteBibliography"/>
        <w:rPr>
          <w:noProof/>
        </w:rPr>
      </w:pPr>
      <w:bookmarkStart w:id="941" w:name="_ENREF_133"/>
      <w:r w:rsidRPr="00DF2A2B">
        <w:rPr>
          <w:noProof/>
        </w:rPr>
        <w:t>[133]</w:t>
      </w:r>
      <w:r w:rsidRPr="00DF2A2B">
        <w:rPr>
          <w:noProof/>
        </w:rPr>
        <w:tab/>
        <w:t xml:space="preserve">Shang, R.; Wang, Z.-M.; Gao, S., The 13th International Conference on Molecule-based Magnetism, Florida, United States, </w:t>
      </w:r>
      <w:r w:rsidRPr="00DF2A2B">
        <w:rPr>
          <w:b/>
          <w:noProof/>
        </w:rPr>
        <w:t>October, 2012</w:t>
      </w:r>
      <w:r w:rsidRPr="00DF2A2B">
        <w:rPr>
          <w:noProof/>
        </w:rPr>
        <w:t>.</w:t>
      </w:r>
      <w:bookmarkEnd w:id="941"/>
    </w:p>
    <w:p w14:paraId="4DEDD482" w14:textId="77777777" w:rsidR="00DF2A2B" w:rsidRPr="00DF2A2B" w:rsidRDefault="00DF2A2B" w:rsidP="00DF2A2B">
      <w:pPr>
        <w:pStyle w:val="EndNoteBibliography"/>
        <w:rPr>
          <w:noProof/>
        </w:rPr>
      </w:pPr>
      <w:bookmarkStart w:id="942" w:name="_ENREF_134"/>
      <w:r w:rsidRPr="00DF2A2B">
        <w:rPr>
          <w:noProof/>
        </w:rPr>
        <w:t>[134]</w:t>
      </w:r>
      <w:r w:rsidRPr="00DF2A2B">
        <w:rPr>
          <w:noProof/>
        </w:rPr>
        <w:tab/>
        <w:t>Kieslich, G.; Kumagai, S.; Forse, A. C.; Sun, S.; Henke, S.; Yamashita, M.; Grey, C. P.; Cheetham, A. K. Tuneable Mechanical and Dynamical Properties in the Ferroelectric Perovskite Solid Solution [NH</w:t>
      </w:r>
      <w:r w:rsidRPr="00DF2A2B">
        <w:rPr>
          <w:noProof/>
          <w:vertAlign w:val="subscript"/>
        </w:rPr>
        <w:t>3</w:t>
      </w:r>
      <w:r w:rsidRPr="00DF2A2B">
        <w:rPr>
          <w:noProof/>
        </w:rPr>
        <w:t>NH</w:t>
      </w:r>
      <w:r w:rsidRPr="00DF2A2B">
        <w:rPr>
          <w:noProof/>
          <w:vertAlign w:val="subscript"/>
        </w:rPr>
        <w:t>2</w:t>
      </w:r>
      <w:r w:rsidRPr="00DF2A2B">
        <w:rPr>
          <w:noProof/>
        </w:rPr>
        <w:t>]</w:t>
      </w:r>
      <w:r w:rsidRPr="00DF2A2B">
        <w:rPr>
          <w:noProof/>
          <w:vertAlign w:val="subscript"/>
        </w:rPr>
        <w:t>1-</w:t>
      </w:r>
      <w:r w:rsidRPr="00DF2A2B">
        <w:rPr>
          <w:i/>
          <w:noProof/>
          <w:vertAlign w:val="subscript"/>
        </w:rPr>
        <w:t>x</w:t>
      </w:r>
      <w:r w:rsidRPr="00DF2A2B">
        <w:rPr>
          <w:noProof/>
        </w:rPr>
        <w:t>[NH</w:t>
      </w:r>
      <w:r w:rsidRPr="00DF2A2B">
        <w:rPr>
          <w:noProof/>
          <w:vertAlign w:val="subscript"/>
        </w:rPr>
        <w:t>3</w:t>
      </w:r>
      <w:r w:rsidRPr="00DF2A2B">
        <w:rPr>
          <w:noProof/>
        </w:rPr>
        <w:t>OH]</w:t>
      </w:r>
      <w:r w:rsidRPr="00DF2A2B">
        <w:rPr>
          <w:i/>
          <w:noProof/>
          <w:vertAlign w:val="subscript"/>
        </w:rPr>
        <w:t>x</w:t>
      </w:r>
      <w:r w:rsidRPr="00DF2A2B">
        <w:rPr>
          <w:noProof/>
        </w:rPr>
        <w:t>Zn(HCOO)</w:t>
      </w:r>
      <w:r w:rsidRPr="00DF2A2B">
        <w:rPr>
          <w:noProof/>
          <w:vertAlign w:val="subscript"/>
        </w:rPr>
        <w:t>3</w:t>
      </w:r>
      <w:r w:rsidRPr="00DF2A2B">
        <w:rPr>
          <w:noProof/>
        </w:rPr>
        <w:t xml:space="preserve">. </w:t>
      </w:r>
      <w:r w:rsidRPr="00DF2A2B">
        <w:rPr>
          <w:i/>
          <w:noProof/>
        </w:rPr>
        <w:t>Chem. Sci.</w:t>
      </w:r>
      <w:r w:rsidRPr="00DF2A2B">
        <w:rPr>
          <w:noProof/>
        </w:rPr>
        <w:t xml:space="preserve">, </w:t>
      </w:r>
      <w:r w:rsidRPr="00DF2A2B">
        <w:rPr>
          <w:b/>
          <w:noProof/>
        </w:rPr>
        <w:t>2016</w:t>
      </w:r>
      <w:r w:rsidRPr="00DF2A2B">
        <w:rPr>
          <w:noProof/>
        </w:rPr>
        <w:t xml:space="preserve">, </w:t>
      </w:r>
      <w:r w:rsidRPr="00DF2A2B">
        <w:rPr>
          <w:i/>
          <w:noProof/>
        </w:rPr>
        <w:t>7</w:t>
      </w:r>
      <w:r w:rsidRPr="00DF2A2B">
        <w:rPr>
          <w:noProof/>
        </w:rPr>
        <w:t>, 5108-5112.</w:t>
      </w:r>
      <w:bookmarkEnd w:id="942"/>
    </w:p>
    <w:p w14:paraId="324A22C2" w14:textId="77777777" w:rsidR="00DF2A2B" w:rsidRPr="00DF2A2B" w:rsidRDefault="00DF2A2B" w:rsidP="00DF2A2B">
      <w:pPr>
        <w:pStyle w:val="EndNoteBibliography"/>
        <w:rPr>
          <w:noProof/>
        </w:rPr>
      </w:pPr>
      <w:bookmarkStart w:id="943" w:name="_ENREF_135"/>
      <w:r w:rsidRPr="00DF2A2B">
        <w:rPr>
          <w:noProof/>
        </w:rPr>
        <w:t>[135]</w:t>
      </w:r>
      <w:r w:rsidRPr="00DF2A2B">
        <w:rPr>
          <w:noProof/>
        </w:rPr>
        <w:tab/>
        <w:t xml:space="preserve">George, S. SHELX for Macromolecules. </w:t>
      </w:r>
      <w:r w:rsidRPr="00DF2A2B">
        <w:rPr>
          <w:b/>
          <w:noProof/>
        </w:rPr>
        <w:t>1997</w:t>
      </w:r>
      <w:r w:rsidRPr="00DF2A2B">
        <w:rPr>
          <w:noProof/>
        </w:rPr>
        <w:t>.</w:t>
      </w:r>
      <w:bookmarkEnd w:id="943"/>
    </w:p>
    <w:p w14:paraId="40296231" w14:textId="77777777" w:rsidR="00DF2A2B" w:rsidRPr="00DF2A2B" w:rsidRDefault="00DF2A2B" w:rsidP="00DF2A2B">
      <w:pPr>
        <w:pStyle w:val="EndNoteBibliography"/>
        <w:rPr>
          <w:noProof/>
        </w:rPr>
      </w:pPr>
      <w:bookmarkStart w:id="944" w:name="_ENREF_136"/>
      <w:r w:rsidRPr="00DF2A2B">
        <w:rPr>
          <w:noProof/>
        </w:rPr>
        <w:t>[136]</w:t>
      </w:r>
      <w:r w:rsidRPr="00DF2A2B">
        <w:rPr>
          <w:noProof/>
        </w:rPr>
        <w:tab/>
        <w:t>Mączka, M.; Ciupa, A.; Gągor, A.; Sieradzki, A.; Pikul, A.; Ptak, M. Structural, Magnetic and Dielectric Properties of Two Novel Mixed-Valence Iron</w:t>
      </w:r>
      <w:r w:rsidRPr="00DF2A2B">
        <w:rPr>
          <w:noProof/>
          <w:vertAlign w:val="superscript"/>
        </w:rPr>
        <w:t>II</w:t>
      </w:r>
      <w:r w:rsidRPr="00DF2A2B">
        <w:rPr>
          <w:noProof/>
        </w:rPr>
        <w:t>–Iron</w:t>
      </w:r>
      <w:r w:rsidRPr="00DF2A2B">
        <w:rPr>
          <w:noProof/>
          <w:vertAlign w:val="superscript"/>
        </w:rPr>
        <w:t>III</w:t>
      </w:r>
      <w:r w:rsidRPr="00DF2A2B">
        <w:rPr>
          <w:noProof/>
        </w:rPr>
        <w:t xml:space="preserve"> Metal Formate Frameworks. </w:t>
      </w:r>
      <w:r w:rsidRPr="00DF2A2B">
        <w:rPr>
          <w:i/>
          <w:noProof/>
        </w:rPr>
        <w:t>J Mater. Chem. C</w:t>
      </w:r>
      <w:r w:rsidRPr="00DF2A2B">
        <w:rPr>
          <w:noProof/>
        </w:rPr>
        <w:t xml:space="preserve">, </w:t>
      </w:r>
      <w:r w:rsidRPr="00DF2A2B">
        <w:rPr>
          <w:b/>
          <w:noProof/>
        </w:rPr>
        <w:t>2016</w:t>
      </w:r>
      <w:r w:rsidRPr="00DF2A2B">
        <w:rPr>
          <w:noProof/>
        </w:rPr>
        <w:t xml:space="preserve">, </w:t>
      </w:r>
      <w:r w:rsidRPr="00DF2A2B">
        <w:rPr>
          <w:i/>
          <w:noProof/>
        </w:rPr>
        <w:t>4</w:t>
      </w:r>
      <w:r w:rsidRPr="00DF2A2B">
        <w:rPr>
          <w:noProof/>
        </w:rPr>
        <w:t>, 1186-1193.</w:t>
      </w:r>
      <w:bookmarkEnd w:id="944"/>
    </w:p>
    <w:p w14:paraId="2041A543" w14:textId="77777777" w:rsidR="00DF2A2B" w:rsidRPr="00DF2A2B" w:rsidRDefault="00DF2A2B" w:rsidP="00DF2A2B">
      <w:pPr>
        <w:pStyle w:val="EndNoteBibliography"/>
        <w:rPr>
          <w:noProof/>
        </w:rPr>
      </w:pPr>
      <w:bookmarkStart w:id="945" w:name="_ENREF_137"/>
      <w:r w:rsidRPr="00DF2A2B">
        <w:rPr>
          <w:noProof/>
        </w:rPr>
        <w:t>[137]</w:t>
      </w:r>
      <w:r w:rsidRPr="00DF2A2B">
        <w:rPr>
          <w:noProof/>
        </w:rPr>
        <w:tab/>
        <w:t>Mączka, M.; Gągor, A.; Pikul, A.; Trzebiatowska, M. Vibrational and Magnetic Properties of [C</w:t>
      </w:r>
      <w:r w:rsidRPr="00DF2A2B">
        <w:rPr>
          <w:noProof/>
          <w:vertAlign w:val="subscript"/>
        </w:rPr>
        <w:t>2</w:t>
      </w:r>
      <w:r w:rsidRPr="00DF2A2B">
        <w:rPr>
          <w:noProof/>
        </w:rPr>
        <w:t>H</w:t>
      </w:r>
      <w:r w:rsidRPr="00DF2A2B">
        <w:rPr>
          <w:noProof/>
          <w:vertAlign w:val="subscript"/>
        </w:rPr>
        <w:t>5</w:t>
      </w:r>
      <w:r w:rsidRPr="00DF2A2B">
        <w:rPr>
          <w:noProof/>
        </w:rPr>
        <w:t>NH</w:t>
      </w:r>
      <w:r w:rsidRPr="00DF2A2B">
        <w:rPr>
          <w:noProof/>
          <w:vertAlign w:val="subscript"/>
        </w:rPr>
        <w:t>3</w:t>
      </w:r>
      <w:r w:rsidRPr="00DF2A2B">
        <w:rPr>
          <w:noProof/>
        </w:rPr>
        <w:t>][Fe</w:t>
      </w:r>
      <w:r w:rsidRPr="00DF2A2B">
        <w:rPr>
          <w:noProof/>
          <w:vertAlign w:val="superscript"/>
        </w:rPr>
        <w:t>III</w:t>
      </w:r>
      <w:r w:rsidRPr="00DF2A2B">
        <w:rPr>
          <w:noProof/>
        </w:rPr>
        <w:t>M</w:t>
      </w:r>
      <w:r w:rsidRPr="00DF2A2B">
        <w:rPr>
          <w:noProof/>
          <w:vertAlign w:val="superscript"/>
        </w:rPr>
        <w:t>II</w:t>
      </w:r>
      <w:r w:rsidRPr="00DF2A2B">
        <w:rPr>
          <w:noProof/>
        </w:rPr>
        <w:t>(HCOO)</w:t>
      </w:r>
      <w:r w:rsidRPr="00DF2A2B">
        <w:rPr>
          <w:noProof/>
          <w:vertAlign w:val="subscript"/>
        </w:rPr>
        <w:t>6</w:t>
      </w:r>
      <w:r w:rsidRPr="00DF2A2B">
        <w:rPr>
          <w:noProof/>
        </w:rPr>
        <w:t>] (M = Mn, Ni) and [C</w:t>
      </w:r>
      <w:r w:rsidRPr="00DF2A2B">
        <w:rPr>
          <w:noProof/>
          <w:vertAlign w:val="subscript"/>
        </w:rPr>
        <w:t>2</w:t>
      </w:r>
      <w:r w:rsidRPr="00DF2A2B">
        <w:rPr>
          <w:noProof/>
        </w:rPr>
        <w:t>H</w:t>
      </w:r>
      <w:r w:rsidRPr="00DF2A2B">
        <w:rPr>
          <w:noProof/>
          <w:vertAlign w:val="subscript"/>
        </w:rPr>
        <w:t>5</w:t>
      </w:r>
      <w:r w:rsidRPr="00DF2A2B">
        <w:rPr>
          <w:noProof/>
        </w:rPr>
        <w:t>NH</w:t>
      </w:r>
      <w:r w:rsidRPr="00DF2A2B">
        <w:rPr>
          <w:noProof/>
          <w:vertAlign w:val="subscript"/>
        </w:rPr>
        <w:t>3</w:t>
      </w:r>
      <w:r w:rsidRPr="00DF2A2B">
        <w:rPr>
          <w:noProof/>
        </w:rPr>
        <w:t>][Cr</w:t>
      </w:r>
      <w:r w:rsidRPr="00DF2A2B">
        <w:rPr>
          <w:noProof/>
          <w:vertAlign w:val="superscript"/>
        </w:rPr>
        <w:t>III</w:t>
      </w:r>
      <w:r w:rsidRPr="00DF2A2B">
        <w:rPr>
          <w:noProof/>
        </w:rPr>
        <w:t>Mn</w:t>
      </w:r>
      <w:r w:rsidRPr="00DF2A2B">
        <w:rPr>
          <w:noProof/>
          <w:vertAlign w:val="superscript"/>
        </w:rPr>
        <w:t>II</w:t>
      </w:r>
      <w:r w:rsidRPr="00DF2A2B">
        <w:rPr>
          <w:noProof/>
        </w:rPr>
        <w:t>(HCOO)</w:t>
      </w:r>
      <w:r w:rsidRPr="00DF2A2B">
        <w:rPr>
          <w:noProof/>
          <w:vertAlign w:val="subscript"/>
        </w:rPr>
        <w:t>6</w:t>
      </w:r>
      <w:r w:rsidRPr="00DF2A2B">
        <w:rPr>
          <w:noProof/>
        </w:rPr>
        <w:t xml:space="preserve">] framework compounds. </w:t>
      </w:r>
      <w:r w:rsidRPr="00DF2A2B">
        <w:rPr>
          <w:i/>
          <w:noProof/>
        </w:rPr>
        <w:t>Vib. Spectrosc.</w:t>
      </w:r>
      <w:r w:rsidRPr="00DF2A2B">
        <w:rPr>
          <w:noProof/>
        </w:rPr>
        <w:t xml:space="preserve">, </w:t>
      </w:r>
      <w:r w:rsidRPr="00DF2A2B">
        <w:rPr>
          <w:b/>
          <w:noProof/>
        </w:rPr>
        <w:t>2017</w:t>
      </w:r>
      <w:r w:rsidRPr="00DF2A2B">
        <w:rPr>
          <w:noProof/>
        </w:rPr>
        <w:t xml:space="preserve">, </w:t>
      </w:r>
      <w:r w:rsidRPr="00DF2A2B">
        <w:rPr>
          <w:i/>
          <w:noProof/>
        </w:rPr>
        <w:t>90</w:t>
      </w:r>
      <w:r w:rsidRPr="00DF2A2B">
        <w:rPr>
          <w:noProof/>
        </w:rPr>
        <w:t>, 74-80.</w:t>
      </w:r>
      <w:bookmarkEnd w:id="945"/>
    </w:p>
    <w:p w14:paraId="64339BF1" w14:textId="77777777" w:rsidR="00DF2A2B" w:rsidRPr="00DF2A2B" w:rsidRDefault="00DF2A2B" w:rsidP="00DF2A2B">
      <w:pPr>
        <w:pStyle w:val="EndNoteBibliography"/>
        <w:rPr>
          <w:noProof/>
        </w:rPr>
      </w:pPr>
      <w:bookmarkStart w:id="946" w:name="_ENREF_138"/>
      <w:r w:rsidRPr="00DF2A2B">
        <w:rPr>
          <w:noProof/>
        </w:rPr>
        <w:t>[138]</w:t>
      </w:r>
      <w:r w:rsidRPr="00DF2A2B">
        <w:rPr>
          <w:noProof/>
        </w:rPr>
        <w:tab/>
        <w:t>Wang, K.; Xiong, J. B.; Xia, B.; Wang, Q. L.; Tong, Y. Z.; Ma, Y.; Wang, Z. M.; Gao, S. Alkylamine-Templated Niccolite Frameworks of [Ga</w:t>
      </w:r>
      <w:r w:rsidRPr="00DF2A2B">
        <w:rPr>
          <w:noProof/>
          <w:vertAlign w:val="superscript"/>
        </w:rPr>
        <w:t>III</w:t>
      </w:r>
      <w:r w:rsidRPr="00DF2A2B">
        <w:rPr>
          <w:noProof/>
        </w:rPr>
        <w:t>M</w:t>
      </w:r>
      <w:r w:rsidRPr="00DF2A2B">
        <w:rPr>
          <w:noProof/>
          <w:vertAlign w:val="superscript"/>
        </w:rPr>
        <w:t>II</w:t>
      </w:r>
      <w:r w:rsidRPr="00DF2A2B">
        <w:rPr>
          <w:noProof/>
        </w:rPr>
        <w:t>(HCOO)</w:t>
      </w:r>
      <w:r w:rsidRPr="00DF2A2B">
        <w:rPr>
          <w:noProof/>
          <w:vertAlign w:val="subscript"/>
        </w:rPr>
        <w:t>6</w:t>
      </w:r>
      <w:r w:rsidRPr="00DF2A2B">
        <w:rPr>
          <w:noProof/>
        </w:rPr>
        <w:t>]</w:t>
      </w:r>
      <w:r w:rsidRPr="00DF2A2B">
        <w:rPr>
          <w:noProof/>
          <w:vertAlign w:val="superscript"/>
        </w:rPr>
        <w:t>-</w:t>
      </w:r>
      <w:r w:rsidRPr="00DF2A2B">
        <w:rPr>
          <w:noProof/>
        </w:rPr>
        <w:t xml:space="preserve"> (M = Fe, Ni): Structure, Magnetism, and Dielectricity. </w:t>
      </w:r>
      <w:r w:rsidRPr="00DF2A2B">
        <w:rPr>
          <w:i/>
          <w:noProof/>
        </w:rPr>
        <w:t>Inorg. Chem.</w:t>
      </w:r>
      <w:r w:rsidRPr="00DF2A2B">
        <w:rPr>
          <w:noProof/>
        </w:rPr>
        <w:t xml:space="preserve">, </w:t>
      </w:r>
      <w:r w:rsidRPr="00DF2A2B">
        <w:rPr>
          <w:b/>
          <w:noProof/>
        </w:rPr>
        <w:t>2018</w:t>
      </w:r>
      <w:r w:rsidRPr="00DF2A2B">
        <w:rPr>
          <w:noProof/>
        </w:rPr>
        <w:t xml:space="preserve">, </w:t>
      </w:r>
      <w:r w:rsidRPr="00DF2A2B">
        <w:rPr>
          <w:i/>
          <w:noProof/>
        </w:rPr>
        <w:t>57</w:t>
      </w:r>
      <w:r w:rsidRPr="00DF2A2B">
        <w:rPr>
          <w:noProof/>
        </w:rPr>
        <w:t>, 3941-3947.</w:t>
      </w:r>
      <w:bookmarkEnd w:id="946"/>
    </w:p>
    <w:p w14:paraId="0B470834" w14:textId="77777777" w:rsidR="00DF2A2B" w:rsidRPr="00DF2A2B" w:rsidRDefault="00DF2A2B" w:rsidP="00DF2A2B">
      <w:pPr>
        <w:pStyle w:val="EndNoteBibliography"/>
        <w:rPr>
          <w:noProof/>
        </w:rPr>
      </w:pPr>
      <w:bookmarkStart w:id="947" w:name="_ENREF_139"/>
      <w:r w:rsidRPr="00DF2A2B">
        <w:rPr>
          <w:noProof/>
        </w:rPr>
        <w:t>[139]</w:t>
      </w:r>
      <w:r w:rsidRPr="00DF2A2B">
        <w:rPr>
          <w:noProof/>
        </w:rPr>
        <w:tab/>
        <w:t xml:space="preserve">Wang, Z.; Hu, L.; Lin, L.; Han, Y.; Hao, N.; Xu, J.; Chen, Q.; Qu, Z. Defect-Induced Ferromagnetism in a S = 1/2 Quasi-One-Dimensional Heisenberg Antiferromagnetic Chain Compound. </w:t>
      </w:r>
      <w:r w:rsidRPr="00DF2A2B">
        <w:rPr>
          <w:i/>
          <w:noProof/>
        </w:rPr>
        <w:t>Sci. Rep.</w:t>
      </w:r>
      <w:r w:rsidRPr="00DF2A2B">
        <w:rPr>
          <w:noProof/>
        </w:rPr>
        <w:t xml:space="preserve">, </w:t>
      </w:r>
      <w:r w:rsidRPr="00DF2A2B">
        <w:rPr>
          <w:b/>
          <w:noProof/>
        </w:rPr>
        <w:t>2021</w:t>
      </w:r>
      <w:r w:rsidRPr="00DF2A2B">
        <w:rPr>
          <w:noProof/>
        </w:rPr>
        <w:t xml:space="preserve">, </w:t>
      </w:r>
      <w:r w:rsidRPr="00DF2A2B">
        <w:rPr>
          <w:i/>
          <w:noProof/>
        </w:rPr>
        <w:t>11</w:t>
      </w:r>
      <w:r w:rsidRPr="00DF2A2B">
        <w:rPr>
          <w:noProof/>
        </w:rPr>
        <w:t>, 14442.</w:t>
      </w:r>
      <w:bookmarkEnd w:id="947"/>
    </w:p>
    <w:p w14:paraId="7D19CBA0" w14:textId="77777777" w:rsidR="00DF2A2B" w:rsidRPr="00DF2A2B" w:rsidRDefault="00DF2A2B" w:rsidP="00DF2A2B">
      <w:pPr>
        <w:pStyle w:val="EndNoteBibliography"/>
        <w:rPr>
          <w:noProof/>
        </w:rPr>
      </w:pPr>
      <w:bookmarkStart w:id="948" w:name="_ENREF_140"/>
      <w:r w:rsidRPr="00DF2A2B">
        <w:rPr>
          <w:noProof/>
        </w:rPr>
        <w:lastRenderedPageBreak/>
        <w:t>[140]</w:t>
      </w:r>
      <w:r w:rsidRPr="00DF2A2B">
        <w:rPr>
          <w:noProof/>
        </w:rPr>
        <w:tab/>
        <w:t>Scatena, R.; Johnson, R. D.; Manuel, P.; Macchi, P. Formate-Mediated Magnetic Superexchange in the Model Hybrid Perovskite [(CH</w:t>
      </w:r>
      <w:r w:rsidRPr="00DF2A2B">
        <w:rPr>
          <w:noProof/>
          <w:vertAlign w:val="subscript"/>
        </w:rPr>
        <w:t>3</w:t>
      </w:r>
      <w:r w:rsidRPr="00DF2A2B">
        <w:rPr>
          <w:noProof/>
        </w:rPr>
        <w:t>)</w:t>
      </w:r>
      <w:r w:rsidRPr="00DF2A2B">
        <w:rPr>
          <w:noProof/>
          <w:vertAlign w:val="subscript"/>
        </w:rPr>
        <w:t>2</w:t>
      </w:r>
      <w:r w:rsidRPr="00DF2A2B">
        <w:rPr>
          <w:noProof/>
        </w:rPr>
        <w:t>NH</w:t>
      </w:r>
      <w:r w:rsidRPr="00DF2A2B">
        <w:rPr>
          <w:noProof/>
          <w:vertAlign w:val="subscript"/>
        </w:rPr>
        <w:t>2</w:t>
      </w:r>
      <w:r w:rsidRPr="00DF2A2B">
        <w:rPr>
          <w:noProof/>
        </w:rPr>
        <w:t>]Cu(HCOO)</w:t>
      </w:r>
      <w:r w:rsidRPr="00DF2A2B">
        <w:rPr>
          <w:noProof/>
          <w:vertAlign w:val="subscript"/>
        </w:rPr>
        <w:t>3</w:t>
      </w:r>
      <w:r w:rsidRPr="00DF2A2B">
        <w:rPr>
          <w:noProof/>
        </w:rPr>
        <w:t xml:space="preserve">. </w:t>
      </w:r>
      <w:r w:rsidRPr="00DF2A2B">
        <w:rPr>
          <w:i/>
          <w:noProof/>
        </w:rPr>
        <w:t>J Mater. Chem. C</w:t>
      </w:r>
      <w:r w:rsidRPr="00DF2A2B">
        <w:rPr>
          <w:noProof/>
        </w:rPr>
        <w:t xml:space="preserve">, </w:t>
      </w:r>
      <w:r w:rsidRPr="00DF2A2B">
        <w:rPr>
          <w:b/>
          <w:noProof/>
        </w:rPr>
        <w:t>2020</w:t>
      </w:r>
      <w:r w:rsidRPr="00DF2A2B">
        <w:rPr>
          <w:noProof/>
        </w:rPr>
        <w:t xml:space="preserve">, </w:t>
      </w:r>
      <w:r w:rsidRPr="00DF2A2B">
        <w:rPr>
          <w:i/>
          <w:noProof/>
        </w:rPr>
        <w:t>8</w:t>
      </w:r>
      <w:r w:rsidRPr="00DF2A2B">
        <w:rPr>
          <w:noProof/>
        </w:rPr>
        <w:t>, 12840-12847.</w:t>
      </w:r>
      <w:bookmarkEnd w:id="948"/>
    </w:p>
    <w:p w14:paraId="2AB8A03D" w14:textId="77777777" w:rsidR="00DF2A2B" w:rsidRPr="00DF2A2B" w:rsidRDefault="00DF2A2B" w:rsidP="00DF2A2B">
      <w:pPr>
        <w:pStyle w:val="EndNoteBibliography"/>
        <w:rPr>
          <w:noProof/>
        </w:rPr>
      </w:pPr>
      <w:bookmarkStart w:id="949" w:name="_ENREF_141"/>
      <w:r w:rsidRPr="00DF2A2B">
        <w:rPr>
          <w:noProof/>
        </w:rPr>
        <w:t>[141]</w:t>
      </w:r>
      <w:r w:rsidRPr="00DF2A2B">
        <w:rPr>
          <w:noProof/>
        </w:rPr>
        <w:tab/>
        <w:t>Sletten, E.; Jensen, L. H. The Crystal Structure of Dimethylammonium Copper(II) Formate, NH</w:t>
      </w:r>
      <w:r w:rsidRPr="00DF2A2B">
        <w:rPr>
          <w:noProof/>
          <w:vertAlign w:val="subscript"/>
        </w:rPr>
        <w:t>2</w:t>
      </w:r>
      <w:r w:rsidRPr="00DF2A2B">
        <w:rPr>
          <w:noProof/>
        </w:rPr>
        <w:t>(CH</w:t>
      </w:r>
      <w:r w:rsidRPr="00DF2A2B">
        <w:rPr>
          <w:noProof/>
          <w:vertAlign w:val="subscript"/>
        </w:rPr>
        <w:t>2</w:t>
      </w:r>
      <w:r w:rsidRPr="00DF2A2B">
        <w:rPr>
          <w:noProof/>
        </w:rPr>
        <w:t>)</w:t>
      </w:r>
      <w:r w:rsidRPr="00DF2A2B">
        <w:rPr>
          <w:noProof/>
          <w:vertAlign w:val="subscript"/>
        </w:rPr>
        <w:t>2</w:t>
      </w:r>
      <w:r w:rsidRPr="00DF2A2B">
        <w:rPr>
          <w:noProof/>
        </w:rPr>
        <w:t>[Cu(OOCH)</w:t>
      </w:r>
      <w:r w:rsidRPr="00DF2A2B">
        <w:rPr>
          <w:noProof/>
          <w:vertAlign w:val="subscript"/>
        </w:rPr>
        <w:t>3</w:t>
      </w:r>
      <w:r w:rsidRPr="00DF2A2B">
        <w:rPr>
          <w:noProof/>
        </w:rPr>
        <w:t xml:space="preserve">]. </w:t>
      </w:r>
      <w:r w:rsidRPr="00DF2A2B">
        <w:rPr>
          <w:i/>
          <w:noProof/>
        </w:rPr>
        <w:t>Acta Crystallogr. B</w:t>
      </w:r>
      <w:r w:rsidRPr="00DF2A2B">
        <w:rPr>
          <w:noProof/>
        </w:rPr>
        <w:t xml:space="preserve">, </w:t>
      </w:r>
      <w:r w:rsidRPr="00DF2A2B">
        <w:rPr>
          <w:b/>
          <w:noProof/>
        </w:rPr>
        <w:t>1973</w:t>
      </w:r>
      <w:r w:rsidRPr="00DF2A2B">
        <w:rPr>
          <w:noProof/>
        </w:rPr>
        <w:t xml:space="preserve">, </w:t>
      </w:r>
      <w:r w:rsidRPr="00DF2A2B">
        <w:rPr>
          <w:i/>
          <w:noProof/>
        </w:rPr>
        <w:t>29</w:t>
      </w:r>
      <w:r w:rsidRPr="00DF2A2B">
        <w:rPr>
          <w:noProof/>
        </w:rPr>
        <w:t>, 1752-1756.</w:t>
      </w:r>
      <w:bookmarkEnd w:id="949"/>
    </w:p>
    <w:p w14:paraId="366D6B47" w14:textId="77777777" w:rsidR="00DF2A2B" w:rsidRPr="00DF2A2B" w:rsidRDefault="00DF2A2B" w:rsidP="00DF2A2B">
      <w:pPr>
        <w:pStyle w:val="EndNoteBibliography"/>
        <w:rPr>
          <w:noProof/>
        </w:rPr>
      </w:pPr>
      <w:bookmarkStart w:id="950" w:name="_ENREF_142"/>
      <w:r w:rsidRPr="00DF2A2B">
        <w:rPr>
          <w:noProof/>
        </w:rPr>
        <w:t>[142]</w:t>
      </w:r>
      <w:r w:rsidRPr="00DF2A2B">
        <w:rPr>
          <w:noProof/>
        </w:rPr>
        <w:tab/>
        <w:t>Baker, P. J.; Lancaster, T.; Franke, I.; Hayes, W.; Blundell, S. J.; Pratt, F. L.; Jain, P.; Wang, Z. M.; Kurmoo, M. Muon Spin Relaxation Investigation of Magnetic Ordering in the Hybrid Organic-Inorganic Perovskites [(CH</w:t>
      </w:r>
      <w:r w:rsidRPr="00DF2A2B">
        <w:rPr>
          <w:noProof/>
          <w:vertAlign w:val="subscript"/>
        </w:rPr>
        <w:t>3</w:t>
      </w:r>
      <w:r w:rsidRPr="00DF2A2B">
        <w:rPr>
          <w:noProof/>
        </w:rPr>
        <w:t>)</w:t>
      </w:r>
      <w:r w:rsidRPr="00DF2A2B">
        <w:rPr>
          <w:noProof/>
          <w:vertAlign w:val="subscript"/>
        </w:rPr>
        <w:t>2</w:t>
      </w:r>
      <w:r w:rsidRPr="00DF2A2B">
        <w:rPr>
          <w:noProof/>
        </w:rPr>
        <w:t>NH</w:t>
      </w:r>
      <w:r w:rsidRPr="00DF2A2B">
        <w:rPr>
          <w:noProof/>
          <w:vertAlign w:val="subscript"/>
        </w:rPr>
        <w:t>2</w:t>
      </w:r>
      <w:r w:rsidRPr="00DF2A2B">
        <w:rPr>
          <w:noProof/>
        </w:rPr>
        <w:t>]M(HCOO)</w:t>
      </w:r>
      <w:r w:rsidRPr="00DF2A2B">
        <w:rPr>
          <w:noProof/>
          <w:vertAlign w:val="subscript"/>
        </w:rPr>
        <w:t xml:space="preserve">3 </w:t>
      </w:r>
      <w:r w:rsidRPr="00DF2A2B">
        <w:rPr>
          <w:noProof/>
        </w:rPr>
        <w:t xml:space="preserve">(M=Ni, Co, Mn, Cu). </w:t>
      </w:r>
      <w:r w:rsidRPr="00DF2A2B">
        <w:rPr>
          <w:i/>
          <w:noProof/>
        </w:rPr>
        <w:t>Phys. Rev. B</w:t>
      </w:r>
      <w:r w:rsidRPr="00DF2A2B">
        <w:rPr>
          <w:noProof/>
        </w:rPr>
        <w:t xml:space="preserve">, </w:t>
      </w:r>
      <w:r w:rsidRPr="00DF2A2B">
        <w:rPr>
          <w:b/>
          <w:noProof/>
        </w:rPr>
        <w:t>2010</w:t>
      </w:r>
      <w:r w:rsidRPr="00DF2A2B">
        <w:rPr>
          <w:noProof/>
        </w:rPr>
        <w:t xml:space="preserve">, </w:t>
      </w:r>
      <w:r w:rsidRPr="00DF2A2B">
        <w:rPr>
          <w:i/>
          <w:noProof/>
        </w:rPr>
        <w:t>82</w:t>
      </w:r>
      <w:r w:rsidRPr="00DF2A2B">
        <w:rPr>
          <w:noProof/>
        </w:rPr>
        <w:t>, 012407.</w:t>
      </w:r>
      <w:bookmarkEnd w:id="950"/>
    </w:p>
    <w:p w14:paraId="29213F23" w14:textId="77777777" w:rsidR="00DF2A2B" w:rsidRPr="00DF2A2B" w:rsidRDefault="00DF2A2B" w:rsidP="00DF2A2B">
      <w:pPr>
        <w:pStyle w:val="EndNoteBibliography"/>
        <w:rPr>
          <w:noProof/>
        </w:rPr>
      </w:pPr>
      <w:bookmarkStart w:id="951" w:name="_ENREF_143"/>
      <w:r w:rsidRPr="00DF2A2B">
        <w:rPr>
          <w:noProof/>
        </w:rPr>
        <w:t>[143]</w:t>
      </w:r>
      <w:r w:rsidRPr="00DF2A2B">
        <w:rPr>
          <w:noProof/>
        </w:rPr>
        <w:tab/>
        <w:t>Li, M. Y.; Kurmoo, M.; Wang, Z. M.; Gao, S. Metal-Organic Niccolite: Synthesis, Structures, Phase Transition, and Magnetic Properties of [CH</w:t>
      </w:r>
      <w:r w:rsidRPr="00DF2A2B">
        <w:rPr>
          <w:noProof/>
          <w:vertAlign w:val="subscript"/>
        </w:rPr>
        <w:t>3</w:t>
      </w:r>
      <w:r w:rsidRPr="00DF2A2B">
        <w:rPr>
          <w:noProof/>
        </w:rPr>
        <w:t>NH</w:t>
      </w:r>
      <w:r w:rsidRPr="00DF2A2B">
        <w:rPr>
          <w:noProof/>
          <w:vertAlign w:val="subscript"/>
        </w:rPr>
        <w:t>2</w:t>
      </w:r>
      <w:r w:rsidRPr="00DF2A2B">
        <w:rPr>
          <w:noProof/>
        </w:rPr>
        <w:t>(CH</w:t>
      </w:r>
      <w:r w:rsidRPr="00DF2A2B">
        <w:rPr>
          <w:noProof/>
          <w:vertAlign w:val="subscript"/>
        </w:rPr>
        <w:t>2</w:t>
      </w:r>
      <w:r w:rsidRPr="00DF2A2B">
        <w:rPr>
          <w:noProof/>
        </w:rPr>
        <w:t>)</w:t>
      </w:r>
      <w:r w:rsidRPr="00DF2A2B">
        <w:rPr>
          <w:noProof/>
          <w:vertAlign w:val="subscript"/>
        </w:rPr>
        <w:t>2</w:t>
      </w:r>
      <w:r w:rsidRPr="00DF2A2B">
        <w:rPr>
          <w:noProof/>
        </w:rPr>
        <w:t>NH</w:t>
      </w:r>
      <w:r w:rsidRPr="00DF2A2B">
        <w:rPr>
          <w:noProof/>
          <w:vertAlign w:val="subscript"/>
        </w:rPr>
        <w:t>2</w:t>
      </w:r>
      <w:r w:rsidRPr="00DF2A2B">
        <w:rPr>
          <w:noProof/>
        </w:rPr>
        <w:t>CH</w:t>
      </w:r>
      <w:r w:rsidRPr="00DF2A2B">
        <w:rPr>
          <w:noProof/>
          <w:vertAlign w:val="subscript"/>
        </w:rPr>
        <w:t>3</w:t>
      </w:r>
      <w:r w:rsidRPr="00DF2A2B">
        <w:rPr>
          <w:noProof/>
        </w:rPr>
        <w:t>][M</w:t>
      </w:r>
      <w:r w:rsidRPr="00DF2A2B">
        <w:rPr>
          <w:noProof/>
          <w:vertAlign w:val="subscript"/>
        </w:rPr>
        <w:t>2</w:t>
      </w:r>
      <w:r w:rsidRPr="00DF2A2B">
        <w:rPr>
          <w:noProof/>
        </w:rPr>
        <w:t>(HCOO)</w:t>
      </w:r>
      <w:r w:rsidRPr="00DF2A2B">
        <w:rPr>
          <w:noProof/>
          <w:vertAlign w:val="subscript"/>
        </w:rPr>
        <w:t>6</w:t>
      </w:r>
      <w:r w:rsidRPr="00DF2A2B">
        <w:rPr>
          <w:noProof/>
        </w:rPr>
        <w:t xml:space="preserve">] (M=divalent Mn, Fe, Co, Ni, Cu and Zn). </w:t>
      </w:r>
      <w:r w:rsidRPr="00DF2A2B">
        <w:rPr>
          <w:i/>
          <w:noProof/>
        </w:rPr>
        <w:t>Chem Asian J</w:t>
      </w:r>
      <w:r w:rsidRPr="00DF2A2B">
        <w:rPr>
          <w:noProof/>
        </w:rPr>
        <w:t xml:space="preserve">, </w:t>
      </w:r>
      <w:r w:rsidRPr="00DF2A2B">
        <w:rPr>
          <w:b/>
          <w:noProof/>
        </w:rPr>
        <w:t>2011</w:t>
      </w:r>
      <w:r w:rsidRPr="00DF2A2B">
        <w:rPr>
          <w:noProof/>
        </w:rPr>
        <w:t xml:space="preserve">, </w:t>
      </w:r>
      <w:r w:rsidRPr="00DF2A2B">
        <w:rPr>
          <w:i/>
          <w:noProof/>
        </w:rPr>
        <w:t>6</w:t>
      </w:r>
      <w:r w:rsidRPr="00DF2A2B">
        <w:rPr>
          <w:noProof/>
        </w:rPr>
        <w:t>, 3084-3096.</w:t>
      </w:r>
      <w:bookmarkEnd w:id="951"/>
    </w:p>
    <w:p w14:paraId="4F0BD1B3" w14:textId="77777777" w:rsidR="00DF2A2B" w:rsidRPr="00DF2A2B" w:rsidRDefault="00DF2A2B" w:rsidP="00DF2A2B">
      <w:pPr>
        <w:pStyle w:val="EndNoteBibliography"/>
        <w:rPr>
          <w:noProof/>
        </w:rPr>
      </w:pPr>
      <w:bookmarkStart w:id="952" w:name="_ENREF_144"/>
      <w:r w:rsidRPr="00DF2A2B">
        <w:rPr>
          <w:noProof/>
        </w:rPr>
        <w:t>[144]</w:t>
      </w:r>
      <w:r w:rsidRPr="00DF2A2B">
        <w:rPr>
          <w:noProof/>
        </w:rPr>
        <w:tab/>
        <w:t>Liu, B.; Shang, R.; Hu, K. L.; Wang, Z. M.; Gao, S. A New Series of Chiral Metal Formate Frameworks of [HONH</w:t>
      </w:r>
      <w:r w:rsidRPr="00DF2A2B">
        <w:rPr>
          <w:noProof/>
          <w:vertAlign w:val="subscript"/>
        </w:rPr>
        <w:t>3</w:t>
      </w:r>
      <w:r w:rsidRPr="00DF2A2B">
        <w:rPr>
          <w:noProof/>
        </w:rPr>
        <w:t>][M</w:t>
      </w:r>
      <w:r w:rsidRPr="00DF2A2B">
        <w:rPr>
          <w:noProof/>
          <w:vertAlign w:val="superscript"/>
        </w:rPr>
        <w:t>II</w:t>
      </w:r>
      <w:r w:rsidRPr="00DF2A2B">
        <w:rPr>
          <w:noProof/>
        </w:rPr>
        <w:t>(HCOO)</w:t>
      </w:r>
      <w:r w:rsidRPr="00DF2A2B">
        <w:rPr>
          <w:noProof/>
          <w:vertAlign w:val="subscript"/>
        </w:rPr>
        <w:t>3</w:t>
      </w:r>
      <w:r w:rsidRPr="00DF2A2B">
        <w:rPr>
          <w:noProof/>
        </w:rPr>
        <w:t xml:space="preserve">] (M = Mn, Co, Ni, Zn, and Mg): Synthesis, Structures, and Properties. </w:t>
      </w:r>
      <w:r w:rsidRPr="00DF2A2B">
        <w:rPr>
          <w:i/>
          <w:noProof/>
        </w:rPr>
        <w:t>Inorg. Chem.</w:t>
      </w:r>
      <w:r w:rsidRPr="00DF2A2B">
        <w:rPr>
          <w:noProof/>
        </w:rPr>
        <w:t xml:space="preserve">, </w:t>
      </w:r>
      <w:r w:rsidRPr="00DF2A2B">
        <w:rPr>
          <w:b/>
          <w:noProof/>
        </w:rPr>
        <w:t>2012</w:t>
      </w:r>
      <w:r w:rsidRPr="00DF2A2B">
        <w:rPr>
          <w:noProof/>
        </w:rPr>
        <w:t xml:space="preserve">, </w:t>
      </w:r>
      <w:r w:rsidRPr="00DF2A2B">
        <w:rPr>
          <w:i/>
          <w:noProof/>
        </w:rPr>
        <w:t>51</w:t>
      </w:r>
      <w:r w:rsidRPr="00DF2A2B">
        <w:rPr>
          <w:noProof/>
        </w:rPr>
        <w:t>, 13363-13372.</w:t>
      </w:r>
      <w:bookmarkEnd w:id="952"/>
    </w:p>
    <w:p w14:paraId="4FDFC6E4" w14:textId="77777777" w:rsidR="00DF2A2B" w:rsidRPr="00DF2A2B" w:rsidRDefault="00DF2A2B" w:rsidP="00DF2A2B">
      <w:pPr>
        <w:pStyle w:val="EndNoteBibliography"/>
        <w:rPr>
          <w:noProof/>
        </w:rPr>
      </w:pPr>
      <w:bookmarkStart w:id="953" w:name="_ENREF_145"/>
      <w:r w:rsidRPr="00DF2A2B">
        <w:rPr>
          <w:noProof/>
        </w:rPr>
        <w:t>[145]</w:t>
      </w:r>
      <w:r w:rsidRPr="00DF2A2B">
        <w:rPr>
          <w:noProof/>
        </w:rPr>
        <w:tab/>
        <w:t>Pato-Doldan, B.; Sanchez-Andujar, M.; Gomez-Aguirre, L. C.; Yanez-Vilar, S.; Lopez-Beceiro, J.; Gracia-Fernandez, C.; Haghighirad, A. A.; Ritter, F.; Castro-Garcia, S.; Senaris-Rodriguez, M. A. Near Room Temperature Dielectric Transition in the Perovskite Formate Framework [(CH</w:t>
      </w:r>
      <w:r w:rsidRPr="00DF2A2B">
        <w:rPr>
          <w:noProof/>
          <w:vertAlign w:val="subscript"/>
        </w:rPr>
        <w:t>3</w:t>
      </w:r>
      <w:r w:rsidRPr="00DF2A2B">
        <w:rPr>
          <w:noProof/>
        </w:rPr>
        <w:t>)</w:t>
      </w:r>
      <w:r w:rsidRPr="00DF2A2B">
        <w:rPr>
          <w:noProof/>
          <w:vertAlign w:val="subscript"/>
        </w:rPr>
        <w:t>2</w:t>
      </w:r>
      <w:r w:rsidRPr="00DF2A2B">
        <w:rPr>
          <w:noProof/>
        </w:rPr>
        <w:t>NH</w:t>
      </w:r>
      <w:r w:rsidRPr="00DF2A2B">
        <w:rPr>
          <w:noProof/>
          <w:vertAlign w:val="subscript"/>
        </w:rPr>
        <w:t>2</w:t>
      </w:r>
      <w:r w:rsidRPr="00DF2A2B">
        <w:rPr>
          <w:noProof/>
        </w:rPr>
        <w:t>][Mg(HCOO)</w:t>
      </w:r>
      <w:r w:rsidRPr="00DF2A2B">
        <w:rPr>
          <w:noProof/>
          <w:vertAlign w:val="subscript"/>
        </w:rPr>
        <w:t>3</w:t>
      </w:r>
      <w:r w:rsidRPr="00DF2A2B">
        <w:rPr>
          <w:noProof/>
        </w:rPr>
        <w:t xml:space="preserve">]. </w:t>
      </w:r>
      <w:r w:rsidRPr="00DF2A2B">
        <w:rPr>
          <w:i/>
          <w:noProof/>
        </w:rPr>
        <w:t>Phys. Chem. Chem. Phys.</w:t>
      </w:r>
      <w:r w:rsidRPr="00DF2A2B">
        <w:rPr>
          <w:noProof/>
        </w:rPr>
        <w:t xml:space="preserve">, </w:t>
      </w:r>
      <w:r w:rsidRPr="00DF2A2B">
        <w:rPr>
          <w:b/>
          <w:noProof/>
        </w:rPr>
        <w:t>2012</w:t>
      </w:r>
      <w:r w:rsidRPr="00DF2A2B">
        <w:rPr>
          <w:noProof/>
        </w:rPr>
        <w:t xml:space="preserve">, </w:t>
      </w:r>
      <w:r w:rsidRPr="00DF2A2B">
        <w:rPr>
          <w:i/>
          <w:noProof/>
        </w:rPr>
        <w:t>14</w:t>
      </w:r>
      <w:r w:rsidRPr="00DF2A2B">
        <w:rPr>
          <w:noProof/>
        </w:rPr>
        <w:t>, 8498-8501.</w:t>
      </w:r>
      <w:bookmarkEnd w:id="953"/>
    </w:p>
    <w:p w14:paraId="725482B1" w14:textId="77777777" w:rsidR="00DF2A2B" w:rsidRPr="00DF2A2B" w:rsidRDefault="00DF2A2B" w:rsidP="00DF2A2B">
      <w:pPr>
        <w:pStyle w:val="EndNoteBibliography"/>
        <w:rPr>
          <w:noProof/>
        </w:rPr>
      </w:pPr>
      <w:bookmarkStart w:id="954" w:name="_ENREF_146"/>
      <w:r w:rsidRPr="00DF2A2B">
        <w:rPr>
          <w:noProof/>
        </w:rPr>
        <w:t>[146]</w:t>
      </w:r>
      <w:r w:rsidRPr="00DF2A2B">
        <w:rPr>
          <w:noProof/>
        </w:rPr>
        <w:tab/>
        <w:t xml:space="preserve">Zhou, B.; Imai, Y.; Kobayashi, A.; Wang, Z. M.; Kobayashi, H. Giant Dielectric Anomaly of a Metal-Organic Perovskite with Four-Membered Ring Ammonium Cations. </w:t>
      </w:r>
      <w:r w:rsidRPr="00DF2A2B">
        <w:rPr>
          <w:i/>
          <w:noProof/>
        </w:rPr>
        <w:t>Angew. Chem. Int. Ed. Engl.</w:t>
      </w:r>
      <w:r w:rsidRPr="00DF2A2B">
        <w:rPr>
          <w:noProof/>
        </w:rPr>
        <w:t xml:space="preserve">, </w:t>
      </w:r>
      <w:r w:rsidRPr="00DF2A2B">
        <w:rPr>
          <w:b/>
          <w:noProof/>
        </w:rPr>
        <w:t>2011</w:t>
      </w:r>
      <w:r w:rsidRPr="00DF2A2B">
        <w:rPr>
          <w:noProof/>
        </w:rPr>
        <w:t xml:space="preserve">, </w:t>
      </w:r>
      <w:r w:rsidRPr="00DF2A2B">
        <w:rPr>
          <w:i/>
          <w:noProof/>
        </w:rPr>
        <w:t>50</w:t>
      </w:r>
      <w:r w:rsidRPr="00DF2A2B">
        <w:rPr>
          <w:noProof/>
        </w:rPr>
        <w:t>, 11441-11445.</w:t>
      </w:r>
      <w:bookmarkEnd w:id="954"/>
    </w:p>
    <w:p w14:paraId="7D57BF29" w14:textId="77777777" w:rsidR="00DF2A2B" w:rsidRPr="00DF2A2B" w:rsidRDefault="00DF2A2B" w:rsidP="00DF2A2B">
      <w:pPr>
        <w:pStyle w:val="EndNoteBibliography"/>
        <w:rPr>
          <w:noProof/>
        </w:rPr>
      </w:pPr>
      <w:bookmarkStart w:id="955" w:name="_ENREF_147"/>
      <w:r w:rsidRPr="00DF2A2B">
        <w:rPr>
          <w:noProof/>
        </w:rPr>
        <w:t>[147]</w:t>
      </w:r>
      <w:r w:rsidRPr="00DF2A2B">
        <w:rPr>
          <w:noProof/>
        </w:rPr>
        <w:tab/>
        <w:t xml:space="preserve">Tan, J. C.; Jain, P.; Cheetham, A. K. Influence of Ligand Field Stabilization Energy on the Elastic Properties of Multiferroic MOFs with the Perovskite Architecture. </w:t>
      </w:r>
      <w:r w:rsidRPr="00DF2A2B">
        <w:rPr>
          <w:i/>
          <w:noProof/>
        </w:rPr>
        <w:t>Dalton Trans.</w:t>
      </w:r>
      <w:r w:rsidRPr="00DF2A2B">
        <w:rPr>
          <w:noProof/>
        </w:rPr>
        <w:t xml:space="preserve">, </w:t>
      </w:r>
      <w:r w:rsidRPr="00DF2A2B">
        <w:rPr>
          <w:b/>
          <w:noProof/>
        </w:rPr>
        <w:t>2012</w:t>
      </w:r>
      <w:r w:rsidRPr="00DF2A2B">
        <w:rPr>
          <w:noProof/>
        </w:rPr>
        <w:t xml:space="preserve">, </w:t>
      </w:r>
      <w:r w:rsidRPr="00DF2A2B">
        <w:rPr>
          <w:i/>
          <w:noProof/>
        </w:rPr>
        <w:t>41</w:t>
      </w:r>
      <w:r w:rsidRPr="00DF2A2B">
        <w:rPr>
          <w:noProof/>
        </w:rPr>
        <w:t>, 3949-3952.</w:t>
      </w:r>
      <w:bookmarkEnd w:id="955"/>
    </w:p>
    <w:p w14:paraId="18E112CB" w14:textId="77777777" w:rsidR="00DF2A2B" w:rsidRPr="00DF2A2B" w:rsidRDefault="00DF2A2B" w:rsidP="00DF2A2B">
      <w:pPr>
        <w:pStyle w:val="EndNoteBibliography"/>
        <w:rPr>
          <w:noProof/>
        </w:rPr>
      </w:pPr>
      <w:bookmarkStart w:id="956" w:name="_ENREF_148"/>
      <w:r w:rsidRPr="00DF2A2B">
        <w:rPr>
          <w:noProof/>
        </w:rPr>
        <w:t>[148]</w:t>
      </w:r>
      <w:r w:rsidRPr="00DF2A2B">
        <w:rPr>
          <w:noProof/>
        </w:rPr>
        <w:tab/>
        <w:t xml:space="preserve">Banerjee, D.; Liu, J.; Thallapally, P. K. Separation of C2 Hydrocarbons by Porous Materials: Metal Organic Frameworks as Platform. </w:t>
      </w:r>
      <w:r w:rsidRPr="00DF2A2B">
        <w:rPr>
          <w:i/>
          <w:noProof/>
        </w:rPr>
        <w:t>Comment. Inorg. Chem.</w:t>
      </w:r>
      <w:r w:rsidRPr="00DF2A2B">
        <w:rPr>
          <w:noProof/>
        </w:rPr>
        <w:t xml:space="preserve">, </w:t>
      </w:r>
      <w:r w:rsidRPr="00DF2A2B">
        <w:rPr>
          <w:b/>
          <w:noProof/>
        </w:rPr>
        <w:t>2014</w:t>
      </w:r>
      <w:r w:rsidRPr="00DF2A2B">
        <w:rPr>
          <w:noProof/>
        </w:rPr>
        <w:t xml:space="preserve">, </w:t>
      </w:r>
      <w:r w:rsidRPr="00DF2A2B">
        <w:rPr>
          <w:i/>
          <w:noProof/>
        </w:rPr>
        <w:t>35</w:t>
      </w:r>
      <w:r w:rsidRPr="00DF2A2B">
        <w:rPr>
          <w:noProof/>
        </w:rPr>
        <w:t>, 18-38.</w:t>
      </w:r>
      <w:bookmarkEnd w:id="956"/>
    </w:p>
    <w:p w14:paraId="3751CA20" w14:textId="77777777" w:rsidR="00DF2A2B" w:rsidRPr="00DF2A2B" w:rsidRDefault="00DF2A2B" w:rsidP="00DF2A2B">
      <w:pPr>
        <w:pStyle w:val="EndNoteBibliography"/>
        <w:rPr>
          <w:noProof/>
        </w:rPr>
      </w:pPr>
      <w:bookmarkStart w:id="957" w:name="_ENREF_149"/>
      <w:r w:rsidRPr="00DF2A2B">
        <w:rPr>
          <w:noProof/>
        </w:rPr>
        <w:t>[149]</w:t>
      </w:r>
      <w:r w:rsidRPr="00DF2A2B">
        <w:rPr>
          <w:noProof/>
        </w:rPr>
        <w:tab/>
        <w:t xml:space="preserve">Du, Z. Y.; Xu, T. T.; Huang, B.; Su, Y. J.; Xue, W.; He, C. T.; Zhang, W. X.; Chen, X. M. Switchable Guest Molecular Dynamics in A Perovskite-Like Coordination Polymer toward Sensitive Thermoresponsive Dielectric Materials. </w:t>
      </w:r>
      <w:r w:rsidRPr="00DF2A2B">
        <w:rPr>
          <w:i/>
          <w:noProof/>
        </w:rPr>
        <w:t>Angew. Chem. Int. Ed. Engl.</w:t>
      </w:r>
      <w:r w:rsidRPr="00DF2A2B">
        <w:rPr>
          <w:noProof/>
        </w:rPr>
        <w:t xml:space="preserve">, </w:t>
      </w:r>
      <w:r w:rsidRPr="00DF2A2B">
        <w:rPr>
          <w:b/>
          <w:noProof/>
        </w:rPr>
        <w:t>2015</w:t>
      </w:r>
      <w:r w:rsidRPr="00DF2A2B">
        <w:rPr>
          <w:noProof/>
        </w:rPr>
        <w:t xml:space="preserve">, </w:t>
      </w:r>
      <w:r w:rsidRPr="00DF2A2B">
        <w:rPr>
          <w:i/>
          <w:noProof/>
        </w:rPr>
        <w:t>54</w:t>
      </w:r>
      <w:r w:rsidRPr="00DF2A2B">
        <w:rPr>
          <w:noProof/>
        </w:rPr>
        <w:t>, 914-918.</w:t>
      </w:r>
      <w:bookmarkEnd w:id="957"/>
    </w:p>
    <w:p w14:paraId="635D4AEC" w14:textId="77777777" w:rsidR="00DF2A2B" w:rsidRPr="00DF2A2B" w:rsidRDefault="00DF2A2B" w:rsidP="00DF2A2B">
      <w:pPr>
        <w:pStyle w:val="EndNoteBibliography"/>
        <w:rPr>
          <w:noProof/>
        </w:rPr>
      </w:pPr>
      <w:bookmarkStart w:id="958" w:name="_ENREF_150"/>
      <w:r w:rsidRPr="00DF2A2B">
        <w:rPr>
          <w:noProof/>
        </w:rPr>
        <w:lastRenderedPageBreak/>
        <w:t>[150]</w:t>
      </w:r>
      <w:r w:rsidRPr="00DF2A2B">
        <w:rPr>
          <w:noProof/>
        </w:rPr>
        <w:tab/>
        <w:t>Rossin, A.; Ienco, A.; Costantino, F.; Montini, T.; Di Credico, B.; Caporali, M.; Gonsalvi, L.; Fornasiero, P.; Peruzzini, M. Phase Transitions and CO</w:t>
      </w:r>
      <w:r w:rsidRPr="00DF2A2B">
        <w:rPr>
          <w:noProof/>
          <w:vertAlign w:val="subscript"/>
        </w:rPr>
        <w:t>2</w:t>
      </w:r>
      <w:r w:rsidRPr="00DF2A2B">
        <w:rPr>
          <w:noProof/>
        </w:rPr>
        <w:t xml:space="preserve"> Adsorption Properties of Polymeric Magnesium Formate. </w:t>
      </w:r>
      <w:r w:rsidRPr="00DF2A2B">
        <w:rPr>
          <w:i/>
          <w:noProof/>
        </w:rPr>
        <w:t>Cryst. Growth Des.</w:t>
      </w:r>
      <w:r w:rsidRPr="00DF2A2B">
        <w:rPr>
          <w:noProof/>
        </w:rPr>
        <w:t xml:space="preserve">, </w:t>
      </w:r>
      <w:r w:rsidRPr="00DF2A2B">
        <w:rPr>
          <w:b/>
          <w:noProof/>
        </w:rPr>
        <w:t>2008</w:t>
      </w:r>
      <w:r w:rsidRPr="00DF2A2B">
        <w:rPr>
          <w:noProof/>
        </w:rPr>
        <w:t xml:space="preserve">, </w:t>
      </w:r>
      <w:r w:rsidRPr="00DF2A2B">
        <w:rPr>
          <w:i/>
          <w:noProof/>
        </w:rPr>
        <w:t>8</w:t>
      </w:r>
      <w:r w:rsidRPr="00DF2A2B">
        <w:rPr>
          <w:noProof/>
        </w:rPr>
        <w:t>, 3302-3308.</w:t>
      </w:r>
      <w:bookmarkEnd w:id="958"/>
    </w:p>
    <w:p w14:paraId="0CB3A388" w14:textId="77777777" w:rsidR="00DF2A2B" w:rsidRPr="00DF2A2B" w:rsidRDefault="00DF2A2B" w:rsidP="00DF2A2B">
      <w:pPr>
        <w:pStyle w:val="EndNoteBibliography"/>
        <w:rPr>
          <w:noProof/>
        </w:rPr>
      </w:pPr>
      <w:bookmarkStart w:id="959" w:name="_ENREF_151"/>
      <w:r w:rsidRPr="00DF2A2B">
        <w:rPr>
          <w:noProof/>
        </w:rPr>
        <w:t>[151]</w:t>
      </w:r>
      <w:r w:rsidRPr="00DF2A2B">
        <w:rPr>
          <w:noProof/>
        </w:rPr>
        <w:tab/>
        <w:t>Maczka, M.; Almeida Da Silva, T.; Paraguassu, W.; Pereira Da Silva, K. Raman Scattering Studies of Pressure-Induced Phase Transitions in Perovskite Formates [(CH</w:t>
      </w:r>
      <w:r w:rsidRPr="00DF2A2B">
        <w:rPr>
          <w:noProof/>
          <w:vertAlign w:val="subscript"/>
        </w:rPr>
        <w:t>3</w:t>
      </w:r>
      <w:r w:rsidRPr="00DF2A2B">
        <w:rPr>
          <w:noProof/>
        </w:rPr>
        <w:t>)</w:t>
      </w:r>
      <w:r w:rsidRPr="00DF2A2B">
        <w:rPr>
          <w:noProof/>
          <w:vertAlign w:val="subscript"/>
        </w:rPr>
        <w:t>2</w:t>
      </w:r>
      <w:r w:rsidRPr="00DF2A2B">
        <w:rPr>
          <w:noProof/>
        </w:rPr>
        <w:t>NH</w:t>
      </w:r>
      <w:r w:rsidRPr="00DF2A2B">
        <w:rPr>
          <w:noProof/>
          <w:vertAlign w:val="subscript"/>
        </w:rPr>
        <w:t>2</w:t>
      </w:r>
      <w:r w:rsidRPr="00DF2A2B">
        <w:rPr>
          <w:noProof/>
        </w:rPr>
        <w:t>][Mg(HCOO)</w:t>
      </w:r>
      <w:r w:rsidRPr="00DF2A2B">
        <w:rPr>
          <w:noProof/>
          <w:vertAlign w:val="subscript"/>
        </w:rPr>
        <w:t>3</w:t>
      </w:r>
      <w:r w:rsidRPr="00DF2A2B">
        <w:rPr>
          <w:noProof/>
        </w:rPr>
        <w:t>] and [(CH</w:t>
      </w:r>
      <w:r w:rsidRPr="00DF2A2B">
        <w:rPr>
          <w:noProof/>
          <w:vertAlign w:val="subscript"/>
        </w:rPr>
        <w:t>3</w:t>
      </w:r>
      <w:r w:rsidRPr="00DF2A2B">
        <w:rPr>
          <w:noProof/>
        </w:rPr>
        <w:t>)</w:t>
      </w:r>
      <w:r w:rsidRPr="00DF2A2B">
        <w:rPr>
          <w:noProof/>
          <w:vertAlign w:val="subscript"/>
        </w:rPr>
        <w:t>2</w:t>
      </w:r>
      <w:r w:rsidRPr="00DF2A2B">
        <w:rPr>
          <w:noProof/>
        </w:rPr>
        <w:t>NH</w:t>
      </w:r>
      <w:r w:rsidRPr="00DF2A2B">
        <w:rPr>
          <w:noProof/>
          <w:vertAlign w:val="subscript"/>
        </w:rPr>
        <w:t>2</w:t>
      </w:r>
      <w:r w:rsidRPr="00DF2A2B">
        <w:rPr>
          <w:noProof/>
        </w:rPr>
        <w:t>][Cd(HCOO)</w:t>
      </w:r>
      <w:r w:rsidRPr="00DF2A2B">
        <w:rPr>
          <w:noProof/>
          <w:vertAlign w:val="subscript"/>
        </w:rPr>
        <w:t>3</w:t>
      </w:r>
      <w:r w:rsidRPr="00DF2A2B">
        <w:rPr>
          <w:noProof/>
        </w:rPr>
        <w:t xml:space="preserve">]. </w:t>
      </w:r>
      <w:r w:rsidRPr="00DF2A2B">
        <w:rPr>
          <w:i/>
          <w:noProof/>
        </w:rPr>
        <w:t>Spectrochim. Acta A Mol. Biomol. Spectrosc.</w:t>
      </w:r>
      <w:r w:rsidRPr="00DF2A2B">
        <w:rPr>
          <w:noProof/>
        </w:rPr>
        <w:t xml:space="preserve">, </w:t>
      </w:r>
      <w:r w:rsidRPr="00DF2A2B">
        <w:rPr>
          <w:b/>
          <w:noProof/>
        </w:rPr>
        <w:t>2016</w:t>
      </w:r>
      <w:r w:rsidRPr="00DF2A2B">
        <w:rPr>
          <w:noProof/>
        </w:rPr>
        <w:t xml:space="preserve">, </w:t>
      </w:r>
      <w:r w:rsidRPr="00DF2A2B">
        <w:rPr>
          <w:i/>
          <w:noProof/>
        </w:rPr>
        <w:t>156</w:t>
      </w:r>
      <w:r w:rsidRPr="00DF2A2B">
        <w:rPr>
          <w:noProof/>
        </w:rPr>
        <w:t>, 112-117.</w:t>
      </w:r>
      <w:bookmarkEnd w:id="959"/>
    </w:p>
    <w:p w14:paraId="1F1E265F" w14:textId="77777777" w:rsidR="00DF2A2B" w:rsidRPr="00DF2A2B" w:rsidRDefault="00DF2A2B" w:rsidP="00DF2A2B">
      <w:pPr>
        <w:pStyle w:val="EndNoteBibliography"/>
        <w:rPr>
          <w:noProof/>
        </w:rPr>
      </w:pPr>
      <w:bookmarkStart w:id="960" w:name="_ENREF_152"/>
      <w:r w:rsidRPr="00DF2A2B">
        <w:rPr>
          <w:noProof/>
        </w:rPr>
        <w:t>[152]</w:t>
      </w:r>
      <w:r w:rsidRPr="00DF2A2B">
        <w:rPr>
          <w:noProof/>
        </w:rPr>
        <w:tab/>
        <w:t>Szymborska-Malek, K.; Trzebiatowska-Gusowska, M.; Maczka, M.; Gagor, A. Temperature-Dependent IR and Raman Studies of Metal-Organic Frameworks [(CH</w:t>
      </w:r>
      <w:r w:rsidRPr="00DF2A2B">
        <w:rPr>
          <w:noProof/>
          <w:vertAlign w:val="subscript"/>
        </w:rPr>
        <w:t>3</w:t>
      </w:r>
      <w:r w:rsidRPr="00DF2A2B">
        <w:rPr>
          <w:noProof/>
        </w:rPr>
        <w:t>)</w:t>
      </w:r>
      <w:r w:rsidRPr="00DF2A2B">
        <w:rPr>
          <w:noProof/>
          <w:vertAlign w:val="subscript"/>
        </w:rPr>
        <w:t>2</w:t>
      </w:r>
      <w:r w:rsidRPr="00DF2A2B">
        <w:rPr>
          <w:noProof/>
        </w:rPr>
        <w:t>NH</w:t>
      </w:r>
      <w:r w:rsidRPr="00DF2A2B">
        <w:rPr>
          <w:noProof/>
          <w:vertAlign w:val="subscript"/>
        </w:rPr>
        <w:t>2</w:t>
      </w:r>
      <w:r w:rsidRPr="00DF2A2B">
        <w:rPr>
          <w:noProof/>
        </w:rPr>
        <w:t>][M(HCOO)</w:t>
      </w:r>
      <w:r w:rsidRPr="00DF2A2B">
        <w:rPr>
          <w:noProof/>
          <w:vertAlign w:val="subscript"/>
        </w:rPr>
        <w:t>3</w:t>
      </w:r>
      <w:r w:rsidRPr="00DF2A2B">
        <w:rPr>
          <w:noProof/>
        </w:rPr>
        <w:t xml:space="preserve">],M=Mg and Cd. </w:t>
      </w:r>
      <w:r w:rsidRPr="00DF2A2B">
        <w:rPr>
          <w:i/>
          <w:noProof/>
        </w:rPr>
        <w:t>Spectrochim. Acta A Mol. Biomol. Spectrosc.</w:t>
      </w:r>
      <w:r w:rsidRPr="00DF2A2B">
        <w:rPr>
          <w:noProof/>
        </w:rPr>
        <w:t xml:space="preserve">, </w:t>
      </w:r>
      <w:r w:rsidRPr="00DF2A2B">
        <w:rPr>
          <w:b/>
          <w:noProof/>
        </w:rPr>
        <w:t>2016</w:t>
      </w:r>
      <w:r w:rsidRPr="00DF2A2B">
        <w:rPr>
          <w:noProof/>
        </w:rPr>
        <w:t xml:space="preserve">, </w:t>
      </w:r>
      <w:r w:rsidRPr="00DF2A2B">
        <w:rPr>
          <w:i/>
          <w:noProof/>
        </w:rPr>
        <w:t>159</w:t>
      </w:r>
      <w:r w:rsidRPr="00DF2A2B">
        <w:rPr>
          <w:noProof/>
        </w:rPr>
        <w:t>, 35-41.</w:t>
      </w:r>
      <w:bookmarkEnd w:id="960"/>
    </w:p>
    <w:p w14:paraId="5DB23BB4" w14:textId="77777777" w:rsidR="00DF2A2B" w:rsidRPr="00DF2A2B" w:rsidRDefault="00DF2A2B" w:rsidP="00DF2A2B">
      <w:pPr>
        <w:pStyle w:val="EndNoteBibliography"/>
        <w:rPr>
          <w:noProof/>
        </w:rPr>
      </w:pPr>
      <w:bookmarkStart w:id="961" w:name="_ENREF_153"/>
      <w:r w:rsidRPr="00DF2A2B">
        <w:rPr>
          <w:noProof/>
        </w:rPr>
        <w:t>[153]</w:t>
      </w:r>
      <w:r w:rsidRPr="00DF2A2B">
        <w:rPr>
          <w:noProof/>
        </w:rPr>
        <w:tab/>
        <w:t xml:space="preserve">Al-Wahish, A.; O'neal, K. R.; Lee, C.; Fan, S.; Hughey, K.; Yokosuk, M. O.; Clune, A. J.; Li, Z.; Schlueter, J. A.; Manson, J. L.; Whangbo, M. H.; Musfeldt, J. L. Magnetic Phase Transitions and Magnetoelastic Coupling in S=12 Heisenberg antiferromagnets. </w:t>
      </w:r>
      <w:r w:rsidRPr="00DF2A2B">
        <w:rPr>
          <w:i/>
          <w:noProof/>
        </w:rPr>
        <w:t>Phys. Rev. B</w:t>
      </w:r>
      <w:r w:rsidRPr="00DF2A2B">
        <w:rPr>
          <w:noProof/>
        </w:rPr>
        <w:t xml:space="preserve">, </w:t>
      </w:r>
      <w:r w:rsidRPr="00DF2A2B">
        <w:rPr>
          <w:b/>
          <w:noProof/>
        </w:rPr>
        <w:t>2017</w:t>
      </w:r>
      <w:r w:rsidRPr="00DF2A2B">
        <w:rPr>
          <w:noProof/>
        </w:rPr>
        <w:t xml:space="preserve">, </w:t>
      </w:r>
      <w:r w:rsidRPr="00DF2A2B">
        <w:rPr>
          <w:i/>
          <w:noProof/>
        </w:rPr>
        <w:t>95</w:t>
      </w:r>
      <w:r w:rsidRPr="00DF2A2B">
        <w:rPr>
          <w:noProof/>
        </w:rPr>
        <w:t>.</w:t>
      </w:r>
      <w:bookmarkEnd w:id="961"/>
    </w:p>
    <w:p w14:paraId="259AD3FE" w14:textId="77777777" w:rsidR="00DF2A2B" w:rsidRPr="00DF2A2B" w:rsidRDefault="00DF2A2B" w:rsidP="00DF2A2B">
      <w:pPr>
        <w:pStyle w:val="EndNoteBibliography"/>
        <w:rPr>
          <w:noProof/>
        </w:rPr>
      </w:pPr>
      <w:bookmarkStart w:id="962" w:name="_ENREF_154"/>
      <w:r w:rsidRPr="00DF2A2B">
        <w:rPr>
          <w:noProof/>
        </w:rPr>
        <w:t>[154]</w:t>
      </w:r>
      <w:r w:rsidRPr="00DF2A2B">
        <w:rPr>
          <w:noProof/>
        </w:rPr>
        <w:tab/>
        <w:t>Clune, A. J.; Hughey, K. D.; Lee, C.; Abhyankar, N.; Ding, X.; Dalal, N. S.; Whangbo, M. H.; Singleton, J.; Musfeldt, J. L. Magnetic Field-Temperature Phase Diagram of Multiferroic [(CH</w:t>
      </w:r>
      <w:r w:rsidRPr="00DF2A2B">
        <w:rPr>
          <w:noProof/>
          <w:vertAlign w:val="subscript"/>
        </w:rPr>
        <w:t>3</w:t>
      </w:r>
      <w:r w:rsidRPr="00DF2A2B">
        <w:rPr>
          <w:noProof/>
        </w:rPr>
        <w:t>)</w:t>
      </w:r>
      <w:r w:rsidRPr="00DF2A2B">
        <w:rPr>
          <w:noProof/>
          <w:vertAlign w:val="subscript"/>
        </w:rPr>
        <w:t>2</w:t>
      </w:r>
      <w:r w:rsidRPr="00DF2A2B">
        <w:rPr>
          <w:noProof/>
        </w:rPr>
        <w:t>NH</w:t>
      </w:r>
      <w:r w:rsidRPr="00DF2A2B">
        <w:rPr>
          <w:noProof/>
          <w:vertAlign w:val="subscript"/>
        </w:rPr>
        <w:t>2</w:t>
      </w:r>
      <w:r w:rsidRPr="00DF2A2B">
        <w:rPr>
          <w:noProof/>
        </w:rPr>
        <w:t>]Mn(HCOO)</w:t>
      </w:r>
      <w:r w:rsidRPr="00DF2A2B">
        <w:rPr>
          <w:noProof/>
          <w:vertAlign w:val="subscript"/>
        </w:rPr>
        <w:t>3</w:t>
      </w:r>
      <w:r w:rsidRPr="00DF2A2B">
        <w:rPr>
          <w:noProof/>
        </w:rPr>
        <w:t xml:space="preserve">. </w:t>
      </w:r>
      <w:r w:rsidRPr="00DF2A2B">
        <w:rPr>
          <w:i/>
          <w:noProof/>
        </w:rPr>
        <w:t>Phys. Rev. B</w:t>
      </w:r>
      <w:r w:rsidRPr="00DF2A2B">
        <w:rPr>
          <w:noProof/>
        </w:rPr>
        <w:t xml:space="preserve">, </w:t>
      </w:r>
      <w:r w:rsidRPr="00DF2A2B">
        <w:rPr>
          <w:b/>
          <w:noProof/>
        </w:rPr>
        <w:t>2017</w:t>
      </w:r>
      <w:r w:rsidRPr="00DF2A2B">
        <w:rPr>
          <w:noProof/>
        </w:rPr>
        <w:t xml:space="preserve">, </w:t>
      </w:r>
      <w:r w:rsidRPr="00DF2A2B">
        <w:rPr>
          <w:i/>
          <w:noProof/>
        </w:rPr>
        <w:t>96</w:t>
      </w:r>
      <w:r w:rsidRPr="00DF2A2B">
        <w:rPr>
          <w:noProof/>
        </w:rPr>
        <w:t>.</w:t>
      </w:r>
      <w:bookmarkEnd w:id="962"/>
    </w:p>
    <w:p w14:paraId="61DB077C" w14:textId="77777777" w:rsidR="00DF2A2B" w:rsidRPr="00DF2A2B" w:rsidRDefault="00DF2A2B" w:rsidP="00DF2A2B">
      <w:pPr>
        <w:pStyle w:val="EndNoteBibliography"/>
        <w:rPr>
          <w:noProof/>
        </w:rPr>
      </w:pPr>
      <w:bookmarkStart w:id="963" w:name="_ENREF_155"/>
      <w:r w:rsidRPr="00DF2A2B">
        <w:rPr>
          <w:noProof/>
        </w:rPr>
        <w:t>[155]</w:t>
      </w:r>
      <w:r w:rsidRPr="00DF2A2B">
        <w:rPr>
          <w:noProof/>
        </w:rPr>
        <w:tab/>
        <w:t>Hughey, K. D.; Clune, A. J.; Yokosuk, M. O.; Al-Wahish, A.; O'neal, K. R.; Fan, S.; Abhyankar, N.; Xiang, H.; Li, Z.; Singleton, J.; Dalal, N. S.; Musfeldt, J. L. Phonon Mode Links Ferroicities in Multiferroic [(CH</w:t>
      </w:r>
      <w:r w:rsidRPr="00DF2A2B">
        <w:rPr>
          <w:noProof/>
          <w:vertAlign w:val="subscript"/>
        </w:rPr>
        <w:t>3</w:t>
      </w:r>
      <w:r w:rsidRPr="00DF2A2B">
        <w:rPr>
          <w:noProof/>
        </w:rPr>
        <w:t>)</w:t>
      </w:r>
      <w:r w:rsidRPr="00DF2A2B">
        <w:rPr>
          <w:noProof/>
          <w:vertAlign w:val="subscript"/>
        </w:rPr>
        <w:t>2</w:t>
      </w:r>
      <w:r w:rsidRPr="00DF2A2B">
        <w:rPr>
          <w:noProof/>
        </w:rPr>
        <w:t>NH</w:t>
      </w:r>
      <w:r w:rsidRPr="00DF2A2B">
        <w:rPr>
          <w:noProof/>
          <w:vertAlign w:val="subscript"/>
        </w:rPr>
        <w:t>2</w:t>
      </w:r>
      <w:r w:rsidRPr="00DF2A2B">
        <w:rPr>
          <w:noProof/>
        </w:rPr>
        <w:t>]Mn(HCOO)</w:t>
      </w:r>
      <w:r w:rsidRPr="00DF2A2B">
        <w:rPr>
          <w:noProof/>
          <w:vertAlign w:val="subscript"/>
        </w:rPr>
        <w:t>3</w:t>
      </w:r>
      <w:r w:rsidRPr="00DF2A2B">
        <w:rPr>
          <w:noProof/>
        </w:rPr>
        <w:t xml:space="preserve">. </w:t>
      </w:r>
      <w:r w:rsidRPr="00DF2A2B">
        <w:rPr>
          <w:i/>
          <w:noProof/>
        </w:rPr>
        <w:t>Phys. Rev. B</w:t>
      </w:r>
      <w:r w:rsidRPr="00DF2A2B">
        <w:rPr>
          <w:noProof/>
        </w:rPr>
        <w:t xml:space="preserve">, </w:t>
      </w:r>
      <w:r w:rsidRPr="00DF2A2B">
        <w:rPr>
          <w:b/>
          <w:noProof/>
        </w:rPr>
        <w:t>2017</w:t>
      </w:r>
      <w:r w:rsidRPr="00DF2A2B">
        <w:rPr>
          <w:noProof/>
        </w:rPr>
        <w:t xml:space="preserve">, </w:t>
      </w:r>
      <w:r w:rsidRPr="00DF2A2B">
        <w:rPr>
          <w:i/>
          <w:noProof/>
        </w:rPr>
        <w:t>96</w:t>
      </w:r>
      <w:r w:rsidRPr="00DF2A2B">
        <w:rPr>
          <w:noProof/>
        </w:rPr>
        <w:t>.</w:t>
      </w:r>
      <w:bookmarkEnd w:id="963"/>
    </w:p>
    <w:p w14:paraId="1A81CB5F" w14:textId="77777777" w:rsidR="00DF2A2B" w:rsidRPr="00DF2A2B" w:rsidRDefault="00DF2A2B" w:rsidP="00DF2A2B">
      <w:pPr>
        <w:pStyle w:val="EndNoteBibliography"/>
        <w:rPr>
          <w:noProof/>
        </w:rPr>
      </w:pPr>
      <w:bookmarkStart w:id="964" w:name="_ENREF_156"/>
      <w:r w:rsidRPr="00DF2A2B">
        <w:rPr>
          <w:noProof/>
        </w:rPr>
        <w:t>[156]</w:t>
      </w:r>
      <w:r w:rsidRPr="00DF2A2B">
        <w:rPr>
          <w:noProof/>
        </w:rPr>
        <w:tab/>
        <w:t>Hughey, K. D.; Clune, A. J.; Yokosuk, M. O.; Li, J.; Abhyankar, N.; Ding, X.; Dalal, N. S.; Xiang, H.; Smirnov, D.; Singleton, J.; Musfeldt, J. L. Structure-Property Relations in Multiferroic [(CH</w:t>
      </w:r>
      <w:r w:rsidRPr="00DF2A2B">
        <w:rPr>
          <w:noProof/>
          <w:vertAlign w:val="subscript"/>
        </w:rPr>
        <w:t>3</w:t>
      </w:r>
      <w:r w:rsidRPr="00DF2A2B">
        <w:rPr>
          <w:noProof/>
        </w:rPr>
        <w:t>)</w:t>
      </w:r>
      <w:r w:rsidRPr="00DF2A2B">
        <w:rPr>
          <w:noProof/>
          <w:vertAlign w:val="subscript"/>
        </w:rPr>
        <w:t>2</w:t>
      </w:r>
      <w:r w:rsidRPr="00DF2A2B">
        <w:rPr>
          <w:noProof/>
        </w:rPr>
        <w:t>NH</w:t>
      </w:r>
      <w:r w:rsidRPr="00DF2A2B">
        <w:rPr>
          <w:noProof/>
          <w:vertAlign w:val="subscript"/>
        </w:rPr>
        <w:t>2</w:t>
      </w:r>
      <w:r w:rsidRPr="00DF2A2B">
        <w:rPr>
          <w:noProof/>
        </w:rPr>
        <w:t>]M(HCOO)</w:t>
      </w:r>
      <w:r w:rsidRPr="00DF2A2B">
        <w:rPr>
          <w:noProof/>
          <w:vertAlign w:val="subscript"/>
        </w:rPr>
        <w:t>3</w:t>
      </w:r>
      <w:r w:rsidRPr="00DF2A2B">
        <w:rPr>
          <w:noProof/>
        </w:rPr>
        <w:t xml:space="preserve"> (M = Mn, Co, Ni). </w:t>
      </w:r>
      <w:r w:rsidRPr="00DF2A2B">
        <w:rPr>
          <w:i/>
          <w:noProof/>
        </w:rPr>
        <w:t>Inorg. Chem.</w:t>
      </w:r>
      <w:r w:rsidRPr="00DF2A2B">
        <w:rPr>
          <w:noProof/>
        </w:rPr>
        <w:t xml:space="preserve">, </w:t>
      </w:r>
      <w:r w:rsidRPr="00DF2A2B">
        <w:rPr>
          <w:b/>
          <w:noProof/>
        </w:rPr>
        <w:t>2018</w:t>
      </w:r>
      <w:r w:rsidRPr="00DF2A2B">
        <w:rPr>
          <w:noProof/>
        </w:rPr>
        <w:t xml:space="preserve">, </w:t>
      </w:r>
      <w:r w:rsidRPr="00DF2A2B">
        <w:rPr>
          <w:i/>
          <w:noProof/>
        </w:rPr>
        <w:t>57</w:t>
      </w:r>
      <w:r w:rsidRPr="00DF2A2B">
        <w:rPr>
          <w:noProof/>
        </w:rPr>
        <w:t>, 11569-11577.</w:t>
      </w:r>
      <w:bookmarkEnd w:id="964"/>
    </w:p>
    <w:p w14:paraId="570A8ABC" w14:textId="77777777" w:rsidR="00DF2A2B" w:rsidRPr="00DF2A2B" w:rsidRDefault="00DF2A2B" w:rsidP="00DF2A2B">
      <w:pPr>
        <w:pStyle w:val="EndNoteBibliography"/>
        <w:rPr>
          <w:noProof/>
        </w:rPr>
      </w:pPr>
      <w:bookmarkStart w:id="965" w:name="_ENREF_157"/>
      <w:r w:rsidRPr="00DF2A2B">
        <w:rPr>
          <w:noProof/>
        </w:rPr>
        <w:t>[157]</w:t>
      </w:r>
      <w:r w:rsidRPr="00DF2A2B">
        <w:rPr>
          <w:noProof/>
        </w:rPr>
        <w:tab/>
        <w:t>Nagabhushana, G. P.; Shivaramaiah, R.; Navrotsky, A. Thermochemistry of Multiferroic Organic-Inorganic Hybrid Perovskites [(CH</w:t>
      </w:r>
      <w:r w:rsidRPr="00DF2A2B">
        <w:rPr>
          <w:noProof/>
          <w:vertAlign w:val="subscript"/>
        </w:rPr>
        <w:t>3</w:t>
      </w:r>
      <w:r w:rsidRPr="00DF2A2B">
        <w:rPr>
          <w:noProof/>
        </w:rPr>
        <w:t>)</w:t>
      </w:r>
      <w:r w:rsidRPr="00DF2A2B">
        <w:rPr>
          <w:noProof/>
          <w:vertAlign w:val="subscript"/>
        </w:rPr>
        <w:t>2</w:t>
      </w:r>
      <w:r w:rsidRPr="00DF2A2B">
        <w:rPr>
          <w:noProof/>
        </w:rPr>
        <w:t>NH</w:t>
      </w:r>
      <w:r w:rsidRPr="00DF2A2B">
        <w:rPr>
          <w:noProof/>
          <w:vertAlign w:val="subscript"/>
        </w:rPr>
        <w:t>2</w:t>
      </w:r>
      <w:r w:rsidRPr="00DF2A2B">
        <w:rPr>
          <w:noProof/>
        </w:rPr>
        <w:t>][M(HCOO)</w:t>
      </w:r>
      <w:r w:rsidRPr="00DF2A2B">
        <w:rPr>
          <w:noProof/>
          <w:vertAlign w:val="subscript"/>
        </w:rPr>
        <w:t>3</w:t>
      </w:r>
      <w:r w:rsidRPr="00DF2A2B">
        <w:rPr>
          <w:noProof/>
        </w:rPr>
        <w:t xml:space="preserve">] (M = Mn, Co, Ni, and Zn). </w:t>
      </w:r>
      <w:r w:rsidRPr="00DF2A2B">
        <w:rPr>
          <w:i/>
          <w:noProof/>
        </w:rPr>
        <w:t>J. Am. Chem. Soc.</w:t>
      </w:r>
      <w:r w:rsidRPr="00DF2A2B">
        <w:rPr>
          <w:noProof/>
        </w:rPr>
        <w:t xml:space="preserve">, </w:t>
      </w:r>
      <w:r w:rsidRPr="00DF2A2B">
        <w:rPr>
          <w:b/>
          <w:noProof/>
        </w:rPr>
        <w:t>2015</w:t>
      </w:r>
      <w:r w:rsidRPr="00DF2A2B">
        <w:rPr>
          <w:noProof/>
        </w:rPr>
        <w:t xml:space="preserve">, </w:t>
      </w:r>
      <w:r w:rsidRPr="00DF2A2B">
        <w:rPr>
          <w:i/>
          <w:noProof/>
        </w:rPr>
        <w:t>137</w:t>
      </w:r>
      <w:r w:rsidRPr="00DF2A2B">
        <w:rPr>
          <w:noProof/>
        </w:rPr>
        <w:t>, 10351-10356.</w:t>
      </w:r>
      <w:bookmarkEnd w:id="965"/>
    </w:p>
    <w:p w14:paraId="17CA0BD3" w14:textId="77777777" w:rsidR="00DF2A2B" w:rsidRPr="00DF2A2B" w:rsidRDefault="00DF2A2B" w:rsidP="00DF2A2B">
      <w:pPr>
        <w:pStyle w:val="EndNoteBibliography"/>
        <w:rPr>
          <w:noProof/>
        </w:rPr>
      </w:pPr>
      <w:bookmarkStart w:id="966" w:name="_ENREF_158"/>
      <w:r w:rsidRPr="00DF2A2B">
        <w:rPr>
          <w:noProof/>
        </w:rPr>
        <w:t>[158]</w:t>
      </w:r>
      <w:r w:rsidRPr="00DF2A2B">
        <w:rPr>
          <w:noProof/>
        </w:rPr>
        <w:tab/>
        <w:t xml:space="preserve">Chitnis, A. V.; Bhatt, H.; Maczka, M.; Deo, M. N.; Garg, N. Remarkable Resilience of the Formate Cage in a Multiferroic Metal Organic Framework Material: Dimethyl Ammonium Manganese Formate (DMAMnF). </w:t>
      </w:r>
      <w:r w:rsidRPr="00DF2A2B">
        <w:rPr>
          <w:i/>
          <w:noProof/>
        </w:rPr>
        <w:t>Dalton Trans.</w:t>
      </w:r>
      <w:r w:rsidRPr="00DF2A2B">
        <w:rPr>
          <w:noProof/>
        </w:rPr>
        <w:t xml:space="preserve">, </w:t>
      </w:r>
      <w:r w:rsidRPr="00DF2A2B">
        <w:rPr>
          <w:b/>
          <w:noProof/>
        </w:rPr>
        <w:t>2018</w:t>
      </w:r>
      <w:r w:rsidRPr="00DF2A2B">
        <w:rPr>
          <w:noProof/>
        </w:rPr>
        <w:t xml:space="preserve">, </w:t>
      </w:r>
      <w:r w:rsidRPr="00DF2A2B">
        <w:rPr>
          <w:i/>
          <w:noProof/>
        </w:rPr>
        <w:t>47</w:t>
      </w:r>
      <w:r w:rsidRPr="00DF2A2B">
        <w:rPr>
          <w:noProof/>
        </w:rPr>
        <w:t>, 12993-13005.</w:t>
      </w:r>
      <w:bookmarkEnd w:id="966"/>
    </w:p>
    <w:p w14:paraId="65B87C38" w14:textId="77777777" w:rsidR="00DF2A2B" w:rsidRPr="00DF2A2B" w:rsidRDefault="00DF2A2B" w:rsidP="00DF2A2B">
      <w:pPr>
        <w:pStyle w:val="EndNoteBibliography"/>
        <w:rPr>
          <w:noProof/>
        </w:rPr>
      </w:pPr>
      <w:bookmarkStart w:id="967" w:name="_ENREF_159"/>
      <w:r w:rsidRPr="00DF2A2B">
        <w:rPr>
          <w:noProof/>
        </w:rPr>
        <w:t>[159]</w:t>
      </w:r>
      <w:r w:rsidRPr="00DF2A2B">
        <w:rPr>
          <w:noProof/>
        </w:rPr>
        <w:tab/>
        <w:t>Clune, A.; Harms, N.; O'neal, K. R.; Hughey, K.; Smith, K. A.; Obeysekera, D.; Haddock, J.; Dalal, N. S.; Yang, J.; Liu, Z.; Musfeldt, J. L. Developing the Pressure-</w:t>
      </w:r>
      <w:r w:rsidRPr="00DF2A2B">
        <w:rPr>
          <w:noProof/>
        </w:rPr>
        <w:lastRenderedPageBreak/>
        <w:t>Temperature-Magnetic Field Phase Diagram of Multiferroic [(CH</w:t>
      </w:r>
      <w:r w:rsidRPr="00DF2A2B">
        <w:rPr>
          <w:noProof/>
          <w:vertAlign w:val="subscript"/>
        </w:rPr>
        <w:t>3</w:t>
      </w:r>
      <w:r w:rsidRPr="00DF2A2B">
        <w:rPr>
          <w:noProof/>
        </w:rPr>
        <w:t>)</w:t>
      </w:r>
      <w:r w:rsidRPr="00DF2A2B">
        <w:rPr>
          <w:noProof/>
          <w:vertAlign w:val="subscript"/>
        </w:rPr>
        <w:t>2</w:t>
      </w:r>
      <w:r w:rsidRPr="00DF2A2B">
        <w:rPr>
          <w:noProof/>
        </w:rPr>
        <w:t>NH</w:t>
      </w:r>
      <w:r w:rsidRPr="00DF2A2B">
        <w:rPr>
          <w:noProof/>
          <w:vertAlign w:val="subscript"/>
        </w:rPr>
        <w:t>2</w:t>
      </w:r>
      <w:r w:rsidRPr="00DF2A2B">
        <w:rPr>
          <w:noProof/>
        </w:rPr>
        <w:t>]Mn(HCOO)</w:t>
      </w:r>
      <w:r w:rsidRPr="00DF2A2B">
        <w:rPr>
          <w:noProof/>
          <w:vertAlign w:val="subscript"/>
        </w:rPr>
        <w:t>3</w:t>
      </w:r>
      <w:r w:rsidRPr="00DF2A2B">
        <w:rPr>
          <w:noProof/>
        </w:rPr>
        <w:t xml:space="preserve">. </w:t>
      </w:r>
      <w:r w:rsidRPr="00DF2A2B">
        <w:rPr>
          <w:i/>
          <w:noProof/>
        </w:rPr>
        <w:t>Inorg. Chem.</w:t>
      </w:r>
      <w:r w:rsidRPr="00DF2A2B">
        <w:rPr>
          <w:noProof/>
        </w:rPr>
        <w:t xml:space="preserve">, </w:t>
      </w:r>
      <w:r w:rsidRPr="00DF2A2B">
        <w:rPr>
          <w:b/>
          <w:noProof/>
        </w:rPr>
        <w:t>2020</w:t>
      </w:r>
      <w:r w:rsidRPr="00DF2A2B">
        <w:rPr>
          <w:noProof/>
        </w:rPr>
        <w:t xml:space="preserve">, </w:t>
      </w:r>
      <w:r w:rsidRPr="00DF2A2B">
        <w:rPr>
          <w:i/>
          <w:noProof/>
        </w:rPr>
        <w:t>59</w:t>
      </w:r>
      <w:r w:rsidRPr="00DF2A2B">
        <w:rPr>
          <w:noProof/>
        </w:rPr>
        <w:t>, 10083-10090.</w:t>
      </w:r>
      <w:bookmarkEnd w:id="967"/>
    </w:p>
    <w:p w14:paraId="3CA386FE" w14:textId="77777777" w:rsidR="00DF2A2B" w:rsidRPr="00DF2A2B" w:rsidRDefault="00DF2A2B" w:rsidP="00DF2A2B">
      <w:pPr>
        <w:pStyle w:val="EndNoteBibliography"/>
        <w:rPr>
          <w:noProof/>
        </w:rPr>
      </w:pPr>
      <w:bookmarkStart w:id="968" w:name="_ENREF_160"/>
      <w:r w:rsidRPr="00DF2A2B">
        <w:rPr>
          <w:noProof/>
        </w:rPr>
        <w:t>[160]</w:t>
      </w:r>
      <w:r w:rsidRPr="00DF2A2B">
        <w:rPr>
          <w:noProof/>
        </w:rPr>
        <w:tab/>
        <w:t xml:space="preserve">Duncan, H. D.; Dove, M. T.; Keen, D. A.; Phillips, A. E. Local Structure of the Metal-Organic Perovskite Dimethylammonium Manganese(II) Formate. </w:t>
      </w:r>
      <w:r w:rsidRPr="00DF2A2B">
        <w:rPr>
          <w:i/>
          <w:noProof/>
        </w:rPr>
        <w:t>Dalton Trans.</w:t>
      </w:r>
      <w:r w:rsidRPr="00DF2A2B">
        <w:rPr>
          <w:noProof/>
        </w:rPr>
        <w:t xml:space="preserve">, </w:t>
      </w:r>
      <w:r w:rsidRPr="00DF2A2B">
        <w:rPr>
          <w:b/>
          <w:noProof/>
        </w:rPr>
        <w:t>2016</w:t>
      </w:r>
      <w:r w:rsidRPr="00DF2A2B">
        <w:rPr>
          <w:noProof/>
        </w:rPr>
        <w:t xml:space="preserve">, </w:t>
      </w:r>
      <w:r w:rsidRPr="00DF2A2B">
        <w:rPr>
          <w:i/>
          <w:noProof/>
        </w:rPr>
        <w:t>45</w:t>
      </w:r>
      <w:r w:rsidRPr="00DF2A2B">
        <w:rPr>
          <w:noProof/>
        </w:rPr>
        <w:t>, 4380-4391.</w:t>
      </w:r>
      <w:bookmarkEnd w:id="968"/>
    </w:p>
    <w:p w14:paraId="4E7DE821" w14:textId="77777777" w:rsidR="00DF2A2B" w:rsidRPr="00DF2A2B" w:rsidRDefault="00DF2A2B" w:rsidP="00DF2A2B">
      <w:pPr>
        <w:pStyle w:val="EndNoteBibliography"/>
        <w:rPr>
          <w:noProof/>
        </w:rPr>
      </w:pPr>
      <w:bookmarkStart w:id="969" w:name="_ENREF_161"/>
      <w:r w:rsidRPr="00DF2A2B">
        <w:rPr>
          <w:noProof/>
        </w:rPr>
        <w:t>[161]</w:t>
      </w:r>
      <w:r w:rsidRPr="00DF2A2B">
        <w:rPr>
          <w:noProof/>
        </w:rPr>
        <w:tab/>
        <w:t xml:space="preserve">Thakur, N.; Pandey, M. D.; Pandey, R. Co(II)-Catalyzed Decarboxylation of Itaconic Acid Engendering Methacrylic Acid and Co(II)-MOFs for Structure Regulated Fluorescent Detection of Cations. </w:t>
      </w:r>
      <w:r w:rsidRPr="00DF2A2B">
        <w:rPr>
          <w:i/>
          <w:noProof/>
        </w:rPr>
        <w:t>J. Solid State Chem.</w:t>
      </w:r>
      <w:r w:rsidRPr="00DF2A2B">
        <w:rPr>
          <w:noProof/>
        </w:rPr>
        <w:t xml:space="preserve">, </w:t>
      </w:r>
      <w:r w:rsidRPr="00DF2A2B">
        <w:rPr>
          <w:b/>
          <w:noProof/>
        </w:rPr>
        <w:t>2019</w:t>
      </w:r>
      <w:r w:rsidRPr="00DF2A2B">
        <w:rPr>
          <w:noProof/>
        </w:rPr>
        <w:t xml:space="preserve">, </w:t>
      </w:r>
      <w:r w:rsidRPr="00DF2A2B">
        <w:rPr>
          <w:i/>
          <w:noProof/>
        </w:rPr>
        <w:t>280</w:t>
      </w:r>
      <w:r w:rsidRPr="00DF2A2B">
        <w:rPr>
          <w:noProof/>
        </w:rPr>
        <w:t>, 120987.</w:t>
      </w:r>
      <w:bookmarkEnd w:id="969"/>
    </w:p>
    <w:p w14:paraId="542A16B3" w14:textId="77777777" w:rsidR="00DF2A2B" w:rsidRPr="00DF2A2B" w:rsidRDefault="00DF2A2B" w:rsidP="00DF2A2B">
      <w:pPr>
        <w:pStyle w:val="EndNoteBibliography"/>
        <w:rPr>
          <w:noProof/>
        </w:rPr>
      </w:pPr>
      <w:bookmarkStart w:id="970" w:name="_ENREF_162"/>
      <w:r w:rsidRPr="00DF2A2B">
        <w:rPr>
          <w:noProof/>
        </w:rPr>
        <w:t>[162]</w:t>
      </w:r>
      <w:r w:rsidRPr="00DF2A2B">
        <w:rPr>
          <w:noProof/>
        </w:rPr>
        <w:tab/>
        <w:t>Maczka, M.; Zierkiewicz, W.; Michalska, D.; Hanuza, J. Vibrational Properties and DFT Calculations of the Perovskite Metal Formate Framework of [(CH</w:t>
      </w:r>
      <w:r w:rsidRPr="00DF2A2B">
        <w:rPr>
          <w:noProof/>
          <w:vertAlign w:val="subscript"/>
        </w:rPr>
        <w:t>3</w:t>
      </w:r>
      <w:r w:rsidRPr="00DF2A2B">
        <w:rPr>
          <w:noProof/>
        </w:rPr>
        <w:t>)</w:t>
      </w:r>
      <w:r w:rsidRPr="00DF2A2B">
        <w:rPr>
          <w:noProof/>
          <w:vertAlign w:val="subscript"/>
        </w:rPr>
        <w:t>2</w:t>
      </w:r>
      <w:r w:rsidRPr="00DF2A2B">
        <w:rPr>
          <w:noProof/>
        </w:rPr>
        <w:t>NH</w:t>
      </w:r>
      <w:r w:rsidRPr="00DF2A2B">
        <w:rPr>
          <w:noProof/>
          <w:vertAlign w:val="subscript"/>
        </w:rPr>
        <w:t>2</w:t>
      </w:r>
      <w:r w:rsidRPr="00DF2A2B">
        <w:rPr>
          <w:noProof/>
        </w:rPr>
        <w:t>][Ni(HCOO)</w:t>
      </w:r>
      <w:r w:rsidRPr="00DF2A2B">
        <w:rPr>
          <w:noProof/>
          <w:vertAlign w:val="subscript"/>
        </w:rPr>
        <w:t>3</w:t>
      </w:r>
      <w:r w:rsidRPr="00DF2A2B">
        <w:rPr>
          <w:noProof/>
        </w:rPr>
        <w:t xml:space="preserve">] system. </w:t>
      </w:r>
      <w:r w:rsidRPr="00DF2A2B">
        <w:rPr>
          <w:i/>
          <w:noProof/>
        </w:rPr>
        <w:t>Spectrochim. Acta A Mol. Biomol. Spectrosc.</w:t>
      </w:r>
      <w:r w:rsidRPr="00DF2A2B">
        <w:rPr>
          <w:noProof/>
        </w:rPr>
        <w:t xml:space="preserve">, </w:t>
      </w:r>
      <w:r w:rsidRPr="00DF2A2B">
        <w:rPr>
          <w:b/>
          <w:noProof/>
        </w:rPr>
        <w:t>2014</w:t>
      </w:r>
      <w:r w:rsidRPr="00DF2A2B">
        <w:rPr>
          <w:noProof/>
        </w:rPr>
        <w:t xml:space="preserve">, </w:t>
      </w:r>
      <w:r w:rsidRPr="00DF2A2B">
        <w:rPr>
          <w:i/>
          <w:noProof/>
        </w:rPr>
        <w:t>128</w:t>
      </w:r>
      <w:r w:rsidRPr="00DF2A2B">
        <w:rPr>
          <w:noProof/>
        </w:rPr>
        <w:t>, 674-680.</w:t>
      </w:r>
      <w:bookmarkEnd w:id="970"/>
    </w:p>
    <w:p w14:paraId="0B6E8C17" w14:textId="77777777" w:rsidR="00DF2A2B" w:rsidRPr="00DF2A2B" w:rsidRDefault="00DF2A2B" w:rsidP="00DF2A2B">
      <w:pPr>
        <w:pStyle w:val="EndNoteBibliography"/>
        <w:rPr>
          <w:noProof/>
        </w:rPr>
      </w:pPr>
      <w:bookmarkStart w:id="971" w:name="_ENREF_163"/>
      <w:r w:rsidRPr="00DF2A2B">
        <w:rPr>
          <w:noProof/>
        </w:rPr>
        <w:t>[163]</w:t>
      </w:r>
      <w:r w:rsidRPr="00DF2A2B">
        <w:rPr>
          <w:noProof/>
        </w:rPr>
        <w:tab/>
        <w:t>Besara, T.; Jain, P.; Dalal, N. S.; Kuhns, P. L.; Reyes, A. P.; Kroto, H. W.; Cheetham, A. K. Mechanism of the Order–Disorder Phase Transition, and Glassy Behavior in the Metal-Organic Framework [(CH</w:t>
      </w:r>
      <w:r w:rsidRPr="00DF2A2B">
        <w:rPr>
          <w:noProof/>
          <w:vertAlign w:val="subscript"/>
        </w:rPr>
        <w:t>3</w:t>
      </w:r>
      <w:r w:rsidRPr="00DF2A2B">
        <w:rPr>
          <w:noProof/>
        </w:rPr>
        <w:t>)</w:t>
      </w:r>
      <w:r w:rsidRPr="00DF2A2B">
        <w:rPr>
          <w:noProof/>
          <w:vertAlign w:val="subscript"/>
        </w:rPr>
        <w:t>2</w:t>
      </w:r>
      <w:r w:rsidRPr="00DF2A2B">
        <w:rPr>
          <w:noProof/>
        </w:rPr>
        <w:t>NH</w:t>
      </w:r>
      <w:r w:rsidRPr="00DF2A2B">
        <w:rPr>
          <w:noProof/>
          <w:vertAlign w:val="subscript"/>
        </w:rPr>
        <w:t>2</w:t>
      </w:r>
      <w:r w:rsidRPr="00DF2A2B">
        <w:rPr>
          <w:noProof/>
        </w:rPr>
        <w:t>]Zn(HCOO)</w:t>
      </w:r>
      <w:r w:rsidRPr="00DF2A2B">
        <w:rPr>
          <w:noProof/>
          <w:vertAlign w:val="subscript"/>
        </w:rPr>
        <w:t>3</w:t>
      </w:r>
      <w:r w:rsidRPr="00DF2A2B">
        <w:rPr>
          <w:noProof/>
        </w:rPr>
        <w:t xml:space="preserve">. </w:t>
      </w:r>
      <w:r w:rsidRPr="00DF2A2B">
        <w:rPr>
          <w:i/>
          <w:noProof/>
        </w:rPr>
        <w:t>Proc. Natl. Acad. Sci.</w:t>
      </w:r>
      <w:r w:rsidRPr="00DF2A2B">
        <w:rPr>
          <w:noProof/>
        </w:rPr>
        <w:t xml:space="preserve">, </w:t>
      </w:r>
      <w:r w:rsidRPr="00DF2A2B">
        <w:rPr>
          <w:b/>
          <w:noProof/>
        </w:rPr>
        <w:t>2011</w:t>
      </w:r>
      <w:r w:rsidRPr="00DF2A2B">
        <w:rPr>
          <w:noProof/>
        </w:rPr>
        <w:t xml:space="preserve">, </w:t>
      </w:r>
      <w:r w:rsidRPr="00DF2A2B">
        <w:rPr>
          <w:i/>
          <w:noProof/>
        </w:rPr>
        <w:t>108</w:t>
      </w:r>
      <w:r w:rsidRPr="00DF2A2B">
        <w:rPr>
          <w:noProof/>
        </w:rPr>
        <w:t>, 6828-6832.</w:t>
      </w:r>
      <w:bookmarkEnd w:id="971"/>
    </w:p>
    <w:p w14:paraId="63117EA2" w14:textId="77777777" w:rsidR="00DF2A2B" w:rsidRPr="00DF2A2B" w:rsidRDefault="00DF2A2B" w:rsidP="00DF2A2B">
      <w:pPr>
        <w:pStyle w:val="EndNoteBibliography"/>
        <w:rPr>
          <w:noProof/>
        </w:rPr>
      </w:pPr>
      <w:bookmarkStart w:id="972" w:name="_ENREF_164"/>
      <w:r w:rsidRPr="00DF2A2B">
        <w:rPr>
          <w:noProof/>
        </w:rPr>
        <w:t>[164]</w:t>
      </w:r>
      <w:r w:rsidRPr="00DF2A2B">
        <w:rPr>
          <w:noProof/>
        </w:rPr>
        <w:tab/>
        <w:t xml:space="preserve">Glazer, A. M. The Classification of Tilted Octahedra in Perovskites. </w:t>
      </w:r>
      <w:r w:rsidRPr="00DF2A2B">
        <w:rPr>
          <w:i/>
          <w:noProof/>
        </w:rPr>
        <w:t>Acta Crystallogr. B</w:t>
      </w:r>
      <w:r w:rsidRPr="00DF2A2B">
        <w:rPr>
          <w:noProof/>
        </w:rPr>
        <w:t xml:space="preserve">, </w:t>
      </w:r>
      <w:r w:rsidRPr="00DF2A2B">
        <w:rPr>
          <w:b/>
          <w:noProof/>
        </w:rPr>
        <w:t>1972</w:t>
      </w:r>
      <w:r w:rsidRPr="00DF2A2B">
        <w:rPr>
          <w:noProof/>
        </w:rPr>
        <w:t xml:space="preserve">, </w:t>
      </w:r>
      <w:r w:rsidRPr="00DF2A2B">
        <w:rPr>
          <w:i/>
          <w:noProof/>
        </w:rPr>
        <w:t>28</w:t>
      </w:r>
      <w:r w:rsidRPr="00DF2A2B">
        <w:rPr>
          <w:noProof/>
        </w:rPr>
        <w:t>, 3384-3392.</w:t>
      </w:r>
      <w:bookmarkEnd w:id="972"/>
    </w:p>
    <w:p w14:paraId="3E35DAD2" w14:textId="77777777" w:rsidR="00DF2A2B" w:rsidRPr="00DF2A2B" w:rsidRDefault="00DF2A2B" w:rsidP="00DF2A2B">
      <w:pPr>
        <w:pStyle w:val="EndNoteBibliography"/>
        <w:rPr>
          <w:noProof/>
        </w:rPr>
      </w:pPr>
      <w:bookmarkStart w:id="973" w:name="_ENREF_165"/>
      <w:r w:rsidRPr="00DF2A2B">
        <w:rPr>
          <w:noProof/>
        </w:rPr>
        <w:t>[165]</w:t>
      </w:r>
      <w:r w:rsidRPr="00DF2A2B">
        <w:rPr>
          <w:noProof/>
        </w:rPr>
        <w:tab/>
        <w:t xml:space="preserve">De Jongh, L. J. Static Thermodynamic Properties of Site-Random Magnetic Systems and the Percolation Problem[M], Ausloos M. and Elliott R. J., Magnetic Phase Transitions. Springer, </w:t>
      </w:r>
      <w:r w:rsidRPr="00DF2A2B">
        <w:rPr>
          <w:b/>
          <w:noProof/>
        </w:rPr>
        <w:t>1983</w:t>
      </w:r>
      <w:r w:rsidRPr="00DF2A2B">
        <w:rPr>
          <w:noProof/>
        </w:rPr>
        <w:t>, 172-194</w:t>
      </w:r>
      <w:bookmarkEnd w:id="973"/>
    </w:p>
    <w:p w14:paraId="61114293" w14:textId="77777777" w:rsidR="00DF2A2B" w:rsidRPr="00DF2A2B" w:rsidRDefault="00DF2A2B" w:rsidP="00DF2A2B">
      <w:pPr>
        <w:pStyle w:val="EndNoteBibliography"/>
        <w:rPr>
          <w:noProof/>
        </w:rPr>
      </w:pPr>
      <w:bookmarkStart w:id="974" w:name="_ENREF_166"/>
      <w:r w:rsidRPr="00DF2A2B">
        <w:rPr>
          <w:noProof/>
        </w:rPr>
        <w:t>[166]</w:t>
      </w:r>
      <w:r w:rsidRPr="00DF2A2B">
        <w:rPr>
          <w:noProof/>
        </w:rPr>
        <w:tab/>
        <w:t xml:space="preserve">Binder, K.; Kob, W. Glassy Materials and Disordered Solids: An Introduction to Their Statistical Mechanics[M]. </w:t>
      </w:r>
      <w:r w:rsidRPr="00DF2A2B">
        <w:rPr>
          <w:b/>
          <w:noProof/>
        </w:rPr>
        <w:t>2005</w:t>
      </w:r>
      <w:r w:rsidRPr="00DF2A2B">
        <w:rPr>
          <w:noProof/>
        </w:rPr>
        <w:t>.</w:t>
      </w:r>
      <w:bookmarkEnd w:id="974"/>
    </w:p>
    <w:p w14:paraId="599F0677" w14:textId="77777777" w:rsidR="00DF2A2B" w:rsidRPr="00DF2A2B" w:rsidRDefault="00DF2A2B" w:rsidP="00DF2A2B">
      <w:pPr>
        <w:pStyle w:val="EndNoteBibliography"/>
        <w:rPr>
          <w:noProof/>
        </w:rPr>
      </w:pPr>
      <w:bookmarkStart w:id="975" w:name="_ENREF_167"/>
      <w:r w:rsidRPr="00DF2A2B">
        <w:rPr>
          <w:noProof/>
        </w:rPr>
        <w:t>[167]</w:t>
      </w:r>
      <w:r w:rsidRPr="00DF2A2B">
        <w:rPr>
          <w:noProof/>
        </w:rPr>
        <w:tab/>
        <w:t xml:space="preserve">Zallen, R. The Physics of Amorphous Solids [M]. </w:t>
      </w:r>
      <w:r w:rsidRPr="00DF2A2B">
        <w:rPr>
          <w:b/>
          <w:noProof/>
        </w:rPr>
        <w:t>1998</w:t>
      </w:r>
      <w:r w:rsidRPr="00DF2A2B">
        <w:rPr>
          <w:noProof/>
        </w:rPr>
        <w:t>, 1-304.</w:t>
      </w:r>
      <w:bookmarkEnd w:id="975"/>
    </w:p>
    <w:p w14:paraId="4541AD23" w14:textId="77777777" w:rsidR="00DF2A2B" w:rsidRPr="00DF2A2B" w:rsidRDefault="00DF2A2B" w:rsidP="00DF2A2B">
      <w:pPr>
        <w:pStyle w:val="EndNoteBibliography"/>
        <w:rPr>
          <w:noProof/>
        </w:rPr>
      </w:pPr>
      <w:bookmarkStart w:id="976" w:name="_ENREF_168"/>
      <w:r w:rsidRPr="00DF2A2B">
        <w:rPr>
          <w:noProof/>
        </w:rPr>
        <w:t>[168]</w:t>
      </w:r>
      <w:r w:rsidRPr="00DF2A2B">
        <w:rPr>
          <w:noProof/>
        </w:rPr>
        <w:tab/>
        <w:t xml:space="preserve">Cohen, R. E. Origin of Ferroelectricity in Perovskite Oxides. </w:t>
      </w:r>
      <w:r w:rsidRPr="00DF2A2B">
        <w:rPr>
          <w:i/>
          <w:noProof/>
        </w:rPr>
        <w:t>Nature</w:t>
      </w:r>
      <w:r w:rsidRPr="00DF2A2B">
        <w:rPr>
          <w:noProof/>
        </w:rPr>
        <w:t xml:space="preserve">, </w:t>
      </w:r>
      <w:r w:rsidRPr="00DF2A2B">
        <w:rPr>
          <w:b/>
          <w:noProof/>
        </w:rPr>
        <w:t>1992</w:t>
      </w:r>
      <w:r w:rsidRPr="00DF2A2B">
        <w:rPr>
          <w:noProof/>
        </w:rPr>
        <w:t xml:space="preserve">, </w:t>
      </w:r>
      <w:r w:rsidRPr="00DF2A2B">
        <w:rPr>
          <w:i/>
          <w:noProof/>
        </w:rPr>
        <w:t>358</w:t>
      </w:r>
      <w:r w:rsidRPr="00DF2A2B">
        <w:rPr>
          <w:noProof/>
        </w:rPr>
        <w:t>, 136-138.</w:t>
      </w:r>
      <w:bookmarkEnd w:id="976"/>
    </w:p>
    <w:p w14:paraId="7882ABE7" w14:textId="77777777" w:rsidR="00DF2A2B" w:rsidRPr="00DF2A2B" w:rsidRDefault="00DF2A2B" w:rsidP="00DF2A2B">
      <w:pPr>
        <w:pStyle w:val="EndNoteBibliography"/>
        <w:rPr>
          <w:noProof/>
        </w:rPr>
      </w:pPr>
      <w:bookmarkStart w:id="977" w:name="_ENREF_169"/>
      <w:r w:rsidRPr="00DF2A2B">
        <w:rPr>
          <w:noProof/>
        </w:rPr>
        <w:t>[169]</w:t>
      </w:r>
      <w:r w:rsidRPr="00DF2A2B">
        <w:rPr>
          <w:noProof/>
        </w:rPr>
        <w:tab/>
        <w:t>Parlinski, K.; Li, Z. Q.; Kawazoe, Y. First-Principles Determination of the Soft Mode in Cubic ZrO</w:t>
      </w:r>
      <w:r w:rsidRPr="00DF2A2B">
        <w:rPr>
          <w:noProof/>
          <w:vertAlign w:val="subscript"/>
        </w:rPr>
        <w:t>2</w:t>
      </w:r>
      <w:r w:rsidRPr="00DF2A2B">
        <w:rPr>
          <w:noProof/>
        </w:rPr>
        <w:t xml:space="preserve">. </w:t>
      </w:r>
      <w:r w:rsidRPr="00DF2A2B">
        <w:rPr>
          <w:i/>
          <w:noProof/>
        </w:rPr>
        <w:t>Phys. Rev. Lett.</w:t>
      </w:r>
      <w:r w:rsidRPr="00DF2A2B">
        <w:rPr>
          <w:noProof/>
        </w:rPr>
        <w:t xml:space="preserve">, </w:t>
      </w:r>
      <w:r w:rsidRPr="00DF2A2B">
        <w:rPr>
          <w:b/>
          <w:noProof/>
        </w:rPr>
        <w:t>1997</w:t>
      </w:r>
      <w:r w:rsidRPr="00DF2A2B">
        <w:rPr>
          <w:noProof/>
        </w:rPr>
        <w:t xml:space="preserve">, </w:t>
      </w:r>
      <w:r w:rsidRPr="00DF2A2B">
        <w:rPr>
          <w:i/>
          <w:noProof/>
        </w:rPr>
        <w:t>78</w:t>
      </w:r>
      <w:r w:rsidRPr="00DF2A2B">
        <w:rPr>
          <w:noProof/>
        </w:rPr>
        <w:t>, 4063-4066.</w:t>
      </w:r>
      <w:bookmarkEnd w:id="977"/>
    </w:p>
    <w:p w14:paraId="4DC3228E" w14:textId="77777777" w:rsidR="00DF2A2B" w:rsidRPr="00DF2A2B" w:rsidRDefault="00DF2A2B" w:rsidP="00DF2A2B">
      <w:pPr>
        <w:pStyle w:val="EndNoteBibliography"/>
        <w:rPr>
          <w:noProof/>
        </w:rPr>
      </w:pPr>
      <w:bookmarkStart w:id="978" w:name="_ENREF_170"/>
      <w:r w:rsidRPr="00DF2A2B">
        <w:rPr>
          <w:noProof/>
        </w:rPr>
        <w:t>[170]</w:t>
      </w:r>
      <w:r w:rsidRPr="00DF2A2B">
        <w:rPr>
          <w:noProof/>
        </w:rPr>
        <w:tab/>
        <w:t xml:space="preserve">Herlihy, A.; Chen, W. T.; Ritter, C.; Chuang, Y. C.; Senn, M. S. Interplay between Jahn-Teller Distortions and Structural Phase Transitions in Ruddlesden-Poppers. </w:t>
      </w:r>
      <w:r w:rsidRPr="00DF2A2B">
        <w:rPr>
          <w:i/>
          <w:noProof/>
        </w:rPr>
        <w:t>J. Am. Chem. Soc.</w:t>
      </w:r>
      <w:r w:rsidRPr="00DF2A2B">
        <w:rPr>
          <w:noProof/>
        </w:rPr>
        <w:t xml:space="preserve">, </w:t>
      </w:r>
      <w:r w:rsidRPr="00DF2A2B">
        <w:rPr>
          <w:b/>
          <w:noProof/>
        </w:rPr>
        <w:t>2025</w:t>
      </w:r>
      <w:r w:rsidRPr="00DF2A2B">
        <w:rPr>
          <w:noProof/>
        </w:rPr>
        <w:t xml:space="preserve">, </w:t>
      </w:r>
      <w:r w:rsidRPr="00DF2A2B">
        <w:rPr>
          <w:i/>
          <w:noProof/>
        </w:rPr>
        <w:t>147</w:t>
      </w:r>
      <w:r w:rsidRPr="00DF2A2B">
        <w:rPr>
          <w:noProof/>
        </w:rPr>
        <w:t>, 7209-7213.</w:t>
      </w:r>
      <w:bookmarkEnd w:id="978"/>
    </w:p>
    <w:p w14:paraId="16735BFA" w14:textId="356A6576" w:rsidR="002F7E66" w:rsidRDefault="00520942" w:rsidP="00D82A5B">
      <w:pPr>
        <w:pStyle w:val="a5"/>
        <w:ind w:firstLineChars="0" w:firstLine="0"/>
        <w:rPr>
          <w:rFonts w:cs="Times New Roman"/>
          <w:bCs/>
        </w:rPr>
      </w:pPr>
      <w:r w:rsidRPr="00D82A5B">
        <w:rPr>
          <w:rFonts w:cs="Times New Roman"/>
          <w:bCs/>
        </w:rPr>
        <w:fldChar w:fldCharType="end"/>
      </w:r>
    </w:p>
    <w:p w14:paraId="47969FDC" w14:textId="77777777" w:rsidR="00AF07DA" w:rsidRPr="00622BF2" w:rsidRDefault="00AF07DA" w:rsidP="00D82A5B">
      <w:pPr>
        <w:pStyle w:val="a5"/>
        <w:ind w:firstLineChars="0" w:firstLine="0"/>
        <w:rPr>
          <w:rFonts w:cs="Times New Roman"/>
          <w:bCs/>
        </w:rPr>
      </w:pPr>
    </w:p>
    <w:p w14:paraId="431A30B3" w14:textId="77777777" w:rsidR="0040067B" w:rsidRPr="00622BF2" w:rsidRDefault="0040067B" w:rsidP="00D82A5B">
      <w:pPr>
        <w:pStyle w:val="a5"/>
        <w:ind w:firstLineChars="0" w:firstLine="0"/>
        <w:rPr>
          <w:rFonts w:cs="Times New Roman"/>
          <w:bCs/>
        </w:rPr>
      </w:pPr>
    </w:p>
    <w:p w14:paraId="08592D07" w14:textId="77777777" w:rsidR="002F7E66" w:rsidRPr="00967E36" w:rsidRDefault="002F7E66" w:rsidP="00D82A5B">
      <w:pPr>
        <w:pStyle w:val="a5"/>
        <w:ind w:firstLineChars="0" w:firstLine="0"/>
        <w:rPr>
          <w:rFonts w:cs="Times New Roman"/>
          <w:bCs/>
        </w:rPr>
        <w:sectPr w:rsidR="002F7E66" w:rsidRPr="00967E36">
          <w:headerReference w:type="even" r:id="rId98"/>
          <w:headerReference w:type="default" r:id="rId99"/>
          <w:footnotePr>
            <w:numFmt w:val="decimalEnclosedCircleChinese"/>
            <w:numRestart w:val="eachPage"/>
          </w:footnotePr>
          <w:pgSz w:w="11906" w:h="16838"/>
          <w:pgMar w:top="1701" w:right="1474" w:bottom="1418" w:left="1474" w:header="1134" w:footer="992" w:gutter="0"/>
          <w:cols w:space="720"/>
          <w:docGrid w:type="lines" w:linePitch="312"/>
        </w:sectPr>
      </w:pPr>
    </w:p>
    <w:p w14:paraId="2E874032" w14:textId="39285044" w:rsidR="0040067B" w:rsidRPr="00622BF2" w:rsidRDefault="00520942" w:rsidP="00AC494E">
      <w:pPr>
        <w:pStyle w:val="1"/>
        <w:keepNext w:val="0"/>
        <w:keepLines w:val="0"/>
        <w:widowControl w:val="0"/>
        <w:rPr>
          <w:rFonts w:cs="Times New Roman"/>
        </w:rPr>
      </w:pPr>
      <w:bookmarkStart w:id="979" w:name="_Toc171021771"/>
      <w:bookmarkStart w:id="980" w:name="_Toc178683547"/>
      <w:bookmarkStart w:id="981" w:name="_Toc25844"/>
      <w:bookmarkStart w:id="982" w:name="_Toc190854874"/>
      <w:bookmarkStart w:id="983" w:name="_Toc207874188"/>
      <w:r w:rsidRPr="00622BF2">
        <w:rPr>
          <w:rFonts w:cs="Times New Roman" w:hint="eastAsia"/>
        </w:rPr>
        <w:lastRenderedPageBreak/>
        <w:t>攻读</w:t>
      </w:r>
      <w:r w:rsidR="00EB3559">
        <w:rPr>
          <w:rFonts w:cs="Times New Roman" w:hint="eastAsia"/>
        </w:rPr>
        <w:t>硕</w:t>
      </w:r>
      <w:r w:rsidRPr="00622BF2">
        <w:rPr>
          <w:rFonts w:cs="Times New Roman" w:hint="eastAsia"/>
        </w:rPr>
        <w:t>士学位期间论文发表情况</w:t>
      </w:r>
      <w:bookmarkEnd w:id="979"/>
      <w:bookmarkEnd w:id="980"/>
      <w:bookmarkEnd w:id="981"/>
      <w:bookmarkEnd w:id="982"/>
      <w:bookmarkEnd w:id="983"/>
    </w:p>
    <w:p w14:paraId="15B69070" w14:textId="77777777" w:rsidR="0040067B" w:rsidRPr="00622BF2" w:rsidRDefault="00520942">
      <w:pPr>
        <w:pStyle w:val="EndNoteBibliography"/>
        <w:ind w:firstLine="480"/>
        <w:rPr>
          <w:rFonts w:eastAsiaTheme="majorEastAsia"/>
          <w:szCs w:val="24"/>
        </w:rPr>
      </w:pPr>
      <w:r w:rsidRPr="00622BF2">
        <w:rPr>
          <w:rFonts w:eastAsiaTheme="majorEastAsia" w:hint="eastAsia"/>
          <w:szCs w:val="24"/>
        </w:rPr>
        <w:t>一、学术会议论文</w:t>
      </w:r>
    </w:p>
    <w:p w14:paraId="0F6AA34B" w14:textId="294309B4" w:rsidR="00C175AA" w:rsidRDefault="00235BFF" w:rsidP="00C175AA">
      <w:pPr>
        <w:spacing w:line="360" w:lineRule="auto"/>
        <w:ind w:firstLineChars="0" w:firstLine="0"/>
        <w:rPr>
          <w:noProof/>
        </w:rPr>
      </w:pPr>
      <w:r w:rsidRPr="00536CEC">
        <w:rPr>
          <w:noProof/>
        </w:rPr>
        <w:t>[1]</w:t>
      </w:r>
      <w:r w:rsidRPr="00536CEC">
        <w:rPr>
          <w:noProof/>
        </w:rPr>
        <w:tab/>
        <w:t>Zhu, L.-Y.; Wang, B.-W.; Wang, Z.-M.</w:t>
      </w:r>
      <w:r>
        <w:rPr>
          <w:rFonts w:hint="eastAsia"/>
          <w:noProof/>
        </w:rPr>
        <w:t>*</w:t>
      </w:r>
      <w:r w:rsidRPr="00536CEC">
        <w:rPr>
          <w:noProof/>
        </w:rPr>
        <w:t>; Gao, S.</w:t>
      </w:r>
      <w:r>
        <w:rPr>
          <w:rFonts w:hint="eastAsia"/>
          <w:noProof/>
        </w:rPr>
        <w:t>*</w:t>
      </w:r>
      <w:r w:rsidRPr="00536CEC">
        <w:rPr>
          <w:noProof/>
        </w:rPr>
        <w:t xml:space="preserve"> The Magnetic Investigation on the Single Crystal of [CH</w:t>
      </w:r>
      <w:r w:rsidRPr="00536CEC">
        <w:rPr>
          <w:noProof/>
          <w:vertAlign w:val="subscript"/>
        </w:rPr>
        <w:t>3</w:t>
      </w:r>
      <w:r w:rsidRPr="00536CEC">
        <w:rPr>
          <w:noProof/>
        </w:rPr>
        <w:t>CH</w:t>
      </w:r>
      <w:r w:rsidRPr="00536CEC">
        <w:rPr>
          <w:noProof/>
          <w:vertAlign w:val="subscript"/>
        </w:rPr>
        <w:t>2</w:t>
      </w:r>
      <w:r w:rsidRPr="00536CEC">
        <w:rPr>
          <w:noProof/>
        </w:rPr>
        <w:t>NH</w:t>
      </w:r>
      <w:r w:rsidRPr="00536CEC">
        <w:rPr>
          <w:noProof/>
          <w:vertAlign w:val="subscript"/>
        </w:rPr>
        <w:t>3</w:t>
      </w:r>
      <w:r w:rsidRPr="00536CEC">
        <w:rPr>
          <w:noProof/>
        </w:rPr>
        <w:t>][Cu(HCOO)</w:t>
      </w:r>
      <w:r w:rsidRPr="00536CEC">
        <w:rPr>
          <w:noProof/>
          <w:vertAlign w:val="subscript"/>
        </w:rPr>
        <w:t>3</w:t>
      </w:r>
      <w:r w:rsidRPr="00536CEC">
        <w:rPr>
          <w:noProof/>
        </w:rPr>
        <w:t xml:space="preserve">] Perovskite and its Magnetic Structure[C], The 33th CCS Congress, Qingdao, China, June, </w:t>
      </w:r>
      <w:r w:rsidRPr="00DF2A2B">
        <w:rPr>
          <w:b/>
          <w:bCs/>
          <w:noProof/>
        </w:rPr>
        <w:t>2023</w:t>
      </w:r>
      <w:r w:rsidRPr="00536CEC">
        <w:rPr>
          <w:noProof/>
        </w:rPr>
        <w:t>, Poster.</w:t>
      </w:r>
    </w:p>
    <w:p w14:paraId="05BCCD5D" w14:textId="0BD81683" w:rsidR="00C175AA" w:rsidRDefault="00235BFF" w:rsidP="00C175AA">
      <w:pPr>
        <w:spacing w:line="360" w:lineRule="auto"/>
        <w:ind w:firstLineChars="0" w:firstLine="0"/>
        <w:rPr>
          <w:noProof/>
        </w:rPr>
      </w:pPr>
      <w:r w:rsidRPr="00536CEC">
        <w:rPr>
          <w:noProof/>
        </w:rPr>
        <w:t>[2]</w:t>
      </w:r>
      <w:r w:rsidRPr="00536CEC">
        <w:rPr>
          <w:noProof/>
        </w:rPr>
        <w:tab/>
        <w:t>Zhu, L.-Y.; Wang, B.-W.; Wang, Z.-M.</w:t>
      </w:r>
      <w:r>
        <w:rPr>
          <w:rFonts w:hint="eastAsia"/>
          <w:noProof/>
        </w:rPr>
        <w:t>*</w:t>
      </w:r>
      <w:r w:rsidRPr="00536CEC">
        <w:rPr>
          <w:noProof/>
        </w:rPr>
        <w:t>; Gao, S.</w:t>
      </w:r>
      <w:r>
        <w:rPr>
          <w:rFonts w:hint="eastAsia"/>
          <w:noProof/>
        </w:rPr>
        <w:t>*</w:t>
      </w:r>
      <w:r w:rsidRPr="00536CEC">
        <w:rPr>
          <w:noProof/>
        </w:rPr>
        <w:t xml:space="preserve"> </w:t>
      </w:r>
      <w:r w:rsidRPr="00536CEC">
        <w:rPr>
          <w:noProof/>
        </w:rPr>
        <w:t>钙钛矿</w:t>
      </w:r>
      <w:r w:rsidRPr="00536CEC">
        <w:rPr>
          <w:noProof/>
        </w:rPr>
        <w:t>[CH</w:t>
      </w:r>
      <w:r w:rsidRPr="00536CEC">
        <w:rPr>
          <w:noProof/>
          <w:vertAlign w:val="subscript"/>
        </w:rPr>
        <w:t>3</w:t>
      </w:r>
      <w:r w:rsidRPr="00536CEC">
        <w:rPr>
          <w:noProof/>
        </w:rPr>
        <w:t>CH</w:t>
      </w:r>
      <w:r w:rsidRPr="00536CEC">
        <w:rPr>
          <w:noProof/>
          <w:vertAlign w:val="subscript"/>
        </w:rPr>
        <w:t>2</w:t>
      </w:r>
      <w:r w:rsidRPr="00536CEC">
        <w:rPr>
          <w:noProof/>
        </w:rPr>
        <w:t>NH</w:t>
      </w:r>
      <w:r w:rsidRPr="00536CEC">
        <w:rPr>
          <w:noProof/>
          <w:vertAlign w:val="subscript"/>
        </w:rPr>
        <w:t>3</w:t>
      </w:r>
      <w:r w:rsidRPr="00536CEC">
        <w:rPr>
          <w:noProof/>
        </w:rPr>
        <w:t>][Cu(HCOO)</w:t>
      </w:r>
      <w:r w:rsidRPr="00536CEC">
        <w:rPr>
          <w:noProof/>
          <w:vertAlign w:val="subscript"/>
        </w:rPr>
        <w:t>3</w:t>
      </w:r>
      <w:r w:rsidRPr="00536CEC">
        <w:rPr>
          <w:noProof/>
        </w:rPr>
        <w:t>]</w:t>
      </w:r>
      <w:r w:rsidRPr="00536CEC">
        <w:rPr>
          <w:noProof/>
        </w:rPr>
        <w:t>的单晶磁性和磁结构</w:t>
      </w:r>
      <w:r w:rsidRPr="00536CEC">
        <w:rPr>
          <w:noProof/>
        </w:rPr>
        <w:t>[C], ISCOC-16 &amp; ISCIC-13, Peking University, Beijing, China, 8</w:t>
      </w:r>
      <w:r w:rsidRPr="00536CEC">
        <w:rPr>
          <w:noProof/>
        </w:rPr>
        <w:t>月</w:t>
      </w:r>
      <w:r w:rsidRPr="00536CEC">
        <w:rPr>
          <w:noProof/>
        </w:rPr>
        <w:t>28-30</w:t>
      </w:r>
      <w:r w:rsidRPr="00536CEC">
        <w:rPr>
          <w:noProof/>
        </w:rPr>
        <w:t>号</w:t>
      </w:r>
      <w:r w:rsidRPr="00536CEC">
        <w:rPr>
          <w:noProof/>
        </w:rPr>
        <w:t xml:space="preserve">, </w:t>
      </w:r>
      <w:r w:rsidRPr="00DF2A2B">
        <w:rPr>
          <w:b/>
          <w:bCs/>
          <w:noProof/>
        </w:rPr>
        <w:t>2023</w:t>
      </w:r>
      <w:r w:rsidRPr="00536CEC">
        <w:rPr>
          <w:noProof/>
        </w:rPr>
        <w:t>年</w:t>
      </w:r>
      <w:r w:rsidRPr="00536CEC">
        <w:rPr>
          <w:noProof/>
        </w:rPr>
        <w:t>, Poster.</w:t>
      </w:r>
    </w:p>
    <w:p w14:paraId="4E8425C9" w14:textId="10757958" w:rsidR="00235BFF" w:rsidRPr="00536CEC" w:rsidRDefault="00235BFF" w:rsidP="00DF2A2B">
      <w:pPr>
        <w:spacing w:line="360" w:lineRule="auto"/>
        <w:ind w:firstLineChars="0" w:firstLine="0"/>
        <w:rPr>
          <w:noProof/>
        </w:rPr>
      </w:pPr>
      <w:r w:rsidRPr="00536CEC">
        <w:rPr>
          <w:noProof/>
        </w:rPr>
        <w:t>[3]</w:t>
      </w:r>
      <w:r w:rsidRPr="00536CEC">
        <w:rPr>
          <w:noProof/>
        </w:rPr>
        <w:tab/>
        <w:t>Zhu, L.-Y.; Wang, B.-W.; Wang, Z.-M.</w:t>
      </w:r>
      <w:r>
        <w:rPr>
          <w:rFonts w:hint="eastAsia"/>
          <w:noProof/>
        </w:rPr>
        <w:t>*</w:t>
      </w:r>
      <w:r w:rsidRPr="00536CEC">
        <w:rPr>
          <w:noProof/>
        </w:rPr>
        <w:t>; Gao, S.</w:t>
      </w:r>
      <w:r>
        <w:rPr>
          <w:rFonts w:hint="eastAsia"/>
          <w:noProof/>
        </w:rPr>
        <w:t>*</w:t>
      </w:r>
      <w:r w:rsidRPr="00536CEC">
        <w:rPr>
          <w:noProof/>
        </w:rPr>
        <w:t xml:space="preserve"> Magnetic Properties of Single Crystals of the Perovskite [CH</w:t>
      </w:r>
      <w:r w:rsidRPr="00536CEC">
        <w:rPr>
          <w:noProof/>
          <w:vertAlign w:val="subscript"/>
        </w:rPr>
        <w:t>3</w:t>
      </w:r>
      <w:r w:rsidRPr="00536CEC">
        <w:rPr>
          <w:noProof/>
        </w:rPr>
        <w:t>CH</w:t>
      </w:r>
      <w:r w:rsidRPr="00536CEC">
        <w:rPr>
          <w:noProof/>
          <w:vertAlign w:val="subscript"/>
        </w:rPr>
        <w:t>2</w:t>
      </w:r>
      <w:r w:rsidRPr="00536CEC">
        <w:rPr>
          <w:noProof/>
        </w:rPr>
        <w:t>NH</w:t>
      </w:r>
      <w:r w:rsidRPr="00536CEC">
        <w:rPr>
          <w:noProof/>
          <w:vertAlign w:val="subscript"/>
        </w:rPr>
        <w:t>3</w:t>
      </w:r>
      <w:r w:rsidRPr="00536CEC">
        <w:rPr>
          <w:noProof/>
        </w:rPr>
        <w:t>][Cu(HCOO)</w:t>
      </w:r>
      <w:r w:rsidRPr="00536CEC">
        <w:rPr>
          <w:noProof/>
          <w:vertAlign w:val="subscript"/>
        </w:rPr>
        <w:t>3</w:t>
      </w:r>
      <w:r w:rsidRPr="00536CEC">
        <w:rPr>
          <w:noProof/>
        </w:rPr>
        <w:t>] and its Solid Solution of [CH</w:t>
      </w:r>
      <w:r w:rsidRPr="00536CEC">
        <w:rPr>
          <w:noProof/>
          <w:vertAlign w:val="subscript"/>
        </w:rPr>
        <w:t>3</w:t>
      </w:r>
      <w:r w:rsidRPr="00536CEC">
        <w:rPr>
          <w:noProof/>
        </w:rPr>
        <w:t>CH</w:t>
      </w:r>
      <w:r w:rsidRPr="00536CEC">
        <w:rPr>
          <w:noProof/>
          <w:vertAlign w:val="subscript"/>
        </w:rPr>
        <w:t>2</w:t>
      </w:r>
      <w:r w:rsidRPr="00536CEC">
        <w:rPr>
          <w:noProof/>
        </w:rPr>
        <w:t>NH</w:t>
      </w:r>
      <w:r w:rsidRPr="00536CEC">
        <w:rPr>
          <w:noProof/>
          <w:vertAlign w:val="subscript"/>
        </w:rPr>
        <w:t>3</w:t>
      </w:r>
      <w:r w:rsidRPr="00536CEC">
        <w:rPr>
          <w:noProof/>
        </w:rPr>
        <w:t>][Cu</w:t>
      </w:r>
      <w:r w:rsidRPr="00536CEC">
        <w:rPr>
          <w:noProof/>
          <w:vertAlign w:val="subscript"/>
        </w:rPr>
        <w:t>0.98</w:t>
      </w:r>
      <w:r w:rsidRPr="00536CEC">
        <w:rPr>
          <w:noProof/>
        </w:rPr>
        <w:t>Mn</w:t>
      </w:r>
      <w:r w:rsidRPr="00536CEC">
        <w:rPr>
          <w:noProof/>
          <w:vertAlign w:val="subscript"/>
        </w:rPr>
        <w:t>0.02</w:t>
      </w:r>
      <w:r w:rsidRPr="00536CEC">
        <w:rPr>
          <w:noProof/>
        </w:rPr>
        <w:t>(HCOO)</w:t>
      </w:r>
      <w:r w:rsidRPr="00536CEC">
        <w:rPr>
          <w:noProof/>
          <w:vertAlign w:val="subscript"/>
        </w:rPr>
        <w:t>3</w:t>
      </w:r>
      <w:r w:rsidRPr="00536CEC">
        <w:rPr>
          <w:noProof/>
        </w:rPr>
        <w:t xml:space="preserve">][C], The 18th International Conference on Molecule-Based Magnets – ICMM2023, Nanjing, China, September, 10-14, </w:t>
      </w:r>
      <w:r w:rsidRPr="00DF2A2B">
        <w:rPr>
          <w:b/>
          <w:bCs/>
          <w:noProof/>
        </w:rPr>
        <w:t>2023</w:t>
      </w:r>
      <w:r w:rsidRPr="00536CEC">
        <w:rPr>
          <w:noProof/>
        </w:rPr>
        <w:t>, Poster.</w:t>
      </w:r>
    </w:p>
    <w:p w14:paraId="3EAA7BEB" w14:textId="77777777" w:rsidR="00235BFF" w:rsidRDefault="00235BFF" w:rsidP="00235BFF">
      <w:pPr>
        <w:ind w:firstLine="480"/>
      </w:pPr>
    </w:p>
    <w:p w14:paraId="5B83A07C" w14:textId="77777777" w:rsidR="0040067B" w:rsidRPr="00235BFF" w:rsidRDefault="0040067B">
      <w:pPr>
        <w:pStyle w:val="a5"/>
        <w:ind w:firstLine="480"/>
        <w:rPr>
          <w:rFonts w:cs="Times New Roman"/>
          <w:bCs/>
        </w:rPr>
      </w:pPr>
    </w:p>
    <w:p w14:paraId="63B08F09" w14:textId="77777777" w:rsidR="0040067B" w:rsidRPr="00622BF2" w:rsidRDefault="0040067B">
      <w:pPr>
        <w:pStyle w:val="a5"/>
        <w:ind w:firstLine="480"/>
        <w:rPr>
          <w:rFonts w:cs="Times New Roman"/>
          <w:bCs/>
        </w:rPr>
      </w:pPr>
    </w:p>
    <w:p w14:paraId="076C2BE2" w14:textId="77777777" w:rsidR="0040067B" w:rsidRPr="00622BF2" w:rsidRDefault="0040067B">
      <w:pPr>
        <w:pStyle w:val="a5"/>
        <w:ind w:firstLine="480"/>
        <w:rPr>
          <w:rFonts w:cs="Times New Roman"/>
          <w:bCs/>
        </w:rPr>
      </w:pPr>
    </w:p>
    <w:p w14:paraId="5BDC27E2" w14:textId="77777777" w:rsidR="0040067B" w:rsidRPr="00622BF2" w:rsidRDefault="0040067B">
      <w:pPr>
        <w:pStyle w:val="a5"/>
        <w:ind w:firstLine="480"/>
        <w:rPr>
          <w:rFonts w:cs="Times New Roman"/>
          <w:bCs/>
        </w:rPr>
      </w:pPr>
    </w:p>
    <w:p w14:paraId="27F2FE71" w14:textId="77777777" w:rsidR="0040067B" w:rsidRPr="00622BF2" w:rsidRDefault="0040067B">
      <w:pPr>
        <w:pStyle w:val="a5"/>
        <w:ind w:firstLine="480"/>
        <w:rPr>
          <w:rFonts w:cs="Times New Roman"/>
          <w:bCs/>
        </w:rPr>
      </w:pPr>
    </w:p>
    <w:p w14:paraId="3017F9C3" w14:textId="77777777" w:rsidR="0040067B" w:rsidRPr="00622BF2" w:rsidRDefault="0040067B">
      <w:pPr>
        <w:pStyle w:val="a5"/>
        <w:ind w:firstLine="480"/>
        <w:rPr>
          <w:rFonts w:cs="Times New Roman"/>
          <w:bCs/>
        </w:rPr>
      </w:pPr>
    </w:p>
    <w:p w14:paraId="22D576F9" w14:textId="77777777" w:rsidR="0040067B" w:rsidRPr="00622BF2" w:rsidRDefault="0040067B">
      <w:pPr>
        <w:pStyle w:val="a5"/>
        <w:ind w:firstLine="480"/>
        <w:rPr>
          <w:rFonts w:cs="Times New Roman"/>
          <w:bCs/>
        </w:rPr>
      </w:pPr>
    </w:p>
    <w:p w14:paraId="7241ECB8" w14:textId="77777777" w:rsidR="0040067B" w:rsidRPr="00622BF2" w:rsidRDefault="0040067B">
      <w:pPr>
        <w:pStyle w:val="a5"/>
        <w:ind w:firstLine="480"/>
        <w:rPr>
          <w:rFonts w:cs="Times New Roman"/>
          <w:bCs/>
        </w:rPr>
      </w:pPr>
    </w:p>
    <w:p w14:paraId="66234CDF" w14:textId="77777777" w:rsidR="0040067B" w:rsidRPr="00622BF2" w:rsidRDefault="0040067B">
      <w:pPr>
        <w:pStyle w:val="a5"/>
        <w:ind w:firstLine="480"/>
        <w:rPr>
          <w:rFonts w:cs="Times New Roman"/>
          <w:bCs/>
        </w:rPr>
      </w:pPr>
    </w:p>
    <w:p w14:paraId="7348F4EE" w14:textId="77777777" w:rsidR="0040067B" w:rsidRPr="00622BF2" w:rsidRDefault="0040067B">
      <w:pPr>
        <w:pStyle w:val="3--zhu0"/>
        <w:ind w:firstLine="320"/>
        <w:rPr>
          <w:rFonts w:cs="Times New Roman"/>
          <w:bCs/>
        </w:rPr>
      </w:pPr>
    </w:p>
    <w:p w14:paraId="50E93A35" w14:textId="77777777" w:rsidR="00AB3E60" w:rsidRDefault="00AB3E60" w:rsidP="00D82A5B">
      <w:pPr>
        <w:pStyle w:val="1"/>
        <w:ind w:left="480" w:firstLine="560"/>
        <w:jc w:val="both"/>
        <w:rPr>
          <w:rFonts w:cs="Times New Roman"/>
          <w:b w:val="0"/>
          <w:sz w:val="28"/>
          <w:szCs w:val="28"/>
        </w:rPr>
        <w:sectPr w:rsidR="00AB3E60">
          <w:headerReference w:type="default" r:id="rId100"/>
          <w:footnotePr>
            <w:numFmt w:val="decimalEnclosedCircleChinese"/>
            <w:numRestart w:val="eachPage"/>
          </w:footnotePr>
          <w:pgSz w:w="11906" w:h="16838"/>
          <w:pgMar w:top="1701" w:right="1474" w:bottom="1418" w:left="1474" w:header="1134" w:footer="992" w:gutter="0"/>
          <w:cols w:space="720"/>
          <w:docGrid w:type="lines" w:linePitch="312"/>
        </w:sectPr>
      </w:pPr>
    </w:p>
    <w:p w14:paraId="1E6AE4E3" w14:textId="77777777" w:rsidR="0040067B" w:rsidRPr="00622BF2" w:rsidRDefault="00520942" w:rsidP="00DF2A2B">
      <w:pPr>
        <w:pStyle w:val="1f2"/>
      </w:pPr>
      <w:bookmarkStart w:id="984" w:name="_Toc171021772"/>
      <w:bookmarkStart w:id="985" w:name="_Toc3598"/>
      <w:bookmarkStart w:id="986" w:name="_Toc178683548"/>
      <w:bookmarkStart w:id="987" w:name="_Toc190854875"/>
      <w:bookmarkStart w:id="988" w:name="_Toc207874189"/>
      <w:r w:rsidRPr="00622BF2">
        <w:rPr>
          <w:rFonts w:hint="eastAsia"/>
        </w:rPr>
        <w:lastRenderedPageBreak/>
        <w:t>致</w:t>
      </w:r>
      <w:r w:rsidRPr="00622BF2">
        <w:t xml:space="preserve"> </w:t>
      </w:r>
      <w:r w:rsidRPr="00622BF2">
        <w:rPr>
          <w:rFonts w:hint="eastAsia"/>
        </w:rPr>
        <w:t>谢</w:t>
      </w:r>
      <w:bookmarkEnd w:id="984"/>
      <w:bookmarkEnd w:id="985"/>
      <w:bookmarkEnd w:id="986"/>
      <w:bookmarkEnd w:id="987"/>
      <w:bookmarkEnd w:id="988"/>
    </w:p>
    <w:p w14:paraId="1A9C56E5" w14:textId="7BE44414" w:rsidR="0088017C" w:rsidRPr="00F544C3" w:rsidRDefault="0088017C" w:rsidP="00DF2A2B">
      <w:pPr>
        <w:autoSpaceDE w:val="0"/>
        <w:autoSpaceDN w:val="0"/>
        <w:adjustRightInd w:val="0"/>
        <w:ind w:firstLine="480"/>
        <w:rPr>
          <w:rFonts w:cs="Times New Roman"/>
        </w:rPr>
      </w:pPr>
      <w:r w:rsidRPr="00F544C3">
        <w:rPr>
          <w:rFonts w:cs="Times New Roman" w:hint="eastAsia"/>
        </w:rPr>
        <w:t>本文工作是在导师王哲明教授的悉心指导和严格要求下完成的。王老师渊博的学识、敏锐的科学观察力、严谨治学的态度和忘我敬业的工作精神使我终身难忘。在攻读</w:t>
      </w:r>
      <w:r w:rsidR="00692D5E">
        <w:rPr>
          <w:rFonts w:cs="Times New Roman" w:hint="eastAsia"/>
        </w:rPr>
        <w:t>硕</w:t>
      </w:r>
      <w:r w:rsidRPr="00F544C3">
        <w:rPr>
          <w:rFonts w:cs="Times New Roman" w:hint="eastAsia"/>
        </w:rPr>
        <w:t>士学位期间，王老师不仅在学业上教授我知识，培养我良好的科研习惯，而且在生活上给予我细心的指导和鼓励，让我学到了为人处世的道理，使我终身受益。尤其感谢王老师在晶体学、结构化学、磁</w:t>
      </w:r>
      <w:r w:rsidRPr="00F544C3">
        <w:rPr>
          <w:rFonts w:cs="Times New Roman"/>
        </w:rPr>
        <w:t>/</w:t>
      </w:r>
      <w:r w:rsidRPr="00F544C3">
        <w:rPr>
          <w:rFonts w:cs="Times New Roman" w:hint="eastAsia"/>
        </w:rPr>
        <w:t>电性质测量和论文撰写与修改等方面给予的指导与帮助。感恩导师王哲明教授！</w:t>
      </w:r>
    </w:p>
    <w:p w14:paraId="7ABE54F2" w14:textId="60028E96" w:rsidR="0088017C" w:rsidRPr="00F544C3" w:rsidRDefault="0088017C" w:rsidP="00DF2A2B">
      <w:pPr>
        <w:autoSpaceDE w:val="0"/>
        <w:autoSpaceDN w:val="0"/>
        <w:adjustRightInd w:val="0"/>
        <w:ind w:firstLine="480"/>
        <w:rPr>
          <w:rFonts w:cs="Times New Roman"/>
        </w:rPr>
      </w:pPr>
      <w:r w:rsidRPr="00F544C3">
        <w:rPr>
          <w:rFonts w:cs="Times New Roman" w:hint="eastAsia"/>
        </w:rPr>
        <w:t>感谢高松教授的督促和指导。高老师在我的科研学习中给出了很多有价值的建议。高老师谦虚的态度、宽厚的人格魅力值得我敬佩和学习。</w:t>
      </w:r>
    </w:p>
    <w:p w14:paraId="72CDCC3C" w14:textId="7F149EB6" w:rsidR="0088017C" w:rsidRPr="00F544C3" w:rsidRDefault="0088017C" w:rsidP="00DF2A2B">
      <w:pPr>
        <w:autoSpaceDE w:val="0"/>
        <w:autoSpaceDN w:val="0"/>
        <w:adjustRightInd w:val="0"/>
        <w:ind w:firstLine="480"/>
        <w:rPr>
          <w:rFonts w:cs="Times New Roman"/>
        </w:rPr>
      </w:pPr>
      <w:r w:rsidRPr="00F544C3">
        <w:rPr>
          <w:rFonts w:cs="Times New Roman" w:hint="eastAsia"/>
        </w:rPr>
        <w:t>感谢王炳武</w:t>
      </w:r>
      <w:r w:rsidR="00462D1E">
        <w:rPr>
          <w:rFonts w:cs="Times New Roman" w:hint="eastAsia"/>
        </w:rPr>
        <w:t>老师</w:t>
      </w:r>
      <w:r w:rsidRPr="00F544C3">
        <w:rPr>
          <w:rFonts w:cs="Times New Roman" w:hint="eastAsia"/>
        </w:rPr>
        <w:t>给予我的指导和帮助。王老师有着扎实的理论功底，为我的研究工作提出了很好的意见和建议。</w:t>
      </w:r>
    </w:p>
    <w:p w14:paraId="512816E9" w14:textId="52AD160F" w:rsidR="0088017C" w:rsidRPr="00F544C3" w:rsidRDefault="0088017C" w:rsidP="00DF2A2B">
      <w:pPr>
        <w:autoSpaceDE w:val="0"/>
        <w:autoSpaceDN w:val="0"/>
        <w:adjustRightInd w:val="0"/>
        <w:ind w:firstLine="480"/>
        <w:rPr>
          <w:rFonts w:cs="Times New Roman"/>
        </w:rPr>
      </w:pPr>
      <w:r w:rsidRPr="00F544C3">
        <w:rPr>
          <w:rFonts w:cs="Times New Roman" w:hint="eastAsia"/>
        </w:rPr>
        <w:t>感谢化学与分子工程学院无机所的老师们，在我博士学习</w:t>
      </w:r>
      <w:r w:rsidR="00F31793">
        <w:rPr>
          <w:rFonts w:cs="Times New Roman" w:hint="eastAsia"/>
        </w:rPr>
        <w:t>、</w:t>
      </w:r>
      <w:r w:rsidRPr="00F544C3">
        <w:rPr>
          <w:rFonts w:cs="Times New Roman" w:hint="eastAsia"/>
        </w:rPr>
        <w:t>研究过程各个阶段给予的指导和帮助。论文工作还得到了</w:t>
      </w:r>
      <w:r w:rsidRPr="00861CD9">
        <w:rPr>
          <w:rFonts w:cs="Times New Roman" w:hint="eastAsia"/>
        </w:rPr>
        <w:t>分析测试中心的张莉老师、刘佳蕙老师、鞠晶老师、苏婕老师、章斐老师、陈驰同学在测试上的指导和帮助，</w:t>
      </w:r>
      <w:r w:rsidRPr="00F544C3">
        <w:rPr>
          <w:rFonts w:cs="Times New Roman" w:hint="eastAsia"/>
        </w:rPr>
        <w:t>在此一并表示感谢。</w:t>
      </w:r>
    </w:p>
    <w:p w14:paraId="7BAD523A" w14:textId="54AF686E" w:rsidR="0088017C" w:rsidRPr="00F544C3" w:rsidRDefault="0088017C" w:rsidP="00DF2A2B">
      <w:pPr>
        <w:autoSpaceDE w:val="0"/>
        <w:autoSpaceDN w:val="0"/>
        <w:adjustRightInd w:val="0"/>
        <w:ind w:firstLine="480"/>
        <w:rPr>
          <w:rFonts w:cs="Times New Roman"/>
        </w:rPr>
      </w:pPr>
      <w:r w:rsidRPr="00F544C3">
        <w:rPr>
          <w:rFonts w:cs="Times New Roman" w:hint="eastAsia"/>
        </w:rPr>
        <w:t>感谢蒋尚达</w:t>
      </w:r>
      <w:r w:rsidR="006815BA">
        <w:rPr>
          <w:rFonts w:cs="Times New Roman" w:hint="eastAsia"/>
        </w:rPr>
        <w:t>老师</w:t>
      </w:r>
      <w:r w:rsidRPr="00F544C3">
        <w:rPr>
          <w:rFonts w:cs="Times New Roman" w:hint="eastAsia"/>
        </w:rPr>
        <w:t>，感谢</w:t>
      </w:r>
      <w:r w:rsidR="000E512E">
        <w:rPr>
          <w:rFonts w:cs="Times New Roman" w:hint="eastAsia"/>
        </w:rPr>
        <w:t>范慧敏</w:t>
      </w:r>
      <w:r w:rsidRPr="00F544C3">
        <w:rPr>
          <w:rFonts w:cs="Times New Roman" w:hint="eastAsia"/>
        </w:rPr>
        <w:t>等诸位师兄</w:t>
      </w:r>
      <w:r w:rsidR="0052472D">
        <w:rPr>
          <w:rFonts w:cs="Times New Roman" w:hint="eastAsia"/>
        </w:rPr>
        <w:t>弟</w:t>
      </w:r>
      <w:r w:rsidRPr="00F544C3">
        <w:rPr>
          <w:rFonts w:cs="Times New Roman" w:hint="eastAsia"/>
        </w:rPr>
        <w:t>师姐妹对我的指导和启发，感谢</w:t>
      </w:r>
      <w:r w:rsidRPr="00F544C3">
        <w:rPr>
          <w:rFonts w:cs="Times New Roman"/>
        </w:rPr>
        <w:t>MMM</w:t>
      </w:r>
      <w:r w:rsidRPr="00F544C3">
        <w:rPr>
          <w:rFonts w:cs="Times New Roman" w:hint="eastAsia"/>
        </w:rPr>
        <w:t>课题组全体成员的热心帮助和讨论。永远怀念</w:t>
      </w:r>
      <w:r w:rsidRPr="00F544C3">
        <w:rPr>
          <w:rFonts w:cs="Times New Roman"/>
        </w:rPr>
        <w:t>MMM</w:t>
      </w:r>
      <w:r w:rsidRPr="00F544C3">
        <w:rPr>
          <w:rFonts w:cs="Times New Roman" w:hint="eastAsia"/>
        </w:rPr>
        <w:t>课题组的友好互助与和谐融洽的氛围。</w:t>
      </w:r>
    </w:p>
    <w:p w14:paraId="433882FE" w14:textId="77777777" w:rsidR="0088017C" w:rsidRPr="00F544C3" w:rsidRDefault="0088017C" w:rsidP="00DF2A2B">
      <w:pPr>
        <w:autoSpaceDE w:val="0"/>
        <w:autoSpaceDN w:val="0"/>
        <w:adjustRightInd w:val="0"/>
        <w:ind w:firstLine="480"/>
        <w:rPr>
          <w:rFonts w:cs="Times New Roman"/>
        </w:rPr>
      </w:pPr>
      <w:r w:rsidRPr="00F544C3">
        <w:rPr>
          <w:rFonts w:cs="Times New Roman" w:hint="eastAsia"/>
        </w:rPr>
        <w:t>感谢家人给与的支持和爱护</w:t>
      </w:r>
      <w:r w:rsidRPr="00F544C3">
        <w:rPr>
          <w:rFonts w:cs="Times New Roman"/>
        </w:rPr>
        <w:t>!</w:t>
      </w:r>
      <w:r w:rsidRPr="00F544C3">
        <w:rPr>
          <w:rFonts w:cs="Times New Roman" w:hint="eastAsia"/>
        </w:rPr>
        <w:t>感恩北大，感恩我的老师、亲人和朋友们！</w:t>
      </w:r>
    </w:p>
    <w:p w14:paraId="1CC6E229" w14:textId="77777777" w:rsidR="0040067B" w:rsidRPr="00861CD9" w:rsidRDefault="0040067B">
      <w:pPr>
        <w:pStyle w:val="a5"/>
        <w:ind w:firstLine="480"/>
        <w:rPr>
          <w:rFonts w:cs="Times New Roman"/>
          <w:bCs/>
        </w:rPr>
      </w:pPr>
    </w:p>
    <w:p w14:paraId="14DEF5AC" w14:textId="77777777" w:rsidR="0040067B" w:rsidRPr="00861CD9" w:rsidRDefault="0040067B">
      <w:pPr>
        <w:pStyle w:val="a5"/>
        <w:ind w:firstLine="480"/>
        <w:rPr>
          <w:rFonts w:cs="Times New Roman"/>
          <w:bCs/>
        </w:rPr>
      </w:pPr>
    </w:p>
    <w:p w14:paraId="28708587" w14:textId="009A6509" w:rsidR="0088017C" w:rsidRPr="00F544C3" w:rsidRDefault="0088017C" w:rsidP="00F544C3">
      <w:pPr>
        <w:widowControl w:val="0"/>
        <w:autoSpaceDE w:val="0"/>
        <w:autoSpaceDN w:val="0"/>
        <w:adjustRightInd w:val="0"/>
        <w:snapToGrid/>
        <w:spacing w:line="240" w:lineRule="auto"/>
        <w:ind w:right="960" w:firstLineChars="0" w:firstLine="0"/>
        <w:jc w:val="right"/>
        <w:rPr>
          <w:rFonts w:cs="Times New Roman"/>
        </w:rPr>
      </w:pPr>
      <w:r w:rsidRPr="00F544C3">
        <w:rPr>
          <w:rFonts w:cs="Times New Roman" w:hint="eastAsia"/>
        </w:rPr>
        <w:t>朱丽雅</w:t>
      </w:r>
    </w:p>
    <w:p w14:paraId="4883727E" w14:textId="461BE415" w:rsidR="0040067B" w:rsidRPr="00861CD9" w:rsidRDefault="0088017C" w:rsidP="00F544C3">
      <w:pPr>
        <w:pStyle w:val="a5"/>
        <w:ind w:firstLine="480"/>
        <w:jc w:val="right"/>
        <w:rPr>
          <w:rFonts w:cs="Times New Roman"/>
          <w:bCs/>
        </w:rPr>
      </w:pPr>
      <w:r w:rsidRPr="00F544C3">
        <w:rPr>
          <w:rFonts w:eastAsia="TimesNewRomanPSMT" w:cs="Times New Roman"/>
        </w:rPr>
        <w:t>2025</w:t>
      </w:r>
      <w:r w:rsidRPr="00F544C3">
        <w:rPr>
          <w:rFonts w:cs="Times New Roman" w:hint="eastAsia"/>
        </w:rPr>
        <w:t>年</w:t>
      </w:r>
      <w:r w:rsidRPr="00F544C3">
        <w:rPr>
          <w:rFonts w:eastAsia="TimesNewRomanPSMT" w:cs="Times New Roman"/>
        </w:rPr>
        <w:t>xx</w:t>
      </w:r>
      <w:r w:rsidRPr="00F544C3">
        <w:rPr>
          <w:rFonts w:cs="Times New Roman" w:hint="eastAsia"/>
        </w:rPr>
        <w:t>月</w:t>
      </w:r>
      <w:r w:rsidRPr="00F544C3">
        <w:rPr>
          <w:rFonts w:eastAsia="TimesNewRomanPSMT" w:cs="Times New Roman"/>
        </w:rPr>
        <w:t>xx</w:t>
      </w:r>
      <w:r w:rsidRPr="00F544C3">
        <w:rPr>
          <w:rFonts w:cs="Times New Roman" w:hint="eastAsia"/>
        </w:rPr>
        <w:t>日于燕园</w:t>
      </w:r>
    </w:p>
    <w:sectPr w:rsidR="0040067B" w:rsidRPr="00861CD9">
      <w:headerReference w:type="default" r:id="rId101"/>
      <w:footnotePr>
        <w:numFmt w:val="decimalEnclosedCircleChinese"/>
        <w:numRestart w:val="eachPage"/>
      </w:footnotePr>
      <w:type w:val="oddPage"/>
      <w:pgSz w:w="11906" w:h="16838"/>
      <w:pgMar w:top="1701" w:right="1474" w:bottom="1418" w:left="1474" w:header="1134"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785ABC" w14:textId="77777777" w:rsidR="00101682" w:rsidRDefault="00101682">
      <w:pPr>
        <w:ind w:firstLine="480"/>
      </w:pPr>
      <w:r>
        <w:separator/>
      </w:r>
    </w:p>
  </w:endnote>
  <w:endnote w:type="continuationSeparator" w:id="0">
    <w:p w14:paraId="1AB69267" w14:textId="77777777" w:rsidR="00101682" w:rsidRDefault="00101682">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subsetted="1" w:fontKey="{7FF12425-AA3E-3E45-A639-D61470C634CB}"/>
    <w:embedItalic r:id="rId2" w:subsetted="1" w:fontKey="{152EA8F8-BE57-BC47-9AC4-6EE65595BEA7}"/>
  </w:font>
  <w:font w:name="Times New Roman">
    <w:panose1 w:val="02020603050405020304"/>
    <w:charset w:val="00"/>
    <w:family w:val="roman"/>
    <w:pitch w:val="variable"/>
    <w:sig w:usb0="E0002EFF" w:usb1="C000785B" w:usb2="00000009" w:usb3="00000000" w:csb0="000001FF" w:csb1="00000000"/>
    <w:embedRegular r:id="rId3" w:fontKey="{AA25B0F8-11D5-9A46-BAEA-B1E2A93756AF}"/>
    <w:embedBold r:id="rId4" w:fontKey="{A62B73F4-E563-E14D-8249-17D75057FB7B}"/>
    <w:embedItalic r:id="rId5" w:fontKey="{7B74847B-3B79-C048-89F5-0AB0B11EDAC3}"/>
    <w:embedBoldItalic r:id="rId6" w:fontKey="{35505398-5614-7C4B-835A-A34D4CB087B4}"/>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embedRegular r:id="rId7" w:subsetted="1" w:fontKey="{8E8426DC-7745-1242-8CC7-BB8310AF94FA}"/>
  </w:font>
  <w:font w:name="宋体">
    <w:altName w:val="SimSun"/>
    <w:panose1 w:val="02010600030101010101"/>
    <w:charset w:val="86"/>
    <w:family w:val="auto"/>
    <w:pitch w:val="variable"/>
    <w:sig w:usb0="00000203" w:usb1="288F0000" w:usb2="00000016" w:usb3="00000000" w:csb0="00040001" w:csb1="00000000"/>
    <w:embedRegular r:id="rId8" w:subsetted="1" w:fontKey="{1E1049C6-F5D4-3D48-9713-205ECA029A17}"/>
    <w:embedBold r:id="rId9" w:subsetted="1" w:fontKey="{A03EA565-F1C8-8E44-8EA5-7D86B54A305E}"/>
    <w:embedItalic r:id="rId10" w:subsetted="1" w:fontKey="{2171EA2C-FE35-AD43-8DE0-49ECB8139448}"/>
  </w:font>
  <w:font w:name="Calibri Light">
    <w:panose1 w:val="020F0302020204030204"/>
    <w:charset w:val="00"/>
    <w:family w:val="swiss"/>
    <w:pitch w:val="variable"/>
    <w:sig w:usb0="E0002AFF" w:usb1="C000247B" w:usb2="00000009" w:usb3="00000000" w:csb0="000001FF" w:csb1="00000000"/>
    <w:embedRegular r:id="rId11" w:subsetted="1" w:fontKey="{4D32FF18-BA26-7E4E-82AF-D7E657399642}"/>
  </w:font>
  <w:font w:name="Times">
    <w:altName w:val="Sylfaen"/>
    <w:panose1 w:val="020B06040202020202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embedRegular r:id="rId12" w:subsetted="1" w:fontKey="{1513FC44-64C0-3649-A3D0-2C6F0FC3F04E}"/>
    <w:embedItalic r:id="rId13" w:subsetted="1" w:fontKey="{5AEA4E03-CB40-F644-862F-841B0C1AE558}"/>
  </w:font>
  <w:font w:name="幼圆">
    <w:altName w:val="微软雅黑"/>
    <w:panose1 w:val="020B0604020202020204"/>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方正仿宋_GB2312">
    <w:altName w:val="Arial Unicode MS"/>
    <w:panose1 w:val="020B0604020202020204"/>
    <w:charset w:val="86"/>
    <w:family w:val="auto"/>
    <w:pitch w:val="default"/>
    <w:sig w:usb0="00000000" w:usb1="184F6CFA" w:usb2="00000012" w:usb3="00000000" w:csb0="00040001" w:csb1="00000000"/>
  </w:font>
  <w:font w:name="仿宋_GB2312">
    <w:altName w:val="仿宋"/>
    <w:panose1 w:val="020B0604020202020204"/>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embedRegular r:id="rId14" w:fontKey="{85F471BE-FE19-A241-AEC4-BA6EC77ABF4B}"/>
    <w:embedItalic r:id="rId15" w:fontKey="{0B2555E4-848A-F34E-80E6-9430629708E1}"/>
  </w:font>
  <w:font w:name="黑体">
    <w:altName w:val="SimHei"/>
    <w:panose1 w:val="02010609060101010101"/>
    <w:charset w:val="86"/>
    <w:family w:val="modern"/>
    <w:pitch w:val="fixed"/>
    <w:sig w:usb0="800002BF" w:usb1="38CF7CFA" w:usb2="00000016" w:usb3="00000000" w:csb0="00040001" w:csb1="00000000"/>
    <w:embedRegular r:id="rId16" w:subsetted="1" w:fontKey="{2C8A8940-98C9-DB4D-880A-929B08FD2633}"/>
  </w:font>
  <w:font w:name="Microsoft YaHei UI">
    <w:panose1 w:val="020B0503020204020204"/>
    <w:charset w:val="86"/>
    <w:family w:val="swiss"/>
    <w:pitch w:val="variable"/>
    <w:sig w:usb0="80000287" w:usb1="2ACF3C50" w:usb2="00000016" w:usb3="00000000" w:csb0="0004001F" w:csb1="00000000"/>
  </w:font>
  <w:font w:name="仿宋">
    <w:altName w:val="FangSong"/>
    <w:panose1 w:val="02010609060101010101"/>
    <w:charset w:val="86"/>
    <w:family w:val="modern"/>
    <w:pitch w:val="fixed"/>
    <w:sig w:usb0="800002BF" w:usb1="38CF7CFA" w:usb2="00000016" w:usb3="00000000" w:csb0="00040001" w:csb1="00000000"/>
    <w:embedRegular r:id="rId17" w:subsetted="1" w:fontKey="{DBB532BD-6C33-5C4B-96E8-79C40FBC855D}"/>
  </w:font>
  <w:font w:name="楷体">
    <w:altName w:val="KaiTi"/>
    <w:panose1 w:val="02010609060101010101"/>
    <w:charset w:val="86"/>
    <w:family w:val="modern"/>
    <w:pitch w:val="fixed"/>
    <w:sig w:usb0="800002BF" w:usb1="38CF7CFA" w:usb2="00000016" w:usb3="00000000" w:csb0="00040001" w:csb1="00000000"/>
    <w:embedRegular r:id="rId18" w:subsetted="1" w:fontKey="{D304BEA3-E465-3C4C-B590-3F0C8A8E8E9C}"/>
  </w:font>
  <w:font w:name="STSong-Light-UniGB-UCS2-H">
    <w:altName w:val="华文宋体"/>
    <w:panose1 w:val="02010600040101010101"/>
    <w:charset w:val="00"/>
    <w:family w:val="roman"/>
    <w:pitch w:val="default"/>
  </w:font>
  <w:font w:name="微软雅黑">
    <w:altName w:val="Microsoft YaHei"/>
    <w:panose1 w:val="020B0503020204020204"/>
    <w:charset w:val="86"/>
    <w:family w:val="swiss"/>
    <w:pitch w:val="variable"/>
    <w:sig w:usb0="80000287" w:usb1="2ACF3C50" w:usb2="00000016" w:usb3="00000000" w:csb0="0004001F" w:csb1="00000000"/>
    <w:embedRegular r:id="rId19" w:subsetted="1" w:fontKey="{74724119-90A7-6B4E-B797-A3B41E0EB8AD}"/>
  </w:font>
  <w:font w:name="TimesTenGreek-Inclined-ACS">
    <w:altName w:val="宋体"/>
    <w:panose1 w:val="020B0604020202020204"/>
    <w:charset w:val="86"/>
    <w:family w:val="auto"/>
    <w:pitch w:val="default"/>
    <w:sig w:usb0="00000000" w:usb1="00000000" w:usb2="00000010" w:usb3="00000000" w:csb0="00040000"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embedRegular r:id="rId20" w:subsetted="1" w:fontKey="{2555B7CF-C423-FC40-BD8C-F4CE1AAC7536}"/>
  </w:font>
  <w:font w:name="SymbolMT">
    <w:altName w:val="宋体"/>
    <w:panose1 w:val="020B0604020202020204"/>
    <w:charset w:val="86"/>
    <w:family w:val="auto"/>
    <w:pitch w:val="default"/>
    <w:sig w:usb0="00000001" w:usb1="080E0000" w:usb2="00000010" w:usb3="00000000" w:csb0="00040000" w:csb1="00000000"/>
  </w:font>
  <w:font w:name="System">
    <w:altName w:val="微软雅黑"/>
    <w:panose1 w:val="020B0604020202020204"/>
    <w:charset w:val="86"/>
    <w:family w:val="auto"/>
    <w:pitch w:val="default"/>
    <w:sig w:usb0="00000001" w:usb1="080E0000" w:usb2="00000010" w:usb3="00000000" w:csb0="00040000" w:csb1="00000000"/>
  </w:font>
  <w:font w:name="TimesNewRomanPSMT">
    <w:altName w:val="MS Mincho"/>
    <w:panose1 w:val="020B0604020202020204"/>
    <w:charset w:val="80"/>
    <w:family w:val="auto"/>
    <w:pitch w:val="default"/>
    <w:sig w:usb0="00000000"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CE91E1" w14:textId="77777777" w:rsidR="00185DA7" w:rsidRDefault="00185DA7">
    <w:pPr>
      <w:pStyle w:val="ac"/>
      <w:ind w:firstLine="360"/>
    </w:pPr>
    <w:r>
      <w:rPr>
        <w:noProof/>
      </w:rPr>
      <mc:AlternateContent>
        <mc:Choice Requires="wps">
          <w:drawing>
            <wp:anchor distT="0" distB="0" distL="114300" distR="114300" simplePos="0" relativeHeight="251669504" behindDoc="0" locked="0" layoutInCell="1" allowOverlap="1" wp14:anchorId="092516A3" wp14:editId="6EE230F8">
              <wp:simplePos x="0" y="0"/>
              <wp:positionH relativeFrom="margin">
                <wp:posOffset>2827020</wp:posOffset>
              </wp:positionH>
              <wp:positionV relativeFrom="paragraph">
                <wp:posOffset>-635</wp:posOffset>
              </wp:positionV>
              <wp:extent cx="151765" cy="174625"/>
              <wp:effectExtent l="0" t="0" r="0" b="0"/>
              <wp:wrapNone/>
              <wp:docPr id="30"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635" cy="174609"/>
                      </a:xfrm>
                      <a:prstGeom prst="rect">
                        <a:avLst/>
                      </a:prstGeom>
                      <a:noFill/>
                      <a:ln>
                        <a:noFill/>
                      </a:ln>
                    </wps:spPr>
                    <wps:txbx>
                      <w:txbxContent>
                        <w:p w14:paraId="751E6F45" w14:textId="77777777" w:rsidR="00185DA7" w:rsidRDefault="00185DA7">
                          <w:pPr>
                            <w:pStyle w:val="ac"/>
                            <w:ind w:leftChars="200" w:left="480" w:firstLine="360"/>
                          </w:pPr>
                          <w:r>
                            <w:t>i</w:t>
                          </w:r>
                        </w:p>
                      </w:txbxContent>
                    </wps:txbx>
                    <wps:bodyPr rot="0" vert="horz" wrap="square" lIns="0" tIns="0" rIns="0" bIns="0" anchor="t" anchorCtr="0" upright="1">
                      <a:noAutofit/>
                    </wps:bodyPr>
                  </wps:wsp>
                </a:graphicData>
              </a:graphic>
            </wp:anchor>
          </w:drawing>
        </mc:Choice>
        <mc:Fallback>
          <w:pict>
            <v:shapetype w14:anchorId="092516A3" id="_x0000_t202" coordsize="21600,21600" o:spt="202" path="m,l,21600r21600,l21600,xe">
              <v:stroke joinstyle="miter"/>
              <v:path gradientshapeok="t" o:connecttype="rect"/>
            </v:shapetype>
            <v:shape id="文本框 14" o:spid="_x0000_s1031" type="#_x0000_t202" style="position:absolute;left:0;text-align:left;margin-left:222.6pt;margin-top:-.05pt;width:11.95pt;height:13.75pt;z-index:251669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" filled="f" stroked="f">
              <v:textbox inset="0,0,0,0">
                <w:txbxContent>
                  <w:p w14:paraId="751E6F45" w14:textId="77777777" w:rsidR="00185DA7" w:rsidRDefault="00185DA7">
                    <w:pPr>
                      <w:pStyle w:val="ac"/>
                      <w:ind w:leftChars="200" w:left="480" w:firstLine="360"/>
                    </w:pPr>
                    <w:r>
                      <w:t>i</w:t>
                    </w:r>
                  </w:p>
                </w:txbxContent>
              </v:textbox>
              <w10:wrap anchorx="margin"/>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19333722"/>
      <w:docPartObj>
        <w:docPartGallery w:val="Page Numbers (Bottom of Page)"/>
        <w:docPartUnique/>
      </w:docPartObj>
    </w:sdtPr>
    <w:sdtContent>
      <w:p w14:paraId="06EBEC01" w14:textId="08D39BC7" w:rsidR="00CA356A" w:rsidRDefault="00CA356A">
        <w:pPr>
          <w:pStyle w:val="ac"/>
          <w:ind w:firstLine="360"/>
          <w:jc w:val="center"/>
        </w:pPr>
        <w:r>
          <w:fldChar w:fldCharType="begin"/>
        </w:r>
        <w:r>
          <w:instrText>PAGE   \* MERGEFORMAT</w:instrText>
        </w:r>
        <w:r>
          <w:fldChar w:fldCharType="separate"/>
        </w:r>
        <w:r>
          <w:rPr>
            <w:lang w:val="zh-CN"/>
          </w:rPr>
          <w:t>2</w:t>
        </w:r>
        <w:r>
          <w:fldChar w:fldCharType="end"/>
        </w:r>
      </w:p>
    </w:sdtContent>
  </w:sdt>
  <w:p w14:paraId="587B96CA" w14:textId="4C426A43" w:rsidR="002A603E" w:rsidRDefault="002A603E">
    <w:pPr>
      <w:pStyle w:val="ac"/>
      <w:ind w:firstLine="360"/>
      <w:jc w:val="righ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19690715"/>
      <w:docPartObj>
        <w:docPartGallery w:val="Page Numbers (Bottom of Page)"/>
        <w:docPartUnique/>
      </w:docPartObj>
    </w:sdtPr>
    <w:sdtContent>
      <w:p w14:paraId="5A84BD62" w14:textId="20C578C0" w:rsidR="00755049" w:rsidRDefault="00755049">
        <w:pPr>
          <w:pStyle w:val="ac"/>
          <w:ind w:firstLine="360"/>
          <w:jc w:val="center"/>
        </w:pPr>
        <w:r>
          <w:fldChar w:fldCharType="begin"/>
        </w:r>
        <w:r>
          <w:instrText>PAGE   \* MERGEFORMAT</w:instrText>
        </w:r>
        <w:r>
          <w:fldChar w:fldCharType="separate"/>
        </w:r>
        <w:r>
          <w:rPr>
            <w:lang w:val="zh-CN"/>
          </w:rPr>
          <w:t>2</w:t>
        </w:r>
        <w:r>
          <w:fldChar w:fldCharType="end"/>
        </w:r>
      </w:p>
    </w:sdtContent>
  </w:sdt>
  <w:p w14:paraId="28640E59" w14:textId="77777777" w:rsidR="00755049" w:rsidRDefault="00755049">
    <w:pPr>
      <w:pStyle w:val="ac"/>
      <w:ind w:firstLine="36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9ECE16" w14:textId="77777777" w:rsidR="00185DA7" w:rsidRDefault="00185DA7">
    <w:pPr>
      <w:pStyle w:val="ac"/>
      <w:ind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ED6FFA" w14:textId="77777777" w:rsidR="00185DA7" w:rsidRDefault="00185DA7" w:rsidP="00397445">
    <w:pPr>
      <w:pStyle w:val="ac"/>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E7D609" w14:textId="77777777" w:rsidR="002A603E" w:rsidRDefault="002A603E">
    <w:pPr>
      <w:pStyle w:val="ac"/>
      <w:ind w:firstLine="360"/>
    </w:pPr>
    <w:r>
      <w:rPr>
        <w:noProof/>
      </w:rPr>
      <mc:AlternateContent>
        <mc:Choice Requires="wps">
          <w:drawing>
            <wp:anchor distT="0" distB="0" distL="114300" distR="114300" simplePos="0" relativeHeight="251661312" behindDoc="0" locked="0" layoutInCell="1" allowOverlap="1" wp14:anchorId="2966A0D0" wp14:editId="61340302">
              <wp:simplePos x="0" y="0"/>
              <wp:positionH relativeFrom="margin">
                <wp:posOffset>2827020</wp:posOffset>
              </wp:positionH>
              <wp:positionV relativeFrom="paragraph">
                <wp:posOffset>-635</wp:posOffset>
              </wp:positionV>
              <wp:extent cx="151765" cy="174625"/>
              <wp:effectExtent l="0" t="0" r="0" b="0"/>
              <wp:wrapNone/>
              <wp:docPr id="23"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635" cy="174609"/>
                      </a:xfrm>
                      <a:prstGeom prst="rect">
                        <a:avLst/>
                      </a:prstGeom>
                      <a:noFill/>
                      <a:ln>
                        <a:noFill/>
                      </a:ln>
                    </wps:spPr>
                    <wps:txbx>
                      <w:txbxContent>
                        <w:p w14:paraId="16DDF49F" w14:textId="77777777" w:rsidR="002A603E" w:rsidRDefault="002A603E">
                          <w:pPr>
                            <w:pStyle w:val="ac"/>
                            <w:ind w:leftChars="200" w:left="480" w:firstLine="360"/>
                          </w:pPr>
                          <w:r>
                            <w:t>i</w:t>
                          </w:r>
                        </w:p>
                      </w:txbxContent>
                    </wps:txbx>
                    <wps:bodyPr rot="0" vert="horz" wrap="square" lIns="0" tIns="0" rIns="0" bIns="0" anchor="t" anchorCtr="0" upright="1">
                      <a:noAutofit/>
                    </wps:bodyPr>
                  </wps:wsp>
                </a:graphicData>
              </a:graphic>
            </wp:anchor>
          </w:drawing>
        </mc:Choice>
        <mc:Fallback>
          <w:pict>
            <v:shapetype w14:anchorId="2966A0D0" id="_x0000_t202" coordsize="21600,21600" o:spt="202" path="m,l,21600r21600,l21600,xe">
              <v:stroke joinstyle="miter"/>
              <v:path gradientshapeok="t" o:connecttype="rect"/>
            </v:shapetype>
            <v:shape id="_x0000_s1032" type="#_x0000_t202" style="position:absolute;left:0;text-align:left;margin-left:222.6pt;margin-top:-.05pt;width:11.95pt;height:13.75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" filled="f" stroked="f">
              <v:textbox inset="0,0,0,0">
                <w:txbxContent>
                  <w:p w14:paraId="16DDF49F" w14:textId="77777777" w:rsidR="002A603E" w:rsidRDefault="002A603E">
                    <w:pPr>
                      <w:pStyle w:val="ac"/>
                      <w:ind w:leftChars="200" w:left="480" w:firstLine="360"/>
                    </w:pPr>
                    <w:r>
                      <w:t>i</w:t>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9D8137" w14:textId="77777777" w:rsidR="002A603E" w:rsidRDefault="002A603E">
    <w:pPr>
      <w:pStyle w:val="ac"/>
      <w:ind w:firstLine="36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2FFCFE" w14:textId="77777777" w:rsidR="002A603E" w:rsidRDefault="002A603E" w:rsidP="00397445">
    <w:pPr>
      <w:pStyle w:val="ac"/>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23133380"/>
      <w:docPartObj>
        <w:docPartGallery w:val="Page Numbers (Bottom of Page)"/>
        <w:docPartUnique/>
      </w:docPartObj>
    </w:sdtPr>
    <w:sdtContent>
      <w:p w14:paraId="2EF0FC4D" w14:textId="5655C5C6" w:rsidR="00566B81" w:rsidRDefault="00566B81">
        <w:pPr>
          <w:pStyle w:val="ac"/>
          <w:ind w:firstLine="360"/>
          <w:jc w:val="center"/>
        </w:pPr>
        <w:r>
          <w:fldChar w:fldCharType="begin"/>
        </w:r>
        <w:r>
          <w:instrText>PAGE   \* MERGEFORMAT</w:instrText>
        </w:r>
        <w:r>
          <w:fldChar w:fldCharType="separate"/>
        </w:r>
        <w:r>
          <w:rPr>
            <w:lang w:val="zh-CN"/>
          </w:rPr>
          <w:t>2</w:t>
        </w:r>
        <w:r>
          <w:fldChar w:fldCharType="end"/>
        </w:r>
      </w:p>
    </w:sdtContent>
  </w:sdt>
  <w:p w14:paraId="726A20B0" w14:textId="7EA8DB46" w:rsidR="002A603E" w:rsidRDefault="002A603E">
    <w:pPr>
      <w:pStyle w:val="ac"/>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41835762"/>
      <w:docPartObj>
        <w:docPartGallery w:val="Page Numbers (Bottom of Page)"/>
        <w:docPartUnique/>
      </w:docPartObj>
    </w:sdtPr>
    <w:sdtContent>
      <w:p w14:paraId="34CE4427" w14:textId="327F1FFC" w:rsidR="00AD77A4" w:rsidRDefault="00AD77A4">
        <w:pPr>
          <w:pStyle w:val="ac"/>
          <w:ind w:firstLine="360"/>
          <w:jc w:val="center"/>
        </w:pPr>
        <w:r>
          <w:fldChar w:fldCharType="begin"/>
        </w:r>
        <w:r>
          <w:instrText>PAGE   \* MERGEFORMAT</w:instrText>
        </w:r>
        <w:r>
          <w:fldChar w:fldCharType="separate"/>
        </w:r>
        <w:r>
          <w:rPr>
            <w:lang w:val="zh-CN"/>
          </w:rPr>
          <w:t>2</w:t>
        </w:r>
        <w:r>
          <w:fldChar w:fldCharType="end"/>
        </w:r>
      </w:p>
    </w:sdtContent>
  </w:sdt>
  <w:p w14:paraId="5E992200" w14:textId="1F5531E1" w:rsidR="002A603E" w:rsidRDefault="002A603E">
    <w:pPr>
      <w:pStyle w:val="ac"/>
      <w:ind w:firstLine="360"/>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5158741"/>
      <w:docPartObj>
        <w:docPartGallery w:val="Page Numbers (Bottom of Page)"/>
        <w:docPartUnique/>
      </w:docPartObj>
    </w:sdtPr>
    <w:sdtContent>
      <w:p w14:paraId="4F92C4DE" w14:textId="68046BE3" w:rsidR="00CA356A" w:rsidRDefault="00CA356A">
        <w:pPr>
          <w:pStyle w:val="ac"/>
          <w:ind w:firstLine="360"/>
          <w:jc w:val="center"/>
        </w:pPr>
        <w:r>
          <w:fldChar w:fldCharType="begin"/>
        </w:r>
        <w:r>
          <w:instrText>PAGE   \* MERGEFORMAT</w:instrText>
        </w:r>
        <w:r>
          <w:fldChar w:fldCharType="separate"/>
        </w:r>
        <w:r>
          <w:rPr>
            <w:lang w:val="zh-CN"/>
          </w:rPr>
          <w:t>2</w:t>
        </w:r>
        <w:r>
          <w:fldChar w:fldCharType="end"/>
        </w:r>
      </w:p>
    </w:sdtContent>
  </w:sdt>
  <w:p w14:paraId="773F6814" w14:textId="6433FCB9" w:rsidR="002A603E" w:rsidRDefault="002A603E">
    <w:pPr>
      <w:ind w:firstLine="4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03F385" w14:textId="77777777" w:rsidR="00101682" w:rsidRDefault="00101682">
      <w:pPr>
        <w:ind w:firstLine="480"/>
      </w:pPr>
      <w:r>
        <w:separator/>
      </w:r>
    </w:p>
  </w:footnote>
  <w:footnote w:type="continuationSeparator" w:id="0">
    <w:p w14:paraId="15EDB417" w14:textId="77777777" w:rsidR="00101682" w:rsidRDefault="00101682">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6860DB" w14:textId="77777777" w:rsidR="00185DA7" w:rsidRDefault="00185DA7">
    <w:pPr>
      <w:pStyle w:val="ad"/>
      <w:ind w:firstLine="480"/>
      <w:rPr>
        <w:sz w:val="24"/>
        <w:szCs w:val="24"/>
      </w:rPr>
    </w:pPr>
    <w:r>
      <w:rPr>
        <w:rFonts w:hint="eastAsia"/>
        <w:sz w:val="24"/>
        <w:szCs w:val="24"/>
      </w:rPr>
      <w:t>北京大学博士学位论文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CB19AD" w14:textId="5B737976" w:rsidR="002A603E" w:rsidRDefault="002A603E" w:rsidP="008C3A9A">
    <w:pPr>
      <w:pStyle w:val="ad"/>
      <w:tabs>
        <w:tab w:val="left" w:pos="3943"/>
        <w:tab w:val="center" w:pos="4719"/>
      </w:tabs>
      <w:ind w:firstLineChars="0" w:firstLine="0"/>
      <w:rPr>
        <w:sz w:val="24"/>
        <w:szCs w:val="24"/>
      </w:rPr>
    </w:pPr>
    <w:r>
      <w:rPr>
        <w:rFonts w:hint="eastAsia"/>
        <w:sz w:val="24"/>
        <w:szCs w:val="24"/>
      </w:rPr>
      <w:t>ABSTRACT</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3DF5E4" w14:textId="75D7C7D6" w:rsidR="002A603E" w:rsidRDefault="003D034C" w:rsidP="008C3A9A">
    <w:pPr>
      <w:pStyle w:val="ad"/>
      <w:ind w:firstLineChars="0" w:firstLine="0"/>
      <w:rPr>
        <w:sz w:val="24"/>
        <w:szCs w:val="24"/>
      </w:rPr>
    </w:pPr>
    <w:r>
      <w:rPr>
        <w:rFonts w:hint="eastAsia"/>
        <w:sz w:val="24"/>
        <w:szCs w:val="24"/>
      </w:rPr>
      <w:t>目</w:t>
    </w:r>
    <w:r>
      <w:rPr>
        <w:rFonts w:hint="eastAsia"/>
        <w:sz w:val="24"/>
        <w:szCs w:val="24"/>
      </w:rPr>
      <w:t xml:space="preserve"> </w:t>
    </w:r>
    <w:r>
      <w:rPr>
        <w:rFonts w:hint="eastAsia"/>
        <w:sz w:val="24"/>
        <w:szCs w:val="24"/>
      </w:rPr>
      <w:t>录</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E9C02F" w14:textId="4E477609" w:rsidR="002A603E" w:rsidRDefault="002A603E" w:rsidP="00AD6AA2">
    <w:pPr>
      <w:pStyle w:val="ad"/>
      <w:ind w:firstLineChars="0" w:firstLine="0"/>
      <w:rPr>
        <w:sz w:val="24"/>
        <w:szCs w:val="24"/>
      </w:rPr>
    </w:pPr>
    <w:r>
      <w:rPr>
        <w:rFonts w:hint="eastAsia"/>
        <w:sz w:val="24"/>
        <w:szCs w:val="24"/>
      </w:rPr>
      <w:t>北京大学</w:t>
    </w:r>
    <w:r w:rsidR="00815C22">
      <w:rPr>
        <w:rFonts w:hint="eastAsia"/>
        <w:sz w:val="24"/>
        <w:szCs w:val="24"/>
      </w:rPr>
      <w:t>硕</w:t>
    </w:r>
    <w:r>
      <w:rPr>
        <w:rFonts w:hint="eastAsia"/>
        <w:sz w:val="24"/>
        <w:szCs w:val="24"/>
      </w:rPr>
      <w:t>士学位论文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573A19" w14:textId="23676002" w:rsidR="006228A4" w:rsidRDefault="006228A4" w:rsidP="008C3A9A">
    <w:pPr>
      <w:pStyle w:val="ad"/>
      <w:ind w:firstLineChars="0" w:firstLine="0"/>
      <w:rPr>
        <w:sz w:val="24"/>
        <w:szCs w:val="24"/>
      </w:rPr>
    </w:pPr>
    <w:r>
      <w:rPr>
        <w:rFonts w:hint="eastAsia"/>
        <w:sz w:val="24"/>
        <w:szCs w:val="24"/>
      </w:rPr>
      <w:t>第一章</w:t>
    </w:r>
    <w:r>
      <w:rPr>
        <w:rFonts w:hint="eastAsia"/>
        <w:sz w:val="24"/>
        <w:szCs w:val="24"/>
      </w:rPr>
      <w:t xml:space="preserve"> </w:t>
    </w:r>
    <w:r>
      <w:rPr>
        <w:rFonts w:hint="eastAsia"/>
        <w:sz w:val="24"/>
        <w:szCs w:val="24"/>
      </w:rPr>
      <w:t>前</w:t>
    </w:r>
    <w:r>
      <w:rPr>
        <w:rFonts w:hint="eastAsia"/>
        <w:sz w:val="24"/>
        <w:szCs w:val="24"/>
      </w:rPr>
      <w:t xml:space="preserve"> </w:t>
    </w:r>
    <w:r>
      <w:rPr>
        <w:rFonts w:hint="eastAsia"/>
        <w:sz w:val="24"/>
        <w:szCs w:val="24"/>
      </w:rPr>
      <w:t>言</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F7533B" w14:textId="781BC9A9" w:rsidR="002A603E" w:rsidRPr="003B7A9F" w:rsidRDefault="003B7A9F" w:rsidP="008C3A9A">
    <w:pPr>
      <w:pStyle w:val="ad"/>
      <w:ind w:firstLineChars="0" w:firstLine="0"/>
      <w:rPr>
        <w:sz w:val="24"/>
        <w:szCs w:val="24"/>
      </w:rPr>
    </w:pPr>
    <w:r w:rsidRPr="00D82A5B">
      <w:rPr>
        <w:rFonts w:cs="Times New Roman" w:hint="eastAsia"/>
        <w:sz w:val="24"/>
        <w:szCs w:val="24"/>
      </w:rPr>
      <w:t>第二章</w:t>
    </w:r>
    <w:r w:rsidRPr="00D82A5B">
      <w:rPr>
        <w:rFonts w:cs="Times New Roman"/>
        <w:sz w:val="24"/>
        <w:szCs w:val="24"/>
      </w:rPr>
      <w:t xml:space="preserve"> </w:t>
    </w:r>
    <w:r w:rsidRPr="00D82A5B">
      <w:rPr>
        <w:rFonts w:cs="Times New Roman" w:hint="eastAsia"/>
        <w:sz w:val="24"/>
        <w:szCs w:val="24"/>
      </w:rPr>
      <w:t>一般合成方法、</w:t>
    </w:r>
    <w:r w:rsidRPr="00D82A5B">
      <w:rPr>
        <w:rFonts w:hint="eastAsia"/>
        <w:sz w:val="24"/>
        <w:szCs w:val="24"/>
      </w:rPr>
      <w:t>试剂、仪器、表征方法和结果</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92CB01" w14:textId="7E1CB7C4" w:rsidR="003B7A9F" w:rsidRPr="00A030B3" w:rsidRDefault="00A030B3" w:rsidP="008C3A9A">
    <w:pPr>
      <w:pStyle w:val="ad"/>
      <w:ind w:firstLineChars="0" w:firstLine="0"/>
      <w:rPr>
        <w:sz w:val="24"/>
        <w:szCs w:val="24"/>
      </w:rPr>
    </w:pPr>
    <w:r w:rsidRPr="00D82A5B">
      <w:rPr>
        <w:rFonts w:cs="Times New Roman" w:hint="eastAsia"/>
        <w:sz w:val="24"/>
        <w:szCs w:val="24"/>
      </w:rPr>
      <w:t>第三章</w:t>
    </w:r>
    <w:r w:rsidRPr="00D82A5B">
      <w:rPr>
        <w:rFonts w:cs="Times New Roman"/>
        <w:sz w:val="24"/>
        <w:szCs w:val="24"/>
      </w:rPr>
      <w:t xml:space="preserve"> [CH</w:t>
    </w:r>
    <w:r w:rsidRPr="00D82A5B">
      <w:rPr>
        <w:rFonts w:cs="Times New Roman"/>
        <w:sz w:val="24"/>
        <w:szCs w:val="24"/>
        <w:vertAlign w:val="subscript"/>
      </w:rPr>
      <w:t>3</w:t>
    </w:r>
    <w:r w:rsidRPr="00D82A5B">
      <w:rPr>
        <w:rFonts w:cs="Times New Roman"/>
        <w:sz w:val="24"/>
        <w:szCs w:val="24"/>
      </w:rPr>
      <w:t>CH</w:t>
    </w:r>
    <w:r w:rsidRPr="00D82A5B">
      <w:rPr>
        <w:rFonts w:cs="Times New Roman"/>
        <w:sz w:val="24"/>
        <w:szCs w:val="24"/>
        <w:vertAlign w:val="subscript"/>
      </w:rPr>
      <w:t>2</w:t>
    </w:r>
    <w:r w:rsidRPr="00D82A5B">
      <w:rPr>
        <w:rFonts w:cs="Times New Roman"/>
        <w:sz w:val="24"/>
        <w:szCs w:val="24"/>
      </w:rPr>
      <w:t>NH</w:t>
    </w:r>
    <w:r w:rsidRPr="00D82A5B">
      <w:rPr>
        <w:rFonts w:cs="Times New Roman"/>
        <w:sz w:val="24"/>
        <w:szCs w:val="24"/>
        <w:vertAlign w:val="subscript"/>
      </w:rPr>
      <w:t>3</w:t>
    </w:r>
    <w:r w:rsidRPr="00D82A5B">
      <w:rPr>
        <w:rFonts w:cs="Times New Roman"/>
        <w:sz w:val="24"/>
        <w:szCs w:val="24"/>
      </w:rPr>
      <w:t>][Cu</w:t>
    </w:r>
    <w:r w:rsidRPr="00D82A5B">
      <w:rPr>
        <w:rFonts w:cs="Times New Roman"/>
        <w:i/>
        <w:sz w:val="24"/>
        <w:szCs w:val="24"/>
        <w:vertAlign w:val="subscript"/>
      </w:rPr>
      <w:t>x</w:t>
    </w:r>
    <w:r w:rsidRPr="00D82A5B">
      <w:rPr>
        <w:rFonts w:cs="Times New Roman"/>
        <w:sz w:val="24"/>
        <w:szCs w:val="24"/>
      </w:rPr>
      <w:t>Mn</w:t>
    </w:r>
    <w:r w:rsidRPr="00D82A5B">
      <w:rPr>
        <w:rFonts w:cs="Times New Roman"/>
        <w:sz w:val="24"/>
        <w:szCs w:val="24"/>
        <w:vertAlign w:val="subscript"/>
      </w:rPr>
      <w:t>1−</w:t>
    </w:r>
    <w:r w:rsidRPr="00D82A5B">
      <w:rPr>
        <w:rFonts w:cs="Times New Roman"/>
        <w:i/>
        <w:sz w:val="24"/>
        <w:szCs w:val="24"/>
        <w:vertAlign w:val="subscript"/>
      </w:rPr>
      <w:t>x</w:t>
    </w:r>
    <w:r w:rsidRPr="00D82A5B">
      <w:rPr>
        <w:rFonts w:cs="Times New Roman"/>
        <w:sz w:val="24"/>
        <w:szCs w:val="24"/>
      </w:rPr>
      <w:t>(HCOO)</w:t>
    </w:r>
    <w:r w:rsidRPr="00D82A5B">
      <w:rPr>
        <w:rFonts w:cs="Times New Roman"/>
        <w:sz w:val="24"/>
        <w:szCs w:val="24"/>
        <w:vertAlign w:val="subscript"/>
      </w:rPr>
      <w:t>3</w:t>
    </w:r>
    <w:r w:rsidRPr="00D82A5B">
      <w:rPr>
        <w:rFonts w:cs="Times New Roman"/>
        <w:sz w:val="24"/>
        <w:szCs w:val="24"/>
      </w:rPr>
      <w:t>]</w:t>
    </w:r>
    <w:r w:rsidRPr="00D82A5B">
      <w:rPr>
        <w:rFonts w:cs="Times New Roman" w:hint="eastAsia"/>
        <w:sz w:val="24"/>
        <w:szCs w:val="24"/>
      </w:rPr>
      <w:t>系列的结构和磁性</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C1DFCE" w14:textId="6E78621A" w:rsidR="00A030B3" w:rsidRPr="00D82A5B" w:rsidRDefault="004D3E4D" w:rsidP="00D82A5B">
    <w:pPr>
      <w:pStyle w:val="ad"/>
      <w:ind w:firstLineChars="0" w:firstLine="0"/>
      <w:rPr>
        <w:rFonts w:eastAsiaTheme="minorEastAsia" w:cs="Times New Roman"/>
        <w:bCs/>
        <w:sz w:val="24"/>
        <w:szCs w:val="24"/>
      </w:rPr>
    </w:pPr>
    <w:r w:rsidRPr="00D82A5B">
      <w:rPr>
        <w:rFonts w:cs="Times New Roman" w:hint="eastAsia"/>
        <w:sz w:val="24"/>
        <w:szCs w:val="24"/>
      </w:rPr>
      <w:t>第四章</w:t>
    </w:r>
    <w:r w:rsidRPr="00D82A5B">
      <w:rPr>
        <w:rFonts w:cs="Times New Roman"/>
        <w:sz w:val="24"/>
        <w:szCs w:val="24"/>
      </w:rPr>
      <w:t xml:space="preserve"> [(CH</w:t>
    </w:r>
    <w:r w:rsidRPr="00D82A5B">
      <w:rPr>
        <w:rFonts w:cs="Times New Roman"/>
        <w:sz w:val="24"/>
        <w:szCs w:val="24"/>
        <w:vertAlign w:val="subscript"/>
      </w:rPr>
      <w:t>3</w:t>
    </w:r>
    <w:r w:rsidRPr="00D82A5B">
      <w:rPr>
        <w:rFonts w:cs="Times New Roman"/>
        <w:sz w:val="24"/>
        <w:szCs w:val="24"/>
      </w:rPr>
      <w:t>)</w:t>
    </w:r>
    <w:r w:rsidRPr="00D82A5B">
      <w:rPr>
        <w:rFonts w:cs="Times New Roman"/>
        <w:sz w:val="24"/>
        <w:szCs w:val="24"/>
        <w:vertAlign w:val="subscript"/>
      </w:rPr>
      <w:t>2</w:t>
    </w:r>
    <w:r w:rsidRPr="00D82A5B">
      <w:rPr>
        <w:rFonts w:cs="Times New Roman"/>
        <w:sz w:val="24"/>
        <w:szCs w:val="24"/>
      </w:rPr>
      <w:t>NH</w:t>
    </w:r>
    <w:r w:rsidRPr="00D82A5B">
      <w:rPr>
        <w:rFonts w:cs="Times New Roman"/>
        <w:sz w:val="24"/>
        <w:szCs w:val="24"/>
        <w:vertAlign w:val="subscript"/>
      </w:rPr>
      <w:t>2</w:t>
    </w:r>
    <w:r w:rsidRPr="00D82A5B">
      <w:rPr>
        <w:rFonts w:cs="Times New Roman"/>
        <w:sz w:val="24"/>
        <w:szCs w:val="24"/>
      </w:rPr>
      <w:t>][Cu</w:t>
    </w:r>
    <w:r w:rsidRPr="00D82A5B">
      <w:rPr>
        <w:rFonts w:cs="Times New Roman"/>
        <w:i/>
        <w:sz w:val="24"/>
        <w:szCs w:val="24"/>
        <w:vertAlign w:val="subscript"/>
      </w:rPr>
      <w:t>x</w:t>
    </w:r>
    <w:r w:rsidRPr="00D82A5B">
      <w:rPr>
        <w:rFonts w:cs="Times New Roman"/>
        <w:sz w:val="24"/>
        <w:szCs w:val="24"/>
      </w:rPr>
      <w:t>M</w:t>
    </w:r>
    <w:r w:rsidRPr="00D82A5B">
      <w:rPr>
        <w:rFonts w:cs="Times New Roman"/>
        <w:sz w:val="24"/>
        <w:szCs w:val="24"/>
        <w:vertAlign w:val="subscript"/>
      </w:rPr>
      <w:t>1−</w:t>
    </w:r>
    <w:r w:rsidRPr="00D82A5B">
      <w:rPr>
        <w:rFonts w:cs="Times New Roman"/>
        <w:i/>
        <w:sz w:val="24"/>
        <w:szCs w:val="24"/>
        <w:vertAlign w:val="subscript"/>
      </w:rPr>
      <w:t>x</w:t>
    </w:r>
    <w:r w:rsidRPr="00D82A5B">
      <w:rPr>
        <w:rFonts w:cs="Times New Roman"/>
        <w:sz w:val="24"/>
        <w:szCs w:val="24"/>
      </w:rPr>
      <w:t>(HCOO)</w:t>
    </w:r>
    <w:r w:rsidRPr="00D82A5B">
      <w:rPr>
        <w:rFonts w:cs="Times New Roman"/>
        <w:sz w:val="24"/>
        <w:szCs w:val="24"/>
        <w:vertAlign w:val="subscript"/>
      </w:rPr>
      <w:t>3</w:t>
    </w:r>
    <w:r w:rsidRPr="00D82A5B">
      <w:rPr>
        <w:rFonts w:cs="Times New Roman"/>
        <w:sz w:val="24"/>
        <w:szCs w:val="24"/>
      </w:rPr>
      <w:t>]</w:t>
    </w:r>
    <w:r w:rsidRPr="00D82A5B">
      <w:rPr>
        <w:rFonts w:cs="Times New Roman" w:hint="eastAsia"/>
        <w:sz w:val="24"/>
        <w:szCs w:val="24"/>
      </w:rPr>
      <w:t>系列的结构和磁性</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76A76" w14:textId="254BA9F1" w:rsidR="002A603E" w:rsidRPr="00D82A5B" w:rsidRDefault="002A603E" w:rsidP="00AD6AA2">
    <w:pPr>
      <w:pStyle w:val="ad"/>
      <w:ind w:firstLineChars="0" w:firstLine="0"/>
      <w:rPr>
        <w:sz w:val="24"/>
        <w:szCs w:val="24"/>
      </w:rPr>
    </w:pPr>
    <w:r w:rsidRPr="00D82A5B">
      <w:rPr>
        <w:rFonts w:hint="eastAsia"/>
        <w:sz w:val="24"/>
        <w:szCs w:val="24"/>
      </w:rPr>
      <w:t>第</w:t>
    </w:r>
    <w:r w:rsidR="001D59A9">
      <w:rPr>
        <w:rFonts w:hint="eastAsia"/>
        <w:sz w:val="24"/>
        <w:szCs w:val="24"/>
      </w:rPr>
      <w:t>七</w:t>
    </w:r>
    <w:r w:rsidRPr="00D82A5B">
      <w:rPr>
        <w:rFonts w:hint="eastAsia"/>
        <w:sz w:val="24"/>
        <w:szCs w:val="24"/>
      </w:rPr>
      <w:t>章</w:t>
    </w:r>
    <w:r w:rsidRPr="00D82A5B">
      <w:rPr>
        <w:sz w:val="24"/>
        <w:szCs w:val="24"/>
      </w:rPr>
      <w:t xml:space="preserve"> </w:t>
    </w:r>
    <w:r w:rsidRPr="00D82A5B">
      <w:rPr>
        <w:rFonts w:hint="eastAsia"/>
        <w:sz w:val="24"/>
        <w:szCs w:val="24"/>
      </w:rPr>
      <w:t>总结和展望</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21EDE7" w14:textId="29112896" w:rsidR="0053615A" w:rsidRDefault="0053615A">
    <w:pPr>
      <w:pStyle w:val="ad"/>
      <w:ind w:firstLine="480"/>
      <w:rPr>
        <w:sz w:val="24"/>
        <w:szCs w:val="24"/>
      </w:rPr>
    </w:pPr>
    <w:r>
      <w:rPr>
        <w:rFonts w:hint="eastAsia"/>
        <w:sz w:val="24"/>
        <w:szCs w:val="24"/>
      </w:rPr>
      <w:t>北京大学博士学位论文</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D0E0B4" w14:textId="4E8F64ED" w:rsidR="002A603E" w:rsidRPr="00D82A5B" w:rsidRDefault="0074419F" w:rsidP="00AD6AA2">
    <w:pPr>
      <w:pStyle w:val="ad"/>
      <w:ind w:firstLineChars="0" w:firstLine="0"/>
      <w:rPr>
        <w:sz w:val="24"/>
        <w:szCs w:val="24"/>
      </w:rPr>
    </w:pPr>
    <w:r>
      <w:rPr>
        <w:rFonts w:cs="Times New Roman" w:hint="eastAsia"/>
        <w:sz w:val="24"/>
        <w:szCs w:val="24"/>
      </w:rPr>
      <w:t>参考文献</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36E446" w14:textId="77777777" w:rsidR="00185DA7" w:rsidRDefault="00185DA7">
    <w:pPr>
      <w:pStyle w:val="ad"/>
      <w:ind w:firstLine="480"/>
      <w:rPr>
        <w:sz w:val="24"/>
        <w:szCs w:val="24"/>
      </w:rPr>
    </w:pPr>
    <w:r>
      <w:rPr>
        <w:rFonts w:hint="eastAsia"/>
        <w:sz w:val="24"/>
        <w:szCs w:val="24"/>
      </w:rPr>
      <w:t>摘</w:t>
    </w:r>
    <w:r>
      <w:rPr>
        <w:rFonts w:hint="eastAsia"/>
        <w:sz w:val="24"/>
        <w:szCs w:val="24"/>
      </w:rPr>
      <w:t xml:space="preserve"> </w:t>
    </w:r>
    <w:r>
      <w:rPr>
        <w:rFonts w:hint="eastAsia"/>
        <w:sz w:val="24"/>
        <w:szCs w:val="24"/>
      </w:rPr>
      <w:t>要</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3EFAE2" w14:textId="35955B6E" w:rsidR="0053615A" w:rsidRPr="0053615A" w:rsidRDefault="0053615A" w:rsidP="00AD6AA2">
    <w:pPr>
      <w:pStyle w:val="ad"/>
      <w:ind w:firstLineChars="0" w:firstLine="0"/>
      <w:rPr>
        <w:sz w:val="24"/>
        <w:szCs w:val="24"/>
      </w:rPr>
    </w:pPr>
    <w:r w:rsidRPr="00AD6AA2">
      <w:rPr>
        <w:rFonts w:cs="Times New Roman" w:hint="eastAsia"/>
        <w:sz w:val="24"/>
        <w:szCs w:val="24"/>
      </w:rPr>
      <w:t>攻读博士学位期间论文发表情况</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149493" w14:textId="77777777" w:rsidR="002A603E" w:rsidRDefault="002A603E" w:rsidP="00AD6AA2">
    <w:pPr>
      <w:pStyle w:val="ad"/>
      <w:ind w:firstLineChars="0" w:firstLine="0"/>
      <w:rPr>
        <w:sz w:val="24"/>
        <w:szCs w:val="24"/>
      </w:rPr>
    </w:pPr>
    <w:r>
      <w:rPr>
        <w:rFonts w:hint="eastAsia"/>
        <w:sz w:val="24"/>
        <w:szCs w:val="24"/>
      </w:rPr>
      <w:t>致</w:t>
    </w:r>
    <w:r>
      <w:rPr>
        <w:rFonts w:hint="eastAsia"/>
        <w:sz w:val="24"/>
        <w:szCs w:val="24"/>
      </w:rPr>
      <w:t xml:space="preserve"> </w:t>
    </w:r>
    <w:r>
      <w:rPr>
        <w:rFonts w:hint="eastAsia"/>
        <w:sz w:val="24"/>
        <w:szCs w:val="24"/>
      </w:rPr>
      <w:t>谢</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5F2B47" w14:textId="77777777" w:rsidR="00185DA7" w:rsidRDefault="00185DA7">
    <w:pPr>
      <w:pStyle w:val="ad"/>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B0E255" w14:textId="77777777" w:rsidR="002A603E" w:rsidRDefault="002A603E">
    <w:pPr>
      <w:pStyle w:val="ad"/>
      <w:ind w:firstLine="480"/>
      <w:rPr>
        <w:sz w:val="24"/>
        <w:szCs w:val="24"/>
      </w:rPr>
    </w:pPr>
    <w:r>
      <w:rPr>
        <w:rFonts w:hint="eastAsia"/>
        <w:sz w:val="24"/>
        <w:szCs w:val="24"/>
      </w:rPr>
      <w:t>北京大学博士学位论文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2BCEC5" w14:textId="77777777" w:rsidR="002A603E" w:rsidRDefault="002A603E">
    <w:pPr>
      <w:pStyle w:val="ad"/>
      <w:ind w:firstLine="480"/>
      <w:rPr>
        <w:sz w:val="24"/>
        <w:szCs w:val="24"/>
      </w:rPr>
    </w:pPr>
    <w:r>
      <w:rPr>
        <w:rFonts w:hint="eastAsia"/>
        <w:sz w:val="24"/>
        <w:szCs w:val="24"/>
      </w:rPr>
      <w:t>摘</w:t>
    </w:r>
    <w:r>
      <w:rPr>
        <w:rFonts w:hint="eastAsia"/>
        <w:sz w:val="24"/>
        <w:szCs w:val="24"/>
      </w:rPr>
      <w:t xml:space="preserve"> </w:t>
    </w:r>
    <w:r>
      <w:rPr>
        <w:rFonts w:hint="eastAsia"/>
        <w:sz w:val="24"/>
        <w:szCs w:val="24"/>
      </w:rPr>
      <w:t>要</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58A54F" w14:textId="77777777" w:rsidR="002A603E" w:rsidRDefault="002A603E">
    <w:pPr>
      <w:pStyle w:val="ad"/>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A04138" w14:textId="77777777" w:rsidR="002A603E" w:rsidRDefault="002A603E" w:rsidP="008C3A9A">
    <w:pPr>
      <w:pStyle w:val="ad"/>
      <w:ind w:firstLineChars="0" w:firstLine="0"/>
      <w:rPr>
        <w:sz w:val="24"/>
        <w:szCs w:val="24"/>
      </w:rPr>
    </w:pPr>
    <w:r>
      <w:rPr>
        <w:rFonts w:hint="eastAsia"/>
        <w:sz w:val="24"/>
        <w:szCs w:val="24"/>
      </w:rPr>
      <w:t>北京大学博士学位论文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A31D31" w14:textId="77777777" w:rsidR="002A603E" w:rsidRDefault="002A603E" w:rsidP="008C3A9A">
    <w:pPr>
      <w:pStyle w:val="ad"/>
      <w:ind w:firstLineChars="0" w:firstLine="0"/>
      <w:rPr>
        <w:sz w:val="24"/>
        <w:szCs w:val="24"/>
      </w:rPr>
    </w:pPr>
    <w:r>
      <w:rPr>
        <w:rFonts w:hint="eastAsia"/>
        <w:sz w:val="24"/>
        <w:szCs w:val="24"/>
      </w:rPr>
      <w:t>摘</w:t>
    </w:r>
    <w:r>
      <w:rPr>
        <w:rFonts w:hint="eastAsia"/>
        <w:sz w:val="24"/>
        <w:szCs w:val="24"/>
      </w:rPr>
      <w:t xml:space="preserve"> </w:t>
    </w:r>
    <w:r>
      <w:rPr>
        <w:rFonts w:hint="eastAsia"/>
        <w:sz w:val="24"/>
        <w:szCs w:val="24"/>
      </w:rPr>
      <w:t>要</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51FA89" w14:textId="65BE3D6D" w:rsidR="002A603E" w:rsidRDefault="002A603E" w:rsidP="008C3A9A">
    <w:pPr>
      <w:pStyle w:val="ad"/>
      <w:ind w:firstLineChars="0" w:firstLine="0"/>
      <w:rPr>
        <w:sz w:val="24"/>
        <w:szCs w:val="24"/>
      </w:rPr>
    </w:pPr>
    <w:r>
      <w:rPr>
        <w:rFonts w:hint="eastAsia"/>
        <w:sz w:val="24"/>
        <w:szCs w:val="24"/>
      </w:rPr>
      <w:t>北京大学</w:t>
    </w:r>
    <w:r w:rsidR="005F66C7">
      <w:rPr>
        <w:rFonts w:hint="eastAsia"/>
        <w:sz w:val="24"/>
        <w:szCs w:val="24"/>
      </w:rPr>
      <w:t>硕</w:t>
    </w:r>
    <w:r>
      <w:rPr>
        <w:rFonts w:hint="eastAsia"/>
        <w:sz w:val="24"/>
        <w:szCs w:val="24"/>
      </w:rPr>
      <w:t>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403DA3"/>
    <w:multiLevelType w:val="multilevel"/>
    <w:tmpl w:val="9E36F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6D35DB"/>
    <w:multiLevelType w:val="multilevel"/>
    <w:tmpl w:val="7E586318"/>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2" w15:restartNumberingAfterBreak="0">
    <w:nsid w:val="649F6C08"/>
    <w:multiLevelType w:val="multilevel"/>
    <w:tmpl w:val="58447B64"/>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 w15:restartNumberingAfterBreak="0">
    <w:nsid w:val="734860D4"/>
    <w:multiLevelType w:val="multilevel"/>
    <w:tmpl w:val="DFBAA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1642468">
    <w:abstractNumId w:val="2"/>
    <w:lvlOverride w:ilvl="0">
      <w:lvl w:ilvl="0">
        <w:numFmt w:val="decimal"/>
        <w:lvlText w:val="%1."/>
        <w:lvlJc w:val="left"/>
      </w:lvl>
    </w:lvlOverride>
  </w:num>
  <w:num w:numId="2" w16cid:durableId="1428234908">
    <w:abstractNumId w:val="1"/>
    <w:lvlOverride w:ilvl="0">
      <w:lvl w:ilvl="0">
        <w:numFmt w:val="decimal"/>
        <w:lvlText w:val="%1."/>
        <w:lvlJc w:val="left"/>
      </w:lvl>
    </w:lvlOverride>
  </w:num>
  <w:num w:numId="3" w16cid:durableId="1884828807">
    <w:abstractNumId w:val="0"/>
  </w:num>
  <w:num w:numId="4" w16cid:durableId="229775385">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Xianjun_P15">
    <w15:presenceInfo w15:providerId="None" w15:userId="Xianjun_P1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9"/>
  <w:embedTrueTypeFonts/>
  <w:saveSubsetFonts/>
  <w:bordersDoNotSurroundHeader/>
  <w:bordersDoNotSurroundFooter/>
  <w:hideSpellingErrors/>
  <w:hideGrammaticalError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trackRevisions/>
  <w:defaultTabStop w:val="421"/>
  <w:evenAndOddHeaders/>
  <w:drawingGridHorizontalSpacing w:val="120"/>
  <w:drawingGridVerticalSpacing w:val="163"/>
  <w:displayHorizontalDrawingGridEvery w:val="0"/>
  <w:displayVerticalDrawingGridEvery w:val="2"/>
  <w:characterSpacingControl w:val="compressPunctuation"/>
  <w:hdrShapeDefaults>
    <o:shapedefaults v:ext="edit" spidmax="2050" fillcolor="white">
      <v:fill color="white"/>
    </o:shapedefaults>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jAxMjAwMDk0NDllYWQ5ZGI2N2QyZDA0NGQ2ZmVmNjQifQ=="/>
    <w:docVar w:name="EN.InstantFormat" w:val="&lt;ENInstantFormat&gt;&lt;Enabled&gt;1&lt;/Enabled&gt;&lt;ScanUnformatted&gt;1&lt;/ScanUnformatted&gt;&lt;ScanChanges&gt;1&lt;/ScanChanges&gt;&lt;Suspended&gt;0&lt;/Suspended&gt;&lt;/ENInstantFormat&gt;"/>
    <w:docVar w:name="EN.Layout" w:val="&lt;ENLayout&gt;&lt;Style&gt;北大博士论文&lt;/Style&gt;&lt;LeftDelim&gt;{&lt;/LeftDelim&gt;&lt;RightDelim&gt;}&lt;/RightDelim&gt;&lt;FontName&gt;Times New Roman&lt;/FontName&gt;&lt;FontSize&gt;12&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ableBibliographyCategories&gt;0&lt;/EnableBibliographyCategories&gt;&lt;/ENLayout&gt;"/>
    <w:docVar w:name="EN.Libraries" w:val="&lt;Libraries&gt;&lt;item db-id=&quot;5dw29t2apwvft0exwd75x5fdd5tet2va52at&quot;&gt;Referencec-M&lt;record-ids&gt;&lt;item&gt;457&lt;/item&gt;&lt;item&gt;458&lt;/item&gt;&lt;item&gt;459&lt;/item&gt;&lt;item&gt;460&lt;/item&gt;&lt;item&gt;461&lt;/item&gt;&lt;item&gt;462&lt;/item&gt;&lt;item&gt;463&lt;/item&gt;&lt;item&gt;464&lt;/item&gt;&lt;item&gt;465&lt;/item&gt;&lt;item&gt;466&lt;/item&gt;&lt;item&gt;467&lt;/item&gt;&lt;item&gt;468&lt;/item&gt;&lt;item&gt;469&lt;/item&gt;&lt;item&gt;470&lt;/item&gt;&lt;item&gt;471&lt;/item&gt;&lt;item&gt;472&lt;/item&gt;&lt;item&gt;473&lt;/item&gt;&lt;item&gt;474&lt;/item&gt;&lt;item&gt;475&lt;/item&gt;&lt;item&gt;476&lt;/item&gt;&lt;item&gt;477&lt;/item&gt;&lt;item&gt;478&lt;/item&gt;&lt;item&gt;479&lt;/item&gt;&lt;item&gt;480&lt;/item&gt;&lt;item&gt;481&lt;/item&gt;&lt;item&gt;482&lt;/item&gt;&lt;item&gt;483&lt;/item&gt;&lt;item&gt;484&lt;/item&gt;&lt;item&gt;485&lt;/item&gt;&lt;item&gt;486&lt;/item&gt;&lt;item&gt;490&lt;/item&gt;&lt;item&gt;491&lt;/item&gt;&lt;item&gt;500&lt;/item&gt;&lt;item&gt;501&lt;/item&gt;&lt;item&gt;502&lt;/item&gt;&lt;item&gt;503&lt;/item&gt;&lt;item&gt;504&lt;/item&gt;&lt;item&gt;505&lt;/item&gt;&lt;item&gt;506&lt;/item&gt;&lt;item&gt;507&lt;/item&gt;&lt;item&gt;508&lt;/item&gt;&lt;item&gt;509&lt;/item&gt;&lt;item&gt;510&lt;/item&gt;&lt;item&gt;511&lt;/item&gt;&lt;item&gt;512&lt;/item&gt;&lt;item&gt;513&lt;/item&gt;&lt;item&gt;514&lt;/item&gt;&lt;item&gt;515&lt;/item&gt;&lt;item&gt;516&lt;/item&gt;&lt;item&gt;517&lt;/item&gt;&lt;item&gt;518&lt;/item&gt;&lt;item&gt;519&lt;/item&gt;&lt;item&gt;520&lt;/item&gt;&lt;item&gt;521&lt;/item&gt;&lt;item&gt;522&lt;/item&gt;&lt;item&gt;523&lt;/item&gt;&lt;item&gt;524&lt;/item&gt;&lt;item&gt;525&lt;/item&gt;&lt;item&gt;526&lt;/item&gt;&lt;item&gt;527&lt;/item&gt;&lt;item&gt;528&lt;/item&gt;&lt;item&gt;529&lt;/item&gt;&lt;item&gt;530&lt;/item&gt;&lt;item&gt;531&lt;/item&gt;&lt;item&gt;532&lt;/item&gt;&lt;item&gt;533&lt;/item&gt;&lt;item&gt;534&lt;/item&gt;&lt;item&gt;535&lt;/item&gt;&lt;item&gt;536&lt;/item&gt;&lt;item&gt;537&lt;/item&gt;&lt;item&gt;538&lt;/item&gt;&lt;item&gt;539&lt;/item&gt;&lt;item&gt;540&lt;/item&gt;&lt;item&gt;541&lt;/item&gt;&lt;item&gt;542&lt;/item&gt;&lt;item&gt;543&lt;/item&gt;&lt;item&gt;544&lt;/item&gt;&lt;item&gt;545&lt;/item&gt;&lt;item&gt;546&lt;/item&gt;&lt;item&gt;547&lt;/item&gt;&lt;item&gt;548&lt;/item&gt;&lt;item&gt;549&lt;/item&gt;&lt;item&gt;550&lt;/item&gt;&lt;item&gt;551&lt;/item&gt;&lt;item&gt;552&lt;/item&gt;&lt;item&gt;553&lt;/item&gt;&lt;item&gt;554&lt;/item&gt;&lt;item&gt;555&lt;/item&gt;&lt;item&gt;556&lt;/item&gt;&lt;item&gt;557&lt;/item&gt;&lt;item&gt;558&lt;/item&gt;&lt;item&gt;559&lt;/item&gt;&lt;item&gt;560&lt;/item&gt;&lt;item&gt;561&lt;/item&gt;&lt;item&gt;562&lt;/item&gt;&lt;item&gt;563&lt;/item&gt;&lt;item&gt;564&lt;/item&gt;&lt;item&gt;565&lt;/item&gt;&lt;item&gt;566&lt;/item&gt;&lt;item&gt;567&lt;/item&gt;&lt;item&gt;568&lt;/item&gt;&lt;item&gt;569&lt;/item&gt;&lt;item&gt;570&lt;/item&gt;&lt;item&gt;571&lt;/item&gt;&lt;item&gt;572&lt;/item&gt;&lt;item&gt;573&lt;/item&gt;&lt;item&gt;574&lt;/item&gt;&lt;item&gt;575&lt;/item&gt;&lt;item&gt;576&lt;/item&gt;&lt;item&gt;577&lt;/item&gt;&lt;item&gt;578&lt;/item&gt;&lt;item&gt;579&lt;/item&gt;&lt;item&gt;580&lt;/item&gt;&lt;item&gt;581&lt;/item&gt;&lt;item&gt;582&lt;/item&gt;&lt;item&gt;583&lt;/item&gt;&lt;item&gt;584&lt;/item&gt;&lt;item&gt;585&lt;/item&gt;&lt;item&gt;586&lt;/item&gt;&lt;item&gt;587&lt;/item&gt;&lt;item&gt;588&lt;/item&gt;&lt;item&gt;589&lt;/item&gt;&lt;item&gt;590&lt;/item&gt;&lt;item&gt;591&lt;/item&gt;&lt;item&gt;592&lt;/item&gt;&lt;item&gt;593&lt;/item&gt;&lt;item&gt;594&lt;/item&gt;&lt;item&gt;595&lt;/item&gt;&lt;item&gt;596&lt;/item&gt;&lt;item&gt;597&lt;/item&gt;&lt;item&gt;598&lt;/item&gt;&lt;item&gt;599&lt;/item&gt;&lt;item&gt;600&lt;/item&gt;&lt;item&gt;601&lt;/item&gt;&lt;item&gt;602&lt;/item&gt;&lt;item&gt;603&lt;/item&gt;&lt;item&gt;604&lt;/item&gt;&lt;item&gt;605&lt;/item&gt;&lt;item&gt;606&lt;/item&gt;&lt;item&gt;607&lt;/item&gt;&lt;item&gt;608&lt;/item&gt;&lt;item&gt;609&lt;/item&gt;&lt;item&gt;610&lt;/item&gt;&lt;item&gt;611&lt;/item&gt;&lt;item&gt;612&lt;/item&gt;&lt;item&gt;613&lt;/item&gt;&lt;item&gt;614&lt;/item&gt;&lt;item&gt;615&lt;/item&gt;&lt;item&gt;616&lt;/item&gt;&lt;item&gt;617&lt;/item&gt;&lt;item&gt;618&lt;/item&gt;&lt;item&gt;619&lt;/item&gt;&lt;item&gt;620&lt;/item&gt;&lt;item&gt;621&lt;/item&gt;&lt;item&gt;622&lt;/item&gt;&lt;item&gt;623&lt;/item&gt;&lt;item&gt;624&lt;/item&gt;&lt;item&gt;625&lt;/item&gt;&lt;item&gt;626&lt;/item&gt;&lt;item&gt;627&lt;/item&gt;&lt;item&gt;628&lt;/item&gt;&lt;item&gt;629&lt;/item&gt;&lt;item&gt;630&lt;/item&gt;&lt;item&gt;631&lt;/item&gt;&lt;item&gt;632&lt;/item&gt;&lt;item&gt;633&lt;/item&gt;&lt;item&gt;634&lt;/item&gt;&lt;item&gt;648&lt;/item&gt;&lt;item&gt;701&lt;/item&gt;&lt;item&gt;702&lt;/item&gt;&lt;/record-ids&gt;&lt;/item&gt;&lt;/Libraries&gt;"/>
  </w:docVars>
  <w:rsids>
    <w:rsidRoot w:val="00E021F2"/>
    <w:rsid w:val="0000078C"/>
    <w:rsid w:val="00000BB0"/>
    <w:rsid w:val="00000BCB"/>
    <w:rsid w:val="0000167E"/>
    <w:rsid w:val="000016AD"/>
    <w:rsid w:val="00001894"/>
    <w:rsid w:val="00001C9B"/>
    <w:rsid w:val="000022EE"/>
    <w:rsid w:val="000024F5"/>
    <w:rsid w:val="000031AF"/>
    <w:rsid w:val="00005102"/>
    <w:rsid w:val="00005BA0"/>
    <w:rsid w:val="00006123"/>
    <w:rsid w:val="00006714"/>
    <w:rsid w:val="00006C1D"/>
    <w:rsid w:val="000070E1"/>
    <w:rsid w:val="000071DD"/>
    <w:rsid w:val="00007206"/>
    <w:rsid w:val="00007C01"/>
    <w:rsid w:val="0001017D"/>
    <w:rsid w:val="00010383"/>
    <w:rsid w:val="00010761"/>
    <w:rsid w:val="00010950"/>
    <w:rsid w:val="00011401"/>
    <w:rsid w:val="000136E5"/>
    <w:rsid w:val="000138EF"/>
    <w:rsid w:val="00014800"/>
    <w:rsid w:val="00015144"/>
    <w:rsid w:val="000156C6"/>
    <w:rsid w:val="00015DDE"/>
    <w:rsid w:val="00015F49"/>
    <w:rsid w:val="00016034"/>
    <w:rsid w:val="00016574"/>
    <w:rsid w:val="000171A7"/>
    <w:rsid w:val="0001751B"/>
    <w:rsid w:val="0001780C"/>
    <w:rsid w:val="00017958"/>
    <w:rsid w:val="000216DB"/>
    <w:rsid w:val="000217FA"/>
    <w:rsid w:val="00021C0C"/>
    <w:rsid w:val="00022032"/>
    <w:rsid w:val="00022AD4"/>
    <w:rsid w:val="00022E4C"/>
    <w:rsid w:val="00022E61"/>
    <w:rsid w:val="00023D98"/>
    <w:rsid w:val="0002421D"/>
    <w:rsid w:val="000247C3"/>
    <w:rsid w:val="00024DB0"/>
    <w:rsid w:val="00024FC6"/>
    <w:rsid w:val="000253D1"/>
    <w:rsid w:val="00025799"/>
    <w:rsid w:val="00025806"/>
    <w:rsid w:val="00026231"/>
    <w:rsid w:val="00026316"/>
    <w:rsid w:val="00026460"/>
    <w:rsid w:val="00026739"/>
    <w:rsid w:val="00026AFC"/>
    <w:rsid w:val="00026BAD"/>
    <w:rsid w:val="00027B25"/>
    <w:rsid w:val="00027F9A"/>
    <w:rsid w:val="000305E1"/>
    <w:rsid w:val="00030931"/>
    <w:rsid w:val="000313E6"/>
    <w:rsid w:val="00031EE1"/>
    <w:rsid w:val="00031F8D"/>
    <w:rsid w:val="00032AD2"/>
    <w:rsid w:val="000333B2"/>
    <w:rsid w:val="00033740"/>
    <w:rsid w:val="00034728"/>
    <w:rsid w:val="00034ACD"/>
    <w:rsid w:val="00034E6B"/>
    <w:rsid w:val="000353CF"/>
    <w:rsid w:val="00035670"/>
    <w:rsid w:val="00035731"/>
    <w:rsid w:val="000366E5"/>
    <w:rsid w:val="00040606"/>
    <w:rsid w:val="0004088D"/>
    <w:rsid w:val="00041977"/>
    <w:rsid w:val="00041BDB"/>
    <w:rsid w:val="00042049"/>
    <w:rsid w:val="00042069"/>
    <w:rsid w:val="000420D7"/>
    <w:rsid w:val="00042EEA"/>
    <w:rsid w:val="0004439D"/>
    <w:rsid w:val="0004458E"/>
    <w:rsid w:val="00044ABF"/>
    <w:rsid w:val="00044BED"/>
    <w:rsid w:val="0004576B"/>
    <w:rsid w:val="00045917"/>
    <w:rsid w:val="00045BCA"/>
    <w:rsid w:val="00046118"/>
    <w:rsid w:val="000467C2"/>
    <w:rsid w:val="000478F4"/>
    <w:rsid w:val="00047B9D"/>
    <w:rsid w:val="00047D52"/>
    <w:rsid w:val="00047FB3"/>
    <w:rsid w:val="00050114"/>
    <w:rsid w:val="000506A5"/>
    <w:rsid w:val="000513EA"/>
    <w:rsid w:val="00051467"/>
    <w:rsid w:val="000519C4"/>
    <w:rsid w:val="00052314"/>
    <w:rsid w:val="00052339"/>
    <w:rsid w:val="00052A80"/>
    <w:rsid w:val="00052EAA"/>
    <w:rsid w:val="00052F54"/>
    <w:rsid w:val="00053060"/>
    <w:rsid w:val="00053422"/>
    <w:rsid w:val="00053F0D"/>
    <w:rsid w:val="0005409E"/>
    <w:rsid w:val="00054513"/>
    <w:rsid w:val="00054559"/>
    <w:rsid w:val="00055774"/>
    <w:rsid w:val="000559CE"/>
    <w:rsid w:val="00055D71"/>
    <w:rsid w:val="00056EFB"/>
    <w:rsid w:val="0005714C"/>
    <w:rsid w:val="00057B89"/>
    <w:rsid w:val="000603A0"/>
    <w:rsid w:val="00060956"/>
    <w:rsid w:val="000609AE"/>
    <w:rsid w:val="0006111B"/>
    <w:rsid w:val="000618A9"/>
    <w:rsid w:val="00061C3D"/>
    <w:rsid w:val="00061E75"/>
    <w:rsid w:val="00061EF3"/>
    <w:rsid w:val="000620E9"/>
    <w:rsid w:val="000624F0"/>
    <w:rsid w:val="00062B56"/>
    <w:rsid w:val="00063579"/>
    <w:rsid w:val="00063750"/>
    <w:rsid w:val="00063E6B"/>
    <w:rsid w:val="0006436A"/>
    <w:rsid w:val="00064A27"/>
    <w:rsid w:val="00064F73"/>
    <w:rsid w:val="00064FE0"/>
    <w:rsid w:val="0006513C"/>
    <w:rsid w:val="00065B70"/>
    <w:rsid w:val="00065FA2"/>
    <w:rsid w:val="000662D6"/>
    <w:rsid w:val="0006685E"/>
    <w:rsid w:val="00070473"/>
    <w:rsid w:val="00071129"/>
    <w:rsid w:val="00072CBF"/>
    <w:rsid w:val="000732EC"/>
    <w:rsid w:val="000735D4"/>
    <w:rsid w:val="0007448C"/>
    <w:rsid w:val="00075981"/>
    <w:rsid w:val="00075C86"/>
    <w:rsid w:val="00076749"/>
    <w:rsid w:val="0007775A"/>
    <w:rsid w:val="000778F4"/>
    <w:rsid w:val="00080428"/>
    <w:rsid w:val="00080985"/>
    <w:rsid w:val="00080C1B"/>
    <w:rsid w:val="00080EA5"/>
    <w:rsid w:val="00081110"/>
    <w:rsid w:val="00081EC2"/>
    <w:rsid w:val="000823A8"/>
    <w:rsid w:val="00082457"/>
    <w:rsid w:val="00082CD7"/>
    <w:rsid w:val="0008308A"/>
    <w:rsid w:val="0008314E"/>
    <w:rsid w:val="00085484"/>
    <w:rsid w:val="000855E0"/>
    <w:rsid w:val="00086A11"/>
    <w:rsid w:val="00086E31"/>
    <w:rsid w:val="000903CD"/>
    <w:rsid w:val="000906B9"/>
    <w:rsid w:val="0009177B"/>
    <w:rsid w:val="000917DE"/>
    <w:rsid w:val="00092B39"/>
    <w:rsid w:val="00092CCD"/>
    <w:rsid w:val="0009330B"/>
    <w:rsid w:val="000936D2"/>
    <w:rsid w:val="00094AC9"/>
    <w:rsid w:val="00094FE4"/>
    <w:rsid w:val="000953DE"/>
    <w:rsid w:val="0009549E"/>
    <w:rsid w:val="00095AEB"/>
    <w:rsid w:val="0009689F"/>
    <w:rsid w:val="00096936"/>
    <w:rsid w:val="00096C85"/>
    <w:rsid w:val="000971DD"/>
    <w:rsid w:val="00097830"/>
    <w:rsid w:val="000979DD"/>
    <w:rsid w:val="00097A1D"/>
    <w:rsid w:val="00097C2E"/>
    <w:rsid w:val="00097D08"/>
    <w:rsid w:val="000A21C5"/>
    <w:rsid w:val="000A2294"/>
    <w:rsid w:val="000A3A36"/>
    <w:rsid w:val="000A4162"/>
    <w:rsid w:val="000A41E2"/>
    <w:rsid w:val="000A5F2C"/>
    <w:rsid w:val="000A67E7"/>
    <w:rsid w:val="000A70C8"/>
    <w:rsid w:val="000A76D2"/>
    <w:rsid w:val="000A79FC"/>
    <w:rsid w:val="000B10EB"/>
    <w:rsid w:val="000B1388"/>
    <w:rsid w:val="000B1D23"/>
    <w:rsid w:val="000B1FF8"/>
    <w:rsid w:val="000B2508"/>
    <w:rsid w:val="000B2B30"/>
    <w:rsid w:val="000B2BE5"/>
    <w:rsid w:val="000B30E8"/>
    <w:rsid w:val="000B4639"/>
    <w:rsid w:val="000B499F"/>
    <w:rsid w:val="000B4C0F"/>
    <w:rsid w:val="000B5241"/>
    <w:rsid w:val="000B597F"/>
    <w:rsid w:val="000B6F6D"/>
    <w:rsid w:val="000B7A2E"/>
    <w:rsid w:val="000C057B"/>
    <w:rsid w:val="000C0852"/>
    <w:rsid w:val="000C0AA7"/>
    <w:rsid w:val="000C1046"/>
    <w:rsid w:val="000C10E0"/>
    <w:rsid w:val="000C145C"/>
    <w:rsid w:val="000C1676"/>
    <w:rsid w:val="000C17A4"/>
    <w:rsid w:val="000C196F"/>
    <w:rsid w:val="000C1DA6"/>
    <w:rsid w:val="000C1F81"/>
    <w:rsid w:val="000C2253"/>
    <w:rsid w:val="000C2379"/>
    <w:rsid w:val="000C24FC"/>
    <w:rsid w:val="000C2A35"/>
    <w:rsid w:val="000C2A67"/>
    <w:rsid w:val="000C3405"/>
    <w:rsid w:val="000C5A8B"/>
    <w:rsid w:val="000C5D16"/>
    <w:rsid w:val="000C6400"/>
    <w:rsid w:val="000C673B"/>
    <w:rsid w:val="000C712F"/>
    <w:rsid w:val="000C72B9"/>
    <w:rsid w:val="000C763C"/>
    <w:rsid w:val="000D02E8"/>
    <w:rsid w:val="000D04E7"/>
    <w:rsid w:val="000D07E9"/>
    <w:rsid w:val="000D0BAD"/>
    <w:rsid w:val="000D1BC6"/>
    <w:rsid w:val="000D1C53"/>
    <w:rsid w:val="000D1C70"/>
    <w:rsid w:val="000D2023"/>
    <w:rsid w:val="000D2923"/>
    <w:rsid w:val="000D32EB"/>
    <w:rsid w:val="000D3AC4"/>
    <w:rsid w:val="000D3AD7"/>
    <w:rsid w:val="000D3B31"/>
    <w:rsid w:val="000D4091"/>
    <w:rsid w:val="000D4A9D"/>
    <w:rsid w:val="000D4ECD"/>
    <w:rsid w:val="000D504C"/>
    <w:rsid w:val="000D5A3E"/>
    <w:rsid w:val="000D5F99"/>
    <w:rsid w:val="000D6CBF"/>
    <w:rsid w:val="000D7276"/>
    <w:rsid w:val="000D79A1"/>
    <w:rsid w:val="000E0C20"/>
    <w:rsid w:val="000E0E49"/>
    <w:rsid w:val="000E12A8"/>
    <w:rsid w:val="000E1579"/>
    <w:rsid w:val="000E15F0"/>
    <w:rsid w:val="000E17D5"/>
    <w:rsid w:val="000E25E3"/>
    <w:rsid w:val="000E2D22"/>
    <w:rsid w:val="000E412B"/>
    <w:rsid w:val="000E487A"/>
    <w:rsid w:val="000E4F11"/>
    <w:rsid w:val="000E512E"/>
    <w:rsid w:val="000E5B61"/>
    <w:rsid w:val="000E60D2"/>
    <w:rsid w:val="000E6546"/>
    <w:rsid w:val="000E65E7"/>
    <w:rsid w:val="000E6C56"/>
    <w:rsid w:val="000E6F57"/>
    <w:rsid w:val="000F0256"/>
    <w:rsid w:val="000F02BC"/>
    <w:rsid w:val="000F0759"/>
    <w:rsid w:val="000F0BF8"/>
    <w:rsid w:val="000F19BB"/>
    <w:rsid w:val="000F1B24"/>
    <w:rsid w:val="000F1FE6"/>
    <w:rsid w:val="000F2205"/>
    <w:rsid w:val="000F2A9B"/>
    <w:rsid w:val="000F39B4"/>
    <w:rsid w:val="000F4801"/>
    <w:rsid w:val="000F4A6D"/>
    <w:rsid w:val="000F4A8B"/>
    <w:rsid w:val="000F4C2A"/>
    <w:rsid w:val="000F531C"/>
    <w:rsid w:val="000F54B1"/>
    <w:rsid w:val="000F5803"/>
    <w:rsid w:val="000F5D5E"/>
    <w:rsid w:val="000F67FD"/>
    <w:rsid w:val="000F7815"/>
    <w:rsid w:val="000F79DE"/>
    <w:rsid w:val="000F7AD2"/>
    <w:rsid w:val="001008EF"/>
    <w:rsid w:val="00100965"/>
    <w:rsid w:val="00100BBA"/>
    <w:rsid w:val="00100F02"/>
    <w:rsid w:val="00101293"/>
    <w:rsid w:val="00101682"/>
    <w:rsid w:val="00102C1B"/>
    <w:rsid w:val="001033F7"/>
    <w:rsid w:val="001035C6"/>
    <w:rsid w:val="001035F4"/>
    <w:rsid w:val="00103C95"/>
    <w:rsid w:val="00104236"/>
    <w:rsid w:val="00104D32"/>
    <w:rsid w:val="0010530C"/>
    <w:rsid w:val="00105B2A"/>
    <w:rsid w:val="00106570"/>
    <w:rsid w:val="00106B74"/>
    <w:rsid w:val="001073C7"/>
    <w:rsid w:val="00110401"/>
    <w:rsid w:val="00110861"/>
    <w:rsid w:val="001109D2"/>
    <w:rsid w:val="0011155E"/>
    <w:rsid w:val="0011160A"/>
    <w:rsid w:val="00111656"/>
    <w:rsid w:val="00111F98"/>
    <w:rsid w:val="001120E9"/>
    <w:rsid w:val="001120EE"/>
    <w:rsid w:val="0011225E"/>
    <w:rsid w:val="001123C8"/>
    <w:rsid w:val="001126EB"/>
    <w:rsid w:val="00112DDC"/>
    <w:rsid w:val="001130C6"/>
    <w:rsid w:val="001130D6"/>
    <w:rsid w:val="001131C9"/>
    <w:rsid w:val="00113229"/>
    <w:rsid w:val="001133CD"/>
    <w:rsid w:val="0011474F"/>
    <w:rsid w:val="001149E4"/>
    <w:rsid w:val="00115072"/>
    <w:rsid w:val="00115DC0"/>
    <w:rsid w:val="00117401"/>
    <w:rsid w:val="001178B1"/>
    <w:rsid w:val="00117E18"/>
    <w:rsid w:val="00120012"/>
    <w:rsid w:val="001205B5"/>
    <w:rsid w:val="00120909"/>
    <w:rsid w:val="00120C32"/>
    <w:rsid w:val="00120E6E"/>
    <w:rsid w:val="00121261"/>
    <w:rsid w:val="001212C7"/>
    <w:rsid w:val="00121B3D"/>
    <w:rsid w:val="00121B41"/>
    <w:rsid w:val="00121CE1"/>
    <w:rsid w:val="00122B98"/>
    <w:rsid w:val="00122D0F"/>
    <w:rsid w:val="0012340B"/>
    <w:rsid w:val="001243C5"/>
    <w:rsid w:val="001249EF"/>
    <w:rsid w:val="001250BD"/>
    <w:rsid w:val="001250CB"/>
    <w:rsid w:val="0012523E"/>
    <w:rsid w:val="00126892"/>
    <w:rsid w:val="00126FC3"/>
    <w:rsid w:val="001270F7"/>
    <w:rsid w:val="00130967"/>
    <w:rsid w:val="00131695"/>
    <w:rsid w:val="00131E12"/>
    <w:rsid w:val="00132959"/>
    <w:rsid w:val="001333E2"/>
    <w:rsid w:val="00133DB0"/>
    <w:rsid w:val="0013428F"/>
    <w:rsid w:val="0013436F"/>
    <w:rsid w:val="001344C9"/>
    <w:rsid w:val="00134E30"/>
    <w:rsid w:val="00136409"/>
    <w:rsid w:val="00136D88"/>
    <w:rsid w:val="001372EA"/>
    <w:rsid w:val="0013754E"/>
    <w:rsid w:val="00137B95"/>
    <w:rsid w:val="001400B2"/>
    <w:rsid w:val="00140228"/>
    <w:rsid w:val="00140DDB"/>
    <w:rsid w:val="001414AB"/>
    <w:rsid w:val="00141676"/>
    <w:rsid w:val="001420FB"/>
    <w:rsid w:val="00142254"/>
    <w:rsid w:val="00143169"/>
    <w:rsid w:val="001444A1"/>
    <w:rsid w:val="00144F9D"/>
    <w:rsid w:val="001450FB"/>
    <w:rsid w:val="001462E8"/>
    <w:rsid w:val="0014649D"/>
    <w:rsid w:val="0014703A"/>
    <w:rsid w:val="001477E1"/>
    <w:rsid w:val="00147825"/>
    <w:rsid w:val="00147BC6"/>
    <w:rsid w:val="001503D4"/>
    <w:rsid w:val="00150601"/>
    <w:rsid w:val="00150BCC"/>
    <w:rsid w:val="001515A5"/>
    <w:rsid w:val="00151822"/>
    <w:rsid w:val="00151B0B"/>
    <w:rsid w:val="001527BB"/>
    <w:rsid w:val="00152EFC"/>
    <w:rsid w:val="00153181"/>
    <w:rsid w:val="0015365F"/>
    <w:rsid w:val="001539D1"/>
    <w:rsid w:val="001539DE"/>
    <w:rsid w:val="00153C7D"/>
    <w:rsid w:val="00154015"/>
    <w:rsid w:val="001541C1"/>
    <w:rsid w:val="001546E1"/>
    <w:rsid w:val="00154CA7"/>
    <w:rsid w:val="00154E46"/>
    <w:rsid w:val="00155148"/>
    <w:rsid w:val="00155257"/>
    <w:rsid w:val="00155D41"/>
    <w:rsid w:val="00156B36"/>
    <w:rsid w:val="00156B55"/>
    <w:rsid w:val="00157125"/>
    <w:rsid w:val="00157418"/>
    <w:rsid w:val="00157721"/>
    <w:rsid w:val="00157C13"/>
    <w:rsid w:val="00160312"/>
    <w:rsid w:val="0016054C"/>
    <w:rsid w:val="00160659"/>
    <w:rsid w:val="00160DC8"/>
    <w:rsid w:val="001610DD"/>
    <w:rsid w:val="001611D5"/>
    <w:rsid w:val="00161A91"/>
    <w:rsid w:val="00161FDA"/>
    <w:rsid w:val="001623C0"/>
    <w:rsid w:val="00164A25"/>
    <w:rsid w:val="00164B4D"/>
    <w:rsid w:val="00165694"/>
    <w:rsid w:val="00165EBD"/>
    <w:rsid w:val="001668DD"/>
    <w:rsid w:val="00167308"/>
    <w:rsid w:val="001676ED"/>
    <w:rsid w:val="00167777"/>
    <w:rsid w:val="001678C0"/>
    <w:rsid w:val="00167C14"/>
    <w:rsid w:val="00170480"/>
    <w:rsid w:val="001711A9"/>
    <w:rsid w:val="00171374"/>
    <w:rsid w:val="0017221D"/>
    <w:rsid w:val="001723B3"/>
    <w:rsid w:val="00173023"/>
    <w:rsid w:val="00173CD0"/>
    <w:rsid w:val="00173E50"/>
    <w:rsid w:val="00174EDB"/>
    <w:rsid w:val="0017553A"/>
    <w:rsid w:val="00175E34"/>
    <w:rsid w:val="00176EAB"/>
    <w:rsid w:val="0017709E"/>
    <w:rsid w:val="00177140"/>
    <w:rsid w:val="0017775A"/>
    <w:rsid w:val="001777E0"/>
    <w:rsid w:val="00177FED"/>
    <w:rsid w:val="00180080"/>
    <w:rsid w:val="001809F0"/>
    <w:rsid w:val="00180D81"/>
    <w:rsid w:val="00181030"/>
    <w:rsid w:val="0018127A"/>
    <w:rsid w:val="00181729"/>
    <w:rsid w:val="001817E0"/>
    <w:rsid w:val="00181C8D"/>
    <w:rsid w:val="00181E74"/>
    <w:rsid w:val="00182021"/>
    <w:rsid w:val="0018235D"/>
    <w:rsid w:val="00182991"/>
    <w:rsid w:val="00182B2D"/>
    <w:rsid w:val="00183A9F"/>
    <w:rsid w:val="00183D22"/>
    <w:rsid w:val="00183E66"/>
    <w:rsid w:val="00184244"/>
    <w:rsid w:val="001847EF"/>
    <w:rsid w:val="0018481D"/>
    <w:rsid w:val="00184C38"/>
    <w:rsid w:val="00184CF7"/>
    <w:rsid w:val="00185203"/>
    <w:rsid w:val="00185695"/>
    <w:rsid w:val="001859C7"/>
    <w:rsid w:val="00185A94"/>
    <w:rsid w:val="00185B1B"/>
    <w:rsid w:val="00185BB5"/>
    <w:rsid w:val="00185C2E"/>
    <w:rsid w:val="00185DA7"/>
    <w:rsid w:val="00185FFB"/>
    <w:rsid w:val="001866A0"/>
    <w:rsid w:val="00186D0C"/>
    <w:rsid w:val="001872BE"/>
    <w:rsid w:val="00187789"/>
    <w:rsid w:val="00187AF0"/>
    <w:rsid w:val="00190A17"/>
    <w:rsid w:val="00190F56"/>
    <w:rsid w:val="0019162A"/>
    <w:rsid w:val="001916DC"/>
    <w:rsid w:val="0019399A"/>
    <w:rsid w:val="00194365"/>
    <w:rsid w:val="00194728"/>
    <w:rsid w:val="0019529D"/>
    <w:rsid w:val="00195761"/>
    <w:rsid w:val="00196B35"/>
    <w:rsid w:val="00196DAF"/>
    <w:rsid w:val="00196E40"/>
    <w:rsid w:val="00197291"/>
    <w:rsid w:val="00197A56"/>
    <w:rsid w:val="00197A77"/>
    <w:rsid w:val="00197AF0"/>
    <w:rsid w:val="00197CDB"/>
    <w:rsid w:val="001A015B"/>
    <w:rsid w:val="001A05EA"/>
    <w:rsid w:val="001A0882"/>
    <w:rsid w:val="001A0B46"/>
    <w:rsid w:val="001A0D8F"/>
    <w:rsid w:val="001A0D90"/>
    <w:rsid w:val="001A11C5"/>
    <w:rsid w:val="001A13C1"/>
    <w:rsid w:val="001A2EA5"/>
    <w:rsid w:val="001A4D04"/>
    <w:rsid w:val="001A5546"/>
    <w:rsid w:val="001A594A"/>
    <w:rsid w:val="001A5A1E"/>
    <w:rsid w:val="001A5E10"/>
    <w:rsid w:val="001A61F7"/>
    <w:rsid w:val="001A69A5"/>
    <w:rsid w:val="001A7152"/>
    <w:rsid w:val="001A7C64"/>
    <w:rsid w:val="001A7CFC"/>
    <w:rsid w:val="001B00F0"/>
    <w:rsid w:val="001B15FD"/>
    <w:rsid w:val="001B2543"/>
    <w:rsid w:val="001B29CB"/>
    <w:rsid w:val="001B3279"/>
    <w:rsid w:val="001B33AC"/>
    <w:rsid w:val="001B3B68"/>
    <w:rsid w:val="001B43D0"/>
    <w:rsid w:val="001B49F3"/>
    <w:rsid w:val="001B4B3A"/>
    <w:rsid w:val="001B5BBB"/>
    <w:rsid w:val="001B6534"/>
    <w:rsid w:val="001B663D"/>
    <w:rsid w:val="001B68FC"/>
    <w:rsid w:val="001B6C74"/>
    <w:rsid w:val="001B73B5"/>
    <w:rsid w:val="001B7760"/>
    <w:rsid w:val="001B7C71"/>
    <w:rsid w:val="001C0357"/>
    <w:rsid w:val="001C0A34"/>
    <w:rsid w:val="001C0B03"/>
    <w:rsid w:val="001C1631"/>
    <w:rsid w:val="001C19A8"/>
    <w:rsid w:val="001C1A31"/>
    <w:rsid w:val="001C2B16"/>
    <w:rsid w:val="001C2B5D"/>
    <w:rsid w:val="001C2E3B"/>
    <w:rsid w:val="001C2EE7"/>
    <w:rsid w:val="001C31FE"/>
    <w:rsid w:val="001C3277"/>
    <w:rsid w:val="001C3563"/>
    <w:rsid w:val="001C37B4"/>
    <w:rsid w:val="001C3BAC"/>
    <w:rsid w:val="001C3E95"/>
    <w:rsid w:val="001C460D"/>
    <w:rsid w:val="001C4A14"/>
    <w:rsid w:val="001C533B"/>
    <w:rsid w:val="001C5485"/>
    <w:rsid w:val="001C5DCF"/>
    <w:rsid w:val="001C5DD0"/>
    <w:rsid w:val="001C5EAF"/>
    <w:rsid w:val="001C5FA9"/>
    <w:rsid w:val="001C6075"/>
    <w:rsid w:val="001C68CB"/>
    <w:rsid w:val="001C6D0B"/>
    <w:rsid w:val="001C6E26"/>
    <w:rsid w:val="001C6F42"/>
    <w:rsid w:val="001C7252"/>
    <w:rsid w:val="001C7A11"/>
    <w:rsid w:val="001C7F9A"/>
    <w:rsid w:val="001D01AD"/>
    <w:rsid w:val="001D077C"/>
    <w:rsid w:val="001D0EF8"/>
    <w:rsid w:val="001D0F9E"/>
    <w:rsid w:val="001D157F"/>
    <w:rsid w:val="001D1798"/>
    <w:rsid w:val="001D21E0"/>
    <w:rsid w:val="001D47E5"/>
    <w:rsid w:val="001D4952"/>
    <w:rsid w:val="001D4B28"/>
    <w:rsid w:val="001D5399"/>
    <w:rsid w:val="001D5482"/>
    <w:rsid w:val="001D578E"/>
    <w:rsid w:val="001D59A9"/>
    <w:rsid w:val="001D6394"/>
    <w:rsid w:val="001D6624"/>
    <w:rsid w:val="001D6EB2"/>
    <w:rsid w:val="001D7577"/>
    <w:rsid w:val="001D79A0"/>
    <w:rsid w:val="001E0C62"/>
    <w:rsid w:val="001E208E"/>
    <w:rsid w:val="001E2805"/>
    <w:rsid w:val="001E2B2A"/>
    <w:rsid w:val="001E2D30"/>
    <w:rsid w:val="001E2DA7"/>
    <w:rsid w:val="001E35CF"/>
    <w:rsid w:val="001E39D5"/>
    <w:rsid w:val="001E455D"/>
    <w:rsid w:val="001E50E0"/>
    <w:rsid w:val="001E601F"/>
    <w:rsid w:val="001E657C"/>
    <w:rsid w:val="001E658C"/>
    <w:rsid w:val="001E778A"/>
    <w:rsid w:val="001E7EFB"/>
    <w:rsid w:val="001F026E"/>
    <w:rsid w:val="001F0878"/>
    <w:rsid w:val="001F0CBE"/>
    <w:rsid w:val="001F0E0C"/>
    <w:rsid w:val="001F12A4"/>
    <w:rsid w:val="001F19E8"/>
    <w:rsid w:val="001F23F5"/>
    <w:rsid w:val="001F243F"/>
    <w:rsid w:val="001F2F1D"/>
    <w:rsid w:val="001F2FC5"/>
    <w:rsid w:val="001F32AE"/>
    <w:rsid w:val="001F3BE9"/>
    <w:rsid w:val="001F4035"/>
    <w:rsid w:val="001F46AD"/>
    <w:rsid w:val="001F46FD"/>
    <w:rsid w:val="001F57B4"/>
    <w:rsid w:val="001F5A19"/>
    <w:rsid w:val="001F66FF"/>
    <w:rsid w:val="001F6A14"/>
    <w:rsid w:val="001F6C80"/>
    <w:rsid w:val="001F7CC9"/>
    <w:rsid w:val="00200129"/>
    <w:rsid w:val="0020021E"/>
    <w:rsid w:val="00200FF6"/>
    <w:rsid w:val="002014F8"/>
    <w:rsid w:val="00201849"/>
    <w:rsid w:val="00201B28"/>
    <w:rsid w:val="002029A6"/>
    <w:rsid w:val="00202BC2"/>
    <w:rsid w:val="00203001"/>
    <w:rsid w:val="002039EE"/>
    <w:rsid w:val="00203D2F"/>
    <w:rsid w:val="00205247"/>
    <w:rsid w:val="002057D1"/>
    <w:rsid w:val="0020603E"/>
    <w:rsid w:val="002061E4"/>
    <w:rsid w:val="00206997"/>
    <w:rsid w:val="00206AB7"/>
    <w:rsid w:val="00206E08"/>
    <w:rsid w:val="00207351"/>
    <w:rsid w:val="002073EB"/>
    <w:rsid w:val="00207506"/>
    <w:rsid w:val="00207F9D"/>
    <w:rsid w:val="00211738"/>
    <w:rsid w:val="002124A8"/>
    <w:rsid w:val="00212C2F"/>
    <w:rsid w:val="00212C4D"/>
    <w:rsid w:val="002132DA"/>
    <w:rsid w:val="002134CF"/>
    <w:rsid w:val="0021382C"/>
    <w:rsid w:val="002139F1"/>
    <w:rsid w:val="00213DBA"/>
    <w:rsid w:val="00214D4B"/>
    <w:rsid w:val="00214F7E"/>
    <w:rsid w:val="00215387"/>
    <w:rsid w:val="002155A5"/>
    <w:rsid w:val="002159A3"/>
    <w:rsid w:val="00215B17"/>
    <w:rsid w:val="00216384"/>
    <w:rsid w:val="00216FB8"/>
    <w:rsid w:val="002171E5"/>
    <w:rsid w:val="002176CC"/>
    <w:rsid w:val="00217AA2"/>
    <w:rsid w:val="00220D5D"/>
    <w:rsid w:val="002214B2"/>
    <w:rsid w:val="00221BFB"/>
    <w:rsid w:val="00221E36"/>
    <w:rsid w:val="00221EC1"/>
    <w:rsid w:val="00222402"/>
    <w:rsid w:val="0022266D"/>
    <w:rsid w:val="00222699"/>
    <w:rsid w:val="00222FAD"/>
    <w:rsid w:val="0022341E"/>
    <w:rsid w:val="00223960"/>
    <w:rsid w:val="00224653"/>
    <w:rsid w:val="00224AEA"/>
    <w:rsid w:val="00225100"/>
    <w:rsid w:val="00225661"/>
    <w:rsid w:val="00225882"/>
    <w:rsid w:val="00225B8A"/>
    <w:rsid w:val="00225B98"/>
    <w:rsid w:val="00226661"/>
    <w:rsid w:val="00226FDD"/>
    <w:rsid w:val="002275F2"/>
    <w:rsid w:val="00227B4B"/>
    <w:rsid w:val="00227D90"/>
    <w:rsid w:val="00227D9D"/>
    <w:rsid w:val="0023003B"/>
    <w:rsid w:val="00230C4C"/>
    <w:rsid w:val="002313EF"/>
    <w:rsid w:val="00231551"/>
    <w:rsid w:val="00232500"/>
    <w:rsid w:val="002327AE"/>
    <w:rsid w:val="00233212"/>
    <w:rsid w:val="00233265"/>
    <w:rsid w:val="002342B6"/>
    <w:rsid w:val="002346E6"/>
    <w:rsid w:val="00234724"/>
    <w:rsid w:val="002347C0"/>
    <w:rsid w:val="00234F54"/>
    <w:rsid w:val="002358FE"/>
    <w:rsid w:val="00235BE0"/>
    <w:rsid w:val="00235BFF"/>
    <w:rsid w:val="00235EFB"/>
    <w:rsid w:val="00236C7C"/>
    <w:rsid w:val="00236D32"/>
    <w:rsid w:val="002371FC"/>
    <w:rsid w:val="00237CA6"/>
    <w:rsid w:val="00240B9C"/>
    <w:rsid w:val="00241209"/>
    <w:rsid w:val="002412FD"/>
    <w:rsid w:val="0024215C"/>
    <w:rsid w:val="00242ACB"/>
    <w:rsid w:val="00242FA8"/>
    <w:rsid w:val="00243815"/>
    <w:rsid w:val="00243829"/>
    <w:rsid w:val="0024423E"/>
    <w:rsid w:val="002442A1"/>
    <w:rsid w:val="002448AB"/>
    <w:rsid w:val="00244923"/>
    <w:rsid w:val="00245309"/>
    <w:rsid w:val="002454F2"/>
    <w:rsid w:val="00246335"/>
    <w:rsid w:val="00246368"/>
    <w:rsid w:val="00246BB6"/>
    <w:rsid w:val="00247432"/>
    <w:rsid w:val="0024788B"/>
    <w:rsid w:val="00247A67"/>
    <w:rsid w:val="00247BEC"/>
    <w:rsid w:val="00247D6F"/>
    <w:rsid w:val="0025078B"/>
    <w:rsid w:val="002509C6"/>
    <w:rsid w:val="00251094"/>
    <w:rsid w:val="00251591"/>
    <w:rsid w:val="002517D2"/>
    <w:rsid w:val="0025196E"/>
    <w:rsid w:val="00251C6D"/>
    <w:rsid w:val="00251D60"/>
    <w:rsid w:val="00252335"/>
    <w:rsid w:val="002526CF"/>
    <w:rsid w:val="0025314D"/>
    <w:rsid w:val="002537DC"/>
    <w:rsid w:val="00253862"/>
    <w:rsid w:val="00253ACA"/>
    <w:rsid w:val="00253FD8"/>
    <w:rsid w:val="00254339"/>
    <w:rsid w:val="002543F3"/>
    <w:rsid w:val="002552FD"/>
    <w:rsid w:val="002557E4"/>
    <w:rsid w:val="00255C01"/>
    <w:rsid w:val="002562B2"/>
    <w:rsid w:val="002562E6"/>
    <w:rsid w:val="00256364"/>
    <w:rsid w:val="00257084"/>
    <w:rsid w:val="002575C6"/>
    <w:rsid w:val="00257810"/>
    <w:rsid w:val="0025787A"/>
    <w:rsid w:val="00257934"/>
    <w:rsid w:val="00257942"/>
    <w:rsid w:val="00260D9F"/>
    <w:rsid w:val="0026104A"/>
    <w:rsid w:val="0026151B"/>
    <w:rsid w:val="00261EEB"/>
    <w:rsid w:val="00262073"/>
    <w:rsid w:val="00263247"/>
    <w:rsid w:val="00263696"/>
    <w:rsid w:val="00263E54"/>
    <w:rsid w:val="0026481D"/>
    <w:rsid w:val="00264A2F"/>
    <w:rsid w:val="00264E72"/>
    <w:rsid w:val="00264EE0"/>
    <w:rsid w:val="00265023"/>
    <w:rsid w:val="002654FA"/>
    <w:rsid w:val="00265FF8"/>
    <w:rsid w:val="00266D97"/>
    <w:rsid w:val="00266E9F"/>
    <w:rsid w:val="00267073"/>
    <w:rsid w:val="0026730D"/>
    <w:rsid w:val="00270893"/>
    <w:rsid w:val="00270AD0"/>
    <w:rsid w:val="00270D3E"/>
    <w:rsid w:val="00271211"/>
    <w:rsid w:val="00271C15"/>
    <w:rsid w:val="0027219E"/>
    <w:rsid w:val="00272669"/>
    <w:rsid w:val="002735BB"/>
    <w:rsid w:val="002737A3"/>
    <w:rsid w:val="0027384C"/>
    <w:rsid w:val="00273AF6"/>
    <w:rsid w:val="00274A78"/>
    <w:rsid w:val="0027543F"/>
    <w:rsid w:val="00276A29"/>
    <w:rsid w:val="00276F10"/>
    <w:rsid w:val="0027738E"/>
    <w:rsid w:val="00277AD8"/>
    <w:rsid w:val="00281742"/>
    <w:rsid w:val="002817C6"/>
    <w:rsid w:val="00281927"/>
    <w:rsid w:val="0028199C"/>
    <w:rsid w:val="002820FF"/>
    <w:rsid w:val="00282250"/>
    <w:rsid w:val="002827D7"/>
    <w:rsid w:val="0028341E"/>
    <w:rsid w:val="002841CC"/>
    <w:rsid w:val="00284365"/>
    <w:rsid w:val="0028444E"/>
    <w:rsid w:val="00284BF8"/>
    <w:rsid w:val="00284D35"/>
    <w:rsid w:val="00284D71"/>
    <w:rsid w:val="0028580A"/>
    <w:rsid w:val="002861E2"/>
    <w:rsid w:val="00287F0A"/>
    <w:rsid w:val="00290213"/>
    <w:rsid w:val="00290557"/>
    <w:rsid w:val="00290860"/>
    <w:rsid w:val="00291474"/>
    <w:rsid w:val="00291884"/>
    <w:rsid w:val="00291D97"/>
    <w:rsid w:val="00291E8E"/>
    <w:rsid w:val="00291F4F"/>
    <w:rsid w:val="00292229"/>
    <w:rsid w:val="00292494"/>
    <w:rsid w:val="00292D86"/>
    <w:rsid w:val="00293346"/>
    <w:rsid w:val="00293ED4"/>
    <w:rsid w:val="00294F4D"/>
    <w:rsid w:val="002951D3"/>
    <w:rsid w:val="002951EA"/>
    <w:rsid w:val="0029528D"/>
    <w:rsid w:val="00295654"/>
    <w:rsid w:val="002957BD"/>
    <w:rsid w:val="002962EA"/>
    <w:rsid w:val="00296A01"/>
    <w:rsid w:val="00297078"/>
    <w:rsid w:val="00297313"/>
    <w:rsid w:val="002975B3"/>
    <w:rsid w:val="00297605"/>
    <w:rsid w:val="00297F8C"/>
    <w:rsid w:val="002A0866"/>
    <w:rsid w:val="002A0D8E"/>
    <w:rsid w:val="002A10B8"/>
    <w:rsid w:val="002A10F8"/>
    <w:rsid w:val="002A1476"/>
    <w:rsid w:val="002A17A2"/>
    <w:rsid w:val="002A187C"/>
    <w:rsid w:val="002A1ACE"/>
    <w:rsid w:val="002A1CD3"/>
    <w:rsid w:val="002A1EE5"/>
    <w:rsid w:val="002A218B"/>
    <w:rsid w:val="002A22D6"/>
    <w:rsid w:val="002A279F"/>
    <w:rsid w:val="002A3530"/>
    <w:rsid w:val="002A3BD8"/>
    <w:rsid w:val="002A3D95"/>
    <w:rsid w:val="002A3E6B"/>
    <w:rsid w:val="002A3EF5"/>
    <w:rsid w:val="002A4A3B"/>
    <w:rsid w:val="002A545D"/>
    <w:rsid w:val="002A5732"/>
    <w:rsid w:val="002A57D3"/>
    <w:rsid w:val="002A58D1"/>
    <w:rsid w:val="002A5C8F"/>
    <w:rsid w:val="002A5CBD"/>
    <w:rsid w:val="002A5CE8"/>
    <w:rsid w:val="002A603E"/>
    <w:rsid w:val="002A60CD"/>
    <w:rsid w:val="002A6427"/>
    <w:rsid w:val="002A65C6"/>
    <w:rsid w:val="002A6930"/>
    <w:rsid w:val="002A6B6C"/>
    <w:rsid w:val="002A7080"/>
    <w:rsid w:val="002A791B"/>
    <w:rsid w:val="002A7AD9"/>
    <w:rsid w:val="002B00F3"/>
    <w:rsid w:val="002B07F8"/>
    <w:rsid w:val="002B0B4E"/>
    <w:rsid w:val="002B0B6F"/>
    <w:rsid w:val="002B0F88"/>
    <w:rsid w:val="002B145E"/>
    <w:rsid w:val="002B183E"/>
    <w:rsid w:val="002B18C3"/>
    <w:rsid w:val="002B232C"/>
    <w:rsid w:val="002B2EA7"/>
    <w:rsid w:val="002B3044"/>
    <w:rsid w:val="002B3FC7"/>
    <w:rsid w:val="002B43C3"/>
    <w:rsid w:val="002B4687"/>
    <w:rsid w:val="002B5527"/>
    <w:rsid w:val="002B58B8"/>
    <w:rsid w:val="002B59DE"/>
    <w:rsid w:val="002B5E50"/>
    <w:rsid w:val="002B5FE8"/>
    <w:rsid w:val="002B6226"/>
    <w:rsid w:val="002B66C5"/>
    <w:rsid w:val="002B671F"/>
    <w:rsid w:val="002B6E3C"/>
    <w:rsid w:val="002B77D5"/>
    <w:rsid w:val="002B7D87"/>
    <w:rsid w:val="002B7F42"/>
    <w:rsid w:val="002C0D97"/>
    <w:rsid w:val="002C1416"/>
    <w:rsid w:val="002C14F7"/>
    <w:rsid w:val="002C1E2D"/>
    <w:rsid w:val="002C2C92"/>
    <w:rsid w:val="002C370F"/>
    <w:rsid w:val="002C3960"/>
    <w:rsid w:val="002C3AB6"/>
    <w:rsid w:val="002C3F85"/>
    <w:rsid w:val="002C437A"/>
    <w:rsid w:val="002C4883"/>
    <w:rsid w:val="002C4B85"/>
    <w:rsid w:val="002C4CAA"/>
    <w:rsid w:val="002C5098"/>
    <w:rsid w:val="002C5195"/>
    <w:rsid w:val="002C5335"/>
    <w:rsid w:val="002C612F"/>
    <w:rsid w:val="002C7318"/>
    <w:rsid w:val="002C76EE"/>
    <w:rsid w:val="002C7898"/>
    <w:rsid w:val="002C7931"/>
    <w:rsid w:val="002C7BD4"/>
    <w:rsid w:val="002D07E2"/>
    <w:rsid w:val="002D0D66"/>
    <w:rsid w:val="002D0DA6"/>
    <w:rsid w:val="002D1225"/>
    <w:rsid w:val="002D1560"/>
    <w:rsid w:val="002D17B6"/>
    <w:rsid w:val="002D25C3"/>
    <w:rsid w:val="002D25E4"/>
    <w:rsid w:val="002D2A4C"/>
    <w:rsid w:val="002D2F18"/>
    <w:rsid w:val="002D3F7B"/>
    <w:rsid w:val="002D3FF2"/>
    <w:rsid w:val="002D47B6"/>
    <w:rsid w:val="002D4A7D"/>
    <w:rsid w:val="002D52B0"/>
    <w:rsid w:val="002D5A77"/>
    <w:rsid w:val="002D66DF"/>
    <w:rsid w:val="002D67A2"/>
    <w:rsid w:val="002D6DA7"/>
    <w:rsid w:val="002D791C"/>
    <w:rsid w:val="002E00A3"/>
    <w:rsid w:val="002E0118"/>
    <w:rsid w:val="002E032F"/>
    <w:rsid w:val="002E0338"/>
    <w:rsid w:val="002E0496"/>
    <w:rsid w:val="002E04E2"/>
    <w:rsid w:val="002E08A8"/>
    <w:rsid w:val="002E0EDE"/>
    <w:rsid w:val="002E18BA"/>
    <w:rsid w:val="002E2346"/>
    <w:rsid w:val="002E290D"/>
    <w:rsid w:val="002E315F"/>
    <w:rsid w:val="002E3B71"/>
    <w:rsid w:val="002E4300"/>
    <w:rsid w:val="002E4F35"/>
    <w:rsid w:val="002E509C"/>
    <w:rsid w:val="002E5200"/>
    <w:rsid w:val="002E55D7"/>
    <w:rsid w:val="002E5829"/>
    <w:rsid w:val="002E60ED"/>
    <w:rsid w:val="002E6140"/>
    <w:rsid w:val="002E61FD"/>
    <w:rsid w:val="002E632B"/>
    <w:rsid w:val="002E776A"/>
    <w:rsid w:val="002E7801"/>
    <w:rsid w:val="002E7DF0"/>
    <w:rsid w:val="002E7EFF"/>
    <w:rsid w:val="002F085F"/>
    <w:rsid w:val="002F093C"/>
    <w:rsid w:val="002F0CA8"/>
    <w:rsid w:val="002F1388"/>
    <w:rsid w:val="002F2A44"/>
    <w:rsid w:val="002F2B66"/>
    <w:rsid w:val="002F2DDC"/>
    <w:rsid w:val="002F3701"/>
    <w:rsid w:val="002F4B6F"/>
    <w:rsid w:val="002F509F"/>
    <w:rsid w:val="002F580D"/>
    <w:rsid w:val="002F5978"/>
    <w:rsid w:val="002F5AB8"/>
    <w:rsid w:val="002F5CD9"/>
    <w:rsid w:val="002F6552"/>
    <w:rsid w:val="002F67BF"/>
    <w:rsid w:val="002F69D6"/>
    <w:rsid w:val="002F6AFF"/>
    <w:rsid w:val="002F6B22"/>
    <w:rsid w:val="002F710C"/>
    <w:rsid w:val="002F7AE7"/>
    <w:rsid w:val="002F7C79"/>
    <w:rsid w:val="002F7D09"/>
    <w:rsid w:val="002F7E66"/>
    <w:rsid w:val="00300A95"/>
    <w:rsid w:val="00300CDC"/>
    <w:rsid w:val="00300E55"/>
    <w:rsid w:val="00301C87"/>
    <w:rsid w:val="00301DEB"/>
    <w:rsid w:val="00301E73"/>
    <w:rsid w:val="00302FA4"/>
    <w:rsid w:val="003033C1"/>
    <w:rsid w:val="003036E3"/>
    <w:rsid w:val="00303AA3"/>
    <w:rsid w:val="00305078"/>
    <w:rsid w:val="003050CB"/>
    <w:rsid w:val="00306304"/>
    <w:rsid w:val="0030643E"/>
    <w:rsid w:val="0030679E"/>
    <w:rsid w:val="003068DF"/>
    <w:rsid w:val="00306A30"/>
    <w:rsid w:val="00306AD4"/>
    <w:rsid w:val="00306E67"/>
    <w:rsid w:val="00307117"/>
    <w:rsid w:val="00307F64"/>
    <w:rsid w:val="00310D5A"/>
    <w:rsid w:val="00311355"/>
    <w:rsid w:val="00311395"/>
    <w:rsid w:val="00311A20"/>
    <w:rsid w:val="00311B74"/>
    <w:rsid w:val="00311E40"/>
    <w:rsid w:val="00312B0F"/>
    <w:rsid w:val="00312D1A"/>
    <w:rsid w:val="00312EE8"/>
    <w:rsid w:val="0031329E"/>
    <w:rsid w:val="003135AC"/>
    <w:rsid w:val="00313AA1"/>
    <w:rsid w:val="00313BCA"/>
    <w:rsid w:val="0031430E"/>
    <w:rsid w:val="0031439F"/>
    <w:rsid w:val="00315CB2"/>
    <w:rsid w:val="003164AE"/>
    <w:rsid w:val="003168B0"/>
    <w:rsid w:val="00316C31"/>
    <w:rsid w:val="00316DE2"/>
    <w:rsid w:val="0031703E"/>
    <w:rsid w:val="00317BB7"/>
    <w:rsid w:val="003206D9"/>
    <w:rsid w:val="0032070F"/>
    <w:rsid w:val="00320981"/>
    <w:rsid w:val="00320B87"/>
    <w:rsid w:val="003213D0"/>
    <w:rsid w:val="0032191C"/>
    <w:rsid w:val="00321FBF"/>
    <w:rsid w:val="003221A6"/>
    <w:rsid w:val="00322683"/>
    <w:rsid w:val="00322B38"/>
    <w:rsid w:val="00323438"/>
    <w:rsid w:val="003236E7"/>
    <w:rsid w:val="00323B29"/>
    <w:rsid w:val="00323EF1"/>
    <w:rsid w:val="00324278"/>
    <w:rsid w:val="00325E15"/>
    <w:rsid w:val="003276BD"/>
    <w:rsid w:val="00330073"/>
    <w:rsid w:val="00330507"/>
    <w:rsid w:val="00330595"/>
    <w:rsid w:val="00330CFD"/>
    <w:rsid w:val="00330D94"/>
    <w:rsid w:val="003313DC"/>
    <w:rsid w:val="00331D2B"/>
    <w:rsid w:val="00332BA5"/>
    <w:rsid w:val="00332C1B"/>
    <w:rsid w:val="00332DD9"/>
    <w:rsid w:val="00333000"/>
    <w:rsid w:val="003341E5"/>
    <w:rsid w:val="00334F7C"/>
    <w:rsid w:val="00335460"/>
    <w:rsid w:val="0033570B"/>
    <w:rsid w:val="00335EC7"/>
    <w:rsid w:val="00335EF9"/>
    <w:rsid w:val="003362E5"/>
    <w:rsid w:val="00336745"/>
    <w:rsid w:val="00336C02"/>
    <w:rsid w:val="003372B6"/>
    <w:rsid w:val="003373FA"/>
    <w:rsid w:val="00337A29"/>
    <w:rsid w:val="003400D5"/>
    <w:rsid w:val="003406D1"/>
    <w:rsid w:val="00341416"/>
    <w:rsid w:val="003418EF"/>
    <w:rsid w:val="00341F2B"/>
    <w:rsid w:val="003424C3"/>
    <w:rsid w:val="003424E3"/>
    <w:rsid w:val="003429FD"/>
    <w:rsid w:val="00342A4B"/>
    <w:rsid w:val="00342BB0"/>
    <w:rsid w:val="00342D7D"/>
    <w:rsid w:val="00342DF4"/>
    <w:rsid w:val="00342FDA"/>
    <w:rsid w:val="0034327E"/>
    <w:rsid w:val="003437DD"/>
    <w:rsid w:val="003444C3"/>
    <w:rsid w:val="0034468E"/>
    <w:rsid w:val="003451BB"/>
    <w:rsid w:val="003452D0"/>
    <w:rsid w:val="00345D97"/>
    <w:rsid w:val="00345EA6"/>
    <w:rsid w:val="00346564"/>
    <w:rsid w:val="003465A9"/>
    <w:rsid w:val="00346853"/>
    <w:rsid w:val="00346B41"/>
    <w:rsid w:val="00346E6F"/>
    <w:rsid w:val="00347246"/>
    <w:rsid w:val="003474EB"/>
    <w:rsid w:val="00350193"/>
    <w:rsid w:val="00350563"/>
    <w:rsid w:val="0035093B"/>
    <w:rsid w:val="00350D01"/>
    <w:rsid w:val="00350DD1"/>
    <w:rsid w:val="00351505"/>
    <w:rsid w:val="003517FD"/>
    <w:rsid w:val="0035181A"/>
    <w:rsid w:val="0035280B"/>
    <w:rsid w:val="003545F7"/>
    <w:rsid w:val="00354705"/>
    <w:rsid w:val="0035530B"/>
    <w:rsid w:val="003554F4"/>
    <w:rsid w:val="0035552F"/>
    <w:rsid w:val="003565A1"/>
    <w:rsid w:val="00356C4A"/>
    <w:rsid w:val="00357508"/>
    <w:rsid w:val="003577AA"/>
    <w:rsid w:val="00360946"/>
    <w:rsid w:val="00360FAE"/>
    <w:rsid w:val="003619D0"/>
    <w:rsid w:val="00361BE7"/>
    <w:rsid w:val="00361C60"/>
    <w:rsid w:val="003626F2"/>
    <w:rsid w:val="00362CF9"/>
    <w:rsid w:val="003630CE"/>
    <w:rsid w:val="0036326B"/>
    <w:rsid w:val="00363FA7"/>
    <w:rsid w:val="00364D77"/>
    <w:rsid w:val="00364F04"/>
    <w:rsid w:val="00365A2F"/>
    <w:rsid w:val="00366489"/>
    <w:rsid w:val="00366AE8"/>
    <w:rsid w:val="00366B5E"/>
    <w:rsid w:val="00367085"/>
    <w:rsid w:val="00367123"/>
    <w:rsid w:val="0036714F"/>
    <w:rsid w:val="003675AC"/>
    <w:rsid w:val="00367C28"/>
    <w:rsid w:val="003705A7"/>
    <w:rsid w:val="00370A3B"/>
    <w:rsid w:val="00370D9B"/>
    <w:rsid w:val="00370F03"/>
    <w:rsid w:val="00371507"/>
    <w:rsid w:val="003717FE"/>
    <w:rsid w:val="00371D23"/>
    <w:rsid w:val="00371F50"/>
    <w:rsid w:val="0037337B"/>
    <w:rsid w:val="003743A6"/>
    <w:rsid w:val="00375505"/>
    <w:rsid w:val="003759A0"/>
    <w:rsid w:val="00375C40"/>
    <w:rsid w:val="00375F53"/>
    <w:rsid w:val="00376061"/>
    <w:rsid w:val="00376570"/>
    <w:rsid w:val="0037668A"/>
    <w:rsid w:val="00377567"/>
    <w:rsid w:val="00377790"/>
    <w:rsid w:val="00380751"/>
    <w:rsid w:val="00381139"/>
    <w:rsid w:val="00381529"/>
    <w:rsid w:val="0038253B"/>
    <w:rsid w:val="00382807"/>
    <w:rsid w:val="00382879"/>
    <w:rsid w:val="00383040"/>
    <w:rsid w:val="00384308"/>
    <w:rsid w:val="0038460D"/>
    <w:rsid w:val="00384769"/>
    <w:rsid w:val="00384E12"/>
    <w:rsid w:val="00385260"/>
    <w:rsid w:val="00386707"/>
    <w:rsid w:val="00387254"/>
    <w:rsid w:val="00387A20"/>
    <w:rsid w:val="00387B67"/>
    <w:rsid w:val="003907E6"/>
    <w:rsid w:val="0039110A"/>
    <w:rsid w:val="00391B6B"/>
    <w:rsid w:val="00391CE7"/>
    <w:rsid w:val="00391E07"/>
    <w:rsid w:val="00392393"/>
    <w:rsid w:val="00392B2C"/>
    <w:rsid w:val="00392B3A"/>
    <w:rsid w:val="00393A91"/>
    <w:rsid w:val="00393D03"/>
    <w:rsid w:val="00394746"/>
    <w:rsid w:val="00394BBE"/>
    <w:rsid w:val="003951D7"/>
    <w:rsid w:val="003951F7"/>
    <w:rsid w:val="0039553B"/>
    <w:rsid w:val="00395FBC"/>
    <w:rsid w:val="00396415"/>
    <w:rsid w:val="00396CC7"/>
    <w:rsid w:val="0039701D"/>
    <w:rsid w:val="00397445"/>
    <w:rsid w:val="00397B9F"/>
    <w:rsid w:val="00397C1E"/>
    <w:rsid w:val="003A1AAE"/>
    <w:rsid w:val="003A227D"/>
    <w:rsid w:val="003A2941"/>
    <w:rsid w:val="003A2BBF"/>
    <w:rsid w:val="003A3473"/>
    <w:rsid w:val="003A4C7F"/>
    <w:rsid w:val="003A5E4D"/>
    <w:rsid w:val="003A6761"/>
    <w:rsid w:val="003A6A9B"/>
    <w:rsid w:val="003A7576"/>
    <w:rsid w:val="003B1907"/>
    <w:rsid w:val="003B1A33"/>
    <w:rsid w:val="003B21C6"/>
    <w:rsid w:val="003B2234"/>
    <w:rsid w:val="003B2EFB"/>
    <w:rsid w:val="003B3DDD"/>
    <w:rsid w:val="003B4123"/>
    <w:rsid w:val="003B4976"/>
    <w:rsid w:val="003B4AA7"/>
    <w:rsid w:val="003B4D14"/>
    <w:rsid w:val="003B503F"/>
    <w:rsid w:val="003B52EA"/>
    <w:rsid w:val="003B5591"/>
    <w:rsid w:val="003B56ED"/>
    <w:rsid w:val="003B5C74"/>
    <w:rsid w:val="003B6015"/>
    <w:rsid w:val="003B6FD8"/>
    <w:rsid w:val="003B7A9F"/>
    <w:rsid w:val="003B7D7E"/>
    <w:rsid w:val="003C04E7"/>
    <w:rsid w:val="003C083B"/>
    <w:rsid w:val="003C0AED"/>
    <w:rsid w:val="003C0B9A"/>
    <w:rsid w:val="003C0FCC"/>
    <w:rsid w:val="003C1398"/>
    <w:rsid w:val="003C13EE"/>
    <w:rsid w:val="003C2464"/>
    <w:rsid w:val="003C24FC"/>
    <w:rsid w:val="003C304C"/>
    <w:rsid w:val="003C3853"/>
    <w:rsid w:val="003C38A5"/>
    <w:rsid w:val="003C3C60"/>
    <w:rsid w:val="003C3FB2"/>
    <w:rsid w:val="003C4470"/>
    <w:rsid w:val="003C5618"/>
    <w:rsid w:val="003C5B36"/>
    <w:rsid w:val="003C5C7D"/>
    <w:rsid w:val="003C5FE1"/>
    <w:rsid w:val="003C66CD"/>
    <w:rsid w:val="003C74A1"/>
    <w:rsid w:val="003C77DB"/>
    <w:rsid w:val="003C7F45"/>
    <w:rsid w:val="003C7F60"/>
    <w:rsid w:val="003D034C"/>
    <w:rsid w:val="003D07EB"/>
    <w:rsid w:val="003D0A0D"/>
    <w:rsid w:val="003D0E53"/>
    <w:rsid w:val="003D1A7C"/>
    <w:rsid w:val="003D1CB2"/>
    <w:rsid w:val="003D221B"/>
    <w:rsid w:val="003D22E5"/>
    <w:rsid w:val="003D2993"/>
    <w:rsid w:val="003D30CA"/>
    <w:rsid w:val="003D346F"/>
    <w:rsid w:val="003D34BF"/>
    <w:rsid w:val="003D380D"/>
    <w:rsid w:val="003D3C05"/>
    <w:rsid w:val="003D415F"/>
    <w:rsid w:val="003D45D1"/>
    <w:rsid w:val="003D4828"/>
    <w:rsid w:val="003D486A"/>
    <w:rsid w:val="003D4D6F"/>
    <w:rsid w:val="003D6170"/>
    <w:rsid w:val="003D6DBE"/>
    <w:rsid w:val="003D6E73"/>
    <w:rsid w:val="003D795B"/>
    <w:rsid w:val="003D7B72"/>
    <w:rsid w:val="003D7EB3"/>
    <w:rsid w:val="003E037B"/>
    <w:rsid w:val="003E1738"/>
    <w:rsid w:val="003E1B73"/>
    <w:rsid w:val="003E1BF0"/>
    <w:rsid w:val="003E1ECF"/>
    <w:rsid w:val="003E2477"/>
    <w:rsid w:val="003E4597"/>
    <w:rsid w:val="003E46BB"/>
    <w:rsid w:val="003E4D14"/>
    <w:rsid w:val="003E6118"/>
    <w:rsid w:val="003E6B1F"/>
    <w:rsid w:val="003E6EFA"/>
    <w:rsid w:val="003E71C8"/>
    <w:rsid w:val="003F01C0"/>
    <w:rsid w:val="003F0638"/>
    <w:rsid w:val="003F0666"/>
    <w:rsid w:val="003F06AD"/>
    <w:rsid w:val="003F099E"/>
    <w:rsid w:val="003F09F5"/>
    <w:rsid w:val="003F1539"/>
    <w:rsid w:val="003F2D4D"/>
    <w:rsid w:val="003F3275"/>
    <w:rsid w:val="003F413E"/>
    <w:rsid w:val="003F425B"/>
    <w:rsid w:val="003F441E"/>
    <w:rsid w:val="003F4F5D"/>
    <w:rsid w:val="003F53C5"/>
    <w:rsid w:val="003F5451"/>
    <w:rsid w:val="003F5A49"/>
    <w:rsid w:val="003F5EDC"/>
    <w:rsid w:val="003F6D25"/>
    <w:rsid w:val="003F6FBB"/>
    <w:rsid w:val="003F77F5"/>
    <w:rsid w:val="003F791E"/>
    <w:rsid w:val="003F7B78"/>
    <w:rsid w:val="0040061C"/>
    <w:rsid w:val="0040067B"/>
    <w:rsid w:val="00400A8B"/>
    <w:rsid w:val="00400F41"/>
    <w:rsid w:val="00401BD5"/>
    <w:rsid w:val="004020EC"/>
    <w:rsid w:val="00402426"/>
    <w:rsid w:val="0040247E"/>
    <w:rsid w:val="0040388B"/>
    <w:rsid w:val="00404E50"/>
    <w:rsid w:val="00405864"/>
    <w:rsid w:val="00405ACD"/>
    <w:rsid w:val="00405CEF"/>
    <w:rsid w:val="0040648C"/>
    <w:rsid w:val="00406AA8"/>
    <w:rsid w:val="00406B8F"/>
    <w:rsid w:val="00407287"/>
    <w:rsid w:val="00411A5C"/>
    <w:rsid w:val="00411F87"/>
    <w:rsid w:val="0041200C"/>
    <w:rsid w:val="0041200D"/>
    <w:rsid w:val="004122E5"/>
    <w:rsid w:val="0041254C"/>
    <w:rsid w:val="00412A82"/>
    <w:rsid w:val="00412BCA"/>
    <w:rsid w:val="00413081"/>
    <w:rsid w:val="00413632"/>
    <w:rsid w:val="00413C57"/>
    <w:rsid w:val="00414077"/>
    <w:rsid w:val="00414652"/>
    <w:rsid w:val="0041470F"/>
    <w:rsid w:val="0041582A"/>
    <w:rsid w:val="0041582E"/>
    <w:rsid w:val="00415A91"/>
    <w:rsid w:val="00415D8D"/>
    <w:rsid w:val="00416887"/>
    <w:rsid w:val="00416C32"/>
    <w:rsid w:val="00417470"/>
    <w:rsid w:val="00417C0B"/>
    <w:rsid w:val="00417D4C"/>
    <w:rsid w:val="004204F9"/>
    <w:rsid w:val="00420558"/>
    <w:rsid w:val="00420B3E"/>
    <w:rsid w:val="00420C5C"/>
    <w:rsid w:val="004214F7"/>
    <w:rsid w:val="00422BF9"/>
    <w:rsid w:val="004234D5"/>
    <w:rsid w:val="00423547"/>
    <w:rsid w:val="00423FBA"/>
    <w:rsid w:val="00424507"/>
    <w:rsid w:val="00425411"/>
    <w:rsid w:val="00425C6D"/>
    <w:rsid w:val="00425E3D"/>
    <w:rsid w:val="00426814"/>
    <w:rsid w:val="0042684C"/>
    <w:rsid w:val="0042701E"/>
    <w:rsid w:val="00427800"/>
    <w:rsid w:val="00427AB5"/>
    <w:rsid w:val="004304D4"/>
    <w:rsid w:val="0043067F"/>
    <w:rsid w:val="0043164C"/>
    <w:rsid w:val="00431A3D"/>
    <w:rsid w:val="0043264D"/>
    <w:rsid w:val="00432DEA"/>
    <w:rsid w:val="00433A76"/>
    <w:rsid w:val="00433B4E"/>
    <w:rsid w:val="00433C87"/>
    <w:rsid w:val="004343D3"/>
    <w:rsid w:val="00434B02"/>
    <w:rsid w:val="00434DD9"/>
    <w:rsid w:val="00435782"/>
    <w:rsid w:val="00435A3A"/>
    <w:rsid w:val="00435CBC"/>
    <w:rsid w:val="00435EAE"/>
    <w:rsid w:val="00436105"/>
    <w:rsid w:val="00436252"/>
    <w:rsid w:val="0043628B"/>
    <w:rsid w:val="00436FD4"/>
    <w:rsid w:val="00437119"/>
    <w:rsid w:val="004378B2"/>
    <w:rsid w:val="00440708"/>
    <w:rsid w:val="004407EE"/>
    <w:rsid w:val="00440BA5"/>
    <w:rsid w:val="00440BE7"/>
    <w:rsid w:val="00441111"/>
    <w:rsid w:val="0044189D"/>
    <w:rsid w:val="00442BFF"/>
    <w:rsid w:val="00442F37"/>
    <w:rsid w:val="004433FC"/>
    <w:rsid w:val="004435BA"/>
    <w:rsid w:val="00443BBC"/>
    <w:rsid w:val="00444608"/>
    <w:rsid w:val="004449DE"/>
    <w:rsid w:val="00444FE2"/>
    <w:rsid w:val="00445151"/>
    <w:rsid w:val="004456D0"/>
    <w:rsid w:val="00446B93"/>
    <w:rsid w:val="004472AE"/>
    <w:rsid w:val="004474F1"/>
    <w:rsid w:val="00447ADF"/>
    <w:rsid w:val="00447C42"/>
    <w:rsid w:val="00450311"/>
    <w:rsid w:val="004505C7"/>
    <w:rsid w:val="00450D96"/>
    <w:rsid w:val="00450EE3"/>
    <w:rsid w:val="004510D0"/>
    <w:rsid w:val="004511B5"/>
    <w:rsid w:val="0045146E"/>
    <w:rsid w:val="00452B1C"/>
    <w:rsid w:val="004530D6"/>
    <w:rsid w:val="004533F5"/>
    <w:rsid w:val="004536D4"/>
    <w:rsid w:val="00453EE7"/>
    <w:rsid w:val="00453FB0"/>
    <w:rsid w:val="00454A99"/>
    <w:rsid w:val="00454CB7"/>
    <w:rsid w:val="00454EE8"/>
    <w:rsid w:val="004557C2"/>
    <w:rsid w:val="004557DE"/>
    <w:rsid w:val="00455E75"/>
    <w:rsid w:val="00456405"/>
    <w:rsid w:val="00456418"/>
    <w:rsid w:val="00457B78"/>
    <w:rsid w:val="004609AF"/>
    <w:rsid w:val="00461C78"/>
    <w:rsid w:val="00461FCE"/>
    <w:rsid w:val="0046270C"/>
    <w:rsid w:val="00462D1E"/>
    <w:rsid w:val="00462EBC"/>
    <w:rsid w:val="0046314D"/>
    <w:rsid w:val="00463445"/>
    <w:rsid w:val="004637BB"/>
    <w:rsid w:val="00463BDF"/>
    <w:rsid w:val="00464011"/>
    <w:rsid w:val="004652B9"/>
    <w:rsid w:val="00465B09"/>
    <w:rsid w:val="00466ACB"/>
    <w:rsid w:val="00466D4D"/>
    <w:rsid w:val="00466E4E"/>
    <w:rsid w:val="00466EC7"/>
    <w:rsid w:val="0046794F"/>
    <w:rsid w:val="0047093A"/>
    <w:rsid w:val="00470F85"/>
    <w:rsid w:val="00471FEA"/>
    <w:rsid w:val="0047322B"/>
    <w:rsid w:val="00473963"/>
    <w:rsid w:val="0047416B"/>
    <w:rsid w:val="004744A7"/>
    <w:rsid w:val="00474AB3"/>
    <w:rsid w:val="004750B4"/>
    <w:rsid w:val="0047610F"/>
    <w:rsid w:val="004762AF"/>
    <w:rsid w:val="00476DB4"/>
    <w:rsid w:val="00477755"/>
    <w:rsid w:val="00477DF9"/>
    <w:rsid w:val="0048101F"/>
    <w:rsid w:val="004811B9"/>
    <w:rsid w:val="0048216B"/>
    <w:rsid w:val="0048359A"/>
    <w:rsid w:val="004838BC"/>
    <w:rsid w:val="00483958"/>
    <w:rsid w:val="00484371"/>
    <w:rsid w:val="00484408"/>
    <w:rsid w:val="0048517D"/>
    <w:rsid w:val="004851AA"/>
    <w:rsid w:val="0048618C"/>
    <w:rsid w:val="0048651E"/>
    <w:rsid w:val="0048663D"/>
    <w:rsid w:val="00486D6F"/>
    <w:rsid w:val="004871D3"/>
    <w:rsid w:val="00487A33"/>
    <w:rsid w:val="00487D43"/>
    <w:rsid w:val="00490443"/>
    <w:rsid w:val="004906B5"/>
    <w:rsid w:val="0049072F"/>
    <w:rsid w:val="00490CC9"/>
    <w:rsid w:val="00491015"/>
    <w:rsid w:val="004910E5"/>
    <w:rsid w:val="004914B5"/>
    <w:rsid w:val="00491881"/>
    <w:rsid w:val="00491977"/>
    <w:rsid w:val="00491998"/>
    <w:rsid w:val="00491AA3"/>
    <w:rsid w:val="0049203F"/>
    <w:rsid w:val="0049215D"/>
    <w:rsid w:val="004926EC"/>
    <w:rsid w:val="0049274D"/>
    <w:rsid w:val="0049287B"/>
    <w:rsid w:val="00492D1F"/>
    <w:rsid w:val="004934DE"/>
    <w:rsid w:val="00493E8B"/>
    <w:rsid w:val="00493F92"/>
    <w:rsid w:val="00494804"/>
    <w:rsid w:val="00495877"/>
    <w:rsid w:val="00495AB3"/>
    <w:rsid w:val="0049722F"/>
    <w:rsid w:val="00497237"/>
    <w:rsid w:val="004974A4"/>
    <w:rsid w:val="004978D9"/>
    <w:rsid w:val="0049790D"/>
    <w:rsid w:val="00497973"/>
    <w:rsid w:val="004979D2"/>
    <w:rsid w:val="00497AC0"/>
    <w:rsid w:val="004A1025"/>
    <w:rsid w:val="004A13F9"/>
    <w:rsid w:val="004A154C"/>
    <w:rsid w:val="004A1A33"/>
    <w:rsid w:val="004A1C56"/>
    <w:rsid w:val="004A1C97"/>
    <w:rsid w:val="004A1E46"/>
    <w:rsid w:val="004A2CFD"/>
    <w:rsid w:val="004A38BF"/>
    <w:rsid w:val="004A406E"/>
    <w:rsid w:val="004A413F"/>
    <w:rsid w:val="004A4CE1"/>
    <w:rsid w:val="004A4E81"/>
    <w:rsid w:val="004A5181"/>
    <w:rsid w:val="004A5463"/>
    <w:rsid w:val="004A5598"/>
    <w:rsid w:val="004A59C2"/>
    <w:rsid w:val="004A5BD7"/>
    <w:rsid w:val="004A5DCF"/>
    <w:rsid w:val="004A65EE"/>
    <w:rsid w:val="004A69BF"/>
    <w:rsid w:val="004A6C5D"/>
    <w:rsid w:val="004A7423"/>
    <w:rsid w:val="004B061B"/>
    <w:rsid w:val="004B0BAF"/>
    <w:rsid w:val="004B224D"/>
    <w:rsid w:val="004B26E2"/>
    <w:rsid w:val="004B62D9"/>
    <w:rsid w:val="004B6316"/>
    <w:rsid w:val="004B6A60"/>
    <w:rsid w:val="004B6C08"/>
    <w:rsid w:val="004B6EBF"/>
    <w:rsid w:val="004B75A8"/>
    <w:rsid w:val="004B7A13"/>
    <w:rsid w:val="004B7B93"/>
    <w:rsid w:val="004B7C6C"/>
    <w:rsid w:val="004C01D0"/>
    <w:rsid w:val="004C0CEB"/>
    <w:rsid w:val="004C1283"/>
    <w:rsid w:val="004C1461"/>
    <w:rsid w:val="004C149C"/>
    <w:rsid w:val="004C14A5"/>
    <w:rsid w:val="004C16C1"/>
    <w:rsid w:val="004C1D54"/>
    <w:rsid w:val="004C2132"/>
    <w:rsid w:val="004C21F2"/>
    <w:rsid w:val="004C2395"/>
    <w:rsid w:val="004C2E8B"/>
    <w:rsid w:val="004C2FE6"/>
    <w:rsid w:val="004C4920"/>
    <w:rsid w:val="004C5888"/>
    <w:rsid w:val="004C5BF1"/>
    <w:rsid w:val="004C6FB3"/>
    <w:rsid w:val="004C7025"/>
    <w:rsid w:val="004C712A"/>
    <w:rsid w:val="004C7502"/>
    <w:rsid w:val="004D0853"/>
    <w:rsid w:val="004D09DC"/>
    <w:rsid w:val="004D0C30"/>
    <w:rsid w:val="004D0D5B"/>
    <w:rsid w:val="004D117F"/>
    <w:rsid w:val="004D2A39"/>
    <w:rsid w:val="004D2F3D"/>
    <w:rsid w:val="004D3E4D"/>
    <w:rsid w:val="004D5581"/>
    <w:rsid w:val="004D56EE"/>
    <w:rsid w:val="004D5725"/>
    <w:rsid w:val="004D57F5"/>
    <w:rsid w:val="004D60BE"/>
    <w:rsid w:val="004D673B"/>
    <w:rsid w:val="004D68A1"/>
    <w:rsid w:val="004D6922"/>
    <w:rsid w:val="004D6FAC"/>
    <w:rsid w:val="004D7033"/>
    <w:rsid w:val="004D73D4"/>
    <w:rsid w:val="004D7B77"/>
    <w:rsid w:val="004D7C46"/>
    <w:rsid w:val="004E2217"/>
    <w:rsid w:val="004E2578"/>
    <w:rsid w:val="004E277A"/>
    <w:rsid w:val="004E33B1"/>
    <w:rsid w:val="004E35A5"/>
    <w:rsid w:val="004E374E"/>
    <w:rsid w:val="004E398C"/>
    <w:rsid w:val="004E3BF3"/>
    <w:rsid w:val="004E3E9C"/>
    <w:rsid w:val="004E3EBA"/>
    <w:rsid w:val="004E4204"/>
    <w:rsid w:val="004E48EE"/>
    <w:rsid w:val="004E4972"/>
    <w:rsid w:val="004E5425"/>
    <w:rsid w:val="004E54B7"/>
    <w:rsid w:val="004E60DF"/>
    <w:rsid w:val="004E6A16"/>
    <w:rsid w:val="004E78C3"/>
    <w:rsid w:val="004F0649"/>
    <w:rsid w:val="004F0C13"/>
    <w:rsid w:val="004F1FB7"/>
    <w:rsid w:val="004F2B2B"/>
    <w:rsid w:val="004F310E"/>
    <w:rsid w:val="004F3344"/>
    <w:rsid w:val="004F4008"/>
    <w:rsid w:val="004F56CA"/>
    <w:rsid w:val="004F5C95"/>
    <w:rsid w:val="004F6568"/>
    <w:rsid w:val="004F6EEB"/>
    <w:rsid w:val="004F6F75"/>
    <w:rsid w:val="004F7557"/>
    <w:rsid w:val="004F77DB"/>
    <w:rsid w:val="004F7BDE"/>
    <w:rsid w:val="004F7D12"/>
    <w:rsid w:val="00500076"/>
    <w:rsid w:val="005011F0"/>
    <w:rsid w:val="0050161A"/>
    <w:rsid w:val="005022FE"/>
    <w:rsid w:val="00502773"/>
    <w:rsid w:val="00502B4F"/>
    <w:rsid w:val="00504A06"/>
    <w:rsid w:val="00504DD0"/>
    <w:rsid w:val="00505CDF"/>
    <w:rsid w:val="0050702F"/>
    <w:rsid w:val="00507220"/>
    <w:rsid w:val="00510085"/>
    <w:rsid w:val="00510389"/>
    <w:rsid w:val="0051038A"/>
    <w:rsid w:val="00510780"/>
    <w:rsid w:val="00511241"/>
    <w:rsid w:val="005116E5"/>
    <w:rsid w:val="00511A16"/>
    <w:rsid w:val="00512A94"/>
    <w:rsid w:val="0051361F"/>
    <w:rsid w:val="005146FE"/>
    <w:rsid w:val="00514ED3"/>
    <w:rsid w:val="005150CD"/>
    <w:rsid w:val="005158E3"/>
    <w:rsid w:val="00515FC8"/>
    <w:rsid w:val="00516077"/>
    <w:rsid w:val="005165A3"/>
    <w:rsid w:val="00516946"/>
    <w:rsid w:val="00517025"/>
    <w:rsid w:val="005174AB"/>
    <w:rsid w:val="0051757E"/>
    <w:rsid w:val="0051795C"/>
    <w:rsid w:val="005200CE"/>
    <w:rsid w:val="00520942"/>
    <w:rsid w:val="00520BAB"/>
    <w:rsid w:val="00521617"/>
    <w:rsid w:val="00523231"/>
    <w:rsid w:val="0052328F"/>
    <w:rsid w:val="0052472D"/>
    <w:rsid w:val="00525AB8"/>
    <w:rsid w:val="005269E4"/>
    <w:rsid w:val="00526F41"/>
    <w:rsid w:val="0052735A"/>
    <w:rsid w:val="00527B49"/>
    <w:rsid w:val="00527CFF"/>
    <w:rsid w:val="00527FFD"/>
    <w:rsid w:val="0053034F"/>
    <w:rsid w:val="0053042C"/>
    <w:rsid w:val="0053062F"/>
    <w:rsid w:val="005306C7"/>
    <w:rsid w:val="00530C6C"/>
    <w:rsid w:val="00530F10"/>
    <w:rsid w:val="00531CD3"/>
    <w:rsid w:val="005320F1"/>
    <w:rsid w:val="005329C3"/>
    <w:rsid w:val="00532A0C"/>
    <w:rsid w:val="00532C22"/>
    <w:rsid w:val="00532CDF"/>
    <w:rsid w:val="005331B4"/>
    <w:rsid w:val="005331B7"/>
    <w:rsid w:val="00533893"/>
    <w:rsid w:val="00533D30"/>
    <w:rsid w:val="00534768"/>
    <w:rsid w:val="00534B3F"/>
    <w:rsid w:val="00534BA2"/>
    <w:rsid w:val="0053506B"/>
    <w:rsid w:val="0053615A"/>
    <w:rsid w:val="005362F0"/>
    <w:rsid w:val="005375D2"/>
    <w:rsid w:val="00537BAF"/>
    <w:rsid w:val="0054018E"/>
    <w:rsid w:val="00540C84"/>
    <w:rsid w:val="00540FEB"/>
    <w:rsid w:val="0054217B"/>
    <w:rsid w:val="00542A39"/>
    <w:rsid w:val="00542ABB"/>
    <w:rsid w:val="00543ABA"/>
    <w:rsid w:val="00544CFD"/>
    <w:rsid w:val="00545AF6"/>
    <w:rsid w:val="00545C4C"/>
    <w:rsid w:val="00546481"/>
    <w:rsid w:val="00546DE2"/>
    <w:rsid w:val="005474E4"/>
    <w:rsid w:val="00547AEE"/>
    <w:rsid w:val="00550A75"/>
    <w:rsid w:val="00550FF7"/>
    <w:rsid w:val="00551B19"/>
    <w:rsid w:val="0055228D"/>
    <w:rsid w:val="00552E95"/>
    <w:rsid w:val="00553143"/>
    <w:rsid w:val="005537A1"/>
    <w:rsid w:val="00553D55"/>
    <w:rsid w:val="00553FD4"/>
    <w:rsid w:val="00554D58"/>
    <w:rsid w:val="00554DBE"/>
    <w:rsid w:val="005566A0"/>
    <w:rsid w:val="00556992"/>
    <w:rsid w:val="00556AD4"/>
    <w:rsid w:val="005574E2"/>
    <w:rsid w:val="00557B0F"/>
    <w:rsid w:val="00557F8F"/>
    <w:rsid w:val="00560257"/>
    <w:rsid w:val="00560400"/>
    <w:rsid w:val="00561A67"/>
    <w:rsid w:val="00562DC6"/>
    <w:rsid w:val="005639C2"/>
    <w:rsid w:val="00563E6B"/>
    <w:rsid w:val="0056447F"/>
    <w:rsid w:val="0056458C"/>
    <w:rsid w:val="0056487B"/>
    <w:rsid w:val="00564A0F"/>
    <w:rsid w:val="005651AB"/>
    <w:rsid w:val="0056520C"/>
    <w:rsid w:val="0056586A"/>
    <w:rsid w:val="00565F22"/>
    <w:rsid w:val="005660E4"/>
    <w:rsid w:val="00566B81"/>
    <w:rsid w:val="005678E9"/>
    <w:rsid w:val="00567D89"/>
    <w:rsid w:val="00570217"/>
    <w:rsid w:val="00570919"/>
    <w:rsid w:val="00570E3F"/>
    <w:rsid w:val="00572801"/>
    <w:rsid w:val="00572A7A"/>
    <w:rsid w:val="00572EAF"/>
    <w:rsid w:val="00573590"/>
    <w:rsid w:val="0057394F"/>
    <w:rsid w:val="00573A78"/>
    <w:rsid w:val="00574B03"/>
    <w:rsid w:val="00574E06"/>
    <w:rsid w:val="00575685"/>
    <w:rsid w:val="00575A2F"/>
    <w:rsid w:val="00576655"/>
    <w:rsid w:val="00576AB2"/>
    <w:rsid w:val="00576E32"/>
    <w:rsid w:val="005776D2"/>
    <w:rsid w:val="00577FD5"/>
    <w:rsid w:val="00580128"/>
    <w:rsid w:val="0058080E"/>
    <w:rsid w:val="00580D52"/>
    <w:rsid w:val="00581C4D"/>
    <w:rsid w:val="00581C83"/>
    <w:rsid w:val="00581D79"/>
    <w:rsid w:val="005825D0"/>
    <w:rsid w:val="005828F3"/>
    <w:rsid w:val="0058307A"/>
    <w:rsid w:val="00583292"/>
    <w:rsid w:val="0058345A"/>
    <w:rsid w:val="005843C7"/>
    <w:rsid w:val="005856EB"/>
    <w:rsid w:val="00585BDF"/>
    <w:rsid w:val="00586093"/>
    <w:rsid w:val="005862C1"/>
    <w:rsid w:val="00586B5A"/>
    <w:rsid w:val="0059058D"/>
    <w:rsid w:val="00590A3F"/>
    <w:rsid w:val="00591CBB"/>
    <w:rsid w:val="00592443"/>
    <w:rsid w:val="00592C0C"/>
    <w:rsid w:val="00593143"/>
    <w:rsid w:val="00593641"/>
    <w:rsid w:val="00593646"/>
    <w:rsid w:val="0059421C"/>
    <w:rsid w:val="00594406"/>
    <w:rsid w:val="00595413"/>
    <w:rsid w:val="00595714"/>
    <w:rsid w:val="005958C5"/>
    <w:rsid w:val="00595CBD"/>
    <w:rsid w:val="00595E7C"/>
    <w:rsid w:val="00595F57"/>
    <w:rsid w:val="005961DD"/>
    <w:rsid w:val="005966BC"/>
    <w:rsid w:val="00596C72"/>
    <w:rsid w:val="00596FEC"/>
    <w:rsid w:val="005977FB"/>
    <w:rsid w:val="00597896"/>
    <w:rsid w:val="00597E12"/>
    <w:rsid w:val="005A0B8E"/>
    <w:rsid w:val="005A0DB2"/>
    <w:rsid w:val="005A106A"/>
    <w:rsid w:val="005A183F"/>
    <w:rsid w:val="005A1D47"/>
    <w:rsid w:val="005A332D"/>
    <w:rsid w:val="005A3568"/>
    <w:rsid w:val="005A3777"/>
    <w:rsid w:val="005A3C39"/>
    <w:rsid w:val="005A3D6C"/>
    <w:rsid w:val="005A3DF9"/>
    <w:rsid w:val="005A4453"/>
    <w:rsid w:val="005A5A0B"/>
    <w:rsid w:val="005A6041"/>
    <w:rsid w:val="005A6A8F"/>
    <w:rsid w:val="005A6C44"/>
    <w:rsid w:val="005A7085"/>
    <w:rsid w:val="005A78ED"/>
    <w:rsid w:val="005A7E40"/>
    <w:rsid w:val="005B102F"/>
    <w:rsid w:val="005B134A"/>
    <w:rsid w:val="005B2F20"/>
    <w:rsid w:val="005B35A4"/>
    <w:rsid w:val="005B397B"/>
    <w:rsid w:val="005B3C92"/>
    <w:rsid w:val="005B44F2"/>
    <w:rsid w:val="005B5057"/>
    <w:rsid w:val="005B56E9"/>
    <w:rsid w:val="005B5747"/>
    <w:rsid w:val="005B5CD0"/>
    <w:rsid w:val="005B5E1C"/>
    <w:rsid w:val="005B668F"/>
    <w:rsid w:val="005B700F"/>
    <w:rsid w:val="005B703E"/>
    <w:rsid w:val="005B74A2"/>
    <w:rsid w:val="005B7C21"/>
    <w:rsid w:val="005B7D91"/>
    <w:rsid w:val="005C00F5"/>
    <w:rsid w:val="005C02C4"/>
    <w:rsid w:val="005C0A7C"/>
    <w:rsid w:val="005C0AA2"/>
    <w:rsid w:val="005C1CB6"/>
    <w:rsid w:val="005C22B9"/>
    <w:rsid w:val="005C27E6"/>
    <w:rsid w:val="005C2E2B"/>
    <w:rsid w:val="005C34CF"/>
    <w:rsid w:val="005C354E"/>
    <w:rsid w:val="005C4655"/>
    <w:rsid w:val="005C49AC"/>
    <w:rsid w:val="005C4B1E"/>
    <w:rsid w:val="005C5264"/>
    <w:rsid w:val="005C55C5"/>
    <w:rsid w:val="005C5E31"/>
    <w:rsid w:val="005C6152"/>
    <w:rsid w:val="005C7063"/>
    <w:rsid w:val="005C73F1"/>
    <w:rsid w:val="005D1489"/>
    <w:rsid w:val="005D1C83"/>
    <w:rsid w:val="005D1DD2"/>
    <w:rsid w:val="005D21AF"/>
    <w:rsid w:val="005D2862"/>
    <w:rsid w:val="005D2903"/>
    <w:rsid w:val="005D2C83"/>
    <w:rsid w:val="005D2C90"/>
    <w:rsid w:val="005D43A8"/>
    <w:rsid w:val="005D4DE3"/>
    <w:rsid w:val="005D4F15"/>
    <w:rsid w:val="005D52E7"/>
    <w:rsid w:val="005D534E"/>
    <w:rsid w:val="005D68FE"/>
    <w:rsid w:val="005D6CF2"/>
    <w:rsid w:val="005D7359"/>
    <w:rsid w:val="005D736F"/>
    <w:rsid w:val="005D7C59"/>
    <w:rsid w:val="005E0436"/>
    <w:rsid w:val="005E0EBB"/>
    <w:rsid w:val="005E1204"/>
    <w:rsid w:val="005E1690"/>
    <w:rsid w:val="005E1CCF"/>
    <w:rsid w:val="005E346F"/>
    <w:rsid w:val="005E398E"/>
    <w:rsid w:val="005E4015"/>
    <w:rsid w:val="005E42E4"/>
    <w:rsid w:val="005E44B8"/>
    <w:rsid w:val="005E5389"/>
    <w:rsid w:val="005E5CF8"/>
    <w:rsid w:val="005E5D33"/>
    <w:rsid w:val="005E626B"/>
    <w:rsid w:val="005E6915"/>
    <w:rsid w:val="005E6AD2"/>
    <w:rsid w:val="005E762A"/>
    <w:rsid w:val="005E799A"/>
    <w:rsid w:val="005F0642"/>
    <w:rsid w:val="005F0B8A"/>
    <w:rsid w:val="005F0D07"/>
    <w:rsid w:val="005F162F"/>
    <w:rsid w:val="005F3683"/>
    <w:rsid w:val="005F4062"/>
    <w:rsid w:val="005F46EF"/>
    <w:rsid w:val="005F4AB9"/>
    <w:rsid w:val="005F527C"/>
    <w:rsid w:val="005F5E0F"/>
    <w:rsid w:val="005F5F28"/>
    <w:rsid w:val="005F66C7"/>
    <w:rsid w:val="005F6A75"/>
    <w:rsid w:val="005F77C2"/>
    <w:rsid w:val="005F79AF"/>
    <w:rsid w:val="005F7A90"/>
    <w:rsid w:val="00600C3F"/>
    <w:rsid w:val="00600FD2"/>
    <w:rsid w:val="00601246"/>
    <w:rsid w:val="00601328"/>
    <w:rsid w:val="00601412"/>
    <w:rsid w:val="00601784"/>
    <w:rsid w:val="00601FF0"/>
    <w:rsid w:val="00602B8E"/>
    <w:rsid w:val="00602DB0"/>
    <w:rsid w:val="00602F53"/>
    <w:rsid w:val="00603CB8"/>
    <w:rsid w:val="00603EC3"/>
    <w:rsid w:val="00604095"/>
    <w:rsid w:val="0060462C"/>
    <w:rsid w:val="00604959"/>
    <w:rsid w:val="00604B45"/>
    <w:rsid w:val="00605ACC"/>
    <w:rsid w:val="00606185"/>
    <w:rsid w:val="00606A2E"/>
    <w:rsid w:val="00606F48"/>
    <w:rsid w:val="00607394"/>
    <w:rsid w:val="0060776F"/>
    <w:rsid w:val="00607CAB"/>
    <w:rsid w:val="00607ECD"/>
    <w:rsid w:val="00610D04"/>
    <w:rsid w:val="006112D1"/>
    <w:rsid w:val="00611562"/>
    <w:rsid w:val="0061268B"/>
    <w:rsid w:val="00612BA0"/>
    <w:rsid w:val="00612EE8"/>
    <w:rsid w:val="00612FD2"/>
    <w:rsid w:val="006136DF"/>
    <w:rsid w:val="006137EA"/>
    <w:rsid w:val="00613E21"/>
    <w:rsid w:val="00614044"/>
    <w:rsid w:val="00614605"/>
    <w:rsid w:val="006149E3"/>
    <w:rsid w:val="0061605E"/>
    <w:rsid w:val="0061656C"/>
    <w:rsid w:val="006170DC"/>
    <w:rsid w:val="00617625"/>
    <w:rsid w:val="0061763A"/>
    <w:rsid w:val="006176CC"/>
    <w:rsid w:val="00617B1C"/>
    <w:rsid w:val="006206D3"/>
    <w:rsid w:val="00621F8A"/>
    <w:rsid w:val="00622343"/>
    <w:rsid w:val="00622394"/>
    <w:rsid w:val="006228A4"/>
    <w:rsid w:val="00622BF2"/>
    <w:rsid w:val="00622BF5"/>
    <w:rsid w:val="00622D49"/>
    <w:rsid w:val="00622D57"/>
    <w:rsid w:val="006237B8"/>
    <w:rsid w:val="0062382C"/>
    <w:rsid w:val="00623B72"/>
    <w:rsid w:val="00623DA8"/>
    <w:rsid w:val="00623FB1"/>
    <w:rsid w:val="0062455A"/>
    <w:rsid w:val="0062535F"/>
    <w:rsid w:val="00625518"/>
    <w:rsid w:val="006256E1"/>
    <w:rsid w:val="0062589D"/>
    <w:rsid w:val="00625921"/>
    <w:rsid w:val="00625C1F"/>
    <w:rsid w:val="00625C88"/>
    <w:rsid w:val="00626396"/>
    <w:rsid w:val="00626DDB"/>
    <w:rsid w:val="00627297"/>
    <w:rsid w:val="00627CA2"/>
    <w:rsid w:val="00627EB3"/>
    <w:rsid w:val="00630D4F"/>
    <w:rsid w:val="00631985"/>
    <w:rsid w:val="006320FD"/>
    <w:rsid w:val="006321EC"/>
    <w:rsid w:val="00632209"/>
    <w:rsid w:val="0063274D"/>
    <w:rsid w:val="006328AF"/>
    <w:rsid w:val="0063312A"/>
    <w:rsid w:val="00633AB2"/>
    <w:rsid w:val="00633E1A"/>
    <w:rsid w:val="006341BA"/>
    <w:rsid w:val="006348A1"/>
    <w:rsid w:val="00635654"/>
    <w:rsid w:val="00635D8F"/>
    <w:rsid w:val="0064018E"/>
    <w:rsid w:val="00640AB5"/>
    <w:rsid w:val="00640AB8"/>
    <w:rsid w:val="00640E97"/>
    <w:rsid w:val="00641AF4"/>
    <w:rsid w:val="00641CD2"/>
    <w:rsid w:val="006428AA"/>
    <w:rsid w:val="00642B99"/>
    <w:rsid w:val="0064374B"/>
    <w:rsid w:val="00643D43"/>
    <w:rsid w:val="0064413D"/>
    <w:rsid w:val="00644F3A"/>
    <w:rsid w:val="00645A84"/>
    <w:rsid w:val="00645B1A"/>
    <w:rsid w:val="006468C6"/>
    <w:rsid w:val="006468DA"/>
    <w:rsid w:val="00647AA6"/>
    <w:rsid w:val="00647BB5"/>
    <w:rsid w:val="00647C14"/>
    <w:rsid w:val="00650085"/>
    <w:rsid w:val="006514B0"/>
    <w:rsid w:val="00652CAB"/>
    <w:rsid w:val="00652DA3"/>
    <w:rsid w:val="00653A3A"/>
    <w:rsid w:val="00653F91"/>
    <w:rsid w:val="0065411E"/>
    <w:rsid w:val="00654414"/>
    <w:rsid w:val="006545C9"/>
    <w:rsid w:val="00654A09"/>
    <w:rsid w:val="00654AF9"/>
    <w:rsid w:val="00655000"/>
    <w:rsid w:val="00655EC8"/>
    <w:rsid w:val="006563BB"/>
    <w:rsid w:val="006563D7"/>
    <w:rsid w:val="00657003"/>
    <w:rsid w:val="006578A9"/>
    <w:rsid w:val="00660569"/>
    <w:rsid w:val="006611BD"/>
    <w:rsid w:val="00661F56"/>
    <w:rsid w:val="0066258B"/>
    <w:rsid w:val="00662E25"/>
    <w:rsid w:val="006631AD"/>
    <w:rsid w:val="0066430A"/>
    <w:rsid w:val="0066436A"/>
    <w:rsid w:val="00664630"/>
    <w:rsid w:val="00664675"/>
    <w:rsid w:val="006648D5"/>
    <w:rsid w:val="006650F1"/>
    <w:rsid w:val="006651DA"/>
    <w:rsid w:val="0066537A"/>
    <w:rsid w:val="00665870"/>
    <w:rsid w:val="00665B15"/>
    <w:rsid w:val="00666901"/>
    <w:rsid w:val="00666A42"/>
    <w:rsid w:val="00667713"/>
    <w:rsid w:val="00667CCD"/>
    <w:rsid w:val="00667DBE"/>
    <w:rsid w:val="0067047E"/>
    <w:rsid w:val="00670A60"/>
    <w:rsid w:val="00670A7D"/>
    <w:rsid w:val="00670B71"/>
    <w:rsid w:val="00671684"/>
    <w:rsid w:val="00672781"/>
    <w:rsid w:val="00672D19"/>
    <w:rsid w:val="00672F14"/>
    <w:rsid w:val="00673125"/>
    <w:rsid w:val="006731F9"/>
    <w:rsid w:val="006735C8"/>
    <w:rsid w:val="00673DD1"/>
    <w:rsid w:val="00674C65"/>
    <w:rsid w:val="006761D0"/>
    <w:rsid w:val="0067685E"/>
    <w:rsid w:val="00676B02"/>
    <w:rsid w:val="00676F55"/>
    <w:rsid w:val="00676FF2"/>
    <w:rsid w:val="00677539"/>
    <w:rsid w:val="006777E4"/>
    <w:rsid w:val="00677A23"/>
    <w:rsid w:val="00677FF0"/>
    <w:rsid w:val="00680C46"/>
    <w:rsid w:val="006810B6"/>
    <w:rsid w:val="00681139"/>
    <w:rsid w:val="00681355"/>
    <w:rsid w:val="006815BA"/>
    <w:rsid w:val="006816ED"/>
    <w:rsid w:val="00681A20"/>
    <w:rsid w:val="00682508"/>
    <w:rsid w:val="00682667"/>
    <w:rsid w:val="00682907"/>
    <w:rsid w:val="00682A3D"/>
    <w:rsid w:val="00684445"/>
    <w:rsid w:val="00684D30"/>
    <w:rsid w:val="0068587A"/>
    <w:rsid w:val="00685D4E"/>
    <w:rsid w:val="00685FF5"/>
    <w:rsid w:val="0068602B"/>
    <w:rsid w:val="006866F5"/>
    <w:rsid w:val="00687D2F"/>
    <w:rsid w:val="00690558"/>
    <w:rsid w:val="0069067C"/>
    <w:rsid w:val="00690ABB"/>
    <w:rsid w:val="006910C0"/>
    <w:rsid w:val="006917A5"/>
    <w:rsid w:val="00691B6F"/>
    <w:rsid w:val="00691FBD"/>
    <w:rsid w:val="006921DC"/>
    <w:rsid w:val="006927EC"/>
    <w:rsid w:val="00692D5E"/>
    <w:rsid w:val="00693391"/>
    <w:rsid w:val="006935DD"/>
    <w:rsid w:val="00694167"/>
    <w:rsid w:val="00694685"/>
    <w:rsid w:val="0069506E"/>
    <w:rsid w:val="00695855"/>
    <w:rsid w:val="00695DD3"/>
    <w:rsid w:val="006962F4"/>
    <w:rsid w:val="00696663"/>
    <w:rsid w:val="00696AAE"/>
    <w:rsid w:val="00696C50"/>
    <w:rsid w:val="00697757"/>
    <w:rsid w:val="00697E86"/>
    <w:rsid w:val="00697F06"/>
    <w:rsid w:val="006A00B6"/>
    <w:rsid w:val="006A1314"/>
    <w:rsid w:val="006A183E"/>
    <w:rsid w:val="006A19CF"/>
    <w:rsid w:val="006A1A1B"/>
    <w:rsid w:val="006A24A1"/>
    <w:rsid w:val="006A2BCE"/>
    <w:rsid w:val="006A4496"/>
    <w:rsid w:val="006A4A6D"/>
    <w:rsid w:val="006A4CD3"/>
    <w:rsid w:val="006A5067"/>
    <w:rsid w:val="006A5897"/>
    <w:rsid w:val="006A5B67"/>
    <w:rsid w:val="006B0311"/>
    <w:rsid w:val="006B0C56"/>
    <w:rsid w:val="006B0E0A"/>
    <w:rsid w:val="006B1144"/>
    <w:rsid w:val="006B1E92"/>
    <w:rsid w:val="006B29C7"/>
    <w:rsid w:val="006B35A2"/>
    <w:rsid w:val="006B3729"/>
    <w:rsid w:val="006B5447"/>
    <w:rsid w:val="006B644B"/>
    <w:rsid w:val="006B673E"/>
    <w:rsid w:val="006B67D3"/>
    <w:rsid w:val="006B6A7A"/>
    <w:rsid w:val="006B6F5B"/>
    <w:rsid w:val="006B7AB8"/>
    <w:rsid w:val="006C000F"/>
    <w:rsid w:val="006C011B"/>
    <w:rsid w:val="006C025D"/>
    <w:rsid w:val="006C0A73"/>
    <w:rsid w:val="006C0A88"/>
    <w:rsid w:val="006C132B"/>
    <w:rsid w:val="006C1DBC"/>
    <w:rsid w:val="006C20A2"/>
    <w:rsid w:val="006C289A"/>
    <w:rsid w:val="006C28DA"/>
    <w:rsid w:val="006C2970"/>
    <w:rsid w:val="006C2A71"/>
    <w:rsid w:val="006C2B23"/>
    <w:rsid w:val="006C2BEF"/>
    <w:rsid w:val="006C2F26"/>
    <w:rsid w:val="006C3353"/>
    <w:rsid w:val="006C3502"/>
    <w:rsid w:val="006C3AA0"/>
    <w:rsid w:val="006C43B1"/>
    <w:rsid w:val="006C48DC"/>
    <w:rsid w:val="006C4CD8"/>
    <w:rsid w:val="006C5638"/>
    <w:rsid w:val="006C566E"/>
    <w:rsid w:val="006C590C"/>
    <w:rsid w:val="006C67FF"/>
    <w:rsid w:val="006C6EE0"/>
    <w:rsid w:val="006C7CD5"/>
    <w:rsid w:val="006C7D1F"/>
    <w:rsid w:val="006D04FE"/>
    <w:rsid w:val="006D0BC8"/>
    <w:rsid w:val="006D0BD5"/>
    <w:rsid w:val="006D1E2B"/>
    <w:rsid w:val="006D22C7"/>
    <w:rsid w:val="006D22D5"/>
    <w:rsid w:val="006D2ADF"/>
    <w:rsid w:val="006D2D45"/>
    <w:rsid w:val="006D47B6"/>
    <w:rsid w:val="006D4BE5"/>
    <w:rsid w:val="006D5098"/>
    <w:rsid w:val="006D5384"/>
    <w:rsid w:val="006D550C"/>
    <w:rsid w:val="006D5C23"/>
    <w:rsid w:val="006D63C9"/>
    <w:rsid w:val="006D6740"/>
    <w:rsid w:val="006D6885"/>
    <w:rsid w:val="006D6BA6"/>
    <w:rsid w:val="006D7291"/>
    <w:rsid w:val="006E021C"/>
    <w:rsid w:val="006E0307"/>
    <w:rsid w:val="006E0BF7"/>
    <w:rsid w:val="006E1F6C"/>
    <w:rsid w:val="006E26EF"/>
    <w:rsid w:val="006E331F"/>
    <w:rsid w:val="006E3369"/>
    <w:rsid w:val="006E379D"/>
    <w:rsid w:val="006E438A"/>
    <w:rsid w:val="006E468D"/>
    <w:rsid w:val="006E4885"/>
    <w:rsid w:val="006E4A4C"/>
    <w:rsid w:val="006E5292"/>
    <w:rsid w:val="006E5528"/>
    <w:rsid w:val="006E5544"/>
    <w:rsid w:val="006E5788"/>
    <w:rsid w:val="006E6446"/>
    <w:rsid w:val="006E6604"/>
    <w:rsid w:val="006E6CE7"/>
    <w:rsid w:val="006E7124"/>
    <w:rsid w:val="006E7219"/>
    <w:rsid w:val="006E78C3"/>
    <w:rsid w:val="006E7940"/>
    <w:rsid w:val="006E7A20"/>
    <w:rsid w:val="006F018F"/>
    <w:rsid w:val="006F06A2"/>
    <w:rsid w:val="006F0944"/>
    <w:rsid w:val="006F0AF2"/>
    <w:rsid w:val="006F117A"/>
    <w:rsid w:val="006F1DD8"/>
    <w:rsid w:val="006F2786"/>
    <w:rsid w:val="006F3732"/>
    <w:rsid w:val="006F3C34"/>
    <w:rsid w:val="006F420F"/>
    <w:rsid w:val="006F43F4"/>
    <w:rsid w:val="006F446D"/>
    <w:rsid w:val="006F6413"/>
    <w:rsid w:val="006F684B"/>
    <w:rsid w:val="006F6919"/>
    <w:rsid w:val="006F7944"/>
    <w:rsid w:val="006F7BB0"/>
    <w:rsid w:val="007001CC"/>
    <w:rsid w:val="007007A7"/>
    <w:rsid w:val="00700DF7"/>
    <w:rsid w:val="00701A88"/>
    <w:rsid w:val="00702B47"/>
    <w:rsid w:val="007030C8"/>
    <w:rsid w:val="00703623"/>
    <w:rsid w:val="00704273"/>
    <w:rsid w:val="00704281"/>
    <w:rsid w:val="007063EE"/>
    <w:rsid w:val="00707047"/>
    <w:rsid w:val="00707C49"/>
    <w:rsid w:val="007103F7"/>
    <w:rsid w:val="00710620"/>
    <w:rsid w:val="00710EF3"/>
    <w:rsid w:val="00711253"/>
    <w:rsid w:val="00711564"/>
    <w:rsid w:val="007116F5"/>
    <w:rsid w:val="007118AD"/>
    <w:rsid w:val="0071190A"/>
    <w:rsid w:val="00711948"/>
    <w:rsid w:val="00712191"/>
    <w:rsid w:val="0071252B"/>
    <w:rsid w:val="00712D7D"/>
    <w:rsid w:val="00713820"/>
    <w:rsid w:val="0071429D"/>
    <w:rsid w:val="00714BDF"/>
    <w:rsid w:val="0071537E"/>
    <w:rsid w:val="00715562"/>
    <w:rsid w:val="0071569D"/>
    <w:rsid w:val="0071579A"/>
    <w:rsid w:val="00716967"/>
    <w:rsid w:val="00717850"/>
    <w:rsid w:val="007205B5"/>
    <w:rsid w:val="00720778"/>
    <w:rsid w:val="00720BD0"/>
    <w:rsid w:val="00721A58"/>
    <w:rsid w:val="00721BC8"/>
    <w:rsid w:val="007226FC"/>
    <w:rsid w:val="007229E1"/>
    <w:rsid w:val="00722ADB"/>
    <w:rsid w:val="00722F9F"/>
    <w:rsid w:val="00723019"/>
    <w:rsid w:val="00723297"/>
    <w:rsid w:val="007233B8"/>
    <w:rsid w:val="0072387C"/>
    <w:rsid w:val="0072393D"/>
    <w:rsid w:val="00723F90"/>
    <w:rsid w:val="00724160"/>
    <w:rsid w:val="00724542"/>
    <w:rsid w:val="00724880"/>
    <w:rsid w:val="007252CC"/>
    <w:rsid w:val="00725990"/>
    <w:rsid w:val="00725E02"/>
    <w:rsid w:val="00726040"/>
    <w:rsid w:val="00726524"/>
    <w:rsid w:val="00726C52"/>
    <w:rsid w:val="00727001"/>
    <w:rsid w:val="00727372"/>
    <w:rsid w:val="00727D19"/>
    <w:rsid w:val="00727F08"/>
    <w:rsid w:val="007303D9"/>
    <w:rsid w:val="007307FE"/>
    <w:rsid w:val="007314F3"/>
    <w:rsid w:val="007315B7"/>
    <w:rsid w:val="00731CE9"/>
    <w:rsid w:val="007321E2"/>
    <w:rsid w:val="00732423"/>
    <w:rsid w:val="007330E1"/>
    <w:rsid w:val="007339F2"/>
    <w:rsid w:val="0073465B"/>
    <w:rsid w:val="007347F6"/>
    <w:rsid w:val="0073488A"/>
    <w:rsid w:val="007350AA"/>
    <w:rsid w:val="0073548A"/>
    <w:rsid w:val="0073619D"/>
    <w:rsid w:val="0073620D"/>
    <w:rsid w:val="007368D2"/>
    <w:rsid w:val="0073718A"/>
    <w:rsid w:val="00737488"/>
    <w:rsid w:val="0073755F"/>
    <w:rsid w:val="00740B49"/>
    <w:rsid w:val="00740EC2"/>
    <w:rsid w:val="007410D0"/>
    <w:rsid w:val="00741DB9"/>
    <w:rsid w:val="0074238A"/>
    <w:rsid w:val="00742559"/>
    <w:rsid w:val="007426CE"/>
    <w:rsid w:val="00742E23"/>
    <w:rsid w:val="00742F08"/>
    <w:rsid w:val="00743ED0"/>
    <w:rsid w:val="007440F2"/>
    <w:rsid w:val="0074419F"/>
    <w:rsid w:val="007446B0"/>
    <w:rsid w:val="007449D4"/>
    <w:rsid w:val="00744AA0"/>
    <w:rsid w:val="00745172"/>
    <w:rsid w:val="00745275"/>
    <w:rsid w:val="00745654"/>
    <w:rsid w:val="00745721"/>
    <w:rsid w:val="0074575E"/>
    <w:rsid w:val="007459CC"/>
    <w:rsid w:val="007467D4"/>
    <w:rsid w:val="00746B96"/>
    <w:rsid w:val="00746D7C"/>
    <w:rsid w:val="00746F09"/>
    <w:rsid w:val="007477D0"/>
    <w:rsid w:val="00747A94"/>
    <w:rsid w:val="0075021F"/>
    <w:rsid w:val="0075022C"/>
    <w:rsid w:val="0075036A"/>
    <w:rsid w:val="007507BA"/>
    <w:rsid w:val="007508F6"/>
    <w:rsid w:val="00751238"/>
    <w:rsid w:val="00753090"/>
    <w:rsid w:val="0075318F"/>
    <w:rsid w:val="00753BB4"/>
    <w:rsid w:val="00753E13"/>
    <w:rsid w:val="007541C5"/>
    <w:rsid w:val="0075443F"/>
    <w:rsid w:val="0075461D"/>
    <w:rsid w:val="00754A75"/>
    <w:rsid w:val="00755049"/>
    <w:rsid w:val="00755775"/>
    <w:rsid w:val="00756487"/>
    <w:rsid w:val="00756635"/>
    <w:rsid w:val="00756E65"/>
    <w:rsid w:val="007577C7"/>
    <w:rsid w:val="007578BD"/>
    <w:rsid w:val="00757C75"/>
    <w:rsid w:val="00760620"/>
    <w:rsid w:val="00760A1A"/>
    <w:rsid w:val="00760FE1"/>
    <w:rsid w:val="007616C8"/>
    <w:rsid w:val="007617A3"/>
    <w:rsid w:val="007634A9"/>
    <w:rsid w:val="0076351D"/>
    <w:rsid w:val="00763635"/>
    <w:rsid w:val="00763AF4"/>
    <w:rsid w:val="00763CBC"/>
    <w:rsid w:val="00764844"/>
    <w:rsid w:val="00765BE8"/>
    <w:rsid w:val="0076695A"/>
    <w:rsid w:val="007669D7"/>
    <w:rsid w:val="00766CA7"/>
    <w:rsid w:val="00766FA1"/>
    <w:rsid w:val="007679FC"/>
    <w:rsid w:val="00767FED"/>
    <w:rsid w:val="0077039C"/>
    <w:rsid w:val="007704F9"/>
    <w:rsid w:val="007707BD"/>
    <w:rsid w:val="00770A49"/>
    <w:rsid w:val="00771D9E"/>
    <w:rsid w:val="0077226C"/>
    <w:rsid w:val="00772818"/>
    <w:rsid w:val="0077283B"/>
    <w:rsid w:val="00772D52"/>
    <w:rsid w:val="00772F9D"/>
    <w:rsid w:val="00773551"/>
    <w:rsid w:val="00773E4A"/>
    <w:rsid w:val="00774592"/>
    <w:rsid w:val="00774814"/>
    <w:rsid w:val="0077538A"/>
    <w:rsid w:val="00775A7E"/>
    <w:rsid w:val="00775AB2"/>
    <w:rsid w:val="00776129"/>
    <w:rsid w:val="007761C3"/>
    <w:rsid w:val="0077648D"/>
    <w:rsid w:val="00776F27"/>
    <w:rsid w:val="00777806"/>
    <w:rsid w:val="00777E88"/>
    <w:rsid w:val="00777FFB"/>
    <w:rsid w:val="007806FE"/>
    <w:rsid w:val="00780B8E"/>
    <w:rsid w:val="00780F54"/>
    <w:rsid w:val="00781C7C"/>
    <w:rsid w:val="0078233A"/>
    <w:rsid w:val="00782386"/>
    <w:rsid w:val="00782423"/>
    <w:rsid w:val="007827CA"/>
    <w:rsid w:val="00782862"/>
    <w:rsid w:val="00782DE6"/>
    <w:rsid w:val="00782E15"/>
    <w:rsid w:val="00783BC6"/>
    <w:rsid w:val="00783DFF"/>
    <w:rsid w:val="00784242"/>
    <w:rsid w:val="00784253"/>
    <w:rsid w:val="00784385"/>
    <w:rsid w:val="007869AB"/>
    <w:rsid w:val="0079074F"/>
    <w:rsid w:val="0079121B"/>
    <w:rsid w:val="00791284"/>
    <w:rsid w:val="0079250F"/>
    <w:rsid w:val="007929BB"/>
    <w:rsid w:val="00793D78"/>
    <w:rsid w:val="007941DF"/>
    <w:rsid w:val="0079435E"/>
    <w:rsid w:val="007956B3"/>
    <w:rsid w:val="007958A5"/>
    <w:rsid w:val="007958D0"/>
    <w:rsid w:val="00795E47"/>
    <w:rsid w:val="0079657B"/>
    <w:rsid w:val="007965CC"/>
    <w:rsid w:val="00797096"/>
    <w:rsid w:val="0079739E"/>
    <w:rsid w:val="0079775E"/>
    <w:rsid w:val="007A027C"/>
    <w:rsid w:val="007A085E"/>
    <w:rsid w:val="007A18E9"/>
    <w:rsid w:val="007A18FA"/>
    <w:rsid w:val="007A27EF"/>
    <w:rsid w:val="007A2F80"/>
    <w:rsid w:val="007A36B1"/>
    <w:rsid w:val="007A441F"/>
    <w:rsid w:val="007A4BFF"/>
    <w:rsid w:val="007A556C"/>
    <w:rsid w:val="007A583E"/>
    <w:rsid w:val="007A627C"/>
    <w:rsid w:val="007A6D16"/>
    <w:rsid w:val="007A6DC1"/>
    <w:rsid w:val="007B02E8"/>
    <w:rsid w:val="007B07E6"/>
    <w:rsid w:val="007B08FD"/>
    <w:rsid w:val="007B0A38"/>
    <w:rsid w:val="007B19F8"/>
    <w:rsid w:val="007B28FA"/>
    <w:rsid w:val="007B2BC7"/>
    <w:rsid w:val="007B51CA"/>
    <w:rsid w:val="007B6069"/>
    <w:rsid w:val="007B60A9"/>
    <w:rsid w:val="007B62E4"/>
    <w:rsid w:val="007B73F9"/>
    <w:rsid w:val="007B793D"/>
    <w:rsid w:val="007B7B85"/>
    <w:rsid w:val="007C069F"/>
    <w:rsid w:val="007C092C"/>
    <w:rsid w:val="007C0CE8"/>
    <w:rsid w:val="007C15E2"/>
    <w:rsid w:val="007C2FD2"/>
    <w:rsid w:val="007C31F4"/>
    <w:rsid w:val="007C4A7A"/>
    <w:rsid w:val="007C54D4"/>
    <w:rsid w:val="007D0ADC"/>
    <w:rsid w:val="007D0AFB"/>
    <w:rsid w:val="007D0D27"/>
    <w:rsid w:val="007D0EB0"/>
    <w:rsid w:val="007D10F9"/>
    <w:rsid w:val="007D1565"/>
    <w:rsid w:val="007D1A86"/>
    <w:rsid w:val="007D1B72"/>
    <w:rsid w:val="007D32DA"/>
    <w:rsid w:val="007D3537"/>
    <w:rsid w:val="007D3543"/>
    <w:rsid w:val="007D3667"/>
    <w:rsid w:val="007D4A71"/>
    <w:rsid w:val="007D598F"/>
    <w:rsid w:val="007D5BCD"/>
    <w:rsid w:val="007D65DC"/>
    <w:rsid w:val="007D6A54"/>
    <w:rsid w:val="007D6ABE"/>
    <w:rsid w:val="007D6FDF"/>
    <w:rsid w:val="007D769E"/>
    <w:rsid w:val="007D7E32"/>
    <w:rsid w:val="007E0C70"/>
    <w:rsid w:val="007E0D61"/>
    <w:rsid w:val="007E11E8"/>
    <w:rsid w:val="007E14E6"/>
    <w:rsid w:val="007E255A"/>
    <w:rsid w:val="007E2A02"/>
    <w:rsid w:val="007E3664"/>
    <w:rsid w:val="007E3A25"/>
    <w:rsid w:val="007E459A"/>
    <w:rsid w:val="007E4B37"/>
    <w:rsid w:val="007E4CE5"/>
    <w:rsid w:val="007E4E70"/>
    <w:rsid w:val="007E4F2D"/>
    <w:rsid w:val="007E53C8"/>
    <w:rsid w:val="007E6BDC"/>
    <w:rsid w:val="007E6DF2"/>
    <w:rsid w:val="007E734C"/>
    <w:rsid w:val="007E73F1"/>
    <w:rsid w:val="007F0F76"/>
    <w:rsid w:val="007F1AC9"/>
    <w:rsid w:val="007F23AD"/>
    <w:rsid w:val="007F35FF"/>
    <w:rsid w:val="007F3A5F"/>
    <w:rsid w:val="007F4752"/>
    <w:rsid w:val="007F4E3C"/>
    <w:rsid w:val="007F51DC"/>
    <w:rsid w:val="007F5843"/>
    <w:rsid w:val="007F585B"/>
    <w:rsid w:val="007F5AED"/>
    <w:rsid w:val="007F5CC9"/>
    <w:rsid w:val="007F5CE5"/>
    <w:rsid w:val="007F6178"/>
    <w:rsid w:val="007F64CF"/>
    <w:rsid w:val="007F66C6"/>
    <w:rsid w:val="007F67CB"/>
    <w:rsid w:val="007F6D74"/>
    <w:rsid w:val="007F6DF5"/>
    <w:rsid w:val="007F7360"/>
    <w:rsid w:val="007F7487"/>
    <w:rsid w:val="007F7CE4"/>
    <w:rsid w:val="00800469"/>
    <w:rsid w:val="0080154D"/>
    <w:rsid w:val="0080165A"/>
    <w:rsid w:val="008018B3"/>
    <w:rsid w:val="00802AF4"/>
    <w:rsid w:val="00803290"/>
    <w:rsid w:val="00803889"/>
    <w:rsid w:val="0080465A"/>
    <w:rsid w:val="00804BB1"/>
    <w:rsid w:val="00807025"/>
    <w:rsid w:val="00807528"/>
    <w:rsid w:val="00810505"/>
    <w:rsid w:val="008117A8"/>
    <w:rsid w:val="00812D12"/>
    <w:rsid w:val="008130F3"/>
    <w:rsid w:val="008139A3"/>
    <w:rsid w:val="00813B49"/>
    <w:rsid w:val="00813E9D"/>
    <w:rsid w:val="00814B22"/>
    <w:rsid w:val="0081510A"/>
    <w:rsid w:val="0081539D"/>
    <w:rsid w:val="008156C9"/>
    <w:rsid w:val="00815C22"/>
    <w:rsid w:val="00815D17"/>
    <w:rsid w:val="008164CD"/>
    <w:rsid w:val="008166F5"/>
    <w:rsid w:val="00816C1C"/>
    <w:rsid w:val="008178CA"/>
    <w:rsid w:val="00820396"/>
    <w:rsid w:val="00820F0F"/>
    <w:rsid w:val="0082167D"/>
    <w:rsid w:val="008219B9"/>
    <w:rsid w:val="00821C47"/>
    <w:rsid w:val="00821D34"/>
    <w:rsid w:val="008224C3"/>
    <w:rsid w:val="0082279C"/>
    <w:rsid w:val="00822935"/>
    <w:rsid w:val="00822B6C"/>
    <w:rsid w:val="00822DED"/>
    <w:rsid w:val="00823182"/>
    <w:rsid w:val="008253B5"/>
    <w:rsid w:val="00825491"/>
    <w:rsid w:val="00825631"/>
    <w:rsid w:val="008256FD"/>
    <w:rsid w:val="00825F87"/>
    <w:rsid w:val="0082629D"/>
    <w:rsid w:val="008268F8"/>
    <w:rsid w:val="00826AB4"/>
    <w:rsid w:val="008272D5"/>
    <w:rsid w:val="008273C0"/>
    <w:rsid w:val="008275C2"/>
    <w:rsid w:val="00827970"/>
    <w:rsid w:val="00830129"/>
    <w:rsid w:val="008301E2"/>
    <w:rsid w:val="008310EA"/>
    <w:rsid w:val="00831917"/>
    <w:rsid w:val="00832271"/>
    <w:rsid w:val="008324C8"/>
    <w:rsid w:val="0083251D"/>
    <w:rsid w:val="00832731"/>
    <w:rsid w:val="0083299B"/>
    <w:rsid w:val="008334EC"/>
    <w:rsid w:val="00833D33"/>
    <w:rsid w:val="008342F5"/>
    <w:rsid w:val="008344CF"/>
    <w:rsid w:val="00835580"/>
    <w:rsid w:val="008355AE"/>
    <w:rsid w:val="0083579D"/>
    <w:rsid w:val="00836D84"/>
    <w:rsid w:val="008372DC"/>
    <w:rsid w:val="00837942"/>
    <w:rsid w:val="00837B95"/>
    <w:rsid w:val="008411D3"/>
    <w:rsid w:val="008413A6"/>
    <w:rsid w:val="00841940"/>
    <w:rsid w:val="00841BA7"/>
    <w:rsid w:val="0084301A"/>
    <w:rsid w:val="008431EF"/>
    <w:rsid w:val="0084320D"/>
    <w:rsid w:val="00843AB3"/>
    <w:rsid w:val="00843CB7"/>
    <w:rsid w:val="00844865"/>
    <w:rsid w:val="00844F20"/>
    <w:rsid w:val="0084570E"/>
    <w:rsid w:val="008457DD"/>
    <w:rsid w:val="008459E3"/>
    <w:rsid w:val="00845DAA"/>
    <w:rsid w:val="00846182"/>
    <w:rsid w:val="00846376"/>
    <w:rsid w:val="00846B39"/>
    <w:rsid w:val="00846D58"/>
    <w:rsid w:val="00846FA2"/>
    <w:rsid w:val="00847291"/>
    <w:rsid w:val="00847420"/>
    <w:rsid w:val="008474B4"/>
    <w:rsid w:val="00847A38"/>
    <w:rsid w:val="008501D0"/>
    <w:rsid w:val="008503FE"/>
    <w:rsid w:val="00850BE5"/>
    <w:rsid w:val="008511B0"/>
    <w:rsid w:val="00851372"/>
    <w:rsid w:val="00851A03"/>
    <w:rsid w:val="00851DA1"/>
    <w:rsid w:val="0085273A"/>
    <w:rsid w:val="00852A68"/>
    <w:rsid w:val="00852D6C"/>
    <w:rsid w:val="0085313D"/>
    <w:rsid w:val="00853C06"/>
    <w:rsid w:val="00853C5C"/>
    <w:rsid w:val="00854D36"/>
    <w:rsid w:val="00855957"/>
    <w:rsid w:val="00855B72"/>
    <w:rsid w:val="00856616"/>
    <w:rsid w:val="0085683F"/>
    <w:rsid w:val="00856843"/>
    <w:rsid w:val="008568A6"/>
    <w:rsid w:val="00856974"/>
    <w:rsid w:val="00856F2D"/>
    <w:rsid w:val="00860378"/>
    <w:rsid w:val="00860E65"/>
    <w:rsid w:val="00861527"/>
    <w:rsid w:val="00861CD9"/>
    <w:rsid w:val="0086238C"/>
    <w:rsid w:val="00862AC3"/>
    <w:rsid w:val="0086360D"/>
    <w:rsid w:val="008642A6"/>
    <w:rsid w:val="00864A3C"/>
    <w:rsid w:val="008657C6"/>
    <w:rsid w:val="00865F09"/>
    <w:rsid w:val="008702CD"/>
    <w:rsid w:val="00870608"/>
    <w:rsid w:val="00870702"/>
    <w:rsid w:val="00872A14"/>
    <w:rsid w:val="00872D6A"/>
    <w:rsid w:val="0087357B"/>
    <w:rsid w:val="0087378A"/>
    <w:rsid w:val="00874094"/>
    <w:rsid w:val="0087420A"/>
    <w:rsid w:val="008744A4"/>
    <w:rsid w:val="00874838"/>
    <w:rsid w:val="00874AF6"/>
    <w:rsid w:val="00874BDD"/>
    <w:rsid w:val="00875B49"/>
    <w:rsid w:val="008761B4"/>
    <w:rsid w:val="008767B7"/>
    <w:rsid w:val="008768DF"/>
    <w:rsid w:val="00876CC6"/>
    <w:rsid w:val="00876EE2"/>
    <w:rsid w:val="00876F3F"/>
    <w:rsid w:val="00876F4A"/>
    <w:rsid w:val="00877338"/>
    <w:rsid w:val="008774D4"/>
    <w:rsid w:val="00877FDE"/>
    <w:rsid w:val="0088017C"/>
    <w:rsid w:val="00880BAC"/>
    <w:rsid w:val="008813DC"/>
    <w:rsid w:val="008814B3"/>
    <w:rsid w:val="008814D9"/>
    <w:rsid w:val="00881F17"/>
    <w:rsid w:val="00882109"/>
    <w:rsid w:val="008825D1"/>
    <w:rsid w:val="008828BE"/>
    <w:rsid w:val="0088296E"/>
    <w:rsid w:val="00882CF6"/>
    <w:rsid w:val="00882F4D"/>
    <w:rsid w:val="00883A39"/>
    <w:rsid w:val="00883CE1"/>
    <w:rsid w:val="00883DB4"/>
    <w:rsid w:val="008847E8"/>
    <w:rsid w:val="00884B43"/>
    <w:rsid w:val="00884E5D"/>
    <w:rsid w:val="0088502F"/>
    <w:rsid w:val="00886440"/>
    <w:rsid w:val="0088676F"/>
    <w:rsid w:val="00886E1C"/>
    <w:rsid w:val="00890C76"/>
    <w:rsid w:val="0089189B"/>
    <w:rsid w:val="00891942"/>
    <w:rsid w:val="0089196C"/>
    <w:rsid w:val="00891A8F"/>
    <w:rsid w:val="00892719"/>
    <w:rsid w:val="0089305E"/>
    <w:rsid w:val="00894121"/>
    <w:rsid w:val="00894421"/>
    <w:rsid w:val="00894840"/>
    <w:rsid w:val="00894C23"/>
    <w:rsid w:val="00894EB7"/>
    <w:rsid w:val="0089504B"/>
    <w:rsid w:val="00895A75"/>
    <w:rsid w:val="00896186"/>
    <w:rsid w:val="00896323"/>
    <w:rsid w:val="008964D6"/>
    <w:rsid w:val="00896E9B"/>
    <w:rsid w:val="00897039"/>
    <w:rsid w:val="00897138"/>
    <w:rsid w:val="00897A59"/>
    <w:rsid w:val="00897B77"/>
    <w:rsid w:val="008A0683"/>
    <w:rsid w:val="008A0969"/>
    <w:rsid w:val="008A17B7"/>
    <w:rsid w:val="008A1BB7"/>
    <w:rsid w:val="008A1D9B"/>
    <w:rsid w:val="008A218E"/>
    <w:rsid w:val="008A2C12"/>
    <w:rsid w:val="008A390E"/>
    <w:rsid w:val="008A395E"/>
    <w:rsid w:val="008A452F"/>
    <w:rsid w:val="008A4A6C"/>
    <w:rsid w:val="008A514D"/>
    <w:rsid w:val="008A5858"/>
    <w:rsid w:val="008A5BCC"/>
    <w:rsid w:val="008A6495"/>
    <w:rsid w:val="008A7420"/>
    <w:rsid w:val="008A7579"/>
    <w:rsid w:val="008B010C"/>
    <w:rsid w:val="008B0189"/>
    <w:rsid w:val="008B059F"/>
    <w:rsid w:val="008B0A36"/>
    <w:rsid w:val="008B0CBC"/>
    <w:rsid w:val="008B0DF9"/>
    <w:rsid w:val="008B10A7"/>
    <w:rsid w:val="008B1522"/>
    <w:rsid w:val="008B1A58"/>
    <w:rsid w:val="008B1E96"/>
    <w:rsid w:val="008B20C9"/>
    <w:rsid w:val="008B325E"/>
    <w:rsid w:val="008B438C"/>
    <w:rsid w:val="008B43A1"/>
    <w:rsid w:val="008B4F80"/>
    <w:rsid w:val="008B5934"/>
    <w:rsid w:val="008B5A89"/>
    <w:rsid w:val="008B5CB3"/>
    <w:rsid w:val="008B64E2"/>
    <w:rsid w:val="008B728B"/>
    <w:rsid w:val="008B7418"/>
    <w:rsid w:val="008B7A17"/>
    <w:rsid w:val="008C03F9"/>
    <w:rsid w:val="008C052E"/>
    <w:rsid w:val="008C05D7"/>
    <w:rsid w:val="008C16BC"/>
    <w:rsid w:val="008C2101"/>
    <w:rsid w:val="008C2290"/>
    <w:rsid w:val="008C27B7"/>
    <w:rsid w:val="008C2E92"/>
    <w:rsid w:val="008C348F"/>
    <w:rsid w:val="008C34E7"/>
    <w:rsid w:val="008C39A4"/>
    <w:rsid w:val="008C3A9A"/>
    <w:rsid w:val="008C3B7F"/>
    <w:rsid w:val="008C3DDC"/>
    <w:rsid w:val="008C4934"/>
    <w:rsid w:val="008C6932"/>
    <w:rsid w:val="008C6A9E"/>
    <w:rsid w:val="008C6B30"/>
    <w:rsid w:val="008C76F0"/>
    <w:rsid w:val="008C7866"/>
    <w:rsid w:val="008C7D3D"/>
    <w:rsid w:val="008C7EB2"/>
    <w:rsid w:val="008D0AF9"/>
    <w:rsid w:val="008D0F3A"/>
    <w:rsid w:val="008D18E1"/>
    <w:rsid w:val="008D1993"/>
    <w:rsid w:val="008D1B5F"/>
    <w:rsid w:val="008D1E2C"/>
    <w:rsid w:val="008D215A"/>
    <w:rsid w:val="008D2917"/>
    <w:rsid w:val="008D34D9"/>
    <w:rsid w:val="008D3AAA"/>
    <w:rsid w:val="008D3E76"/>
    <w:rsid w:val="008D460D"/>
    <w:rsid w:val="008D5A8E"/>
    <w:rsid w:val="008D648E"/>
    <w:rsid w:val="008D68B5"/>
    <w:rsid w:val="008D6E92"/>
    <w:rsid w:val="008D7641"/>
    <w:rsid w:val="008D7D72"/>
    <w:rsid w:val="008E0533"/>
    <w:rsid w:val="008E0F43"/>
    <w:rsid w:val="008E19D6"/>
    <w:rsid w:val="008E1C87"/>
    <w:rsid w:val="008E239C"/>
    <w:rsid w:val="008E27C8"/>
    <w:rsid w:val="008E2951"/>
    <w:rsid w:val="008E333E"/>
    <w:rsid w:val="008E3A6A"/>
    <w:rsid w:val="008E3C34"/>
    <w:rsid w:val="008E3CA2"/>
    <w:rsid w:val="008E42AE"/>
    <w:rsid w:val="008E45F6"/>
    <w:rsid w:val="008E4627"/>
    <w:rsid w:val="008E4F6C"/>
    <w:rsid w:val="008E4FE0"/>
    <w:rsid w:val="008E51F9"/>
    <w:rsid w:val="008E5605"/>
    <w:rsid w:val="008E5DD1"/>
    <w:rsid w:val="008E642B"/>
    <w:rsid w:val="008E676A"/>
    <w:rsid w:val="008E694A"/>
    <w:rsid w:val="008E726D"/>
    <w:rsid w:val="008E7391"/>
    <w:rsid w:val="008E755A"/>
    <w:rsid w:val="008E775F"/>
    <w:rsid w:val="008E7C05"/>
    <w:rsid w:val="008E7CF1"/>
    <w:rsid w:val="008E7DB6"/>
    <w:rsid w:val="008E7F23"/>
    <w:rsid w:val="008F0448"/>
    <w:rsid w:val="008F22D1"/>
    <w:rsid w:val="008F3177"/>
    <w:rsid w:val="008F34AA"/>
    <w:rsid w:val="008F487D"/>
    <w:rsid w:val="008F497D"/>
    <w:rsid w:val="008F4DAD"/>
    <w:rsid w:val="008F57A1"/>
    <w:rsid w:val="008F5C91"/>
    <w:rsid w:val="008F5F30"/>
    <w:rsid w:val="008F5FD8"/>
    <w:rsid w:val="008F78BC"/>
    <w:rsid w:val="008F7EA6"/>
    <w:rsid w:val="008F7F3C"/>
    <w:rsid w:val="009000AA"/>
    <w:rsid w:val="00900773"/>
    <w:rsid w:val="00901299"/>
    <w:rsid w:val="00901A6F"/>
    <w:rsid w:val="00901CBA"/>
    <w:rsid w:val="00901EB9"/>
    <w:rsid w:val="009034EA"/>
    <w:rsid w:val="00903A53"/>
    <w:rsid w:val="00904F73"/>
    <w:rsid w:val="00905263"/>
    <w:rsid w:val="009054F2"/>
    <w:rsid w:val="009055C8"/>
    <w:rsid w:val="00905616"/>
    <w:rsid w:val="00905E38"/>
    <w:rsid w:val="00905FBB"/>
    <w:rsid w:val="0090752A"/>
    <w:rsid w:val="009079F4"/>
    <w:rsid w:val="00910541"/>
    <w:rsid w:val="009108B9"/>
    <w:rsid w:val="009108E1"/>
    <w:rsid w:val="00910A5B"/>
    <w:rsid w:val="009112FC"/>
    <w:rsid w:val="00911693"/>
    <w:rsid w:val="00911A95"/>
    <w:rsid w:val="00912475"/>
    <w:rsid w:val="009129D9"/>
    <w:rsid w:val="0091503C"/>
    <w:rsid w:val="00915685"/>
    <w:rsid w:val="00915764"/>
    <w:rsid w:val="00915B39"/>
    <w:rsid w:val="0091610C"/>
    <w:rsid w:val="00917649"/>
    <w:rsid w:val="00917986"/>
    <w:rsid w:val="00917C2D"/>
    <w:rsid w:val="00920850"/>
    <w:rsid w:val="00920D9C"/>
    <w:rsid w:val="009219F7"/>
    <w:rsid w:val="00921B5C"/>
    <w:rsid w:val="00922349"/>
    <w:rsid w:val="0092371C"/>
    <w:rsid w:val="00923EC3"/>
    <w:rsid w:val="009243BA"/>
    <w:rsid w:val="00924C81"/>
    <w:rsid w:val="00925C06"/>
    <w:rsid w:val="00926071"/>
    <w:rsid w:val="00926615"/>
    <w:rsid w:val="00926E84"/>
    <w:rsid w:val="00926F28"/>
    <w:rsid w:val="00926F46"/>
    <w:rsid w:val="00927B11"/>
    <w:rsid w:val="00927CE0"/>
    <w:rsid w:val="00930479"/>
    <w:rsid w:val="009306B1"/>
    <w:rsid w:val="00930EEB"/>
    <w:rsid w:val="009315B8"/>
    <w:rsid w:val="00931726"/>
    <w:rsid w:val="00931FC8"/>
    <w:rsid w:val="0093269F"/>
    <w:rsid w:val="00932936"/>
    <w:rsid w:val="00933B72"/>
    <w:rsid w:val="009342B7"/>
    <w:rsid w:val="00934A48"/>
    <w:rsid w:val="00934AEE"/>
    <w:rsid w:val="00934E02"/>
    <w:rsid w:val="00934F0D"/>
    <w:rsid w:val="00936B28"/>
    <w:rsid w:val="00937329"/>
    <w:rsid w:val="009373A0"/>
    <w:rsid w:val="00937C1F"/>
    <w:rsid w:val="009401C7"/>
    <w:rsid w:val="00940558"/>
    <w:rsid w:val="00940CBD"/>
    <w:rsid w:val="009421A7"/>
    <w:rsid w:val="0094279B"/>
    <w:rsid w:val="0094281F"/>
    <w:rsid w:val="00942BAA"/>
    <w:rsid w:val="00942D82"/>
    <w:rsid w:val="009438E7"/>
    <w:rsid w:val="00943E0B"/>
    <w:rsid w:val="00945613"/>
    <w:rsid w:val="00945A1E"/>
    <w:rsid w:val="00945C13"/>
    <w:rsid w:val="00945D24"/>
    <w:rsid w:val="00945E16"/>
    <w:rsid w:val="00946B53"/>
    <w:rsid w:val="00946D32"/>
    <w:rsid w:val="00947237"/>
    <w:rsid w:val="0094795A"/>
    <w:rsid w:val="00947FC7"/>
    <w:rsid w:val="009507CD"/>
    <w:rsid w:val="00950B15"/>
    <w:rsid w:val="00950CDC"/>
    <w:rsid w:val="0095128B"/>
    <w:rsid w:val="009512DA"/>
    <w:rsid w:val="0095139A"/>
    <w:rsid w:val="0095270F"/>
    <w:rsid w:val="00952F1D"/>
    <w:rsid w:val="0095433A"/>
    <w:rsid w:val="00954753"/>
    <w:rsid w:val="00955BE8"/>
    <w:rsid w:val="00955E2B"/>
    <w:rsid w:val="00955FE0"/>
    <w:rsid w:val="00956535"/>
    <w:rsid w:val="00956899"/>
    <w:rsid w:val="00957647"/>
    <w:rsid w:val="00957A6D"/>
    <w:rsid w:val="0096181E"/>
    <w:rsid w:val="00961914"/>
    <w:rsid w:val="00961AD8"/>
    <w:rsid w:val="00961F02"/>
    <w:rsid w:val="0096239D"/>
    <w:rsid w:val="00962793"/>
    <w:rsid w:val="00962D4D"/>
    <w:rsid w:val="00963209"/>
    <w:rsid w:val="00963D22"/>
    <w:rsid w:val="00963E09"/>
    <w:rsid w:val="00964345"/>
    <w:rsid w:val="00964465"/>
    <w:rsid w:val="00964625"/>
    <w:rsid w:val="00966635"/>
    <w:rsid w:val="00966D65"/>
    <w:rsid w:val="00966E37"/>
    <w:rsid w:val="0096704C"/>
    <w:rsid w:val="00967059"/>
    <w:rsid w:val="009673E5"/>
    <w:rsid w:val="0096772E"/>
    <w:rsid w:val="00967A54"/>
    <w:rsid w:val="00967D8E"/>
    <w:rsid w:val="00967E36"/>
    <w:rsid w:val="0097027B"/>
    <w:rsid w:val="0097137A"/>
    <w:rsid w:val="0097200A"/>
    <w:rsid w:val="00972017"/>
    <w:rsid w:val="009740EF"/>
    <w:rsid w:val="0097426B"/>
    <w:rsid w:val="00974273"/>
    <w:rsid w:val="0097471F"/>
    <w:rsid w:val="009749C5"/>
    <w:rsid w:val="00974E1B"/>
    <w:rsid w:val="00974FEE"/>
    <w:rsid w:val="009751BD"/>
    <w:rsid w:val="00975268"/>
    <w:rsid w:val="00975448"/>
    <w:rsid w:val="00975BEC"/>
    <w:rsid w:val="00976015"/>
    <w:rsid w:val="009761D4"/>
    <w:rsid w:val="00977626"/>
    <w:rsid w:val="00977927"/>
    <w:rsid w:val="0097799E"/>
    <w:rsid w:val="00977A64"/>
    <w:rsid w:val="00977D35"/>
    <w:rsid w:val="00977DA1"/>
    <w:rsid w:val="00980842"/>
    <w:rsid w:val="00980B14"/>
    <w:rsid w:val="00980C90"/>
    <w:rsid w:val="00980DAF"/>
    <w:rsid w:val="009811F7"/>
    <w:rsid w:val="009812A2"/>
    <w:rsid w:val="00981E2C"/>
    <w:rsid w:val="009827E7"/>
    <w:rsid w:val="00982899"/>
    <w:rsid w:val="009828D5"/>
    <w:rsid w:val="00982983"/>
    <w:rsid w:val="00982C6D"/>
    <w:rsid w:val="009839A0"/>
    <w:rsid w:val="00983AE0"/>
    <w:rsid w:val="00983AF1"/>
    <w:rsid w:val="0098488D"/>
    <w:rsid w:val="009852B5"/>
    <w:rsid w:val="00985356"/>
    <w:rsid w:val="00985706"/>
    <w:rsid w:val="009857B8"/>
    <w:rsid w:val="00985DCD"/>
    <w:rsid w:val="00986493"/>
    <w:rsid w:val="00986DE5"/>
    <w:rsid w:val="00986E61"/>
    <w:rsid w:val="0098702F"/>
    <w:rsid w:val="009870F6"/>
    <w:rsid w:val="00987B3E"/>
    <w:rsid w:val="00990038"/>
    <w:rsid w:val="0099014C"/>
    <w:rsid w:val="0099022E"/>
    <w:rsid w:val="00990771"/>
    <w:rsid w:val="00990A34"/>
    <w:rsid w:val="00991192"/>
    <w:rsid w:val="0099171D"/>
    <w:rsid w:val="0099214E"/>
    <w:rsid w:val="00992936"/>
    <w:rsid w:val="0099342B"/>
    <w:rsid w:val="0099353D"/>
    <w:rsid w:val="009940C1"/>
    <w:rsid w:val="009944B8"/>
    <w:rsid w:val="00994663"/>
    <w:rsid w:val="00994EFE"/>
    <w:rsid w:val="0099568C"/>
    <w:rsid w:val="00995B4C"/>
    <w:rsid w:val="0099788F"/>
    <w:rsid w:val="009A00F6"/>
    <w:rsid w:val="009A0213"/>
    <w:rsid w:val="009A0428"/>
    <w:rsid w:val="009A055F"/>
    <w:rsid w:val="009A14E4"/>
    <w:rsid w:val="009A1E18"/>
    <w:rsid w:val="009A3216"/>
    <w:rsid w:val="009A4C9A"/>
    <w:rsid w:val="009A5505"/>
    <w:rsid w:val="009A577B"/>
    <w:rsid w:val="009A58F2"/>
    <w:rsid w:val="009A5C5C"/>
    <w:rsid w:val="009A64C1"/>
    <w:rsid w:val="009A76E4"/>
    <w:rsid w:val="009A790A"/>
    <w:rsid w:val="009B038F"/>
    <w:rsid w:val="009B0750"/>
    <w:rsid w:val="009B0F6D"/>
    <w:rsid w:val="009B1620"/>
    <w:rsid w:val="009B28D6"/>
    <w:rsid w:val="009B2B5D"/>
    <w:rsid w:val="009B2D85"/>
    <w:rsid w:val="009B2E43"/>
    <w:rsid w:val="009B2E81"/>
    <w:rsid w:val="009B302F"/>
    <w:rsid w:val="009B312A"/>
    <w:rsid w:val="009B3825"/>
    <w:rsid w:val="009B3B51"/>
    <w:rsid w:val="009B3F1D"/>
    <w:rsid w:val="009B4059"/>
    <w:rsid w:val="009B40A9"/>
    <w:rsid w:val="009B4753"/>
    <w:rsid w:val="009B4F85"/>
    <w:rsid w:val="009B58B5"/>
    <w:rsid w:val="009B5B2D"/>
    <w:rsid w:val="009B5CB7"/>
    <w:rsid w:val="009B614D"/>
    <w:rsid w:val="009B638B"/>
    <w:rsid w:val="009B6731"/>
    <w:rsid w:val="009B6A51"/>
    <w:rsid w:val="009B72CD"/>
    <w:rsid w:val="009B7659"/>
    <w:rsid w:val="009B7919"/>
    <w:rsid w:val="009C072F"/>
    <w:rsid w:val="009C0777"/>
    <w:rsid w:val="009C0A16"/>
    <w:rsid w:val="009C1666"/>
    <w:rsid w:val="009C18B4"/>
    <w:rsid w:val="009C431B"/>
    <w:rsid w:val="009C4DA4"/>
    <w:rsid w:val="009C5A12"/>
    <w:rsid w:val="009C5E56"/>
    <w:rsid w:val="009C606C"/>
    <w:rsid w:val="009C6423"/>
    <w:rsid w:val="009C66BF"/>
    <w:rsid w:val="009D0016"/>
    <w:rsid w:val="009D13B7"/>
    <w:rsid w:val="009D1734"/>
    <w:rsid w:val="009D239D"/>
    <w:rsid w:val="009D23C3"/>
    <w:rsid w:val="009D27EA"/>
    <w:rsid w:val="009D280F"/>
    <w:rsid w:val="009D2F4B"/>
    <w:rsid w:val="009D383E"/>
    <w:rsid w:val="009D3A5B"/>
    <w:rsid w:val="009D3AFD"/>
    <w:rsid w:val="009D43FF"/>
    <w:rsid w:val="009D4E3A"/>
    <w:rsid w:val="009D52F3"/>
    <w:rsid w:val="009D5625"/>
    <w:rsid w:val="009D5753"/>
    <w:rsid w:val="009D5775"/>
    <w:rsid w:val="009D5B19"/>
    <w:rsid w:val="009D6115"/>
    <w:rsid w:val="009D653A"/>
    <w:rsid w:val="009D664C"/>
    <w:rsid w:val="009D6DB7"/>
    <w:rsid w:val="009D7092"/>
    <w:rsid w:val="009D7258"/>
    <w:rsid w:val="009E013B"/>
    <w:rsid w:val="009E0623"/>
    <w:rsid w:val="009E08B6"/>
    <w:rsid w:val="009E0F0C"/>
    <w:rsid w:val="009E1AE5"/>
    <w:rsid w:val="009E22ED"/>
    <w:rsid w:val="009E2509"/>
    <w:rsid w:val="009E2EB2"/>
    <w:rsid w:val="009E3EBF"/>
    <w:rsid w:val="009E5346"/>
    <w:rsid w:val="009E6275"/>
    <w:rsid w:val="009E63CC"/>
    <w:rsid w:val="009E65EF"/>
    <w:rsid w:val="009E6636"/>
    <w:rsid w:val="009E6756"/>
    <w:rsid w:val="009E6929"/>
    <w:rsid w:val="009E6AD0"/>
    <w:rsid w:val="009E763F"/>
    <w:rsid w:val="009F005A"/>
    <w:rsid w:val="009F01C7"/>
    <w:rsid w:val="009F0A75"/>
    <w:rsid w:val="009F0CFE"/>
    <w:rsid w:val="009F1050"/>
    <w:rsid w:val="009F12B5"/>
    <w:rsid w:val="009F1B8B"/>
    <w:rsid w:val="009F2789"/>
    <w:rsid w:val="009F54A9"/>
    <w:rsid w:val="009F5B27"/>
    <w:rsid w:val="009F5C20"/>
    <w:rsid w:val="009F5CDD"/>
    <w:rsid w:val="009F6538"/>
    <w:rsid w:val="009F69D6"/>
    <w:rsid w:val="009F6B3D"/>
    <w:rsid w:val="009F6F31"/>
    <w:rsid w:val="009F75BD"/>
    <w:rsid w:val="009F7726"/>
    <w:rsid w:val="009F7D25"/>
    <w:rsid w:val="00A007AC"/>
    <w:rsid w:val="00A013AB"/>
    <w:rsid w:val="00A01844"/>
    <w:rsid w:val="00A01926"/>
    <w:rsid w:val="00A01DAE"/>
    <w:rsid w:val="00A01EEB"/>
    <w:rsid w:val="00A02352"/>
    <w:rsid w:val="00A0288F"/>
    <w:rsid w:val="00A02957"/>
    <w:rsid w:val="00A030B3"/>
    <w:rsid w:val="00A03BC8"/>
    <w:rsid w:val="00A046F5"/>
    <w:rsid w:val="00A04AA7"/>
    <w:rsid w:val="00A04C9C"/>
    <w:rsid w:val="00A04FBE"/>
    <w:rsid w:val="00A05093"/>
    <w:rsid w:val="00A051AF"/>
    <w:rsid w:val="00A05237"/>
    <w:rsid w:val="00A05C0C"/>
    <w:rsid w:val="00A0606D"/>
    <w:rsid w:val="00A06675"/>
    <w:rsid w:val="00A068DA"/>
    <w:rsid w:val="00A06C92"/>
    <w:rsid w:val="00A075C3"/>
    <w:rsid w:val="00A07AF0"/>
    <w:rsid w:val="00A07F97"/>
    <w:rsid w:val="00A10C70"/>
    <w:rsid w:val="00A11316"/>
    <w:rsid w:val="00A117F7"/>
    <w:rsid w:val="00A1189F"/>
    <w:rsid w:val="00A11A5D"/>
    <w:rsid w:val="00A12949"/>
    <w:rsid w:val="00A12F5B"/>
    <w:rsid w:val="00A13721"/>
    <w:rsid w:val="00A13976"/>
    <w:rsid w:val="00A13E41"/>
    <w:rsid w:val="00A146D5"/>
    <w:rsid w:val="00A151C7"/>
    <w:rsid w:val="00A1521D"/>
    <w:rsid w:val="00A158D5"/>
    <w:rsid w:val="00A15EFA"/>
    <w:rsid w:val="00A15FDD"/>
    <w:rsid w:val="00A167AB"/>
    <w:rsid w:val="00A168C0"/>
    <w:rsid w:val="00A16C5B"/>
    <w:rsid w:val="00A16C91"/>
    <w:rsid w:val="00A16DD0"/>
    <w:rsid w:val="00A200BB"/>
    <w:rsid w:val="00A2022E"/>
    <w:rsid w:val="00A20A3F"/>
    <w:rsid w:val="00A20EA5"/>
    <w:rsid w:val="00A223EF"/>
    <w:rsid w:val="00A23EB3"/>
    <w:rsid w:val="00A24AD2"/>
    <w:rsid w:val="00A25647"/>
    <w:rsid w:val="00A2598D"/>
    <w:rsid w:val="00A25DDD"/>
    <w:rsid w:val="00A260FD"/>
    <w:rsid w:val="00A26663"/>
    <w:rsid w:val="00A26A11"/>
    <w:rsid w:val="00A26EE2"/>
    <w:rsid w:val="00A27934"/>
    <w:rsid w:val="00A3017C"/>
    <w:rsid w:val="00A3034F"/>
    <w:rsid w:val="00A306C2"/>
    <w:rsid w:val="00A30A1E"/>
    <w:rsid w:val="00A30FC2"/>
    <w:rsid w:val="00A31353"/>
    <w:rsid w:val="00A31A28"/>
    <w:rsid w:val="00A31B0D"/>
    <w:rsid w:val="00A320FD"/>
    <w:rsid w:val="00A3227A"/>
    <w:rsid w:val="00A322E0"/>
    <w:rsid w:val="00A332BB"/>
    <w:rsid w:val="00A332F8"/>
    <w:rsid w:val="00A33C55"/>
    <w:rsid w:val="00A34D6E"/>
    <w:rsid w:val="00A34F69"/>
    <w:rsid w:val="00A358C2"/>
    <w:rsid w:val="00A35BA7"/>
    <w:rsid w:val="00A35D63"/>
    <w:rsid w:val="00A360F7"/>
    <w:rsid w:val="00A36F96"/>
    <w:rsid w:val="00A40C9B"/>
    <w:rsid w:val="00A416E8"/>
    <w:rsid w:val="00A41BAF"/>
    <w:rsid w:val="00A41CBA"/>
    <w:rsid w:val="00A4237C"/>
    <w:rsid w:val="00A42763"/>
    <w:rsid w:val="00A42DA0"/>
    <w:rsid w:val="00A44B8F"/>
    <w:rsid w:val="00A45725"/>
    <w:rsid w:val="00A45DCB"/>
    <w:rsid w:val="00A45FC3"/>
    <w:rsid w:val="00A473B6"/>
    <w:rsid w:val="00A473F5"/>
    <w:rsid w:val="00A50AF8"/>
    <w:rsid w:val="00A50D80"/>
    <w:rsid w:val="00A5136B"/>
    <w:rsid w:val="00A51810"/>
    <w:rsid w:val="00A5186E"/>
    <w:rsid w:val="00A51A75"/>
    <w:rsid w:val="00A52007"/>
    <w:rsid w:val="00A5264C"/>
    <w:rsid w:val="00A52B5D"/>
    <w:rsid w:val="00A535B7"/>
    <w:rsid w:val="00A536F0"/>
    <w:rsid w:val="00A55175"/>
    <w:rsid w:val="00A552A7"/>
    <w:rsid w:val="00A558DD"/>
    <w:rsid w:val="00A56656"/>
    <w:rsid w:val="00A569D0"/>
    <w:rsid w:val="00A56CB3"/>
    <w:rsid w:val="00A56E22"/>
    <w:rsid w:val="00A572F6"/>
    <w:rsid w:val="00A57D7E"/>
    <w:rsid w:val="00A608A3"/>
    <w:rsid w:val="00A60F65"/>
    <w:rsid w:val="00A615B0"/>
    <w:rsid w:val="00A6191E"/>
    <w:rsid w:val="00A61A03"/>
    <w:rsid w:val="00A61E58"/>
    <w:rsid w:val="00A6265A"/>
    <w:rsid w:val="00A626BD"/>
    <w:rsid w:val="00A626DF"/>
    <w:rsid w:val="00A632B3"/>
    <w:rsid w:val="00A63773"/>
    <w:rsid w:val="00A64A8F"/>
    <w:rsid w:val="00A6572E"/>
    <w:rsid w:val="00A65ACC"/>
    <w:rsid w:val="00A66BDC"/>
    <w:rsid w:val="00A66C60"/>
    <w:rsid w:val="00A66D3D"/>
    <w:rsid w:val="00A66D7E"/>
    <w:rsid w:val="00A66D9D"/>
    <w:rsid w:val="00A66FAB"/>
    <w:rsid w:val="00A67338"/>
    <w:rsid w:val="00A7080A"/>
    <w:rsid w:val="00A710FC"/>
    <w:rsid w:val="00A7223E"/>
    <w:rsid w:val="00A730CF"/>
    <w:rsid w:val="00A74647"/>
    <w:rsid w:val="00A7502C"/>
    <w:rsid w:val="00A751AA"/>
    <w:rsid w:val="00A7543E"/>
    <w:rsid w:val="00A767B4"/>
    <w:rsid w:val="00A767B5"/>
    <w:rsid w:val="00A7695A"/>
    <w:rsid w:val="00A7715D"/>
    <w:rsid w:val="00A77577"/>
    <w:rsid w:val="00A775E9"/>
    <w:rsid w:val="00A77982"/>
    <w:rsid w:val="00A77CFC"/>
    <w:rsid w:val="00A8130D"/>
    <w:rsid w:val="00A8153A"/>
    <w:rsid w:val="00A82433"/>
    <w:rsid w:val="00A824F1"/>
    <w:rsid w:val="00A82981"/>
    <w:rsid w:val="00A829C2"/>
    <w:rsid w:val="00A82D9B"/>
    <w:rsid w:val="00A832C7"/>
    <w:rsid w:val="00A83402"/>
    <w:rsid w:val="00A836B9"/>
    <w:rsid w:val="00A837BD"/>
    <w:rsid w:val="00A83CF0"/>
    <w:rsid w:val="00A84905"/>
    <w:rsid w:val="00A84A03"/>
    <w:rsid w:val="00A84F8E"/>
    <w:rsid w:val="00A84FA5"/>
    <w:rsid w:val="00A850B1"/>
    <w:rsid w:val="00A857C3"/>
    <w:rsid w:val="00A8591A"/>
    <w:rsid w:val="00A85EF9"/>
    <w:rsid w:val="00A8613F"/>
    <w:rsid w:val="00A86995"/>
    <w:rsid w:val="00A86FD5"/>
    <w:rsid w:val="00A87E0D"/>
    <w:rsid w:val="00A907EC"/>
    <w:rsid w:val="00A911A5"/>
    <w:rsid w:val="00A91590"/>
    <w:rsid w:val="00A9172E"/>
    <w:rsid w:val="00A91981"/>
    <w:rsid w:val="00A91AF0"/>
    <w:rsid w:val="00A91F0B"/>
    <w:rsid w:val="00A92806"/>
    <w:rsid w:val="00A92894"/>
    <w:rsid w:val="00A92B96"/>
    <w:rsid w:val="00A94C33"/>
    <w:rsid w:val="00A95891"/>
    <w:rsid w:val="00A96134"/>
    <w:rsid w:val="00A965F8"/>
    <w:rsid w:val="00A9683C"/>
    <w:rsid w:val="00A9710E"/>
    <w:rsid w:val="00AA0A48"/>
    <w:rsid w:val="00AA0BE1"/>
    <w:rsid w:val="00AA15E2"/>
    <w:rsid w:val="00AA2130"/>
    <w:rsid w:val="00AA222E"/>
    <w:rsid w:val="00AA2E0F"/>
    <w:rsid w:val="00AA37FD"/>
    <w:rsid w:val="00AA398A"/>
    <w:rsid w:val="00AA3B82"/>
    <w:rsid w:val="00AA3E68"/>
    <w:rsid w:val="00AA446B"/>
    <w:rsid w:val="00AA49FA"/>
    <w:rsid w:val="00AA555A"/>
    <w:rsid w:val="00AA569C"/>
    <w:rsid w:val="00AA588B"/>
    <w:rsid w:val="00AA6492"/>
    <w:rsid w:val="00AA6BE2"/>
    <w:rsid w:val="00AA702E"/>
    <w:rsid w:val="00AB0301"/>
    <w:rsid w:val="00AB086E"/>
    <w:rsid w:val="00AB156F"/>
    <w:rsid w:val="00AB1766"/>
    <w:rsid w:val="00AB19BF"/>
    <w:rsid w:val="00AB27A1"/>
    <w:rsid w:val="00AB3564"/>
    <w:rsid w:val="00AB3E60"/>
    <w:rsid w:val="00AB3FA7"/>
    <w:rsid w:val="00AB4105"/>
    <w:rsid w:val="00AB5185"/>
    <w:rsid w:val="00AB5900"/>
    <w:rsid w:val="00AB62D5"/>
    <w:rsid w:val="00AB6D4A"/>
    <w:rsid w:val="00AB7719"/>
    <w:rsid w:val="00AC127F"/>
    <w:rsid w:val="00AC2657"/>
    <w:rsid w:val="00AC2CC1"/>
    <w:rsid w:val="00AC4481"/>
    <w:rsid w:val="00AC46D5"/>
    <w:rsid w:val="00AC494E"/>
    <w:rsid w:val="00AC5830"/>
    <w:rsid w:val="00AC6E83"/>
    <w:rsid w:val="00AC74D6"/>
    <w:rsid w:val="00AC7605"/>
    <w:rsid w:val="00AC7609"/>
    <w:rsid w:val="00AC7DE9"/>
    <w:rsid w:val="00AD0960"/>
    <w:rsid w:val="00AD0F19"/>
    <w:rsid w:val="00AD1334"/>
    <w:rsid w:val="00AD1E1F"/>
    <w:rsid w:val="00AD2D5C"/>
    <w:rsid w:val="00AD37E8"/>
    <w:rsid w:val="00AD442B"/>
    <w:rsid w:val="00AD49BC"/>
    <w:rsid w:val="00AD540A"/>
    <w:rsid w:val="00AD59F4"/>
    <w:rsid w:val="00AD609B"/>
    <w:rsid w:val="00AD65E5"/>
    <w:rsid w:val="00AD6AA2"/>
    <w:rsid w:val="00AD70FC"/>
    <w:rsid w:val="00AD7654"/>
    <w:rsid w:val="00AD77A4"/>
    <w:rsid w:val="00AE0037"/>
    <w:rsid w:val="00AE011C"/>
    <w:rsid w:val="00AE01A2"/>
    <w:rsid w:val="00AE02FE"/>
    <w:rsid w:val="00AE06F7"/>
    <w:rsid w:val="00AE0EA0"/>
    <w:rsid w:val="00AE1294"/>
    <w:rsid w:val="00AE12A4"/>
    <w:rsid w:val="00AE1952"/>
    <w:rsid w:val="00AE27CE"/>
    <w:rsid w:val="00AE2EB6"/>
    <w:rsid w:val="00AE35FF"/>
    <w:rsid w:val="00AE377F"/>
    <w:rsid w:val="00AE38FD"/>
    <w:rsid w:val="00AE480C"/>
    <w:rsid w:val="00AE4B90"/>
    <w:rsid w:val="00AE5199"/>
    <w:rsid w:val="00AE5780"/>
    <w:rsid w:val="00AE665A"/>
    <w:rsid w:val="00AE69E0"/>
    <w:rsid w:val="00AE6EC9"/>
    <w:rsid w:val="00AE74E1"/>
    <w:rsid w:val="00AE75B0"/>
    <w:rsid w:val="00AE7882"/>
    <w:rsid w:val="00AE79B0"/>
    <w:rsid w:val="00AF004E"/>
    <w:rsid w:val="00AF07DA"/>
    <w:rsid w:val="00AF0DD6"/>
    <w:rsid w:val="00AF11F5"/>
    <w:rsid w:val="00AF185D"/>
    <w:rsid w:val="00AF20E7"/>
    <w:rsid w:val="00AF226A"/>
    <w:rsid w:val="00AF2498"/>
    <w:rsid w:val="00AF2501"/>
    <w:rsid w:val="00AF2926"/>
    <w:rsid w:val="00AF327F"/>
    <w:rsid w:val="00AF39D5"/>
    <w:rsid w:val="00AF3EBE"/>
    <w:rsid w:val="00AF4A90"/>
    <w:rsid w:val="00AF5E5B"/>
    <w:rsid w:val="00AF67BD"/>
    <w:rsid w:val="00AF6868"/>
    <w:rsid w:val="00AF7082"/>
    <w:rsid w:val="00AF719E"/>
    <w:rsid w:val="00AF7BDF"/>
    <w:rsid w:val="00AF7E1F"/>
    <w:rsid w:val="00B00576"/>
    <w:rsid w:val="00B00817"/>
    <w:rsid w:val="00B00A8E"/>
    <w:rsid w:val="00B01F6D"/>
    <w:rsid w:val="00B028C8"/>
    <w:rsid w:val="00B03112"/>
    <w:rsid w:val="00B0359B"/>
    <w:rsid w:val="00B0470A"/>
    <w:rsid w:val="00B05237"/>
    <w:rsid w:val="00B0527B"/>
    <w:rsid w:val="00B05900"/>
    <w:rsid w:val="00B05D06"/>
    <w:rsid w:val="00B063FC"/>
    <w:rsid w:val="00B0693E"/>
    <w:rsid w:val="00B06E2C"/>
    <w:rsid w:val="00B07169"/>
    <w:rsid w:val="00B0750B"/>
    <w:rsid w:val="00B07811"/>
    <w:rsid w:val="00B10433"/>
    <w:rsid w:val="00B108D4"/>
    <w:rsid w:val="00B10ACD"/>
    <w:rsid w:val="00B10E2F"/>
    <w:rsid w:val="00B1177E"/>
    <w:rsid w:val="00B118C7"/>
    <w:rsid w:val="00B11D11"/>
    <w:rsid w:val="00B1200A"/>
    <w:rsid w:val="00B13142"/>
    <w:rsid w:val="00B1331D"/>
    <w:rsid w:val="00B136FA"/>
    <w:rsid w:val="00B13C72"/>
    <w:rsid w:val="00B14652"/>
    <w:rsid w:val="00B14C9F"/>
    <w:rsid w:val="00B14D96"/>
    <w:rsid w:val="00B1555D"/>
    <w:rsid w:val="00B159E0"/>
    <w:rsid w:val="00B167F9"/>
    <w:rsid w:val="00B16E56"/>
    <w:rsid w:val="00B17778"/>
    <w:rsid w:val="00B178C7"/>
    <w:rsid w:val="00B20087"/>
    <w:rsid w:val="00B20274"/>
    <w:rsid w:val="00B20BF4"/>
    <w:rsid w:val="00B21046"/>
    <w:rsid w:val="00B21334"/>
    <w:rsid w:val="00B213B1"/>
    <w:rsid w:val="00B218B6"/>
    <w:rsid w:val="00B21A14"/>
    <w:rsid w:val="00B225CD"/>
    <w:rsid w:val="00B2296D"/>
    <w:rsid w:val="00B24B55"/>
    <w:rsid w:val="00B253E0"/>
    <w:rsid w:val="00B26760"/>
    <w:rsid w:val="00B268C1"/>
    <w:rsid w:val="00B27861"/>
    <w:rsid w:val="00B30046"/>
    <w:rsid w:val="00B304C3"/>
    <w:rsid w:val="00B3073B"/>
    <w:rsid w:val="00B310F4"/>
    <w:rsid w:val="00B32208"/>
    <w:rsid w:val="00B3248C"/>
    <w:rsid w:val="00B32BA7"/>
    <w:rsid w:val="00B334E1"/>
    <w:rsid w:val="00B3397D"/>
    <w:rsid w:val="00B33E86"/>
    <w:rsid w:val="00B345F4"/>
    <w:rsid w:val="00B35176"/>
    <w:rsid w:val="00B35BC3"/>
    <w:rsid w:val="00B36524"/>
    <w:rsid w:val="00B368B8"/>
    <w:rsid w:val="00B37078"/>
    <w:rsid w:val="00B3757D"/>
    <w:rsid w:val="00B37887"/>
    <w:rsid w:val="00B379B9"/>
    <w:rsid w:val="00B40EE3"/>
    <w:rsid w:val="00B41368"/>
    <w:rsid w:val="00B41644"/>
    <w:rsid w:val="00B418B6"/>
    <w:rsid w:val="00B41CC8"/>
    <w:rsid w:val="00B424A1"/>
    <w:rsid w:val="00B4292F"/>
    <w:rsid w:val="00B42ACE"/>
    <w:rsid w:val="00B42D37"/>
    <w:rsid w:val="00B4360C"/>
    <w:rsid w:val="00B43610"/>
    <w:rsid w:val="00B4370F"/>
    <w:rsid w:val="00B43999"/>
    <w:rsid w:val="00B43DF2"/>
    <w:rsid w:val="00B43E3C"/>
    <w:rsid w:val="00B43E96"/>
    <w:rsid w:val="00B45280"/>
    <w:rsid w:val="00B45303"/>
    <w:rsid w:val="00B45A27"/>
    <w:rsid w:val="00B462DF"/>
    <w:rsid w:val="00B46A48"/>
    <w:rsid w:val="00B46B8E"/>
    <w:rsid w:val="00B4712B"/>
    <w:rsid w:val="00B47321"/>
    <w:rsid w:val="00B47D87"/>
    <w:rsid w:val="00B47DD0"/>
    <w:rsid w:val="00B47F28"/>
    <w:rsid w:val="00B5047F"/>
    <w:rsid w:val="00B51F78"/>
    <w:rsid w:val="00B5246C"/>
    <w:rsid w:val="00B525E9"/>
    <w:rsid w:val="00B527C8"/>
    <w:rsid w:val="00B527F2"/>
    <w:rsid w:val="00B528E5"/>
    <w:rsid w:val="00B53417"/>
    <w:rsid w:val="00B5408B"/>
    <w:rsid w:val="00B54951"/>
    <w:rsid w:val="00B54BD8"/>
    <w:rsid w:val="00B54CB8"/>
    <w:rsid w:val="00B55709"/>
    <w:rsid w:val="00B559FE"/>
    <w:rsid w:val="00B5629A"/>
    <w:rsid w:val="00B56A49"/>
    <w:rsid w:val="00B56BF0"/>
    <w:rsid w:val="00B5708C"/>
    <w:rsid w:val="00B57696"/>
    <w:rsid w:val="00B60280"/>
    <w:rsid w:val="00B6049D"/>
    <w:rsid w:val="00B60D18"/>
    <w:rsid w:val="00B61E5F"/>
    <w:rsid w:val="00B6241C"/>
    <w:rsid w:val="00B62DDD"/>
    <w:rsid w:val="00B630D2"/>
    <w:rsid w:val="00B6454C"/>
    <w:rsid w:val="00B645DE"/>
    <w:rsid w:val="00B64A38"/>
    <w:rsid w:val="00B64AC1"/>
    <w:rsid w:val="00B64FEC"/>
    <w:rsid w:val="00B6531C"/>
    <w:rsid w:val="00B66626"/>
    <w:rsid w:val="00B666EA"/>
    <w:rsid w:val="00B66FF2"/>
    <w:rsid w:val="00B678B3"/>
    <w:rsid w:val="00B7077A"/>
    <w:rsid w:val="00B70A2E"/>
    <w:rsid w:val="00B70B44"/>
    <w:rsid w:val="00B715D7"/>
    <w:rsid w:val="00B7289E"/>
    <w:rsid w:val="00B74906"/>
    <w:rsid w:val="00B74AF2"/>
    <w:rsid w:val="00B74BA1"/>
    <w:rsid w:val="00B74E1C"/>
    <w:rsid w:val="00B75783"/>
    <w:rsid w:val="00B75BA3"/>
    <w:rsid w:val="00B76064"/>
    <w:rsid w:val="00B76245"/>
    <w:rsid w:val="00B762BB"/>
    <w:rsid w:val="00B768ED"/>
    <w:rsid w:val="00B7774F"/>
    <w:rsid w:val="00B77A3E"/>
    <w:rsid w:val="00B77E62"/>
    <w:rsid w:val="00B80DAE"/>
    <w:rsid w:val="00B81259"/>
    <w:rsid w:val="00B81F3B"/>
    <w:rsid w:val="00B8249A"/>
    <w:rsid w:val="00B83ADF"/>
    <w:rsid w:val="00B83D32"/>
    <w:rsid w:val="00B84788"/>
    <w:rsid w:val="00B85B01"/>
    <w:rsid w:val="00B85ED9"/>
    <w:rsid w:val="00B861FD"/>
    <w:rsid w:val="00B866EC"/>
    <w:rsid w:val="00B8687A"/>
    <w:rsid w:val="00B86EB5"/>
    <w:rsid w:val="00B86FD2"/>
    <w:rsid w:val="00B871A3"/>
    <w:rsid w:val="00B90043"/>
    <w:rsid w:val="00B90045"/>
    <w:rsid w:val="00B91D8A"/>
    <w:rsid w:val="00B91D99"/>
    <w:rsid w:val="00B926C2"/>
    <w:rsid w:val="00B926DF"/>
    <w:rsid w:val="00B92B5D"/>
    <w:rsid w:val="00B92C48"/>
    <w:rsid w:val="00B93332"/>
    <w:rsid w:val="00B9351F"/>
    <w:rsid w:val="00B93566"/>
    <w:rsid w:val="00B935A9"/>
    <w:rsid w:val="00B938D8"/>
    <w:rsid w:val="00B94417"/>
    <w:rsid w:val="00B9475C"/>
    <w:rsid w:val="00B94AB0"/>
    <w:rsid w:val="00B94D4C"/>
    <w:rsid w:val="00B94D59"/>
    <w:rsid w:val="00B95172"/>
    <w:rsid w:val="00B962B8"/>
    <w:rsid w:val="00B966F2"/>
    <w:rsid w:val="00B97634"/>
    <w:rsid w:val="00B97AB5"/>
    <w:rsid w:val="00B97DF3"/>
    <w:rsid w:val="00BA0273"/>
    <w:rsid w:val="00BA06DD"/>
    <w:rsid w:val="00BA1311"/>
    <w:rsid w:val="00BA1428"/>
    <w:rsid w:val="00BA1A7E"/>
    <w:rsid w:val="00BA2020"/>
    <w:rsid w:val="00BA2799"/>
    <w:rsid w:val="00BA2E5B"/>
    <w:rsid w:val="00BA3919"/>
    <w:rsid w:val="00BA4408"/>
    <w:rsid w:val="00BA4731"/>
    <w:rsid w:val="00BA53EF"/>
    <w:rsid w:val="00BA5F3F"/>
    <w:rsid w:val="00BA6102"/>
    <w:rsid w:val="00BA62D9"/>
    <w:rsid w:val="00BA6E13"/>
    <w:rsid w:val="00BA6FC5"/>
    <w:rsid w:val="00BA7156"/>
    <w:rsid w:val="00BB08CF"/>
    <w:rsid w:val="00BB0E93"/>
    <w:rsid w:val="00BB1438"/>
    <w:rsid w:val="00BB14F5"/>
    <w:rsid w:val="00BB1630"/>
    <w:rsid w:val="00BB17C4"/>
    <w:rsid w:val="00BB1A2B"/>
    <w:rsid w:val="00BB2A70"/>
    <w:rsid w:val="00BB2CBE"/>
    <w:rsid w:val="00BB321B"/>
    <w:rsid w:val="00BB3676"/>
    <w:rsid w:val="00BB391B"/>
    <w:rsid w:val="00BB3D1A"/>
    <w:rsid w:val="00BB4337"/>
    <w:rsid w:val="00BB4866"/>
    <w:rsid w:val="00BB496C"/>
    <w:rsid w:val="00BB4977"/>
    <w:rsid w:val="00BB4E0F"/>
    <w:rsid w:val="00BB5371"/>
    <w:rsid w:val="00BB5B3D"/>
    <w:rsid w:val="00BB5BBC"/>
    <w:rsid w:val="00BB5F2A"/>
    <w:rsid w:val="00BB7A50"/>
    <w:rsid w:val="00BB7B1F"/>
    <w:rsid w:val="00BC057A"/>
    <w:rsid w:val="00BC06DE"/>
    <w:rsid w:val="00BC0703"/>
    <w:rsid w:val="00BC0E12"/>
    <w:rsid w:val="00BC1722"/>
    <w:rsid w:val="00BC17CA"/>
    <w:rsid w:val="00BC1966"/>
    <w:rsid w:val="00BC1A2E"/>
    <w:rsid w:val="00BC2058"/>
    <w:rsid w:val="00BC2210"/>
    <w:rsid w:val="00BC36EC"/>
    <w:rsid w:val="00BC448E"/>
    <w:rsid w:val="00BC46C9"/>
    <w:rsid w:val="00BC4893"/>
    <w:rsid w:val="00BC537C"/>
    <w:rsid w:val="00BC569A"/>
    <w:rsid w:val="00BC56DC"/>
    <w:rsid w:val="00BC5817"/>
    <w:rsid w:val="00BC588B"/>
    <w:rsid w:val="00BC5C33"/>
    <w:rsid w:val="00BC5FFE"/>
    <w:rsid w:val="00BC6B88"/>
    <w:rsid w:val="00BC70C5"/>
    <w:rsid w:val="00BC75B6"/>
    <w:rsid w:val="00BC75F2"/>
    <w:rsid w:val="00BC7FB2"/>
    <w:rsid w:val="00BD0261"/>
    <w:rsid w:val="00BD0380"/>
    <w:rsid w:val="00BD0A1A"/>
    <w:rsid w:val="00BD1E28"/>
    <w:rsid w:val="00BD2C63"/>
    <w:rsid w:val="00BD3076"/>
    <w:rsid w:val="00BD3A48"/>
    <w:rsid w:val="00BD3EAE"/>
    <w:rsid w:val="00BD3FE0"/>
    <w:rsid w:val="00BD4217"/>
    <w:rsid w:val="00BD461F"/>
    <w:rsid w:val="00BD5238"/>
    <w:rsid w:val="00BD5276"/>
    <w:rsid w:val="00BD5F49"/>
    <w:rsid w:val="00BD5FDC"/>
    <w:rsid w:val="00BD60FC"/>
    <w:rsid w:val="00BD6833"/>
    <w:rsid w:val="00BD6897"/>
    <w:rsid w:val="00BD6AC6"/>
    <w:rsid w:val="00BD703B"/>
    <w:rsid w:val="00BD7370"/>
    <w:rsid w:val="00BD79D1"/>
    <w:rsid w:val="00BE010C"/>
    <w:rsid w:val="00BE0397"/>
    <w:rsid w:val="00BE0C63"/>
    <w:rsid w:val="00BE18E0"/>
    <w:rsid w:val="00BE1C3E"/>
    <w:rsid w:val="00BE3057"/>
    <w:rsid w:val="00BE3451"/>
    <w:rsid w:val="00BE3B54"/>
    <w:rsid w:val="00BE3CE3"/>
    <w:rsid w:val="00BE48DA"/>
    <w:rsid w:val="00BE4BF5"/>
    <w:rsid w:val="00BE58F1"/>
    <w:rsid w:val="00BE6737"/>
    <w:rsid w:val="00BE6A29"/>
    <w:rsid w:val="00BE6A3C"/>
    <w:rsid w:val="00BE6C98"/>
    <w:rsid w:val="00BE6D88"/>
    <w:rsid w:val="00BE79AF"/>
    <w:rsid w:val="00BE7FF0"/>
    <w:rsid w:val="00BF01F6"/>
    <w:rsid w:val="00BF06B0"/>
    <w:rsid w:val="00BF0FB9"/>
    <w:rsid w:val="00BF107C"/>
    <w:rsid w:val="00BF1520"/>
    <w:rsid w:val="00BF1879"/>
    <w:rsid w:val="00BF1A39"/>
    <w:rsid w:val="00BF383E"/>
    <w:rsid w:val="00BF3E7C"/>
    <w:rsid w:val="00BF41D6"/>
    <w:rsid w:val="00BF4563"/>
    <w:rsid w:val="00BF4F12"/>
    <w:rsid w:val="00BF5304"/>
    <w:rsid w:val="00BF560D"/>
    <w:rsid w:val="00BF5894"/>
    <w:rsid w:val="00BF5AF0"/>
    <w:rsid w:val="00BF648A"/>
    <w:rsid w:val="00BF681C"/>
    <w:rsid w:val="00BF6B50"/>
    <w:rsid w:val="00BF6E5A"/>
    <w:rsid w:val="00BF7ABD"/>
    <w:rsid w:val="00BF7C40"/>
    <w:rsid w:val="00C000DC"/>
    <w:rsid w:val="00C001D9"/>
    <w:rsid w:val="00C002A0"/>
    <w:rsid w:val="00C0109F"/>
    <w:rsid w:val="00C0169C"/>
    <w:rsid w:val="00C03206"/>
    <w:rsid w:val="00C034A8"/>
    <w:rsid w:val="00C03803"/>
    <w:rsid w:val="00C0397A"/>
    <w:rsid w:val="00C03AAB"/>
    <w:rsid w:val="00C040EB"/>
    <w:rsid w:val="00C05033"/>
    <w:rsid w:val="00C05059"/>
    <w:rsid w:val="00C0583E"/>
    <w:rsid w:val="00C06198"/>
    <w:rsid w:val="00C06503"/>
    <w:rsid w:val="00C06672"/>
    <w:rsid w:val="00C07315"/>
    <w:rsid w:val="00C10AA9"/>
    <w:rsid w:val="00C10DB5"/>
    <w:rsid w:val="00C111A0"/>
    <w:rsid w:val="00C117D8"/>
    <w:rsid w:val="00C11B71"/>
    <w:rsid w:val="00C120D2"/>
    <w:rsid w:val="00C12A53"/>
    <w:rsid w:val="00C137C8"/>
    <w:rsid w:val="00C13FCF"/>
    <w:rsid w:val="00C14300"/>
    <w:rsid w:val="00C14391"/>
    <w:rsid w:val="00C14AC5"/>
    <w:rsid w:val="00C14F6E"/>
    <w:rsid w:val="00C15F31"/>
    <w:rsid w:val="00C16115"/>
    <w:rsid w:val="00C167C4"/>
    <w:rsid w:val="00C16EFE"/>
    <w:rsid w:val="00C174FC"/>
    <w:rsid w:val="00C175AA"/>
    <w:rsid w:val="00C17B79"/>
    <w:rsid w:val="00C17D9A"/>
    <w:rsid w:val="00C17E84"/>
    <w:rsid w:val="00C207D5"/>
    <w:rsid w:val="00C20869"/>
    <w:rsid w:val="00C20F93"/>
    <w:rsid w:val="00C21BB3"/>
    <w:rsid w:val="00C21C00"/>
    <w:rsid w:val="00C2233E"/>
    <w:rsid w:val="00C22941"/>
    <w:rsid w:val="00C23080"/>
    <w:rsid w:val="00C23683"/>
    <w:rsid w:val="00C2397E"/>
    <w:rsid w:val="00C24745"/>
    <w:rsid w:val="00C247B1"/>
    <w:rsid w:val="00C247DD"/>
    <w:rsid w:val="00C24F22"/>
    <w:rsid w:val="00C25265"/>
    <w:rsid w:val="00C25631"/>
    <w:rsid w:val="00C25766"/>
    <w:rsid w:val="00C2678A"/>
    <w:rsid w:val="00C268CD"/>
    <w:rsid w:val="00C26C3D"/>
    <w:rsid w:val="00C27317"/>
    <w:rsid w:val="00C27911"/>
    <w:rsid w:val="00C27A34"/>
    <w:rsid w:val="00C27D04"/>
    <w:rsid w:val="00C27EA5"/>
    <w:rsid w:val="00C27EEB"/>
    <w:rsid w:val="00C30092"/>
    <w:rsid w:val="00C301B0"/>
    <w:rsid w:val="00C30A15"/>
    <w:rsid w:val="00C30B19"/>
    <w:rsid w:val="00C31068"/>
    <w:rsid w:val="00C31DD4"/>
    <w:rsid w:val="00C3231E"/>
    <w:rsid w:val="00C3297C"/>
    <w:rsid w:val="00C336DE"/>
    <w:rsid w:val="00C33A55"/>
    <w:rsid w:val="00C34513"/>
    <w:rsid w:val="00C34569"/>
    <w:rsid w:val="00C34628"/>
    <w:rsid w:val="00C34A71"/>
    <w:rsid w:val="00C34A8C"/>
    <w:rsid w:val="00C34C32"/>
    <w:rsid w:val="00C34D34"/>
    <w:rsid w:val="00C350E2"/>
    <w:rsid w:val="00C354C0"/>
    <w:rsid w:val="00C35509"/>
    <w:rsid w:val="00C3563C"/>
    <w:rsid w:val="00C364EB"/>
    <w:rsid w:val="00C36A21"/>
    <w:rsid w:val="00C36D3B"/>
    <w:rsid w:val="00C370BC"/>
    <w:rsid w:val="00C371DE"/>
    <w:rsid w:val="00C37648"/>
    <w:rsid w:val="00C41819"/>
    <w:rsid w:val="00C42387"/>
    <w:rsid w:val="00C424FD"/>
    <w:rsid w:val="00C42611"/>
    <w:rsid w:val="00C42A06"/>
    <w:rsid w:val="00C4396B"/>
    <w:rsid w:val="00C4401B"/>
    <w:rsid w:val="00C441A8"/>
    <w:rsid w:val="00C442ED"/>
    <w:rsid w:val="00C45132"/>
    <w:rsid w:val="00C465C3"/>
    <w:rsid w:val="00C465FF"/>
    <w:rsid w:val="00C46BAD"/>
    <w:rsid w:val="00C46BF9"/>
    <w:rsid w:val="00C46E66"/>
    <w:rsid w:val="00C475DC"/>
    <w:rsid w:val="00C47BD3"/>
    <w:rsid w:val="00C5001B"/>
    <w:rsid w:val="00C50461"/>
    <w:rsid w:val="00C506C8"/>
    <w:rsid w:val="00C512D8"/>
    <w:rsid w:val="00C51E05"/>
    <w:rsid w:val="00C52BC8"/>
    <w:rsid w:val="00C5307A"/>
    <w:rsid w:val="00C53231"/>
    <w:rsid w:val="00C541B3"/>
    <w:rsid w:val="00C542BB"/>
    <w:rsid w:val="00C546FC"/>
    <w:rsid w:val="00C550B4"/>
    <w:rsid w:val="00C56F3C"/>
    <w:rsid w:val="00C57479"/>
    <w:rsid w:val="00C577C8"/>
    <w:rsid w:val="00C57C2F"/>
    <w:rsid w:val="00C60EC1"/>
    <w:rsid w:val="00C61010"/>
    <w:rsid w:val="00C6125B"/>
    <w:rsid w:val="00C61AFB"/>
    <w:rsid w:val="00C61D31"/>
    <w:rsid w:val="00C62A36"/>
    <w:rsid w:val="00C62F6B"/>
    <w:rsid w:val="00C63F0F"/>
    <w:rsid w:val="00C6414C"/>
    <w:rsid w:val="00C64300"/>
    <w:rsid w:val="00C64378"/>
    <w:rsid w:val="00C65209"/>
    <w:rsid w:val="00C65250"/>
    <w:rsid w:val="00C65C85"/>
    <w:rsid w:val="00C66997"/>
    <w:rsid w:val="00C67033"/>
    <w:rsid w:val="00C67238"/>
    <w:rsid w:val="00C672C2"/>
    <w:rsid w:val="00C6746A"/>
    <w:rsid w:val="00C6783B"/>
    <w:rsid w:val="00C67A73"/>
    <w:rsid w:val="00C67CE1"/>
    <w:rsid w:val="00C67F6B"/>
    <w:rsid w:val="00C70179"/>
    <w:rsid w:val="00C703DE"/>
    <w:rsid w:val="00C70E17"/>
    <w:rsid w:val="00C7151C"/>
    <w:rsid w:val="00C715A2"/>
    <w:rsid w:val="00C71AAE"/>
    <w:rsid w:val="00C724C7"/>
    <w:rsid w:val="00C72624"/>
    <w:rsid w:val="00C73F85"/>
    <w:rsid w:val="00C7434C"/>
    <w:rsid w:val="00C7591C"/>
    <w:rsid w:val="00C75960"/>
    <w:rsid w:val="00C762D0"/>
    <w:rsid w:val="00C76A07"/>
    <w:rsid w:val="00C76C40"/>
    <w:rsid w:val="00C76F2B"/>
    <w:rsid w:val="00C8004C"/>
    <w:rsid w:val="00C805EE"/>
    <w:rsid w:val="00C80855"/>
    <w:rsid w:val="00C80F21"/>
    <w:rsid w:val="00C80F43"/>
    <w:rsid w:val="00C811DC"/>
    <w:rsid w:val="00C815DF"/>
    <w:rsid w:val="00C81B01"/>
    <w:rsid w:val="00C81E86"/>
    <w:rsid w:val="00C83604"/>
    <w:rsid w:val="00C839E7"/>
    <w:rsid w:val="00C846E9"/>
    <w:rsid w:val="00C8497F"/>
    <w:rsid w:val="00C852E7"/>
    <w:rsid w:val="00C8599B"/>
    <w:rsid w:val="00C86DD6"/>
    <w:rsid w:val="00C87B5F"/>
    <w:rsid w:val="00C902E8"/>
    <w:rsid w:val="00C90A61"/>
    <w:rsid w:val="00C925AE"/>
    <w:rsid w:val="00C92AE9"/>
    <w:rsid w:val="00C92B42"/>
    <w:rsid w:val="00C92D06"/>
    <w:rsid w:val="00C93294"/>
    <w:rsid w:val="00C93453"/>
    <w:rsid w:val="00C9398E"/>
    <w:rsid w:val="00C947CF"/>
    <w:rsid w:val="00C9494E"/>
    <w:rsid w:val="00C94B92"/>
    <w:rsid w:val="00C94C1E"/>
    <w:rsid w:val="00C95627"/>
    <w:rsid w:val="00C95631"/>
    <w:rsid w:val="00C959A0"/>
    <w:rsid w:val="00C9648A"/>
    <w:rsid w:val="00C971EA"/>
    <w:rsid w:val="00CA05F5"/>
    <w:rsid w:val="00CA0DD2"/>
    <w:rsid w:val="00CA0E2A"/>
    <w:rsid w:val="00CA100F"/>
    <w:rsid w:val="00CA1789"/>
    <w:rsid w:val="00CA1F2B"/>
    <w:rsid w:val="00CA2BBE"/>
    <w:rsid w:val="00CA3019"/>
    <w:rsid w:val="00CA3220"/>
    <w:rsid w:val="00CA3228"/>
    <w:rsid w:val="00CA356A"/>
    <w:rsid w:val="00CA3FE8"/>
    <w:rsid w:val="00CA47A2"/>
    <w:rsid w:val="00CA4912"/>
    <w:rsid w:val="00CA5520"/>
    <w:rsid w:val="00CA604C"/>
    <w:rsid w:val="00CA6304"/>
    <w:rsid w:val="00CA6745"/>
    <w:rsid w:val="00CA7739"/>
    <w:rsid w:val="00CA782C"/>
    <w:rsid w:val="00CA7BA0"/>
    <w:rsid w:val="00CA7D49"/>
    <w:rsid w:val="00CB03F9"/>
    <w:rsid w:val="00CB07D7"/>
    <w:rsid w:val="00CB0878"/>
    <w:rsid w:val="00CB0927"/>
    <w:rsid w:val="00CB0BEE"/>
    <w:rsid w:val="00CB10CF"/>
    <w:rsid w:val="00CB1DB0"/>
    <w:rsid w:val="00CB1E28"/>
    <w:rsid w:val="00CB20E7"/>
    <w:rsid w:val="00CB2BD7"/>
    <w:rsid w:val="00CB2D0B"/>
    <w:rsid w:val="00CB3001"/>
    <w:rsid w:val="00CB34DD"/>
    <w:rsid w:val="00CB3C0F"/>
    <w:rsid w:val="00CB3F47"/>
    <w:rsid w:val="00CB3FDC"/>
    <w:rsid w:val="00CB42B0"/>
    <w:rsid w:val="00CB474B"/>
    <w:rsid w:val="00CB4C59"/>
    <w:rsid w:val="00CB4F4A"/>
    <w:rsid w:val="00CB50CD"/>
    <w:rsid w:val="00CB5618"/>
    <w:rsid w:val="00CB5DD7"/>
    <w:rsid w:val="00CB5EE7"/>
    <w:rsid w:val="00CB75E0"/>
    <w:rsid w:val="00CB7D31"/>
    <w:rsid w:val="00CB7D70"/>
    <w:rsid w:val="00CC0871"/>
    <w:rsid w:val="00CC11C6"/>
    <w:rsid w:val="00CC11F4"/>
    <w:rsid w:val="00CC12DD"/>
    <w:rsid w:val="00CC144F"/>
    <w:rsid w:val="00CC1958"/>
    <w:rsid w:val="00CC1BD7"/>
    <w:rsid w:val="00CC1C89"/>
    <w:rsid w:val="00CC25FF"/>
    <w:rsid w:val="00CC27C8"/>
    <w:rsid w:val="00CC3262"/>
    <w:rsid w:val="00CC3DCF"/>
    <w:rsid w:val="00CC4369"/>
    <w:rsid w:val="00CC451E"/>
    <w:rsid w:val="00CC5E50"/>
    <w:rsid w:val="00CC6516"/>
    <w:rsid w:val="00CC6834"/>
    <w:rsid w:val="00CC6A7A"/>
    <w:rsid w:val="00CC6D06"/>
    <w:rsid w:val="00CC784F"/>
    <w:rsid w:val="00CD0173"/>
    <w:rsid w:val="00CD098F"/>
    <w:rsid w:val="00CD1A31"/>
    <w:rsid w:val="00CD1EC4"/>
    <w:rsid w:val="00CD232A"/>
    <w:rsid w:val="00CD2D3F"/>
    <w:rsid w:val="00CD2FE0"/>
    <w:rsid w:val="00CD3085"/>
    <w:rsid w:val="00CD31A6"/>
    <w:rsid w:val="00CD33CE"/>
    <w:rsid w:val="00CD39EE"/>
    <w:rsid w:val="00CD40D7"/>
    <w:rsid w:val="00CD4760"/>
    <w:rsid w:val="00CD4B31"/>
    <w:rsid w:val="00CD5528"/>
    <w:rsid w:val="00CD5798"/>
    <w:rsid w:val="00CD5EBB"/>
    <w:rsid w:val="00CD68D9"/>
    <w:rsid w:val="00CD70F4"/>
    <w:rsid w:val="00CD7C53"/>
    <w:rsid w:val="00CD7DA8"/>
    <w:rsid w:val="00CD7F69"/>
    <w:rsid w:val="00CE01C2"/>
    <w:rsid w:val="00CE0821"/>
    <w:rsid w:val="00CE0836"/>
    <w:rsid w:val="00CE1AB2"/>
    <w:rsid w:val="00CE1CD2"/>
    <w:rsid w:val="00CE23CC"/>
    <w:rsid w:val="00CE31B8"/>
    <w:rsid w:val="00CE38B0"/>
    <w:rsid w:val="00CE4400"/>
    <w:rsid w:val="00CE458F"/>
    <w:rsid w:val="00CE4A92"/>
    <w:rsid w:val="00CE521E"/>
    <w:rsid w:val="00CE542F"/>
    <w:rsid w:val="00CE5690"/>
    <w:rsid w:val="00CE5BF9"/>
    <w:rsid w:val="00CE6446"/>
    <w:rsid w:val="00CE6E9F"/>
    <w:rsid w:val="00CE79C8"/>
    <w:rsid w:val="00CF0034"/>
    <w:rsid w:val="00CF0C52"/>
    <w:rsid w:val="00CF19E4"/>
    <w:rsid w:val="00CF303C"/>
    <w:rsid w:val="00CF3531"/>
    <w:rsid w:val="00CF3AAB"/>
    <w:rsid w:val="00CF4370"/>
    <w:rsid w:val="00CF4645"/>
    <w:rsid w:val="00CF5485"/>
    <w:rsid w:val="00CF6616"/>
    <w:rsid w:val="00CF6957"/>
    <w:rsid w:val="00CF7097"/>
    <w:rsid w:val="00CF7698"/>
    <w:rsid w:val="00CF7974"/>
    <w:rsid w:val="00CF798C"/>
    <w:rsid w:val="00CF7FD0"/>
    <w:rsid w:val="00D00322"/>
    <w:rsid w:val="00D003BC"/>
    <w:rsid w:val="00D00978"/>
    <w:rsid w:val="00D00CE7"/>
    <w:rsid w:val="00D018FB"/>
    <w:rsid w:val="00D01C00"/>
    <w:rsid w:val="00D02624"/>
    <w:rsid w:val="00D02BDD"/>
    <w:rsid w:val="00D02F21"/>
    <w:rsid w:val="00D033D1"/>
    <w:rsid w:val="00D03CBD"/>
    <w:rsid w:val="00D03FAE"/>
    <w:rsid w:val="00D05206"/>
    <w:rsid w:val="00D057DB"/>
    <w:rsid w:val="00D05D25"/>
    <w:rsid w:val="00D05D2A"/>
    <w:rsid w:val="00D05EEB"/>
    <w:rsid w:val="00D0604E"/>
    <w:rsid w:val="00D06423"/>
    <w:rsid w:val="00D064C6"/>
    <w:rsid w:val="00D0684D"/>
    <w:rsid w:val="00D079D9"/>
    <w:rsid w:val="00D07C87"/>
    <w:rsid w:val="00D07C99"/>
    <w:rsid w:val="00D10676"/>
    <w:rsid w:val="00D1081D"/>
    <w:rsid w:val="00D10C2F"/>
    <w:rsid w:val="00D11015"/>
    <w:rsid w:val="00D11957"/>
    <w:rsid w:val="00D1299B"/>
    <w:rsid w:val="00D13022"/>
    <w:rsid w:val="00D13059"/>
    <w:rsid w:val="00D13F6F"/>
    <w:rsid w:val="00D1451B"/>
    <w:rsid w:val="00D149A8"/>
    <w:rsid w:val="00D1522A"/>
    <w:rsid w:val="00D153B2"/>
    <w:rsid w:val="00D15F4A"/>
    <w:rsid w:val="00D15FBA"/>
    <w:rsid w:val="00D16569"/>
    <w:rsid w:val="00D1673B"/>
    <w:rsid w:val="00D167FF"/>
    <w:rsid w:val="00D16F2C"/>
    <w:rsid w:val="00D17F4F"/>
    <w:rsid w:val="00D20585"/>
    <w:rsid w:val="00D20B15"/>
    <w:rsid w:val="00D20F4F"/>
    <w:rsid w:val="00D20FC6"/>
    <w:rsid w:val="00D210D0"/>
    <w:rsid w:val="00D21471"/>
    <w:rsid w:val="00D218BB"/>
    <w:rsid w:val="00D23040"/>
    <w:rsid w:val="00D23611"/>
    <w:rsid w:val="00D23774"/>
    <w:rsid w:val="00D24879"/>
    <w:rsid w:val="00D24C5F"/>
    <w:rsid w:val="00D253BF"/>
    <w:rsid w:val="00D25466"/>
    <w:rsid w:val="00D25670"/>
    <w:rsid w:val="00D2610D"/>
    <w:rsid w:val="00D26645"/>
    <w:rsid w:val="00D26B1E"/>
    <w:rsid w:val="00D26CB2"/>
    <w:rsid w:val="00D27B69"/>
    <w:rsid w:val="00D30BDA"/>
    <w:rsid w:val="00D30D5C"/>
    <w:rsid w:val="00D30FF8"/>
    <w:rsid w:val="00D317EC"/>
    <w:rsid w:val="00D328EE"/>
    <w:rsid w:val="00D33207"/>
    <w:rsid w:val="00D34219"/>
    <w:rsid w:val="00D346BD"/>
    <w:rsid w:val="00D34E56"/>
    <w:rsid w:val="00D35A55"/>
    <w:rsid w:val="00D35DB4"/>
    <w:rsid w:val="00D3615D"/>
    <w:rsid w:val="00D36323"/>
    <w:rsid w:val="00D36C40"/>
    <w:rsid w:val="00D37FFE"/>
    <w:rsid w:val="00D40602"/>
    <w:rsid w:val="00D40613"/>
    <w:rsid w:val="00D40C41"/>
    <w:rsid w:val="00D41089"/>
    <w:rsid w:val="00D415C8"/>
    <w:rsid w:val="00D41B51"/>
    <w:rsid w:val="00D41E31"/>
    <w:rsid w:val="00D41EF8"/>
    <w:rsid w:val="00D425AF"/>
    <w:rsid w:val="00D42875"/>
    <w:rsid w:val="00D429A9"/>
    <w:rsid w:val="00D43516"/>
    <w:rsid w:val="00D43DB4"/>
    <w:rsid w:val="00D4470B"/>
    <w:rsid w:val="00D44DDB"/>
    <w:rsid w:val="00D44FBA"/>
    <w:rsid w:val="00D45681"/>
    <w:rsid w:val="00D45711"/>
    <w:rsid w:val="00D45DA2"/>
    <w:rsid w:val="00D464A0"/>
    <w:rsid w:val="00D46768"/>
    <w:rsid w:val="00D47E31"/>
    <w:rsid w:val="00D47FEA"/>
    <w:rsid w:val="00D507F4"/>
    <w:rsid w:val="00D51104"/>
    <w:rsid w:val="00D516C5"/>
    <w:rsid w:val="00D51CE3"/>
    <w:rsid w:val="00D520D1"/>
    <w:rsid w:val="00D524BC"/>
    <w:rsid w:val="00D52D72"/>
    <w:rsid w:val="00D52F2B"/>
    <w:rsid w:val="00D5379D"/>
    <w:rsid w:val="00D539D8"/>
    <w:rsid w:val="00D54CC4"/>
    <w:rsid w:val="00D55746"/>
    <w:rsid w:val="00D55A9D"/>
    <w:rsid w:val="00D5647B"/>
    <w:rsid w:val="00D572B8"/>
    <w:rsid w:val="00D57B46"/>
    <w:rsid w:val="00D6078F"/>
    <w:rsid w:val="00D610BA"/>
    <w:rsid w:val="00D616A1"/>
    <w:rsid w:val="00D61876"/>
    <w:rsid w:val="00D61A75"/>
    <w:rsid w:val="00D633DA"/>
    <w:rsid w:val="00D634EC"/>
    <w:rsid w:val="00D63827"/>
    <w:rsid w:val="00D63D21"/>
    <w:rsid w:val="00D64038"/>
    <w:rsid w:val="00D6471F"/>
    <w:rsid w:val="00D647E1"/>
    <w:rsid w:val="00D64BDA"/>
    <w:rsid w:val="00D6692B"/>
    <w:rsid w:val="00D66A8C"/>
    <w:rsid w:val="00D671C4"/>
    <w:rsid w:val="00D67C3D"/>
    <w:rsid w:val="00D700AF"/>
    <w:rsid w:val="00D700D7"/>
    <w:rsid w:val="00D70C11"/>
    <w:rsid w:val="00D710AE"/>
    <w:rsid w:val="00D711D1"/>
    <w:rsid w:val="00D7131B"/>
    <w:rsid w:val="00D71713"/>
    <w:rsid w:val="00D718F4"/>
    <w:rsid w:val="00D71E59"/>
    <w:rsid w:val="00D71F7A"/>
    <w:rsid w:val="00D72558"/>
    <w:rsid w:val="00D72A62"/>
    <w:rsid w:val="00D73D13"/>
    <w:rsid w:val="00D73F8E"/>
    <w:rsid w:val="00D74620"/>
    <w:rsid w:val="00D74894"/>
    <w:rsid w:val="00D74982"/>
    <w:rsid w:val="00D750B7"/>
    <w:rsid w:val="00D762F5"/>
    <w:rsid w:val="00D765B4"/>
    <w:rsid w:val="00D76D95"/>
    <w:rsid w:val="00D77598"/>
    <w:rsid w:val="00D778FF"/>
    <w:rsid w:val="00D77A66"/>
    <w:rsid w:val="00D77D42"/>
    <w:rsid w:val="00D802A2"/>
    <w:rsid w:val="00D8047B"/>
    <w:rsid w:val="00D809A3"/>
    <w:rsid w:val="00D80ABA"/>
    <w:rsid w:val="00D80FCD"/>
    <w:rsid w:val="00D8122E"/>
    <w:rsid w:val="00D815A8"/>
    <w:rsid w:val="00D81B65"/>
    <w:rsid w:val="00D81F6C"/>
    <w:rsid w:val="00D82A5B"/>
    <w:rsid w:val="00D83ED5"/>
    <w:rsid w:val="00D8437C"/>
    <w:rsid w:val="00D84511"/>
    <w:rsid w:val="00D84A84"/>
    <w:rsid w:val="00D84B51"/>
    <w:rsid w:val="00D84C67"/>
    <w:rsid w:val="00D84D57"/>
    <w:rsid w:val="00D84FB7"/>
    <w:rsid w:val="00D85E2A"/>
    <w:rsid w:val="00D85EAB"/>
    <w:rsid w:val="00D86505"/>
    <w:rsid w:val="00D8678C"/>
    <w:rsid w:val="00D868A0"/>
    <w:rsid w:val="00D9013E"/>
    <w:rsid w:val="00D90F3A"/>
    <w:rsid w:val="00D9171E"/>
    <w:rsid w:val="00D9177E"/>
    <w:rsid w:val="00D91799"/>
    <w:rsid w:val="00D9182B"/>
    <w:rsid w:val="00D92065"/>
    <w:rsid w:val="00D922E1"/>
    <w:rsid w:val="00D92861"/>
    <w:rsid w:val="00D9294C"/>
    <w:rsid w:val="00D92964"/>
    <w:rsid w:val="00D92B7C"/>
    <w:rsid w:val="00D92FDF"/>
    <w:rsid w:val="00D937E8"/>
    <w:rsid w:val="00D93B33"/>
    <w:rsid w:val="00D943DC"/>
    <w:rsid w:val="00D9443C"/>
    <w:rsid w:val="00D95B9C"/>
    <w:rsid w:val="00D95D86"/>
    <w:rsid w:val="00D95F01"/>
    <w:rsid w:val="00D96283"/>
    <w:rsid w:val="00D966AA"/>
    <w:rsid w:val="00D9681A"/>
    <w:rsid w:val="00D977B2"/>
    <w:rsid w:val="00D97B4A"/>
    <w:rsid w:val="00D97E1C"/>
    <w:rsid w:val="00D97EA1"/>
    <w:rsid w:val="00DA0FE8"/>
    <w:rsid w:val="00DA1CF3"/>
    <w:rsid w:val="00DA2A9A"/>
    <w:rsid w:val="00DA32A5"/>
    <w:rsid w:val="00DA3327"/>
    <w:rsid w:val="00DA384F"/>
    <w:rsid w:val="00DA3DE9"/>
    <w:rsid w:val="00DA456B"/>
    <w:rsid w:val="00DA4A02"/>
    <w:rsid w:val="00DA4F60"/>
    <w:rsid w:val="00DA5B5C"/>
    <w:rsid w:val="00DA6155"/>
    <w:rsid w:val="00DA632C"/>
    <w:rsid w:val="00DA69CF"/>
    <w:rsid w:val="00DA740B"/>
    <w:rsid w:val="00DA7BD2"/>
    <w:rsid w:val="00DA7D95"/>
    <w:rsid w:val="00DB0C65"/>
    <w:rsid w:val="00DB0CB8"/>
    <w:rsid w:val="00DB10AC"/>
    <w:rsid w:val="00DB132A"/>
    <w:rsid w:val="00DB147E"/>
    <w:rsid w:val="00DB1B7B"/>
    <w:rsid w:val="00DB1D0A"/>
    <w:rsid w:val="00DB1D7E"/>
    <w:rsid w:val="00DB21CA"/>
    <w:rsid w:val="00DB357D"/>
    <w:rsid w:val="00DB3B24"/>
    <w:rsid w:val="00DB4651"/>
    <w:rsid w:val="00DB4C44"/>
    <w:rsid w:val="00DB4F40"/>
    <w:rsid w:val="00DB57BF"/>
    <w:rsid w:val="00DB5AD1"/>
    <w:rsid w:val="00DB614E"/>
    <w:rsid w:val="00DB6533"/>
    <w:rsid w:val="00DB67B2"/>
    <w:rsid w:val="00DB686F"/>
    <w:rsid w:val="00DB6977"/>
    <w:rsid w:val="00DB7D4A"/>
    <w:rsid w:val="00DC03D4"/>
    <w:rsid w:val="00DC0A80"/>
    <w:rsid w:val="00DC0B3B"/>
    <w:rsid w:val="00DC1320"/>
    <w:rsid w:val="00DC134E"/>
    <w:rsid w:val="00DC190E"/>
    <w:rsid w:val="00DC1AA9"/>
    <w:rsid w:val="00DC2048"/>
    <w:rsid w:val="00DC25D9"/>
    <w:rsid w:val="00DC2793"/>
    <w:rsid w:val="00DC27FB"/>
    <w:rsid w:val="00DC2AD3"/>
    <w:rsid w:val="00DC2D90"/>
    <w:rsid w:val="00DC3781"/>
    <w:rsid w:val="00DC3867"/>
    <w:rsid w:val="00DC3D19"/>
    <w:rsid w:val="00DC4267"/>
    <w:rsid w:val="00DC43C5"/>
    <w:rsid w:val="00DC4DAB"/>
    <w:rsid w:val="00DC4DDD"/>
    <w:rsid w:val="00DC52A9"/>
    <w:rsid w:val="00DC5826"/>
    <w:rsid w:val="00DC60C9"/>
    <w:rsid w:val="00DC60CF"/>
    <w:rsid w:val="00DC6782"/>
    <w:rsid w:val="00DC6DF7"/>
    <w:rsid w:val="00DC7B41"/>
    <w:rsid w:val="00DD04EB"/>
    <w:rsid w:val="00DD0763"/>
    <w:rsid w:val="00DD08C0"/>
    <w:rsid w:val="00DD0B92"/>
    <w:rsid w:val="00DD0ECB"/>
    <w:rsid w:val="00DD0FDA"/>
    <w:rsid w:val="00DD113C"/>
    <w:rsid w:val="00DD12B4"/>
    <w:rsid w:val="00DD15A2"/>
    <w:rsid w:val="00DD16F3"/>
    <w:rsid w:val="00DD21D1"/>
    <w:rsid w:val="00DD25BD"/>
    <w:rsid w:val="00DD2E31"/>
    <w:rsid w:val="00DD43E7"/>
    <w:rsid w:val="00DD44F3"/>
    <w:rsid w:val="00DD471E"/>
    <w:rsid w:val="00DD540C"/>
    <w:rsid w:val="00DD54E0"/>
    <w:rsid w:val="00DD5B89"/>
    <w:rsid w:val="00DD65A5"/>
    <w:rsid w:val="00DD6992"/>
    <w:rsid w:val="00DD78D8"/>
    <w:rsid w:val="00DE257E"/>
    <w:rsid w:val="00DE264C"/>
    <w:rsid w:val="00DE26BB"/>
    <w:rsid w:val="00DE30F6"/>
    <w:rsid w:val="00DE3F85"/>
    <w:rsid w:val="00DE409C"/>
    <w:rsid w:val="00DE4105"/>
    <w:rsid w:val="00DE41FB"/>
    <w:rsid w:val="00DE4A46"/>
    <w:rsid w:val="00DE525E"/>
    <w:rsid w:val="00DE5976"/>
    <w:rsid w:val="00DE5DBF"/>
    <w:rsid w:val="00DE6039"/>
    <w:rsid w:val="00DE6661"/>
    <w:rsid w:val="00DE6874"/>
    <w:rsid w:val="00DE6EAC"/>
    <w:rsid w:val="00DE7519"/>
    <w:rsid w:val="00DE781C"/>
    <w:rsid w:val="00DE786A"/>
    <w:rsid w:val="00DE7B86"/>
    <w:rsid w:val="00DE7D27"/>
    <w:rsid w:val="00DE7E60"/>
    <w:rsid w:val="00DF03C2"/>
    <w:rsid w:val="00DF05FB"/>
    <w:rsid w:val="00DF0B27"/>
    <w:rsid w:val="00DF0C6A"/>
    <w:rsid w:val="00DF0DE1"/>
    <w:rsid w:val="00DF10DF"/>
    <w:rsid w:val="00DF2246"/>
    <w:rsid w:val="00DF245F"/>
    <w:rsid w:val="00DF27D7"/>
    <w:rsid w:val="00DF2A2B"/>
    <w:rsid w:val="00DF3A61"/>
    <w:rsid w:val="00DF3C1D"/>
    <w:rsid w:val="00DF4270"/>
    <w:rsid w:val="00DF42F0"/>
    <w:rsid w:val="00DF436C"/>
    <w:rsid w:val="00DF58F1"/>
    <w:rsid w:val="00DF5D11"/>
    <w:rsid w:val="00DF5D83"/>
    <w:rsid w:val="00DF64F4"/>
    <w:rsid w:val="00DF65B3"/>
    <w:rsid w:val="00DF6F21"/>
    <w:rsid w:val="00DF706C"/>
    <w:rsid w:val="00DF748F"/>
    <w:rsid w:val="00DF792B"/>
    <w:rsid w:val="00DF7982"/>
    <w:rsid w:val="00E011F7"/>
    <w:rsid w:val="00E0131F"/>
    <w:rsid w:val="00E021F2"/>
    <w:rsid w:val="00E023C2"/>
    <w:rsid w:val="00E02611"/>
    <w:rsid w:val="00E02970"/>
    <w:rsid w:val="00E02DA7"/>
    <w:rsid w:val="00E03620"/>
    <w:rsid w:val="00E0377F"/>
    <w:rsid w:val="00E03F96"/>
    <w:rsid w:val="00E0410A"/>
    <w:rsid w:val="00E04634"/>
    <w:rsid w:val="00E04D6F"/>
    <w:rsid w:val="00E0534F"/>
    <w:rsid w:val="00E0555A"/>
    <w:rsid w:val="00E0575F"/>
    <w:rsid w:val="00E05804"/>
    <w:rsid w:val="00E06253"/>
    <w:rsid w:val="00E10396"/>
    <w:rsid w:val="00E10AE9"/>
    <w:rsid w:val="00E11424"/>
    <w:rsid w:val="00E11F72"/>
    <w:rsid w:val="00E123E8"/>
    <w:rsid w:val="00E123EB"/>
    <w:rsid w:val="00E12D1E"/>
    <w:rsid w:val="00E1316F"/>
    <w:rsid w:val="00E13D0A"/>
    <w:rsid w:val="00E13D11"/>
    <w:rsid w:val="00E13D40"/>
    <w:rsid w:val="00E14A24"/>
    <w:rsid w:val="00E14B96"/>
    <w:rsid w:val="00E14E25"/>
    <w:rsid w:val="00E14FF7"/>
    <w:rsid w:val="00E15284"/>
    <w:rsid w:val="00E15296"/>
    <w:rsid w:val="00E15EC9"/>
    <w:rsid w:val="00E16225"/>
    <w:rsid w:val="00E16377"/>
    <w:rsid w:val="00E17058"/>
    <w:rsid w:val="00E178B2"/>
    <w:rsid w:val="00E17CCA"/>
    <w:rsid w:val="00E17D37"/>
    <w:rsid w:val="00E21052"/>
    <w:rsid w:val="00E21403"/>
    <w:rsid w:val="00E22598"/>
    <w:rsid w:val="00E226AC"/>
    <w:rsid w:val="00E22854"/>
    <w:rsid w:val="00E235F6"/>
    <w:rsid w:val="00E238C4"/>
    <w:rsid w:val="00E23D0D"/>
    <w:rsid w:val="00E25283"/>
    <w:rsid w:val="00E260CB"/>
    <w:rsid w:val="00E268FB"/>
    <w:rsid w:val="00E26BCE"/>
    <w:rsid w:val="00E275DD"/>
    <w:rsid w:val="00E27F39"/>
    <w:rsid w:val="00E302B5"/>
    <w:rsid w:val="00E30646"/>
    <w:rsid w:val="00E30FF4"/>
    <w:rsid w:val="00E31882"/>
    <w:rsid w:val="00E319D6"/>
    <w:rsid w:val="00E31D3E"/>
    <w:rsid w:val="00E32E4F"/>
    <w:rsid w:val="00E3348D"/>
    <w:rsid w:val="00E33B8B"/>
    <w:rsid w:val="00E3416F"/>
    <w:rsid w:val="00E35936"/>
    <w:rsid w:val="00E36297"/>
    <w:rsid w:val="00E3633E"/>
    <w:rsid w:val="00E3656F"/>
    <w:rsid w:val="00E3667B"/>
    <w:rsid w:val="00E36C0C"/>
    <w:rsid w:val="00E37992"/>
    <w:rsid w:val="00E40373"/>
    <w:rsid w:val="00E40651"/>
    <w:rsid w:val="00E40C31"/>
    <w:rsid w:val="00E410BE"/>
    <w:rsid w:val="00E4115B"/>
    <w:rsid w:val="00E41350"/>
    <w:rsid w:val="00E41901"/>
    <w:rsid w:val="00E41AE1"/>
    <w:rsid w:val="00E41B19"/>
    <w:rsid w:val="00E41EBD"/>
    <w:rsid w:val="00E42BC4"/>
    <w:rsid w:val="00E42F3D"/>
    <w:rsid w:val="00E43406"/>
    <w:rsid w:val="00E4359B"/>
    <w:rsid w:val="00E43BD0"/>
    <w:rsid w:val="00E4425B"/>
    <w:rsid w:val="00E44454"/>
    <w:rsid w:val="00E4477E"/>
    <w:rsid w:val="00E45935"/>
    <w:rsid w:val="00E4716A"/>
    <w:rsid w:val="00E47191"/>
    <w:rsid w:val="00E476A1"/>
    <w:rsid w:val="00E47835"/>
    <w:rsid w:val="00E4784E"/>
    <w:rsid w:val="00E47B0D"/>
    <w:rsid w:val="00E509DA"/>
    <w:rsid w:val="00E50C0A"/>
    <w:rsid w:val="00E50DD0"/>
    <w:rsid w:val="00E51860"/>
    <w:rsid w:val="00E51E5E"/>
    <w:rsid w:val="00E522C3"/>
    <w:rsid w:val="00E5233A"/>
    <w:rsid w:val="00E531AF"/>
    <w:rsid w:val="00E5356B"/>
    <w:rsid w:val="00E53A4D"/>
    <w:rsid w:val="00E53CD7"/>
    <w:rsid w:val="00E54006"/>
    <w:rsid w:val="00E54379"/>
    <w:rsid w:val="00E546AB"/>
    <w:rsid w:val="00E5470D"/>
    <w:rsid w:val="00E54F42"/>
    <w:rsid w:val="00E550E6"/>
    <w:rsid w:val="00E55E0C"/>
    <w:rsid w:val="00E56483"/>
    <w:rsid w:val="00E56715"/>
    <w:rsid w:val="00E5735B"/>
    <w:rsid w:val="00E57AD5"/>
    <w:rsid w:val="00E602A4"/>
    <w:rsid w:val="00E61A51"/>
    <w:rsid w:val="00E61DC6"/>
    <w:rsid w:val="00E626A3"/>
    <w:rsid w:val="00E62959"/>
    <w:rsid w:val="00E63078"/>
    <w:rsid w:val="00E6325C"/>
    <w:rsid w:val="00E636A1"/>
    <w:rsid w:val="00E63C6C"/>
    <w:rsid w:val="00E63E84"/>
    <w:rsid w:val="00E64474"/>
    <w:rsid w:val="00E646E3"/>
    <w:rsid w:val="00E6478A"/>
    <w:rsid w:val="00E64D6C"/>
    <w:rsid w:val="00E651BE"/>
    <w:rsid w:val="00E65DAB"/>
    <w:rsid w:val="00E6626F"/>
    <w:rsid w:val="00E66C48"/>
    <w:rsid w:val="00E66DEE"/>
    <w:rsid w:val="00E67025"/>
    <w:rsid w:val="00E671D5"/>
    <w:rsid w:val="00E70650"/>
    <w:rsid w:val="00E709B7"/>
    <w:rsid w:val="00E713FF"/>
    <w:rsid w:val="00E71C79"/>
    <w:rsid w:val="00E7222B"/>
    <w:rsid w:val="00E726E4"/>
    <w:rsid w:val="00E727B8"/>
    <w:rsid w:val="00E72DBA"/>
    <w:rsid w:val="00E7469C"/>
    <w:rsid w:val="00E7477C"/>
    <w:rsid w:val="00E74AAD"/>
    <w:rsid w:val="00E74B15"/>
    <w:rsid w:val="00E74D1C"/>
    <w:rsid w:val="00E7544A"/>
    <w:rsid w:val="00E7557B"/>
    <w:rsid w:val="00E762D0"/>
    <w:rsid w:val="00E76A3F"/>
    <w:rsid w:val="00E76A4A"/>
    <w:rsid w:val="00E76AA6"/>
    <w:rsid w:val="00E778D2"/>
    <w:rsid w:val="00E77FA8"/>
    <w:rsid w:val="00E803A9"/>
    <w:rsid w:val="00E80910"/>
    <w:rsid w:val="00E809C2"/>
    <w:rsid w:val="00E80B40"/>
    <w:rsid w:val="00E8197B"/>
    <w:rsid w:val="00E824A1"/>
    <w:rsid w:val="00E82C38"/>
    <w:rsid w:val="00E8395B"/>
    <w:rsid w:val="00E83CC6"/>
    <w:rsid w:val="00E84006"/>
    <w:rsid w:val="00E84E12"/>
    <w:rsid w:val="00E85422"/>
    <w:rsid w:val="00E855A8"/>
    <w:rsid w:val="00E8567D"/>
    <w:rsid w:val="00E85DF8"/>
    <w:rsid w:val="00E85FFA"/>
    <w:rsid w:val="00E863E7"/>
    <w:rsid w:val="00E905CD"/>
    <w:rsid w:val="00E916B7"/>
    <w:rsid w:val="00E92A6F"/>
    <w:rsid w:val="00E92C5B"/>
    <w:rsid w:val="00E9332B"/>
    <w:rsid w:val="00E94498"/>
    <w:rsid w:val="00E94A2F"/>
    <w:rsid w:val="00E95127"/>
    <w:rsid w:val="00E951AA"/>
    <w:rsid w:val="00E958CC"/>
    <w:rsid w:val="00E95AD9"/>
    <w:rsid w:val="00E96759"/>
    <w:rsid w:val="00E97BBC"/>
    <w:rsid w:val="00EA02CA"/>
    <w:rsid w:val="00EA1CE2"/>
    <w:rsid w:val="00EA2376"/>
    <w:rsid w:val="00EA2621"/>
    <w:rsid w:val="00EA2E24"/>
    <w:rsid w:val="00EA2F00"/>
    <w:rsid w:val="00EA334E"/>
    <w:rsid w:val="00EA376F"/>
    <w:rsid w:val="00EA3C13"/>
    <w:rsid w:val="00EA4A0B"/>
    <w:rsid w:val="00EA4D1C"/>
    <w:rsid w:val="00EA5386"/>
    <w:rsid w:val="00EA6FBF"/>
    <w:rsid w:val="00EA7836"/>
    <w:rsid w:val="00EA79AE"/>
    <w:rsid w:val="00EA7A5A"/>
    <w:rsid w:val="00EA7CC5"/>
    <w:rsid w:val="00EB0084"/>
    <w:rsid w:val="00EB10D9"/>
    <w:rsid w:val="00EB1A4C"/>
    <w:rsid w:val="00EB1DF6"/>
    <w:rsid w:val="00EB1E77"/>
    <w:rsid w:val="00EB1F59"/>
    <w:rsid w:val="00EB2146"/>
    <w:rsid w:val="00EB254E"/>
    <w:rsid w:val="00EB3559"/>
    <w:rsid w:val="00EB3970"/>
    <w:rsid w:val="00EB3A14"/>
    <w:rsid w:val="00EB3B65"/>
    <w:rsid w:val="00EB3F94"/>
    <w:rsid w:val="00EB4182"/>
    <w:rsid w:val="00EB41FB"/>
    <w:rsid w:val="00EB46E8"/>
    <w:rsid w:val="00EB489D"/>
    <w:rsid w:val="00EB4C27"/>
    <w:rsid w:val="00EB50B2"/>
    <w:rsid w:val="00EB5594"/>
    <w:rsid w:val="00EB5596"/>
    <w:rsid w:val="00EB5659"/>
    <w:rsid w:val="00EB57C3"/>
    <w:rsid w:val="00EB5C69"/>
    <w:rsid w:val="00EB6174"/>
    <w:rsid w:val="00EB6F96"/>
    <w:rsid w:val="00EB6FEC"/>
    <w:rsid w:val="00EB71B4"/>
    <w:rsid w:val="00EB750E"/>
    <w:rsid w:val="00EC080A"/>
    <w:rsid w:val="00EC1D1B"/>
    <w:rsid w:val="00EC1E45"/>
    <w:rsid w:val="00EC238C"/>
    <w:rsid w:val="00EC24EB"/>
    <w:rsid w:val="00EC27C7"/>
    <w:rsid w:val="00EC2F90"/>
    <w:rsid w:val="00EC4196"/>
    <w:rsid w:val="00EC43CF"/>
    <w:rsid w:val="00EC625B"/>
    <w:rsid w:val="00EC685E"/>
    <w:rsid w:val="00EC6FD2"/>
    <w:rsid w:val="00ED03E5"/>
    <w:rsid w:val="00ED0869"/>
    <w:rsid w:val="00ED0FE1"/>
    <w:rsid w:val="00ED1094"/>
    <w:rsid w:val="00ED11DF"/>
    <w:rsid w:val="00ED1838"/>
    <w:rsid w:val="00ED193D"/>
    <w:rsid w:val="00ED1B5D"/>
    <w:rsid w:val="00ED23BD"/>
    <w:rsid w:val="00ED29D0"/>
    <w:rsid w:val="00ED2DC7"/>
    <w:rsid w:val="00ED2E6C"/>
    <w:rsid w:val="00ED2FE7"/>
    <w:rsid w:val="00ED407A"/>
    <w:rsid w:val="00ED413C"/>
    <w:rsid w:val="00ED446F"/>
    <w:rsid w:val="00ED447B"/>
    <w:rsid w:val="00ED53E2"/>
    <w:rsid w:val="00ED5531"/>
    <w:rsid w:val="00ED5EDA"/>
    <w:rsid w:val="00ED5FAD"/>
    <w:rsid w:val="00ED608D"/>
    <w:rsid w:val="00ED6A4B"/>
    <w:rsid w:val="00EE02B0"/>
    <w:rsid w:val="00EE0DC9"/>
    <w:rsid w:val="00EE0FF1"/>
    <w:rsid w:val="00EE13C3"/>
    <w:rsid w:val="00EE15BD"/>
    <w:rsid w:val="00EE1F37"/>
    <w:rsid w:val="00EE26FF"/>
    <w:rsid w:val="00EE29EC"/>
    <w:rsid w:val="00EE2BA0"/>
    <w:rsid w:val="00EE3120"/>
    <w:rsid w:val="00EE3430"/>
    <w:rsid w:val="00EE39CE"/>
    <w:rsid w:val="00EE4129"/>
    <w:rsid w:val="00EE44B9"/>
    <w:rsid w:val="00EE505F"/>
    <w:rsid w:val="00EE5187"/>
    <w:rsid w:val="00EE51C8"/>
    <w:rsid w:val="00EE6501"/>
    <w:rsid w:val="00EE68D7"/>
    <w:rsid w:val="00EE6B8F"/>
    <w:rsid w:val="00EE7456"/>
    <w:rsid w:val="00EE78B7"/>
    <w:rsid w:val="00EE7BEE"/>
    <w:rsid w:val="00EF03A2"/>
    <w:rsid w:val="00EF0905"/>
    <w:rsid w:val="00EF0D2A"/>
    <w:rsid w:val="00EF28CD"/>
    <w:rsid w:val="00EF2934"/>
    <w:rsid w:val="00EF2B37"/>
    <w:rsid w:val="00EF38C0"/>
    <w:rsid w:val="00EF3E6E"/>
    <w:rsid w:val="00EF410C"/>
    <w:rsid w:val="00EF4248"/>
    <w:rsid w:val="00EF4373"/>
    <w:rsid w:val="00EF53F1"/>
    <w:rsid w:val="00EF6608"/>
    <w:rsid w:val="00EF6AD3"/>
    <w:rsid w:val="00EF6F33"/>
    <w:rsid w:val="00EF746B"/>
    <w:rsid w:val="00EF7822"/>
    <w:rsid w:val="00F0011A"/>
    <w:rsid w:val="00F0028D"/>
    <w:rsid w:val="00F0042E"/>
    <w:rsid w:val="00F01754"/>
    <w:rsid w:val="00F034FD"/>
    <w:rsid w:val="00F03902"/>
    <w:rsid w:val="00F03F5B"/>
    <w:rsid w:val="00F04051"/>
    <w:rsid w:val="00F040C9"/>
    <w:rsid w:val="00F045AE"/>
    <w:rsid w:val="00F0474D"/>
    <w:rsid w:val="00F04E30"/>
    <w:rsid w:val="00F056C5"/>
    <w:rsid w:val="00F057B2"/>
    <w:rsid w:val="00F05DCF"/>
    <w:rsid w:val="00F065C8"/>
    <w:rsid w:val="00F06B3E"/>
    <w:rsid w:val="00F07303"/>
    <w:rsid w:val="00F07784"/>
    <w:rsid w:val="00F07CD9"/>
    <w:rsid w:val="00F10C33"/>
    <w:rsid w:val="00F119CA"/>
    <w:rsid w:val="00F11AB9"/>
    <w:rsid w:val="00F11D33"/>
    <w:rsid w:val="00F12B11"/>
    <w:rsid w:val="00F14CDD"/>
    <w:rsid w:val="00F150C6"/>
    <w:rsid w:val="00F1514B"/>
    <w:rsid w:val="00F15958"/>
    <w:rsid w:val="00F16200"/>
    <w:rsid w:val="00F169AE"/>
    <w:rsid w:val="00F16C94"/>
    <w:rsid w:val="00F16FE5"/>
    <w:rsid w:val="00F17106"/>
    <w:rsid w:val="00F17257"/>
    <w:rsid w:val="00F17516"/>
    <w:rsid w:val="00F17B8E"/>
    <w:rsid w:val="00F20084"/>
    <w:rsid w:val="00F20461"/>
    <w:rsid w:val="00F20A82"/>
    <w:rsid w:val="00F2109E"/>
    <w:rsid w:val="00F21600"/>
    <w:rsid w:val="00F21951"/>
    <w:rsid w:val="00F21B68"/>
    <w:rsid w:val="00F21E41"/>
    <w:rsid w:val="00F21FD6"/>
    <w:rsid w:val="00F2264E"/>
    <w:rsid w:val="00F22C49"/>
    <w:rsid w:val="00F22E4A"/>
    <w:rsid w:val="00F236F7"/>
    <w:rsid w:val="00F238FC"/>
    <w:rsid w:val="00F23A2B"/>
    <w:rsid w:val="00F23D0F"/>
    <w:rsid w:val="00F242AA"/>
    <w:rsid w:val="00F24CF6"/>
    <w:rsid w:val="00F24EF5"/>
    <w:rsid w:val="00F2545F"/>
    <w:rsid w:val="00F2579C"/>
    <w:rsid w:val="00F2586E"/>
    <w:rsid w:val="00F25986"/>
    <w:rsid w:val="00F265DB"/>
    <w:rsid w:val="00F27185"/>
    <w:rsid w:val="00F2763C"/>
    <w:rsid w:val="00F27747"/>
    <w:rsid w:val="00F31205"/>
    <w:rsid w:val="00F31793"/>
    <w:rsid w:val="00F3190C"/>
    <w:rsid w:val="00F31B59"/>
    <w:rsid w:val="00F32357"/>
    <w:rsid w:val="00F32FC5"/>
    <w:rsid w:val="00F33246"/>
    <w:rsid w:val="00F33BE6"/>
    <w:rsid w:val="00F34776"/>
    <w:rsid w:val="00F34878"/>
    <w:rsid w:val="00F34A1A"/>
    <w:rsid w:val="00F353C7"/>
    <w:rsid w:val="00F353E2"/>
    <w:rsid w:val="00F35823"/>
    <w:rsid w:val="00F366CF"/>
    <w:rsid w:val="00F36872"/>
    <w:rsid w:val="00F373BA"/>
    <w:rsid w:val="00F377DD"/>
    <w:rsid w:val="00F37DE8"/>
    <w:rsid w:val="00F4050B"/>
    <w:rsid w:val="00F40E84"/>
    <w:rsid w:val="00F410BF"/>
    <w:rsid w:val="00F41399"/>
    <w:rsid w:val="00F41EF7"/>
    <w:rsid w:val="00F43219"/>
    <w:rsid w:val="00F43522"/>
    <w:rsid w:val="00F436FF"/>
    <w:rsid w:val="00F4423B"/>
    <w:rsid w:val="00F44565"/>
    <w:rsid w:val="00F4477E"/>
    <w:rsid w:val="00F44F80"/>
    <w:rsid w:val="00F45033"/>
    <w:rsid w:val="00F45335"/>
    <w:rsid w:val="00F45359"/>
    <w:rsid w:val="00F45D31"/>
    <w:rsid w:val="00F45D62"/>
    <w:rsid w:val="00F46242"/>
    <w:rsid w:val="00F46299"/>
    <w:rsid w:val="00F46458"/>
    <w:rsid w:val="00F47551"/>
    <w:rsid w:val="00F47999"/>
    <w:rsid w:val="00F50778"/>
    <w:rsid w:val="00F508B0"/>
    <w:rsid w:val="00F513E9"/>
    <w:rsid w:val="00F5158C"/>
    <w:rsid w:val="00F51A66"/>
    <w:rsid w:val="00F51B81"/>
    <w:rsid w:val="00F51C9B"/>
    <w:rsid w:val="00F51D9C"/>
    <w:rsid w:val="00F52360"/>
    <w:rsid w:val="00F52444"/>
    <w:rsid w:val="00F52AA3"/>
    <w:rsid w:val="00F52FA6"/>
    <w:rsid w:val="00F530D1"/>
    <w:rsid w:val="00F5343E"/>
    <w:rsid w:val="00F53BD7"/>
    <w:rsid w:val="00F544C3"/>
    <w:rsid w:val="00F54C25"/>
    <w:rsid w:val="00F55125"/>
    <w:rsid w:val="00F552F8"/>
    <w:rsid w:val="00F5558D"/>
    <w:rsid w:val="00F555EA"/>
    <w:rsid w:val="00F55E0E"/>
    <w:rsid w:val="00F56E8B"/>
    <w:rsid w:val="00F571D9"/>
    <w:rsid w:val="00F576DF"/>
    <w:rsid w:val="00F60806"/>
    <w:rsid w:val="00F608D1"/>
    <w:rsid w:val="00F60AB3"/>
    <w:rsid w:val="00F60DF9"/>
    <w:rsid w:val="00F61064"/>
    <w:rsid w:val="00F61750"/>
    <w:rsid w:val="00F61B97"/>
    <w:rsid w:val="00F61C21"/>
    <w:rsid w:val="00F61F35"/>
    <w:rsid w:val="00F625CE"/>
    <w:rsid w:val="00F62D57"/>
    <w:rsid w:val="00F630F4"/>
    <w:rsid w:val="00F63790"/>
    <w:rsid w:val="00F645D1"/>
    <w:rsid w:val="00F6488C"/>
    <w:rsid w:val="00F648DF"/>
    <w:rsid w:val="00F64D12"/>
    <w:rsid w:val="00F66AB2"/>
    <w:rsid w:val="00F66B78"/>
    <w:rsid w:val="00F67686"/>
    <w:rsid w:val="00F701C9"/>
    <w:rsid w:val="00F718A7"/>
    <w:rsid w:val="00F7239D"/>
    <w:rsid w:val="00F72496"/>
    <w:rsid w:val="00F7280B"/>
    <w:rsid w:val="00F72C3A"/>
    <w:rsid w:val="00F72EFA"/>
    <w:rsid w:val="00F730B7"/>
    <w:rsid w:val="00F74157"/>
    <w:rsid w:val="00F741D4"/>
    <w:rsid w:val="00F74670"/>
    <w:rsid w:val="00F74803"/>
    <w:rsid w:val="00F74F05"/>
    <w:rsid w:val="00F7595D"/>
    <w:rsid w:val="00F75E45"/>
    <w:rsid w:val="00F75F8E"/>
    <w:rsid w:val="00F7619D"/>
    <w:rsid w:val="00F76243"/>
    <w:rsid w:val="00F7698F"/>
    <w:rsid w:val="00F76C60"/>
    <w:rsid w:val="00F77744"/>
    <w:rsid w:val="00F77787"/>
    <w:rsid w:val="00F77DEA"/>
    <w:rsid w:val="00F806A3"/>
    <w:rsid w:val="00F806BA"/>
    <w:rsid w:val="00F80742"/>
    <w:rsid w:val="00F826E6"/>
    <w:rsid w:val="00F82967"/>
    <w:rsid w:val="00F829E7"/>
    <w:rsid w:val="00F82BC6"/>
    <w:rsid w:val="00F82F40"/>
    <w:rsid w:val="00F8341F"/>
    <w:rsid w:val="00F83AA3"/>
    <w:rsid w:val="00F841C2"/>
    <w:rsid w:val="00F84A7E"/>
    <w:rsid w:val="00F84EFF"/>
    <w:rsid w:val="00F85105"/>
    <w:rsid w:val="00F854A7"/>
    <w:rsid w:val="00F85F7D"/>
    <w:rsid w:val="00F86192"/>
    <w:rsid w:val="00F864F6"/>
    <w:rsid w:val="00F8657D"/>
    <w:rsid w:val="00F865B5"/>
    <w:rsid w:val="00F86F25"/>
    <w:rsid w:val="00F8725B"/>
    <w:rsid w:val="00F87360"/>
    <w:rsid w:val="00F87AC5"/>
    <w:rsid w:val="00F87B73"/>
    <w:rsid w:val="00F905F6"/>
    <w:rsid w:val="00F9088A"/>
    <w:rsid w:val="00F917F7"/>
    <w:rsid w:val="00F91999"/>
    <w:rsid w:val="00F919AC"/>
    <w:rsid w:val="00F9244E"/>
    <w:rsid w:val="00F92B3B"/>
    <w:rsid w:val="00F93159"/>
    <w:rsid w:val="00F9354F"/>
    <w:rsid w:val="00F935E0"/>
    <w:rsid w:val="00F93E5C"/>
    <w:rsid w:val="00F93F4C"/>
    <w:rsid w:val="00F94E4E"/>
    <w:rsid w:val="00F96554"/>
    <w:rsid w:val="00F9686D"/>
    <w:rsid w:val="00F97301"/>
    <w:rsid w:val="00F97ACF"/>
    <w:rsid w:val="00F97FAE"/>
    <w:rsid w:val="00FA00BC"/>
    <w:rsid w:val="00FA07D3"/>
    <w:rsid w:val="00FA10A8"/>
    <w:rsid w:val="00FA120B"/>
    <w:rsid w:val="00FA12B8"/>
    <w:rsid w:val="00FA162C"/>
    <w:rsid w:val="00FA1C2D"/>
    <w:rsid w:val="00FA1F8C"/>
    <w:rsid w:val="00FA2505"/>
    <w:rsid w:val="00FA2986"/>
    <w:rsid w:val="00FA4546"/>
    <w:rsid w:val="00FA499E"/>
    <w:rsid w:val="00FA49C9"/>
    <w:rsid w:val="00FA4D4C"/>
    <w:rsid w:val="00FA4FFD"/>
    <w:rsid w:val="00FA60C8"/>
    <w:rsid w:val="00FA62A9"/>
    <w:rsid w:val="00FA6307"/>
    <w:rsid w:val="00FA6651"/>
    <w:rsid w:val="00FA6EC2"/>
    <w:rsid w:val="00FA7293"/>
    <w:rsid w:val="00FA76E9"/>
    <w:rsid w:val="00FA7B7A"/>
    <w:rsid w:val="00FA7E2A"/>
    <w:rsid w:val="00FA7F1B"/>
    <w:rsid w:val="00FB0408"/>
    <w:rsid w:val="00FB09F4"/>
    <w:rsid w:val="00FB0B78"/>
    <w:rsid w:val="00FB10B3"/>
    <w:rsid w:val="00FB14B1"/>
    <w:rsid w:val="00FB1999"/>
    <w:rsid w:val="00FB1A0D"/>
    <w:rsid w:val="00FB1D8A"/>
    <w:rsid w:val="00FB3E5F"/>
    <w:rsid w:val="00FB4083"/>
    <w:rsid w:val="00FB4739"/>
    <w:rsid w:val="00FB4F66"/>
    <w:rsid w:val="00FB54C8"/>
    <w:rsid w:val="00FB628D"/>
    <w:rsid w:val="00FB6D65"/>
    <w:rsid w:val="00FB7269"/>
    <w:rsid w:val="00FB7C29"/>
    <w:rsid w:val="00FC0216"/>
    <w:rsid w:val="00FC03BF"/>
    <w:rsid w:val="00FC07FF"/>
    <w:rsid w:val="00FC0DA4"/>
    <w:rsid w:val="00FC0F0C"/>
    <w:rsid w:val="00FC13C8"/>
    <w:rsid w:val="00FC1AE3"/>
    <w:rsid w:val="00FC296D"/>
    <w:rsid w:val="00FC3659"/>
    <w:rsid w:val="00FC3FF5"/>
    <w:rsid w:val="00FC403A"/>
    <w:rsid w:val="00FC418D"/>
    <w:rsid w:val="00FC41DA"/>
    <w:rsid w:val="00FC44C6"/>
    <w:rsid w:val="00FC4747"/>
    <w:rsid w:val="00FC4C8F"/>
    <w:rsid w:val="00FC51C0"/>
    <w:rsid w:val="00FC6058"/>
    <w:rsid w:val="00FC6411"/>
    <w:rsid w:val="00FC6947"/>
    <w:rsid w:val="00FC71CB"/>
    <w:rsid w:val="00FD02F6"/>
    <w:rsid w:val="00FD0671"/>
    <w:rsid w:val="00FD06B6"/>
    <w:rsid w:val="00FD0AC9"/>
    <w:rsid w:val="00FD0E33"/>
    <w:rsid w:val="00FD0ED4"/>
    <w:rsid w:val="00FD1158"/>
    <w:rsid w:val="00FD1491"/>
    <w:rsid w:val="00FD1EC7"/>
    <w:rsid w:val="00FD23A1"/>
    <w:rsid w:val="00FD2524"/>
    <w:rsid w:val="00FD2A20"/>
    <w:rsid w:val="00FD601A"/>
    <w:rsid w:val="00FD61FA"/>
    <w:rsid w:val="00FD6467"/>
    <w:rsid w:val="00FD6816"/>
    <w:rsid w:val="00FD6893"/>
    <w:rsid w:val="00FD68B7"/>
    <w:rsid w:val="00FD766C"/>
    <w:rsid w:val="00FD7828"/>
    <w:rsid w:val="00FE028C"/>
    <w:rsid w:val="00FE0600"/>
    <w:rsid w:val="00FE0F42"/>
    <w:rsid w:val="00FE0FC4"/>
    <w:rsid w:val="00FE1065"/>
    <w:rsid w:val="00FE110B"/>
    <w:rsid w:val="00FE1394"/>
    <w:rsid w:val="00FE1880"/>
    <w:rsid w:val="00FE1C8D"/>
    <w:rsid w:val="00FE1E42"/>
    <w:rsid w:val="00FE2181"/>
    <w:rsid w:val="00FE218F"/>
    <w:rsid w:val="00FE28F6"/>
    <w:rsid w:val="00FE28F9"/>
    <w:rsid w:val="00FE2CA4"/>
    <w:rsid w:val="00FE2E70"/>
    <w:rsid w:val="00FE39B8"/>
    <w:rsid w:val="00FE39EE"/>
    <w:rsid w:val="00FE4C0E"/>
    <w:rsid w:val="00FE4D9A"/>
    <w:rsid w:val="00FE51DE"/>
    <w:rsid w:val="00FE526B"/>
    <w:rsid w:val="00FE5A4C"/>
    <w:rsid w:val="00FE638A"/>
    <w:rsid w:val="00FE7C1A"/>
    <w:rsid w:val="00FE7ED2"/>
    <w:rsid w:val="00FF007F"/>
    <w:rsid w:val="00FF0313"/>
    <w:rsid w:val="00FF06AF"/>
    <w:rsid w:val="00FF0741"/>
    <w:rsid w:val="00FF091F"/>
    <w:rsid w:val="00FF1299"/>
    <w:rsid w:val="00FF1608"/>
    <w:rsid w:val="00FF1D21"/>
    <w:rsid w:val="00FF2401"/>
    <w:rsid w:val="00FF2452"/>
    <w:rsid w:val="00FF347D"/>
    <w:rsid w:val="00FF3782"/>
    <w:rsid w:val="00FF3E34"/>
    <w:rsid w:val="00FF411B"/>
    <w:rsid w:val="00FF4343"/>
    <w:rsid w:val="00FF49BF"/>
    <w:rsid w:val="00FF517E"/>
    <w:rsid w:val="00FF575B"/>
    <w:rsid w:val="00FF66C3"/>
    <w:rsid w:val="00FF69CA"/>
    <w:rsid w:val="00FF70B1"/>
    <w:rsid w:val="01D53ADD"/>
    <w:rsid w:val="02290D2C"/>
    <w:rsid w:val="03580D6D"/>
    <w:rsid w:val="03A171A2"/>
    <w:rsid w:val="057C7CDC"/>
    <w:rsid w:val="058C5EEC"/>
    <w:rsid w:val="06816B55"/>
    <w:rsid w:val="06B64811"/>
    <w:rsid w:val="08774571"/>
    <w:rsid w:val="087B2A27"/>
    <w:rsid w:val="091D7C13"/>
    <w:rsid w:val="09B44EA0"/>
    <w:rsid w:val="0AA84F5A"/>
    <w:rsid w:val="0F923225"/>
    <w:rsid w:val="103D2286"/>
    <w:rsid w:val="110F5433"/>
    <w:rsid w:val="11B3650A"/>
    <w:rsid w:val="11BA7889"/>
    <w:rsid w:val="123F3D41"/>
    <w:rsid w:val="13B25B53"/>
    <w:rsid w:val="14F25809"/>
    <w:rsid w:val="15EC722F"/>
    <w:rsid w:val="16AF56FC"/>
    <w:rsid w:val="185B1342"/>
    <w:rsid w:val="196327C9"/>
    <w:rsid w:val="1ADA4D76"/>
    <w:rsid w:val="1C283926"/>
    <w:rsid w:val="1C3C4977"/>
    <w:rsid w:val="1CA31B57"/>
    <w:rsid w:val="1E885818"/>
    <w:rsid w:val="1ED51F4D"/>
    <w:rsid w:val="1F9F20EA"/>
    <w:rsid w:val="1FE85809"/>
    <w:rsid w:val="20D109C9"/>
    <w:rsid w:val="214922C0"/>
    <w:rsid w:val="229650F1"/>
    <w:rsid w:val="23FA508B"/>
    <w:rsid w:val="24381B37"/>
    <w:rsid w:val="24C722D8"/>
    <w:rsid w:val="258446C8"/>
    <w:rsid w:val="26361E29"/>
    <w:rsid w:val="26834424"/>
    <w:rsid w:val="2A9C326A"/>
    <w:rsid w:val="2B0210C9"/>
    <w:rsid w:val="2CE63DF8"/>
    <w:rsid w:val="2D2A56E9"/>
    <w:rsid w:val="2D4F6180"/>
    <w:rsid w:val="2F390434"/>
    <w:rsid w:val="31B72029"/>
    <w:rsid w:val="33220CE0"/>
    <w:rsid w:val="33826EB1"/>
    <w:rsid w:val="33A040B6"/>
    <w:rsid w:val="34595F43"/>
    <w:rsid w:val="367E219D"/>
    <w:rsid w:val="37930C3B"/>
    <w:rsid w:val="37CA2A6A"/>
    <w:rsid w:val="39FA26AE"/>
    <w:rsid w:val="3A4D217F"/>
    <w:rsid w:val="3A822D36"/>
    <w:rsid w:val="3B0C3276"/>
    <w:rsid w:val="3BB45E27"/>
    <w:rsid w:val="3D170016"/>
    <w:rsid w:val="3E927592"/>
    <w:rsid w:val="3F7B20DF"/>
    <w:rsid w:val="3FA10E74"/>
    <w:rsid w:val="3FBA7AD4"/>
    <w:rsid w:val="40752EA5"/>
    <w:rsid w:val="416F77E4"/>
    <w:rsid w:val="41ED5662"/>
    <w:rsid w:val="422E334E"/>
    <w:rsid w:val="42C834CD"/>
    <w:rsid w:val="43FF0850"/>
    <w:rsid w:val="44B13A11"/>
    <w:rsid w:val="44EF7AA8"/>
    <w:rsid w:val="459B318C"/>
    <w:rsid w:val="45D250E9"/>
    <w:rsid w:val="478F54C6"/>
    <w:rsid w:val="48575F45"/>
    <w:rsid w:val="49E82739"/>
    <w:rsid w:val="4A5461B8"/>
    <w:rsid w:val="4BB4160F"/>
    <w:rsid w:val="4DD45DCD"/>
    <w:rsid w:val="4E3E20EF"/>
    <w:rsid w:val="50082633"/>
    <w:rsid w:val="500831D1"/>
    <w:rsid w:val="505B512A"/>
    <w:rsid w:val="506A56A5"/>
    <w:rsid w:val="510E48DA"/>
    <w:rsid w:val="51E073BF"/>
    <w:rsid w:val="522A08FB"/>
    <w:rsid w:val="547619DA"/>
    <w:rsid w:val="57957687"/>
    <w:rsid w:val="586000B6"/>
    <w:rsid w:val="58DC19BF"/>
    <w:rsid w:val="5A573AFF"/>
    <w:rsid w:val="5A8E3276"/>
    <w:rsid w:val="5D400648"/>
    <w:rsid w:val="5E4823D2"/>
    <w:rsid w:val="5E5F21BE"/>
    <w:rsid w:val="5E643901"/>
    <w:rsid w:val="5F763FC1"/>
    <w:rsid w:val="613113D7"/>
    <w:rsid w:val="64A54D4C"/>
    <w:rsid w:val="64F9229C"/>
    <w:rsid w:val="65D07956"/>
    <w:rsid w:val="666D1AE7"/>
    <w:rsid w:val="67EA1A46"/>
    <w:rsid w:val="685C2055"/>
    <w:rsid w:val="69A91168"/>
    <w:rsid w:val="69C42C82"/>
    <w:rsid w:val="6A036A2F"/>
    <w:rsid w:val="6BD60F99"/>
    <w:rsid w:val="6C7A23DC"/>
    <w:rsid w:val="6CC316F1"/>
    <w:rsid w:val="6FB32072"/>
    <w:rsid w:val="72D22E95"/>
    <w:rsid w:val="736D1458"/>
    <w:rsid w:val="73CA09BC"/>
    <w:rsid w:val="7475330C"/>
    <w:rsid w:val="770D3F21"/>
    <w:rsid w:val="78855B63"/>
    <w:rsid w:val="78C927CF"/>
    <w:rsid w:val="7ABF3326"/>
    <w:rsid w:val="7CB36223"/>
    <w:rsid w:val="7D6C75DF"/>
    <w:rsid w:val="7EB261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A917740"/>
  <w15:docId w15:val="{95ECDE17-F97F-4401-B42B-DBA9A1D931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宋体" w:hAnsi="Calibri" w:cs="Calibri"/>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qFormat="1"/>
    <w:lsdException w:name="heading 4" w:uiPriority="9" w:unhideWhenUsed="1" w:qFormat="1"/>
    <w:lsdException w:name="heading 5" w:semiHidden="1" w:uiPriority="9" w:unhideWhenUsed="1"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qFormat="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semiHidden="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A332D"/>
    <w:pPr>
      <w:snapToGrid w:val="0"/>
      <w:spacing w:line="300" w:lineRule="auto"/>
      <w:ind w:firstLineChars="200" w:firstLine="200"/>
      <w:jc w:val="both"/>
    </w:pPr>
    <w:rPr>
      <w:rFonts w:ascii="Times New Roman" w:hAnsi="Times New Roman" w:cs="宋体"/>
      <w:sz w:val="24"/>
      <w:szCs w:val="24"/>
    </w:rPr>
  </w:style>
  <w:style w:type="paragraph" w:styleId="1">
    <w:name w:val="heading 1"/>
    <w:basedOn w:val="a"/>
    <w:next w:val="a"/>
    <w:link w:val="11"/>
    <w:uiPriority w:val="99"/>
    <w:qFormat/>
    <w:rsid w:val="00EE7BEE"/>
    <w:pPr>
      <w:keepNext/>
      <w:keepLines/>
      <w:adjustRightInd w:val="0"/>
      <w:spacing w:before="480" w:after="360"/>
      <w:ind w:firstLineChars="0" w:firstLine="0"/>
      <w:jc w:val="center"/>
      <w:outlineLvl w:val="0"/>
    </w:pPr>
    <w:rPr>
      <w:b/>
      <w:bCs/>
      <w:color w:val="000000"/>
      <w:kern w:val="44"/>
      <w:sz w:val="32"/>
      <w:szCs w:val="44"/>
    </w:rPr>
  </w:style>
  <w:style w:type="paragraph" w:styleId="2">
    <w:name w:val="heading 2"/>
    <w:basedOn w:val="a"/>
    <w:next w:val="a"/>
    <w:link w:val="21"/>
    <w:autoRedefine/>
    <w:uiPriority w:val="99"/>
    <w:qFormat/>
    <w:rsid w:val="00DC1AA9"/>
    <w:pPr>
      <w:keepNext/>
      <w:keepLines/>
      <w:widowControl w:val="0"/>
      <w:snapToGrid/>
      <w:spacing w:beforeLines="50" w:before="163" w:line="360" w:lineRule="auto"/>
      <w:ind w:firstLineChars="0" w:firstLine="0"/>
      <w:outlineLvl w:val="1"/>
    </w:pPr>
    <w:rPr>
      <w:rFonts w:cs="Times New Roman"/>
      <w:b/>
      <w:bCs/>
      <w:kern w:val="2"/>
      <w:szCs w:val="32"/>
    </w:rPr>
  </w:style>
  <w:style w:type="paragraph" w:styleId="3">
    <w:name w:val="heading 3"/>
    <w:basedOn w:val="a"/>
    <w:next w:val="a"/>
    <w:link w:val="31"/>
    <w:autoRedefine/>
    <w:uiPriority w:val="99"/>
    <w:qFormat/>
    <w:rsid w:val="003F425B"/>
    <w:pPr>
      <w:keepNext/>
      <w:keepLines/>
      <w:spacing w:line="360" w:lineRule="auto"/>
      <w:ind w:firstLineChars="50" w:firstLine="120"/>
      <w:outlineLvl w:val="2"/>
    </w:pPr>
    <w:rPr>
      <w:rFonts w:cs="Times New Roman"/>
      <w:b/>
      <w:bCs/>
    </w:rPr>
  </w:style>
  <w:style w:type="paragraph" w:styleId="4">
    <w:name w:val="heading 4"/>
    <w:basedOn w:val="a"/>
    <w:next w:val="a"/>
    <w:link w:val="42"/>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6">
    <w:name w:val="heading 6"/>
    <w:basedOn w:val="a"/>
    <w:next w:val="a"/>
    <w:link w:val="60"/>
    <w:uiPriority w:val="9"/>
    <w:qFormat/>
    <w:pPr>
      <w:keepNext/>
      <w:keepLines/>
      <w:spacing w:before="240" w:after="64" w:line="320" w:lineRule="auto"/>
      <w:outlineLvl w:val="5"/>
    </w:pPr>
    <w:rPr>
      <w:rFonts w:ascii="Times" w:eastAsia="Calibri" w:hAnsi="Times" w:cs="Courier New"/>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ind w:leftChars="1200" w:left="2520"/>
    </w:pPr>
    <w:rPr>
      <w:rFonts w:ascii="Calibri" w:hAnsi="Calibri" w:cs="Times New Roman"/>
      <w:szCs w:val="22"/>
    </w:rPr>
  </w:style>
  <w:style w:type="paragraph" w:styleId="a3">
    <w:name w:val="Document Map"/>
    <w:basedOn w:val="a"/>
    <w:link w:val="10"/>
    <w:uiPriority w:val="99"/>
    <w:semiHidden/>
    <w:unhideWhenUsed/>
    <w:qFormat/>
    <w:rPr>
      <w:rFonts w:cs="Times New Roman"/>
      <w:sz w:val="18"/>
      <w:szCs w:val="18"/>
    </w:rPr>
  </w:style>
  <w:style w:type="paragraph" w:styleId="a4">
    <w:name w:val="annotation text"/>
    <w:basedOn w:val="a"/>
    <w:link w:val="12"/>
    <w:uiPriority w:val="99"/>
    <w:unhideWhenUsed/>
    <w:qFormat/>
    <w:rPr>
      <w:rFonts w:ascii="Courier New" w:eastAsia="DengXian" w:hAnsi="Courier New" w:cs="Courier New"/>
      <w:szCs w:val="21"/>
    </w:rPr>
  </w:style>
  <w:style w:type="paragraph" w:styleId="a5">
    <w:name w:val="Body Text"/>
    <w:basedOn w:val="a"/>
    <w:link w:val="a6"/>
    <w:uiPriority w:val="99"/>
    <w:qFormat/>
    <w:rsid w:val="00325E15"/>
    <w:pPr>
      <w:adjustRightInd w:val="0"/>
    </w:pPr>
    <w:rPr>
      <w:rFonts w:cs="Courier New"/>
      <w:szCs w:val="21"/>
    </w:rPr>
  </w:style>
  <w:style w:type="paragraph" w:styleId="a7">
    <w:name w:val="Body Text Indent"/>
    <w:basedOn w:val="a"/>
    <w:link w:val="a8"/>
    <w:uiPriority w:val="99"/>
    <w:semiHidden/>
    <w:qFormat/>
    <w:pPr>
      <w:spacing w:after="120"/>
      <w:ind w:leftChars="200" w:left="420"/>
    </w:pPr>
    <w:rPr>
      <w:rFonts w:ascii="Courier New" w:eastAsia="DengXian" w:hAnsi="Courier New" w:cs="Courier New"/>
      <w:szCs w:val="21"/>
    </w:rPr>
  </w:style>
  <w:style w:type="paragraph" w:styleId="TOC5">
    <w:name w:val="toc 5"/>
    <w:basedOn w:val="a"/>
    <w:next w:val="a"/>
    <w:uiPriority w:val="39"/>
    <w:unhideWhenUsed/>
    <w:qFormat/>
    <w:pPr>
      <w:ind w:leftChars="800" w:left="1680"/>
    </w:pPr>
    <w:rPr>
      <w:rFonts w:ascii="Calibri" w:hAnsi="Calibri" w:cs="Times New Roman"/>
      <w:szCs w:val="22"/>
    </w:rPr>
  </w:style>
  <w:style w:type="paragraph" w:styleId="TOC3">
    <w:name w:val="toc 3"/>
    <w:basedOn w:val="a"/>
    <w:next w:val="a"/>
    <w:uiPriority w:val="39"/>
    <w:unhideWhenUsed/>
    <w:qFormat/>
    <w:rsid w:val="00251094"/>
    <w:pPr>
      <w:tabs>
        <w:tab w:val="right" w:leader="dot" w:pos="8958"/>
      </w:tabs>
      <w:adjustRightInd w:val="0"/>
      <w:spacing w:line="400" w:lineRule="exact"/>
      <w:ind w:leftChars="200" w:left="200" w:firstLineChars="0" w:firstLine="0"/>
    </w:pPr>
  </w:style>
  <w:style w:type="paragraph" w:styleId="a9">
    <w:name w:val="Plain Text"/>
    <w:basedOn w:val="a"/>
    <w:link w:val="13"/>
    <w:qFormat/>
    <w:rPr>
      <w:rFonts w:hAnsi="Courier New" w:cs="幼圆"/>
      <w:szCs w:val="21"/>
    </w:rPr>
  </w:style>
  <w:style w:type="paragraph" w:styleId="TOC8">
    <w:name w:val="toc 8"/>
    <w:basedOn w:val="a"/>
    <w:next w:val="a"/>
    <w:uiPriority w:val="39"/>
    <w:unhideWhenUsed/>
    <w:qFormat/>
    <w:pPr>
      <w:ind w:leftChars="1400" w:left="2940"/>
    </w:pPr>
    <w:rPr>
      <w:rFonts w:ascii="Calibri" w:hAnsi="Calibri" w:cs="Times New Roman"/>
      <w:szCs w:val="22"/>
    </w:rPr>
  </w:style>
  <w:style w:type="paragraph" w:styleId="aa">
    <w:name w:val="Date"/>
    <w:basedOn w:val="a"/>
    <w:next w:val="a"/>
    <w:link w:val="14"/>
    <w:uiPriority w:val="99"/>
    <w:unhideWhenUsed/>
    <w:qFormat/>
    <w:pPr>
      <w:ind w:leftChars="2500" w:left="100"/>
    </w:pPr>
  </w:style>
  <w:style w:type="paragraph" w:styleId="ab">
    <w:name w:val="Balloon Text"/>
    <w:basedOn w:val="a"/>
    <w:link w:val="15"/>
    <w:uiPriority w:val="99"/>
    <w:unhideWhenUsed/>
    <w:qFormat/>
    <w:rPr>
      <w:sz w:val="18"/>
      <w:szCs w:val="18"/>
    </w:rPr>
  </w:style>
  <w:style w:type="paragraph" w:styleId="ac">
    <w:name w:val="footer"/>
    <w:basedOn w:val="a"/>
    <w:link w:val="16"/>
    <w:uiPriority w:val="99"/>
    <w:unhideWhenUsed/>
    <w:qFormat/>
    <w:pPr>
      <w:tabs>
        <w:tab w:val="center" w:pos="4153"/>
        <w:tab w:val="right" w:pos="8306"/>
      </w:tabs>
    </w:pPr>
    <w:rPr>
      <w:sz w:val="18"/>
      <w:szCs w:val="18"/>
    </w:rPr>
  </w:style>
  <w:style w:type="paragraph" w:styleId="ad">
    <w:name w:val="header"/>
    <w:basedOn w:val="a"/>
    <w:link w:val="17"/>
    <w:uiPriority w:val="99"/>
    <w:unhideWhenUsed/>
    <w:qFormat/>
    <w:pPr>
      <w:pBdr>
        <w:bottom w:val="single" w:sz="6" w:space="1" w:color="auto"/>
      </w:pBdr>
      <w:tabs>
        <w:tab w:val="center" w:pos="4153"/>
        <w:tab w:val="right" w:pos="8306"/>
      </w:tabs>
      <w:jc w:val="center"/>
    </w:pPr>
    <w:rPr>
      <w:sz w:val="18"/>
      <w:szCs w:val="18"/>
    </w:rPr>
  </w:style>
  <w:style w:type="paragraph" w:styleId="TOC1">
    <w:name w:val="toc 1"/>
    <w:basedOn w:val="a"/>
    <w:next w:val="a"/>
    <w:uiPriority w:val="39"/>
    <w:unhideWhenUsed/>
    <w:qFormat/>
    <w:rsid w:val="00EE7BEE"/>
    <w:pPr>
      <w:tabs>
        <w:tab w:val="right" w:leader="dot" w:pos="8948"/>
      </w:tabs>
      <w:adjustRightInd w:val="0"/>
      <w:spacing w:line="400" w:lineRule="exact"/>
      <w:ind w:firstLineChars="0" w:firstLine="0"/>
    </w:pPr>
  </w:style>
  <w:style w:type="paragraph" w:styleId="TOC4">
    <w:name w:val="toc 4"/>
    <w:basedOn w:val="a"/>
    <w:next w:val="a"/>
    <w:uiPriority w:val="39"/>
    <w:unhideWhenUsed/>
    <w:qFormat/>
    <w:pPr>
      <w:ind w:leftChars="600" w:left="1260"/>
    </w:pPr>
    <w:rPr>
      <w:rFonts w:ascii="Calibri" w:hAnsi="Calibri" w:cs="Times New Roman"/>
      <w:szCs w:val="22"/>
    </w:rPr>
  </w:style>
  <w:style w:type="paragraph" w:styleId="ae">
    <w:name w:val="footnote text"/>
    <w:basedOn w:val="a"/>
    <w:link w:val="18"/>
    <w:uiPriority w:val="99"/>
    <w:unhideWhenUsed/>
    <w:qFormat/>
    <w:rPr>
      <w:sz w:val="18"/>
      <w:szCs w:val="18"/>
    </w:rPr>
  </w:style>
  <w:style w:type="paragraph" w:styleId="TOC6">
    <w:name w:val="toc 6"/>
    <w:basedOn w:val="a"/>
    <w:next w:val="a"/>
    <w:uiPriority w:val="39"/>
    <w:unhideWhenUsed/>
    <w:qFormat/>
    <w:pPr>
      <w:ind w:leftChars="1000" w:left="2100"/>
    </w:pPr>
    <w:rPr>
      <w:rFonts w:ascii="Calibri" w:hAnsi="Calibri" w:cs="Times New Roman"/>
      <w:szCs w:val="22"/>
    </w:rPr>
  </w:style>
  <w:style w:type="paragraph" w:styleId="30">
    <w:name w:val="Body Text Indent 3"/>
    <w:basedOn w:val="a"/>
    <w:link w:val="32"/>
    <w:uiPriority w:val="99"/>
    <w:semiHidden/>
    <w:unhideWhenUsed/>
    <w:qFormat/>
    <w:pPr>
      <w:spacing w:after="120"/>
      <w:ind w:leftChars="200" w:left="420"/>
    </w:pPr>
    <w:rPr>
      <w:sz w:val="16"/>
      <w:szCs w:val="16"/>
    </w:rPr>
  </w:style>
  <w:style w:type="paragraph" w:styleId="TOC2">
    <w:name w:val="toc 2"/>
    <w:basedOn w:val="a"/>
    <w:next w:val="a"/>
    <w:uiPriority w:val="39"/>
    <w:unhideWhenUsed/>
    <w:qFormat/>
    <w:rsid w:val="00EE7BEE"/>
    <w:pPr>
      <w:adjustRightInd w:val="0"/>
      <w:spacing w:line="400" w:lineRule="exact"/>
      <w:ind w:leftChars="100" w:left="100" w:firstLineChars="0" w:firstLine="0"/>
    </w:pPr>
  </w:style>
  <w:style w:type="paragraph" w:styleId="TOC9">
    <w:name w:val="toc 9"/>
    <w:basedOn w:val="a"/>
    <w:next w:val="a"/>
    <w:uiPriority w:val="39"/>
    <w:unhideWhenUsed/>
    <w:qFormat/>
    <w:pPr>
      <w:ind w:leftChars="1600" w:left="3360"/>
    </w:pPr>
    <w:rPr>
      <w:rFonts w:ascii="Calibri" w:hAnsi="Calibri" w:cs="Times New Roman"/>
      <w:szCs w:val="22"/>
    </w:rPr>
  </w:style>
  <w:style w:type="paragraph" w:styleId="af">
    <w:name w:val="Normal (Web)"/>
    <w:basedOn w:val="a"/>
    <w:uiPriority w:val="99"/>
    <w:semiHidden/>
    <w:qFormat/>
    <w:rPr>
      <w:rFonts w:ascii="Courier New" w:eastAsia="DengXian" w:hAnsi="Courier New" w:cs="Courier New"/>
    </w:rPr>
  </w:style>
  <w:style w:type="paragraph" w:styleId="af0">
    <w:name w:val="Title"/>
    <w:basedOn w:val="a"/>
    <w:link w:val="19"/>
    <w:uiPriority w:val="99"/>
    <w:qFormat/>
    <w:pPr>
      <w:spacing w:line="360" w:lineRule="auto"/>
      <w:jc w:val="center"/>
    </w:pPr>
    <w:rPr>
      <w:rFonts w:ascii="Courier New" w:eastAsia="DengXian" w:hAnsi="Courier New" w:cs="Courier New"/>
      <w:b/>
      <w:bCs/>
      <w:sz w:val="22"/>
      <w:szCs w:val="22"/>
    </w:rPr>
  </w:style>
  <w:style w:type="paragraph" w:styleId="af1">
    <w:name w:val="annotation subject"/>
    <w:basedOn w:val="a4"/>
    <w:next w:val="a4"/>
    <w:link w:val="1a"/>
    <w:uiPriority w:val="99"/>
    <w:unhideWhenUsed/>
    <w:qFormat/>
    <w:rPr>
      <w:b/>
      <w:bCs/>
    </w:rPr>
  </w:style>
  <w:style w:type="table" w:styleId="af2">
    <w:name w:val="Table Grid"/>
    <w:basedOn w:val="a1"/>
    <w:uiPriority w:val="9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Strong"/>
    <w:uiPriority w:val="22"/>
    <w:qFormat/>
    <w:rPr>
      <w:b/>
      <w:bCs/>
    </w:rPr>
  </w:style>
  <w:style w:type="character" w:styleId="af4">
    <w:name w:val="page number"/>
    <w:uiPriority w:val="99"/>
    <w:qFormat/>
  </w:style>
  <w:style w:type="character" w:styleId="af5">
    <w:name w:val="FollowedHyperlink"/>
    <w:uiPriority w:val="99"/>
    <w:unhideWhenUsed/>
    <w:qFormat/>
    <w:rPr>
      <w:color w:val="954F72"/>
      <w:u w:val="single"/>
    </w:rPr>
  </w:style>
  <w:style w:type="character" w:styleId="af6">
    <w:name w:val="Emphasis"/>
    <w:uiPriority w:val="20"/>
    <w:qFormat/>
    <w:rPr>
      <w:i/>
      <w:iCs/>
    </w:rPr>
  </w:style>
  <w:style w:type="character" w:styleId="af7">
    <w:name w:val="Hyperlink"/>
    <w:uiPriority w:val="99"/>
    <w:unhideWhenUsed/>
    <w:qFormat/>
    <w:rPr>
      <w:color w:val="0563C1"/>
      <w:u w:val="single"/>
    </w:rPr>
  </w:style>
  <w:style w:type="character" w:styleId="af8">
    <w:name w:val="annotation reference"/>
    <w:uiPriority w:val="99"/>
    <w:unhideWhenUsed/>
    <w:qFormat/>
    <w:rPr>
      <w:sz w:val="21"/>
      <w:szCs w:val="21"/>
    </w:rPr>
  </w:style>
  <w:style w:type="character" w:styleId="af9">
    <w:name w:val="footnote reference"/>
    <w:uiPriority w:val="99"/>
    <w:unhideWhenUsed/>
    <w:qFormat/>
    <w:rPr>
      <w:vertAlign w:val="superscript"/>
    </w:rPr>
  </w:style>
  <w:style w:type="character" w:customStyle="1" w:styleId="11">
    <w:name w:val="标题 1 字符1"/>
    <w:link w:val="1"/>
    <w:uiPriority w:val="99"/>
    <w:qFormat/>
    <w:rsid w:val="00EE7BEE"/>
    <w:rPr>
      <w:rFonts w:ascii="Times New Roman" w:hAnsi="Times New Roman" w:cs="宋体"/>
      <w:b/>
      <w:bCs/>
      <w:color w:val="000000"/>
      <w:kern w:val="44"/>
      <w:sz w:val="32"/>
      <w:szCs w:val="44"/>
    </w:rPr>
  </w:style>
  <w:style w:type="character" w:customStyle="1" w:styleId="21">
    <w:name w:val="标题 2 字符1"/>
    <w:link w:val="2"/>
    <w:uiPriority w:val="99"/>
    <w:qFormat/>
    <w:rsid w:val="00DC1AA9"/>
    <w:rPr>
      <w:rFonts w:ascii="Times New Roman" w:hAnsi="Times New Roman" w:cs="Times New Roman"/>
      <w:b/>
      <w:bCs/>
      <w:kern w:val="2"/>
      <w:sz w:val="24"/>
      <w:szCs w:val="32"/>
    </w:rPr>
  </w:style>
  <w:style w:type="character" w:customStyle="1" w:styleId="31">
    <w:name w:val="标题 3 字符1"/>
    <w:link w:val="3"/>
    <w:uiPriority w:val="99"/>
    <w:qFormat/>
    <w:rsid w:val="003F425B"/>
    <w:rPr>
      <w:rFonts w:ascii="Times New Roman" w:hAnsi="Times New Roman" w:cs="Times New Roman"/>
      <w:b/>
      <w:bCs/>
      <w:sz w:val="24"/>
      <w:szCs w:val="24"/>
    </w:rPr>
  </w:style>
  <w:style w:type="character" w:customStyle="1" w:styleId="13">
    <w:name w:val="纯文本 字符1"/>
    <w:link w:val="a9"/>
    <w:qFormat/>
    <w:rPr>
      <w:rFonts w:ascii="宋体" w:eastAsia="宋体" w:hAnsi="Courier New" w:cs="幼圆"/>
      <w:szCs w:val="21"/>
    </w:rPr>
  </w:style>
  <w:style w:type="character" w:customStyle="1" w:styleId="14">
    <w:name w:val="日期 字符1"/>
    <w:link w:val="aa"/>
    <w:uiPriority w:val="99"/>
    <w:qFormat/>
    <w:rPr>
      <w:rFonts w:ascii="Times New Roman" w:eastAsia="宋体" w:hAnsi="Times New Roman" w:cs="Times New Roman"/>
      <w:szCs w:val="24"/>
    </w:rPr>
  </w:style>
  <w:style w:type="character" w:customStyle="1" w:styleId="15">
    <w:name w:val="批注框文本 字符1"/>
    <w:link w:val="ab"/>
    <w:uiPriority w:val="99"/>
    <w:qFormat/>
    <w:rPr>
      <w:rFonts w:ascii="Times New Roman" w:eastAsia="宋体" w:hAnsi="Times New Roman" w:cs="Times New Roman"/>
      <w:sz w:val="18"/>
      <w:szCs w:val="18"/>
    </w:rPr>
  </w:style>
  <w:style w:type="character" w:customStyle="1" w:styleId="16">
    <w:name w:val="页脚 字符1"/>
    <w:link w:val="ac"/>
    <w:uiPriority w:val="99"/>
    <w:qFormat/>
    <w:rPr>
      <w:rFonts w:ascii="Times New Roman" w:eastAsia="宋体" w:hAnsi="Times New Roman" w:cs="Times New Roman"/>
      <w:sz w:val="18"/>
      <w:szCs w:val="18"/>
    </w:rPr>
  </w:style>
  <w:style w:type="character" w:customStyle="1" w:styleId="17">
    <w:name w:val="页眉 字符1"/>
    <w:link w:val="ad"/>
    <w:uiPriority w:val="99"/>
    <w:qFormat/>
    <w:rPr>
      <w:rFonts w:ascii="Times New Roman" w:eastAsia="宋体" w:hAnsi="Times New Roman" w:cs="Times New Roman"/>
      <w:sz w:val="18"/>
      <w:szCs w:val="18"/>
    </w:rPr>
  </w:style>
  <w:style w:type="character" w:customStyle="1" w:styleId="18">
    <w:name w:val="脚注文本 字符1"/>
    <w:link w:val="ae"/>
    <w:uiPriority w:val="99"/>
    <w:qFormat/>
    <w:rPr>
      <w:rFonts w:ascii="Times New Roman" w:eastAsia="宋体" w:hAnsi="Times New Roman" w:cs="Times New Roman"/>
      <w:sz w:val="18"/>
      <w:szCs w:val="18"/>
    </w:rPr>
  </w:style>
  <w:style w:type="paragraph" w:customStyle="1" w:styleId="Default">
    <w:name w:val="Default"/>
    <w:uiPriority w:val="99"/>
    <w:qFormat/>
    <w:pPr>
      <w:widowControl w:val="0"/>
      <w:autoSpaceDE w:val="0"/>
      <w:autoSpaceDN w:val="0"/>
      <w:adjustRightInd w:val="0"/>
    </w:pPr>
    <w:rPr>
      <w:rFonts w:ascii="宋体" w:cs="宋体"/>
      <w:color w:val="000000"/>
      <w:sz w:val="24"/>
      <w:szCs w:val="24"/>
    </w:rPr>
  </w:style>
  <w:style w:type="paragraph" w:styleId="afa">
    <w:name w:val="List Paragraph"/>
    <w:basedOn w:val="a"/>
    <w:uiPriority w:val="99"/>
    <w:qFormat/>
    <w:pPr>
      <w:ind w:firstLine="420"/>
    </w:pPr>
  </w:style>
  <w:style w:type="paragraph" w:customStyle="1" w:styleId="TOC10">
    <w:name w:val="TOC 标题1"/>
    <w:basedOn w:val="1"/>
    <w:next w:val="a"/>
    <w:link w:val="TOC1Char"/>
    <w:uiPriority w:val="99"/>
    <w:qFormat/>
    <w:pPr>
      <w:spacing w:after="0" w:line="276" w:lineRule="auto"/>
      <w:jc w:val="left"/>
      <w:outlineLvl w:val="9"/>
    </w:pPr>
    <w:rPr>
      <w:rFonts w:ascii="Cambria" w:hAnsi="Cambria" w:cs="Times New Roman"/>
      <w:color w:val="365F91"/>
      <w:kern w:val="0"/>
      <w:sz w:val="28"/>
      <w:szCs w:val="28"/>
    </w:rPr>
  </w:style>
  <w:style w:type="paragraph" w:customStyle="1" w:styleId="CharChar1">
    <w:name w:val="Char Char1"/>
    <w:basedOn w:val="a"/>
    <w:uiPriority w:val="99"/>
    <w:qFormat/>
    <w:pPr>
      <w:spacing w:after="160" w:line="240" w:lineRule="exact"/>
    </w:pPr>
    <w:rPr>
      <w:rFonts w:ascii="Verdana" w:eastAsia="方正仿宋_GB2312" w:hAnsi="Verdana"/>
      <w:szCs w:val="20"/>
      <w:lang w:eastAsia="en-US"/>
    </w:rPr>
  </w:style>
  <w:style w:type="paragraph" w:customStyle="1" w:styleId="CharChar2">
    <w:name w:val="Char Char2"/>
    <w:basedOn w:val="a"/>
    <w:uiPriority w:val="99"/>
    <w:qFormat/>
    <w:pPr>
      <w:spacing w:after="160" w:line="240" w:lineRule="exact"/>
    </w:pPr>
    <w:rPr>
      <w:rFonts w:ascii="Verdana" w:eastAsia="方正仿宋_GB2312" w:hAnsi="Verdana"/>
      <w:szCs w:val="20"/>
      <w:lang w:eastAsia="en-US"/>
    </w:rPr>
  </w:style>
  <w:style w:type="character" w:customStyle="1" w:styleId="60">
    <w:name w:val="标题 6 字符"/>
    <w:basedOn w:val="a0"/>
    <w:link w:val="6"/>
    <w:uiPriority w:val="9"/>
    <w:qFormat/>
    <w:rPr>
      <w:rFonts w:ascii="Times" w:eastAsia="Calibri" w:hAnsi="Times" w:cs="Courier New"/>
      <w:b/>
      <w:bCs/>
      <w:kern w:val="2"/>
      <w:sz w:val="24"/>
      <w:szCs w:val="24"/>
    </w:rPr>
  </w:style>
  <w:style w:type="paragraph" w:customStyle="1" w:styleId="CharChar2CharChar">
    <w:name w:val="Char Char2 Char Char"/>
    <w:basedOn w:val="a"/>
    <w:qFormat/>
    <w:pPr>
      <w:spacing w:after="160" w:line="240" w:lineRule="exact"/>
    </w:pPr>
    <w:rPr>
      <w:rFonts w:ascii="Verdana" w:eastAsia="仿宋_GB2312" w:hAnsi="Verdana" w:cs="Times New Roman"/>
      <w:szCs w:val="20"/>
      <w:lang w:eastAsia="en-US"/>
    </w:rPr>
  </w:style>
  <w:style w:type="character" w:customStyle="1" w:styleId="12">
    <w:name w:val="批注文字 字符1"/>
    <w:basedOn w:val="a0"/>
    <w:link w:val="a4"/>
    <w:uiPriority w:val="99"/>
    <w:qFormat/>
    <w:rPr>
      <w:rFonts w:ascii="Courier New" w:eastAsia="DengXian" w:hAnsi="Courier New" w:cs="Courier New"/>
      <w:kern w:val="2"/>
      <w:sz w:val="21"/>
      <w:szCs w:val="21"/>
    </w:rPr>
  </w:style>
  <w:style w:type="character" w:customStyle="1" w:styleId="a6">
    <w:name w:val="正文文本 字符"/>
    <w:basedOn w:val="a0"/>
    <w:link w:val="a5"/>
    <w:uiPriority w:val="99"/>
    <w:qFormat/>
    <w:rsid w:val="00325E15"/>
    <w:rPr>
      <w:rFonts w:ascii="Times New Roman" w:hAnsi="Times New Roman" w:cs="Courier New"/>
      <w:kern w:val="2"/>
      <w:sz w:val="24"/>
      <w:szCs w:val="21"/>
    </w:rPr>
  </w:style>
  <w:style w:type="character" w:customStyle="1" w:styleId="a8">
    <w:name w:val="正文文本缩进 字符"/>
    <w:basedOn w:val="a0"/>
    <w:link w:val="a7"/>
    <w:uiPriority w:val="99"/>
    <w:semiHidden/>
    <w:qFormat/>
    <w:rPr>
      <w:rFonts w:ascii="Courier New" w:eastAsia="DengXian" w:hAnsi="Courier New" w:cs="Courier New"/>
      <w:kern w:val="2"/>
      <w:sz w:val="21"/>
      <w:szCs w:val="21"/>
    </w:rPr>
  </w:style>
  <w:style w:type="character" w:customStyle="1" w:styleId="Char1">
    <w:name w:val="页脚 Char1"/>
    <w:uiPriority w:val="99"/>
    <w:qFormat/>
    <w:locked/>
    <w:rPr>
      <w:kern w:val="2"/>
      <w:sz w:val="18"/>
      <w:szCs w:val="18"/>
    </w:rPr>
  </w:style>
  <w:style w:type="character" w:customStyle="1" w:styleId="Char10">
    <w:name w:val="页眉 Char1"/>
    <w:uiPriority w:val="99"/>
    <w:qFormat/>
    <w:locked/>
    <w:rPr>
      <w:kern w:val="2"/>
      <w:sz w:val="18"/>
      <w:szCs w:val="18"/>
    </w:rPr>
  </w:style>
  <w:style w:type="character" w:customStyle="1" w:styleId="19">
    <w:name w:val="标题 字符1"/>
    <w:basedOn w:val="a0"/>
    <w:link w:val="af0"/>
    <w:uiPriority w:val="99"/>
    <w:qFormat/>
    <w:rPr>
      <w:rFonts w:ascii="Courier New" w:eastAsia="DengXian" w:hAnsi="Courier New" w:cs="Courier New"/>
      <w:b/>
      <w:bCs/>
      <w:sz w:val="22"/>
      <w:szCs w:val="22"/>
    </w:rPr>
  </w:style>
  <w:style w:type="character" w:customStyle="1" w:styleId="1a">
    <w:name w:val="批注主题 字符1"/>
    <w:basedOn w:val="12"/>
    <w:link w:val="af1"/>
    <w:uiPriority w:val="99"/>
    <w:qFormat/>
    <w:rPr>
      <w:rFonts w:ascii="Courier New" w:eastAsia="DengXian" w:hAnsi="Courier New" w:cs="Courier New"/>
      <w:b/>
      <w:bCs/>
      <w:kern w:val="2"/>
      <w:sz w:val="21"/>
      <w:szCs w:val="21"/>
    </w:rPr>
  </w:style>
  <w:style w:type="character" w:customStyle="1" w:styleId="1b">
    <w:name w:val="标题 1 字符"/>
    <w:uiPriority w:val="99"/>
    <w:qFormat/>
    <w:rPr>
      <w:b/>
      <w:bCs/>
      <w:kern w:val="44"/>
      <w:sz w:val="44"/>
      <w:szCs w:val="44"/>
    </w:rPr>
  </w:style>
  <w:style w:type="character" w:customStyle="1" w:styleId="20">
    <w:name w:val="标题 2 字符"/>
    <w:uiPriority w:val="99"/>
    <w:semiHidden/>
    <w:qFormat/>
    <w:rPr>
      <w:rFonts w:ascii="Courier New" w:eastAsia="Calibri" w:hAnsi="Courier New" w:cs="Courier New"/>
      <w:b/>
      <w:bCs/>
      <w:sz w:val="32"/>
      <w:szCs w:val="32"/>
    </w:rPr>
  </w:style>
  <w:style w:type="character" w:customStyle="1" w:styleId="33">
    <w:name w:val="标题 3 字符"/>
    <w:uiPriority w:val="99"/>
    <w:semiHidden/>
    <w:qFormat/>
    <w:rPr>
      <w:b/>
      <w:bCs/>
      <w:sz w:val="32"/>
      <w:szCs w:val="32"/>
    </w:rPr>
  </w:style>
  <w:style w:type="character" w:customStyle="1" w:styleId="afb">
    <w:name w:val="纯文本 字符"/>
    <w:uiPriority w:val="99"/>
    <w:semiHidden/>
    <w:qFormat/>
    <w:rPr>
      <w:rFonts w:ascii="Calibri" w:hAnsi="等线 Light" w:cs="Calibri"/>
    </w:rPr>
  </w:style>
  <w:style w:type="character" w:customStyle="1" w:styleId="afc">
    <w:name w:val="批注框文本 字符"/>
    <w:uiPriority w:val="99"/>
    <w:semiHidden/>
    <w:qFormat/>
    <w:rPr>
      <w:sz w:val="18"/>
      <w:szCs w:val="18"/>
    </w:rPr>
  </w:style>
  <w:style w:type="character" w:customStyle="1" w:styleId="afd">
    <w:name w:val="日期 字符"/>
    <w:uiPriority w:val="99"/>
    <w:semiHidden/>
    <w:qFormat/>
  </w:style>
  <w:style w:type="character" w:customStyle="1" w:styleId="afe">
    <w:name w:val="脚注文本 字符"/>
    <w:uiPriority w:val="99"/>
    <w:semiHidden/>
    <w:qFormat/>
    <w:rPr>
      <w:sz w:val="18"/>
      <w:szCs w:val="18"/>
    </w:rPr>
  </w:style>
  <w:style w:type="paragraph" w:customStyle="1" w:styleId="1c">
    <w:name w:val="列表段落1"/>
    <w:basedOn w:val="a"/>
    <w:uiPriority w:val="99"/>
    <w:qFormat/>
    <w:pPr>
      <w:ind w:firstLine="420"/>
    </w:pPr>
    <w:rPr>
      <w:rFonts w:ascii="Courier New" w:eastAsia="DengXian" w:hAnsi="Courier New" w:cs="Courier New"/>
      <w:szCs w:val="21"/>
    </w:rPr>
  </w:style>
  <w:style w:type="paragraph" w:customStyle="1" w:styleId="TOC11">
    <w:name w:val="TOC 标题11"/>
    <w:basedOn w:val="1"/>
    <w:next w:val="a"/>
    <w:uiPriority w:val="99"/>
    <w:qFormat/>
    <w:pPr>
      <w:spacing w:after="0" w:line="276" w:lineRule="auto"/>
      <w:jc w:val="left"/>
      <w:outlineLvl w:val="9"/>
    </w:pPr>
    <w:rPr>
      <w:rFonts w:ascii="Times" w:eastAsia="DengXian" w:hAnsi="Times" w:cs="Times"/>
      <w:color w:val="365F91"/>
      <w:kern w:val="0"/>
      <w:sz w:val="28"/>
      <w:szCs w:val="28"/>
    </w:rPr>
  </w:style>
  <w:style w:type="paragraph" w:customStyle="1" w:styleId="CharChar2CharChar11">
    <w:name w:val="Char Char2 Char Char11"/>
    <w:basedOn w:val="a"/>
    <w:uiPriority w:val="99"/>
    <w:qFormat/>
    <w:pPr>
      <w:spacing w:after="160" w:line="240" w:lineRule="exact"/>
    </w:pPr>
    <w:rPr>
      <w:rFonts w:ascii="Wingdings" w:eastAsia="DengXian" w:hAnsi="Wingdings" w:cs="Wingdings"/>
      <w:lang w:eastAsia="en-US"/>
    </w:rPr>
  </w:style>
  <w:style w:type="paragraph" w:customStyle="1" w:styleId="Char">
    <w:name w:val="Char"/>
    <w:basedOn w:val="a"/>
    <w:uiPriority w:val="99"/>
    <w:qFormat/>
    <w:pPr>
      <w:spacing w:after="160" w:line="240" w:lineRule="exact"/>
    </w:pPr>
    <w:rPr>
      <w:rFonts w:ascii="Wingdings" w:eastAsia="DengXian" w:hAnsi="Wingdings" w:cs="Wingdings"/>
      <w:lang w:eastAsia="en-US"/>
    </w:rPr>
  </w:style>
  <w:style w:type="paragraph" w:customStyle="1" w:styleId="VAFigureCaption">
    <w:name w:val="VA_Figure_Caption"/>
    <w:basedOn w:val="a"/>
    <w:next w:val="a"/>
    <w:uiPriority w:val="99"/>
    <w:qFormat/>
    <w:pPr>
      <w:spacing w:before="120" w:after="120" w:line="180" w:lineRule="exact"/>
    </w:pPr>
    <w:rPr>
      <w:rFonts w:ascii="Cambria Math" w:eastAsia="DengXian" w:hAnsi="Cambria Math" w:cs="Cambria Math"/>
      <w:sz w:val="16"/>
      <w:szCs w:val="16"/>
      <w:lang w:eastAsia="en-US"/>
    </w:rPr>
  </w:style>
  <w:style w:type="paragraph" w:customStyle="1" w:styleId="1d">
    <w:name w:val="1"/>
    <w:basedOn w:val="a"/>
    <w:uiPriority w:val="99"/>
    <w:qFormat/>
    <w:pPr>
      <w:spacing w:after="160" w:line="240" w:lineRule="exact"/>
    </w:pPr>
    <w:rPr>
      <w:rFonts w:ascii="Wingdings" w:eastAsia="DengXian" w:hAnsi="Wingdings" w:cs="Wingdings"/>
      <w:lang w:eastAsia="en-US"/>
    </w:rPr>
  </w:style>
  <w:style w:type="character" w:customStyle="1" w:styleId="aff">
    <w:name w:val="标题 字符"/>
    <w:uiPriority w:val="99"/>
    <w:qFormat/>
    <w:rPr>
      <w:rFonts w:ascii="Courier New" w:eastAsia="Calibri" w:hAnsi="Courier New" w:cs="Courier New"/>
      <w:b/>
      <w:bCs/>
      <w:sz w:val="32"/>
      <w:szCs w:val="32"/>
    </w:rPr>
  </w:style>
  <w:style w:type="paragraph" w:customStyle="1" w:styleId="EndNoteBibliographyTitle">
    <w:name w:val="EndNote Bibliography Title"/>
    <w:basedOn w:val="a"/>
    <w:link w:val="EndNoteBibliographyTitleChar"/>
    <w:uiPriority w:val="99"/>
    <w:qFormat/>
    <w:pPr>
      <w:jc w:val="center"/>
    </w:pPr>
    <w:rPr>
      <w:rFonts w:eastAsia="DengXian" w:cs="Times New Roman"/>
      <w:szCs w:val="21"/>
    </w:rPr>
  </w:style>
  <w:style w:type="character" w:customStyle="1" w:styleId="EndNoteBibliographyTitleChar">
    <w:name w:val="EndNote Bibliography Title Char"/>
    <w:link w:val="EndNoteBibliographyTitle"/>
    <w:uiPriority w:val="99"/>
    <w:qFormat/>
    <w:locked/>
    <w:rPr>
      <w:rFonts w:ascii="Times New Roman" w:eastAsia="DengXian" w:hAnsi="Times New Roman" w:cs="Times New Roman"/>
      <w:sz w:val="24"/>
      <w:szCs w:val="21"/>
    </w:rPr>
  </w:style>
  <w:style w:type="paragraph" w:customStyle="1" w:styleId="EndNoteBibliography">
    <w:name w:val="EndNote Bibliography"/>
    <w:basedOn w:val="a"/>
    <w:link w:val="EndNoteBibliographyChar"/>
    <w:qFormat/>
    <w:rsid w:val="00B4360C"/>
    <w:pPr>
      <w:spacing w:line="360" w:lineRule="auto"/>
      <w:ind w:firstLineChars="0" w:firstLine="0"/>
    </w:pPr>
    <w:rPr>
      <w:rFonts w:eastAsia="Times New Roman" w:cs="Times New Roman"/>
      <w:szCs w:val="21"/>
    </w:rPr>
  </w:style>
  <w:style w:type="character" w:customStyle="1" w:styleId="EndNoteBibliographyChar">
    <w:name w:val="EndNote Bibliography Char"/>
    <w:link w:val="EndNoteBibliography"/>
    <w:qFormat/>
    <w:locked/>
    <w:rsid w:val="00B4360C"/>
    <w:rPr>
      <w:rFonts w:ascii="Times New Roman" w:eastAsia="Times New Roman" w:hAnsi="Times New Roman" w:cs="Times New Roman"/>
      <w:sz w:val="24"/>
      <w:szCs w:val="21"/>
    </w:rPr>
  </w:style>
  <w:style w:type="paragraph" w:customStyle="1" w:styleId="EndNoteCategoryHeading">
    <w:name w:val="EndNote Category Heading"/>
    <w:basedOn w:val="a"/>
    <w:link w:val="EndNoteCategoryHeadingChar"/>
    <w:uiPriority w:val="99"/>
    <w:qFormat/>
    <w:pPr>
      <w:spacing w:before="120" w:after="120"/>
    </w:pPr>
    <w:rPr>
      <w:rFonts w:ascii="Courier New" w:eastAsia="DengXian" w:hAnsi="Courier New" w:cs="Courier New"/>
      <w:b/>
      <w:bCs/>
      <w:szCs w:val="21"/>
    </w:rPr>
  </w:style>
  <w:style w:type="character" w:customStyle="1" w:styleId="EndNoteCategoryHeadingChar">
    <w:name w:val="EndNote Category Heading Char"/>
    <w:link w:val="EndNoteCategoryHeading"/>
    <w:uiPriority w:val="99"/>
    <w:qFormat/>
    <w:locked/>
    <w:rPr>
      <w:rFonts w:ascii="Courier New" w:eastAsia="DengXian" w:hAnsi="Courier New" w:cs="Courier New"/>
      <w:b/>
      <w:bCs/>
      <w:sz w:val="21"/>
      <w:szCs w:val="21"/>
      <w:lang w:val="en-US" w:eastAsia="zh-CN"/>
    </w:rPr>
  </w:style>
  <w:style w:type="paragraph" w:customStyle="1" w:styleId="CharChar6">
    <w:name w:val="Char Char6"/>
    <w:basedOn w:val="a"/>
    <w:uiPriority w:val="99"/>
    <w:qFormat/>
    <w:pPr>
      <w:spacing w:after="160" w:line="240" w:lineRule="exact"/>
    </w:pPr>
    <w:rPr>
      <w:rFonts w:ascii="Wingdings" w:eastAsia="DengXian" w:hAnsi="Wingdings" w:cs="Wingdings"/>
      <w:lang w:eastAsia="en-US"/>
    </w:rPr>
  </w:style>
  <w:style w:type="paragraph" w:customStyle="1" w:styleId="CharChar2CharChar2">
    <w:name w:val="Char Char2 Char Char2"/>
    <w:basedOn w:val="a"/>
    <w:uiPriority w:val="99"/>
    <w:qFormat/>
    <w:pPr>
      <w:spacing w:after="160" w:line="240" w:lineRule="exact"/>
    </w:pPr>
    <w:rPr>
      <w:rFonts w:ascii="Wingdings" w:eastAsia="DengXian" w:hAnsi="Wingdings" w:cs="Wingdings"/>
      <w:lang w:eastAsia="en-US"/>
    </w:rPr>
  </w:style>
  <w:style w:type="paragraph" w:customStyle="1" w:styleId="1e">
    <w:name w:val="列出段落1"/>
    <w:basedOn w:val="a"/>
    <w:uiPriority w:val="99"/>
    <w:qFormat/>
    <w:pPr>
      <w:ind w:firstLine="420"/>
    </w:pPr>
    <w:rPr>
      <w:rFonts w:ascii="Courier New" w:eastAsia="DengXian" w:hAnsi="Courier New" w:cs="Courier New"/>
      <w:szCs w:val="21"/>
    </w:rPr>
  </w:style>
  <w:style w:type="paragraph" w:customStyle="1" w:styleId="CharChar2CharChar1">
    <w:name w:val="Char Char2 Char Char1"/>
    <w:basedOn w:val="a"/>
    <w:uiPriority w:val="99"/>
    <w:qFormat/>
    <w:pPr>
      <w:spacing w:after="160" w:line="240" w:lineRule="exact"/>
    </w:pPr>
    <w:rPr>
      <w:rFonts w:ascii="Wingdings" w:eastAsia="DengXian" w:hAnsi="Wingdings" w:cs="Wingdings"/>
      <w:lang w:eastAsia="en-US"/>
    </w:rPr>
  </w:style>
  <w:style w:type="character" w:customStyle="1" w:styleId="word">
    <w:name w:val="word"/>
    <w:uiPriority w:val="99"/>
    <w:qFormat/>
  </w:style>
  <w:style w:type="character" w:customStyle="1" w:styleId="mjx-char">
    <w:name w:val="mjx-char"/>
    <w:qFormat/>
  </w:style>
  <w:style w:type="character" w:customStyle="1" w:styleId="mjx-charbox">
    <w:name w:val="mjx-charbox"/>
    <w:qFormat/>
  </w:style>
  <w:style w:type="character" w:customStyle="1" w:styleId="doi">
    <w:name w:val="doi"/>
    <w:qFormat/>
  </w:style>
  <w:style w:type="character" w:customStyle="1" w:styleId="doi-field">
    <w:name w:val="doi-field"/>
    <w:qFormat/>
  </w:style>
  <w:style w:type="character" w:styleId="aff0">
    <w:name w:val="Placeholder Text"/>
    <w:uiPriority w:val="99"/>
    <w:semiHidden/>
    <w:qFormat/>
    <w:rPr>
      <w:color w:val="808080"/>
    </w:rPr>
  </w:style>
  <w:style w:type="paragraph" w:customStyle="1" w:styleId="1f">
    <w:name w:val="修订1"/>
    <w:uiPriority w:val="99"/>
    <w:semiHidden/>
    <w:qFormat/>
    <w:rPr>
      <w:rFonts w:ascii="Courier New" w:eastAsia="DengXian" w:hAnsi="Courier New" w:cs="Courier New"/>
      <w:kern w:val="2"/>
      <w:sz w:val="21"/>
      <w:szCs w:val="21"/>
    </w:rPr>
  </w:style>
  <w:style w:type="character" w:customStyle="1" w:styleId="1f0">
    <w:name w:val="未处理的提及1"/>
    <w:uiPriority w:val="99"/>
    <w:unhideWhenUsed/>
    <w:rPr>
      <w:color w:val="605E5C"/>
      <w:shd w:val="clear" w:color="auto" w:fill="E1DFDD"/>
    </w:rPr>
  </w:style>
  <w:style w:type="paragraph" w:customStyle="1" w:styleId="PHD">
    <w:name w:val="PHD中文图标"/>
    <w:basedOn w:val="a"/>
    <w:next w:val="a"/>
    <w:qFormat/>
    <w:pPr>
      <w:spacing w:line="360" w:lineRule="auto"/>
    </w:pPr>
    <w:rPr>
      <w:rFonts w:cs="Times New Roman"/>
    </w:rPr>
  </w:style>
  <w:style w:type="paragraph" w:customStyle="1" w:styleId="2--zhu">
    <w:name w:val="2-图注-zhu"/>
    <w:basedOn w:val="a5"/>
    <w:next w:val="a"/>
    <w:qFormat/>
    <w:rsid w:val="00C90A61"/>
    <w:pPr>
      <w:widowControl w:val="0"/>
      <w:spacing w:before="163" w:afterLines="50" w:after="50"/>
      <w:ind w:firstLineChars="0" w:firstLine="0"/>
    </w:pPr>
  </w:style>
  <w:style w:type="paragraph" w:customStyle="1" w:styleId="2--zhu0">
    <w:name w:val="2-图-zhu"/>
    <w:basedOn w:val="a"/>
    <w:next w:val="2--zhu"/>
    <w:qFormat/>
    <w:rsid w:val="00720778"/>
    <w:pPr>
      <w:widowControl w:val="0"/>
      <w:adjustRightInd w:val="0"/>
      <w:spacing w:beforeLines="50" w:before="50" w:line="360" w:lineRule="auto"/>
      <w:ind w:firstLineChars="0" w:firstLine="0"/>
      <w:jc w:val="center"/>
    </w:pPr>
    <w:rPr>
      <w:rFonts w:cs="Times New Roman"/>
    </w:rPr>
  </w:style>
  <w:style w:type="paragraph" w:customStyle="1" w:styleId="3--zhu">
    <w:name w:val="3-表头-zhu"/>
    <w:basedOn w:val="a5"/>
    <w:next w:val="3--zhu0"/>
    <w:qFormat/>
    <w:rsid w:val="00D943DC"/>
    <w:pPr>
      <w:spacing w:beforeLines="50" w:before="50"/>
      <w:ind w:firstLineChars="0" w:firstLine="0"/>
      <w:jc w:val="center"/>
    </w:pPr>
  </w:style>
  <w:style w:type="paragraph" w:customStyle="1" w:styleId="3--zhu0">
    <w:name w:val="3-表-zhu"/>
    <w:basedOn w:val="a"/>
    <w:next w:val="1-PHD"/>
    <w:qFormat/>
    <w:rsid w:val="000519C4"/>
    <w:pPr>
      <w:adjustRightInd w:val="0"/>
      <w:spacing w:line="240" w:lineRule="exact"/>
      <w:ind w:firstLineChars="0" w:firstLine="0"/>
    </w:pPr>
    <w:rPr>
      <w:color w:val="000000"/>
      <w:sz w:val="16"/>
      <w:szCs w:val="20"/>
    </w:rPr>
  </w:style>
  <w:style w:type="paragraph" w:customStyle="1" w:styleId="4--Excel">
    <w:name w:val="4-表-Excel"/>
    <w:basedOn w:val="2--zhu0"/>
    <w:qFormat/>
    <w:pPr>
      <w:spacing w:before="0" w:line="240" w:lineRule="auto"/>
    </w:pPr>
  </w:style>
  <w:style w:type="paragraph" w:customStyle="1" w:styleId="1-812">
    <w:name w:val="表1-样式 8 磅 黑色 行距: 固定值 12 磅"/>
    <w:basedOn w:val="a"/>
    <w:qFormat/>
    <w:pPr>
      <w:spacing w:line="240" w:lineRule="exact"/>
    </w:pPr>
    <w:rPr>
      <w:color w:val="000000"/>
      <w:sz w:val="16"/>
      <w:szCs w:val="20"/>
    </w:rPr>
  </w:style>
  <w:style w:type="paragraph" w:customStyle="1" w:styleId="1-PHD">
    <w:name w:val="1-正文PHD"/>
    <w:qFormat/>
    <w:rsid w:val="00C90A61"/>
    <w:pPr>
      <w:widowControl w:val="0"/>
      <w:adjustRightInd w:val="0"/>
      <w:snapToGrid w:val="0"/>
      <w:spacing w:line="300" w:lineRule="auto"/>
      <w:ind w:firstLineChars="200" w:firstLine="200"/>
      <w:jc w:val="both"/>
    </w:pPr>
    <w:rPr>
      <w:rFonts w:ascii="Times New Roman" w:hAnsi="Times New Roman" w:cs="Times New Roman"/>
      <w:snapToGrid w:val="0"/>
      <w:color w:val="000000"/>
      <w:sz w:val="24"/>
      <w:szCs w:val="32"/>
    </w:rPr>
  </w:style>
  <w:style w:type="table" w:customStyle="1" w:styleId="1f1">
    <w:name w:val="网格型1"/>
    <w:basedOn w:val="a1"/>
    <w:uiPriority w:val="9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aa">
    <w:name w:val="aaa"/>
    <w:basedOn w:val="TOC10"/>
    <w:link w:val="aaaChar"/>
    <w:qFormat/>
    <w:pPr>
      <w:keepNext w:val="0"/>
      <w:keepLines w:val="0"/>
      <w:widowControl w:val="0"/>
      <w:tabs>
        <w:tab w:val="center" w:pos="4479"/>
        <w:tab w:val="left" w:pos="6375"/>
      </w:tabs>
      <w:jc w:val="both"/>
    </w:pPr>
    <w:rPr>
      <w:rFonts w:ascii="Times New Roman" w:eastAsia="黑体" w:hAnsi="Times New Roman"/>
      <w:sz w:val="32"/>
      <w:szCs w:val="32"/>
      <w:lang w:val="zh-CN"/>
    </w:rPr>
  </w:style>
  <w:style w:type="character" w:customStyle="1" w:styleId="42">
    <w:name w:val="标题 4 字符2"/>
    <w:basedOn w:val="a0"/>
    <w:link w:val="4"/>
    <w:uiPriority w:val="9"/>
    <w:qFormat/>
    <w:rPr>
      <w:rFonts w:asciiTheme="majorHAnsi" w:eastAsiaTheme="majorEastAsia" w:hAnsiTheme="majorHAnsi" w:cstheme="majorBidi"/>
      <w:b/>
      <w:bCs/>
      <w:kern w:val="2"/>
      <w:sz w:val="28"/>
      <w:szCs w:val="28"/>
    </w:rPr>
  </w:style>
  <w:style w:type="character" w:customStyle="1" w:styleId="TOC1Char">
    <w:name w:val="TOC 标题1 Char"/>
    <w:basedOn w:val="11"/>
    <w:link w:val="TOC10"/>
    <w:uiPriority w:val="99"/>
    <w:qFormat/>
    <w:rPr>
      <w:rFonts w:ascii="Cambria" w:hAnsi="Cambria" w:cs="Times New Roman"/>
      <w:b/>
      <w:bCs/>
      <w:color w:val="365F91"/>
      <w:kern w:val="44"/>
      <w:sz w:val="28"/>
      <w:szCs w:val="28"/>
    </w:rPr>
  </w:style>
  <w:style w:type="character" w:customStyle="1" w:styleId="aaaChar">
    <w:name w:val="aaa Char"/>
    <w:basedOn w:val="TOC1Char"/>
    <w:link w:val="aaa"/>
    <w:qFormat/>
    <w:rPr>
      <w:rFonts w:ascii="Times New Roman" w:eastAsia="黑体" w:hAnsi="Times New Roman" w:cs="Times New Roman"/>
      <w:b/>
      <w:bCs/>
      <w:color w:val="365F91"/>
      <w:kern w:val="44"/>
      <w:sz w:val="32"/>
      <w:szCs w:val="32"/>
      <w:lang w:val="zh-CN"/>
    </w:rPr>
  </w:style>
  <w:style w:type="character" w:customStyle="1" w:styleId="32">
    <w:name w:val="正文文本缩进 3 字符"/>
    <w:basedOn w:val="a0"/>
    <w:link w:val="30"/>
    <w:uiPriority w:val="99"/>
    <w:semiHidden/>
    <w:qFormat/>
    <w:rPr>
      <w:rFonts w:ascii="Times New Roman" w:hAnsi="Times New Roman"/>
      <w:kern w:val="2"/>
      <w:sz w:val="16"/>
      <w:szCs w:val="16"/>
    </w:rPr>
  </w:style>
  <w:style w:type="table" w:customStyle="1" w:styleId="22">
    <w:name w:val="网格型2"/>
    <w:basedOn w:val="a1"/>
    <w:uiPriority w:val="99"/>
    <w:qFormat/>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uiPriority w:val="9"/>
    <w:semiHidden/>
    <w:qFormat/>
    <w:rPr>
      <w:rFonts w:asciiTheme="majorHAnsi" w:eastAsiaTheme="majorEastAsia" w:hAnsiTheme="majorHAnsi" w:cstheme="majorBidi"/>
      <w:b/>
      <w:bCs/>
      <w:sz w:val="28"/>
      <w:szCs w:val="28"/>
    </w:rPr>
  </w:style>
  <w:style w:type="character" w:customStyle="1" w:styleId="10">
    <w:name w:val="文档结构图 字符1"/>
    <w:basedOn w:val="a0"/>
    <w:link w:val="a3"/>
    <w:uiPriority w:val="99"/>
    <w:semiHidden/>
    <w:qFormat/>
    <w:rPr>
      <w:rFonts w:ascii="宋体" w:hAnsi="Times New Roman" w:cs="Times New Roman"/>
      <w:kern w:val="2"/>
      <w:sz w:val="18"/>
      <w:szCs w:val="18"/>
    </w:rPr>
  </w:style>
  <w:style w:type="character" w:customStyle="1" w:styleId="aff1">
    <w:name w:val="文档结构图 字符"/>
    <w:basedOn w:val="a0"/>
    <w:uiPriority w:val="99"/>
    <w:semiHidden/>
    <w:qFormat/>
    <w:rPr>
      <w:rFonts w:ascii="Microsoft YaHei UI" w:eastAsia="Microsoft YaHei UI"/>
      <w:sz w:val="18"/>
      <w:szCs w:val="18"/>
    </w:rPr>
  </w:style>
  <w:style w:type="character" w:customStyle="1" w:styleId="aff2">
    <w:name w:val="页脚 字符"/>
    <w:basedOn w:val="a0"/>
    <w:uiPriority w:val="99"/>
    <w:qFormat/>
    <w:rPr>
      <w:sz w:val="18"/>
      <w:szCs w:val="18"/>
    </w:rPr>
  </w:style>
  <w:style w:type="character" w:customStyle="1" w:styleId="aff3">
    <w:name w:val="页眉 字符"/>
    <w:basedOn w:val="a0"/>
    <w:uiPriority w:val="99"/>
    <w:semiHidden/>
    <w:qFormat/>
    <w:rPr>
      <w:sz w:val="18"/>
      <w:szCs w:val="18"/>
    </w:rPr>
  </w:style>
  <w:style w:type="paragraph" w:customStyle="1" w:styleId="Style13">
    <w:name w:val="_Style 13"/>
    <w:basedOn w:val="a"/>
    <w:next w:val="afa"/>
    <w:uiPriority w:val="34"/>
    <w:qFormat/>
    <w:pPr>
      <w:spacing w:line="560" w:lineRule="exact"/>
      <w:ind w:firstLine="420"/>
    </w:pPr>
    <w:rPr>
      <w:rFonts w:eastAsia="仿宋" w:cs="Times New Roman"/>
      <w:sz w:val="32"/>
      <w:szCs w:val="22"/>
    </w:rPr>
  </w:style>
  <w:style w:type="character" w:customStyle="1" w:styleId="aff4">
    <w:name w:val="批注文字 字符"/>
    <w:basedOn w:val="a0"/>
    <w:uiPriority w:val="99"/>
    <w:semiHidden/>
    <w:qFormat/>
  </w:style>
  <w:style w:type="character" w:customStyle="1" w:styleId="aff5">
    <w:name w:val="批注主题 字符"/>
    <w:basedOn w:val="aff4"/>
    <w:uiPriority w:val="99"/>
    <w:semiHidden/>
    <w:qFormat/>
    <w:rPr>
      <w:b/>
      <w:bCs/>
    </w:rPr>
  </w:style>
  <w:style w:type="paragraph" w:customStyle="1" w:styleId="23">
    <w:name w:val="修订2"/>
    <w:hidden/>
    <w:uiPriority w:val="99"/>
    <w:semiHidden/>
    <w:qFormat/>
    <w:rPr>
      <w:rFonts w:ascii="Times New Roman" w:hAnsi="Times New Roman" w:cs="Times New Roman"/>
      <w:kern w:val="2"/>
      <w:sz w:val="21"/>
      <w:szCs w:val="21"/>
    </w:rPr>
  </w:style>
  <w:style w:type="character" w:customStyle="1" w:styleId="italic1">
    <w:name w:val="italic1"/>
    <w:qFormat/>
    <w:rPr>
      <w:i/>
      <w:iCs/>
    </w:rPr>
  </w:style>
  <w:style w:type="paragraph" w:customStyle="1" w:styleId="41">
    <w:name w:val="标题 41"/>
    <w:basedOn w:val="a"/>
    <w:next w:val="a"/>
    <w:uiPriority w:val="9"/>
    <w:unhideWhenUsed/>
    <w:qFormat/>
    <w:pPr>
      <w:keepNext/>
      <w:keepLines/>
      <w:spacing w:before="280" w:after="290" w:line="376" w:lineRule="auto"/>
      <w:outlineLvl w:val="3"/>
    </w:pPr>
    <w:rPr>
      <w:rFonts w:ascii="Calibri Light" w:hAnsi="Calibri Light" w:cs="Times New Roman"/>
      <w:b/>
      <w:bCs/>
      <w:sz w:val="28"/>
      <w:szCs w:val="28"/>
    </w:rPr>
  </w:style>
  <w:style w:type="table" w:customStyle="1" w:styleId="34">
    <w:name w:val="网格型3"/>
    <w:basedOn w:val="a1"/>
    <w:uiPriority w:val="99"/>
    <w:qFormat/>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0">
    <w:name w:val="未处理的提及11"/>
    <w:uiPriority w:val="99"/>
    <w:unhideWhenUsed/>
    <w:rPr>
      <w:color w:val="605E5C"/>
      <w:shd w:val="clear" w:color="auto" w:fill="E1DFDD"/>
    </w:rPr>
  </w:style>
  <w:style w:type="table" w:customStyle="1" w:styleId="111">
    <w:name w:val="网格型11"/>
    <w:basedOn w:val="a1"/>
    <w:uiPriority w:val="99"/>
    <w:qFormat/>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10">
    <w:name w:val="标题 4 字符1"/>
    <w:basedOn w:val="a0"/>
    <w:uiPriority w:val="9"/>
    <w:semiHidden/>
    <w:qFormat/>
    <w:rPr>
      <w:rFonts w:ascii="等线 Light" w:eastAsia="等线 Light" w:hAnsi="等线 Light" w:cs="Times New Roman"/>
      <w:b/>
      <w:bCs/>
      <w:sz w:val="28"/>
      <w:szCs w:val="28"/>
    </w:rPr>
  </w:style>
  <w:style w:type="character" w:customStyle="1" w:styleId="24">
    <w:name w:val="未处理的提及2"/>
    <w:basedOn w:val="a0"/>
    <w:uiPriority w:val="99"/>
    <w:semiHidden/>
    <w:unhideWhenUsed/>
    <w:qFormat/>
    <w:rPr>
      <w:color w:val="605E5C"/>
      <w:shd w:val="clear" w:color="auto" w:fill="E1DFDD"/>
    </w:rPr>
  </w:style>
  <w:style w:type="paragraph" w:customStyle="1" w:styleId="35">
    <w:name w:val="修订3"/>
    <w:hidden/>
    <w:uiPriority w:val="99"/>
    <w:semiHidden/>
    <w:qFormat/>
    <w:rPr>
      <w:rFonts w:ascii="Times New Roman" w:hAnsi="Times New Roman"/>
      <w:kern w:val="2"/>
      <w:sz w:val="24"/>
      <w:szCs w:val="24"/>
    </w:rPr>
  </w:style>
  <w:style w:type="character" w:customStyle="1" w:styleId="36">
    <w:name w:val="未处理的提及3"/>
    <w:basedOn w:val="a0"/>
    <w:uiPriority w:val="99"/>
    <w:semiHidden/>
    <w:unhideWhenUsed/>
    <w:qFormat/>
    <w:rPr>
      <w:color w:val="605E5C"/>
      <w:shd w:val="clear" w:color="auto" w:fill="E1DFDD"/>
    </w:rPr>
  </w:style>
  <w:style w:type="paragraph" w:customStyle="1" w:styleId="43">
    <w:name w:val="修订4"/>
    <w:hidden/>
    <w:uiPriority w:val="99"/>
    <w:unhideWhenUsed/>
    <w:qFormat/>
    <w:rPr>
      <w:rFonts w:ascii="Times New Roman" w:hAnsi="Times New Roman"/>
      <w:kern w:val="2"/>
      <w:sz w:val="24"/>
      <w:szCs w:val="24"/>
    </w:rPr>
  </w:style>
  <w:style w:type="character" w:styleId="aff6">
    <w:name w:val="Unresolved Mention"/>
    <w:basedOn w:val="a0"/>
    <w:uiPriority w:val="99"/>
    <w:semiHidden/>
    <w:unhideWhenUsed/>
    <w:rsid w:val="00016034"/>
    <w:rPr>
      <w:color w:val="605E5C"/>
      <w:shd w:val="clear" w:color="auto" w:fill="E1DFDD"/>
    </w:rPr>
  </w:style>
  <w:style w:type="paragraph" w:customStyle="1" w:styleId="-zhu">
    <w:name w:val="图注-zhu + 宋体"/>
    <w:basedOn w:val="2--zhu"/>
    <w:rsid w:val="00026316"/>
  </w:style>
  <w:style w:type="paragraph" w:styleId="aff7">
    <w:name w:val="Revision"/>
    <w:hidden/>
    <w:uiPriority w:val="99"/>
    <w:semiHidden/>
    <w:rsid w:val="00545C4C"/>
    <w:rPr>
      <w:rFonts w:ascii="Times New Roman" w:hAnsi="Times New Roman"/>
      <w:kern w:val="2"/>
      <w:sz w:val="24"/>
      <w:szCs w:val="24"/>
    </w:rPr>
  </w:style>
  <w:style w:type="paragraph" w:styleId="TOC">
    <w:name w:val="TOC Heading"/>
    <w:basedOn w:val="1"/>
    <w:next w:val="a"/>
    <w:uiPriority w:val="39"/>
    <w:unhideWhenUsed/>
    <w:qFormat/>
    <w:rsid w:val="00E50C0A"/>
    <w:pPr>
      <w:adjustRightInd/>
      <w:snapToGrid/>
      <w:spacing w:before="240" w:after="0"/>
      <w:outlineLvl w:val="9"/>
    </w:pPr>
    <w:rPr>
      <w:rFonts w:asciiTheme="majorHAnsi" w:eastAsiaTheme="majorEastAsia" w:hAnsiTheme="majorHAnsi" w:cstheme="majorBidi"/>
      <w:b w:val="0"/>
      <w:bCs w:val="0"/>
      <w:color w:val="2E74B5" w:themeColor="accent1" w:themeShade="BF"/>
      <w:kern w:val="0"/>
      <w:szCs w:val="32"/>
    </w:rPr>
  </w:style>
  <w:style w:type="character" w:customStyle="1" w:styleId="EndNoteBibliography0">
    <w:name w:val="EndNote Bibliography 字符"/>
    <w:basedOn w:val="a0"/>
    <w:rsid w:val="00235BFF"/>
    <w:rPr>
      <w:rFonts w:ascii="Times New Roman" w:eastAsia="DengXian" w:hAnsi="Times New Roman" w:cs="Times New Roman"/>
      <w:noProof/>
      <w:sz w:val="24"/>
    </w:rPr>
  </w:style>
  <w:style w:type="paragraph" w:customStyle="1" w:styleId="-zhu0">
    <w:name w:val="表头-zhu"/>
    <w:basedOn w:val="a5"/>
    <w:next w:val="a"/>
    <w:qFormat/>
    <w:rsid w:val="006E4885"/>
    <w:pPr>
      <w:spacing w:beforeLines="50" w:before="50"/>
      <w:ind w:firstLineChars="0" w:firstLine="0"/>
      <w:jc w:val="center"/>
    </w:pPr>
  </w:style>
  <w:style w:type="paragraph" w:customStyle="1" w:styleId="-zhu1">
    <w:name w:val="图注-zhu"/>
    <w:basedOn w:val="a5"/>
    <w:next w:val="a"/>
    <w:qFormat/>
    <w:rsid w:val="009D23C3"/>
    <w:pPr>
      <w:spacing w:beforeLines="50" w:before="50" w:afterLines="100" w:after="100"/>
      <w:ind w:firstLineChars="0" w:firstLine="0"/>
    </w:pPr>
  </w:style>
  <w:style w:type="paragraph" w:customStyle="1" w:styleId="-zhu2">
    <w:name w:val="图-zhu"/>
    <w:basedOn w:val="a"/>
    <w:next w:val="-zhu1"/>
    <w:qFormat/>
    <w:rsid w:val="009D23C3"/>
    <w:pPr>
      <w:spacing w:beforeLines="50" w:before="50" w:line="360" w:lineRule="auto"/>
      <w:ind w:firstLineChars="0" w:firstLine="0"/>
      <w:jc w:val="center"/>
    </w:pPr>
    <w:rPr>
      <w:rFonts w:cs="Times New Roman"/>
    </w:rPr>
  </w:style>
  <w:style w:type="paragraph" w:customStyle="1" w:styleId="-zhu3">
    <w:name w:val="表-zhu"/>
    <w:basedOn w:val="a"/>
    <w:next w:val="a"/>
    <w:qFormat/>
    <w:rsid w:val="008166F5"/>
    <w:pPr>
      <w:adjustRightInd w:val="0"/>
      <w:spacing w:line="240" w:lineRule="exact"/>
      <w:ind w:firstLineChars="0" w:firstLine="0"/>
    </w:pPr>
    <w:rPr>
      <w:color w:val="000000"/>
      <w:sz w:val="16"/>
      <w:szCs w:val="20"/>
    </w:rPr>
  </w:style>
  <w:style w:type="paragraph" w:customStyle="1" w:styleId="1f2">
    <w:name w:val="样式 标题 1 + 非加粗"/>
    <w:basedOn w:val="1"/>
    <w:rsid w:val="005A332D"/>
    <w:rPr>
      <w:bCs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83550">
      <w:bodyDiv w:val="1"/>
      <w:marLeft w:val="0"/>
      <w:marRight w:val="0"/>
      <w:marTop w:val="0"/>
      <w:marBottom w:val="0"/>
      <w:divBdr>
        <w:top w:val="none" w:sz="0" w:space="0" w:color="auto"/>
        <w:left w:val="none" w:sz="0" w:space="0" w:color="auto"/>
        <w:bottom w:val="none" w:sz="0" w:space="0" w:color="auto"/>
        <w:right w:val="none" w:sz="0" w:space="0" w:color="auto"/>
      </w:divBdr>
    </w:div>
    <w:div w:id="2978782">
      <w:bodyDiv w:val="1"/>
      <w:marLeft w:val="0"/>
      <w:marRight w:val="0"/>
      <w:marTop w:val="0"/>
      <w:marBottom w:val="0"/>
      <w:divBdr>
        <w:top w:val="none" w:sz="0" w:space="0" w:color="auto"/>
        <w:left w:val="none" w:sz="0" w:space="0" w:color="auto"/>
        <w:bottom w:val="none" w:sz="0" w:space="0" w:color="auto"/>
        <w:right w:val="none" w:sz="0" w:space="0" w:color="auto"/>
      </w:divBdr>
    </w:div>
    <w:div w:id="9379226">
      <w:bodyDiv w:val="1"/>
      <w:marLeft w:val="0"/>
      <w:marRight w:val="0"/>
      <w:marTop w:val="0"/>
      <w:marBottom w:val="0"/>
      <w:divBdr>
        <w:top w:val="none" w:sz="0" w:space="0" w:color="auto"/>
        <w:left w:val="none" w:sz="0" w:space="0" w:color="auto"/>
        <w:bottom w:val="none" w:sz="0" w:space="0" w:color="auto"/>
        <w:right w:val="none" w:sz="0" w:space="0" w:color="auto"/>
      </w:divBdr>
    </w:div>
    <w:div w:id="34813880">
      <w:bodyDiv w:val="1"/>
      <w:marLeft w:val="0"/>
      <w:marRight w:val="0"/>
      <w:marTop w:val="0"/>
      <w:marBottom w:val="0"/>
      <w:divBdr>
        <w:top w:val="none" w:sz="0" w:space="0" w:color="auto"/>
        <w:left w:val="none" w:sz="0" w:space="0" w:color="auto"/>
        <w:bottom w:val="none" w:sz="0" w:space="0" w:color="auto"/>
        <w:right w:val="none" w:sz="0" w:space="0" w:color="auto"/>
      </w:divBdr>
    </w:div>
    <w:div w:id="85812904">
      <w:bodyDiv w:val="1"/>
      <w:marLeft w:val="0"/>
      <w:marRight w:val="0"/>
      <w:marTop w:val="0"/>
      <w:marBottom w:val="0"/>
      <w:divBdr>
        <w:top w:val="none" w:sz="0" w:space="0" w:color="auto"/>
        <w:left w:val="none" w:sz="0" w:space="0" w:color="auto"/>
        <w:bottom w:val="none" w:sz="0" w:space="0" w:color="auto"/>
        <w:right w:val="none" w:sz="0" w:space="0" w:color="auto"/>
      </w:divBdr>
    </w:div>
    <w:div w:id="212543569">
      <w:bodyDiv w:val="1"/>
      <w:marLeft w:val="0"/>
      <w:marRight w:val="0"/>
      <w:marTop w:val="0"/>
      <w:marBottom w:val="0"/>
      <w:divBdr>
        <w:top w:val="none" w:sz="0" w:space="0" w:color="auto"/>
        <w:left w:val="none" w:sz="0" w:space="0" w:color="auto"/>
        <w:bottom w:val="none" w:sz="0" w:space="0" w:color="auto"/>
        <w:right w:val="none" w:sz="0" w:space="0" w:color="auto"/>
      </w:divBdr>
    </w:div>
    <w:div w:id="234627917">
      <w:bodyDiv w:val="1"/>
      <w:marLeft w:val="0"/>
      <w:marRight w:val="0"/>
      <w:marTop w:val="0"/>
      <w:marBottom w:val="0"/>
      <w:divBdr>
        <w:top w:val="none" w:sz="0" w:space="0" w:color="auto"/>
        <w:left w:val="none" w:sz="0" w:space="0" w:color="auto"/>
        <w:bottom w:val="none" w:sz="0" w:space="0" w:color="auto"/>
        <w:right w:val="none" w:sz="0" w:space="0" w:color="auto"/>
      </w:divBdr>
    </w:div>
    <w:div w:id="279840262">
      <w:bodyDiv w:val="1"/>
      <w:marLeft w:val="0"/>
      <w:marRight w:val="0"/>
      <w:marTop w:val="0"/>
      <w:marBottom w:val="0"/>
      <w:divBdr>
        <w:top w:val="none" w:sz="0" w:space="0" w:color="auto"/>
        <w:left w:val="none" w:sz="0" w:space="0" w:color="auto"/>
        <w:bottom w:val="none" w:sz="0" w:space="0" w:color="auto"/>
        <w:right w:val="none" w:sz="0" w:space="0" w:color="auto"/>
      </w:divBdr>
    </w:div>
    <w:div w:id="323551273">
      <w:bodyDiv w:val="1"/>
      <w:marLeft w:val="0"/>
      <w:marRight w:val="0"/>
      <w:marTop w:val="0"/>
      <w:marBottom w:val="0"/>
      <w:divBdr>
        <w:top w:val="none" w:sz="0" w:space="0" w:color="auto"/>
        <w:left w:val="none" w:sz="0" w:space="0" w:color="auto"/>
        <w:bottom w:val="none" w:sz="0" w:space="0" w:color="auto"/>
        <w:right w:val="none" w:sz="0" w:space="0" w:color="auto"/>
      </w:divBdr>
    </w:div>
    <w:div w:id="541402654">
      <w:bodyDiv w:val="1"/>
      <w:marLeft w:val="0"/>
      <w:marRight w:val="0"/>
      <w:marTop w:val="0"/>
      <w:marBottom w:val="0"/>
      <w:divBdr>
        <w:top w:val="none" w:sz="0" w:space="0" w:color="auto"/>
        <w:left w:val="none" w:sz="0" w:space="0" w:color="auto"/>
        <w:bottom w:val="none" w:sz="0" w:space="0" w:color="auto"/>
        <w:right w:val="none" w:sz="0" w:space="0" w:color="auto"/>
      </w:divBdr>
    </w:div>
    <w:div w:id="580454761">
      <w:bodyDiv w:val="1"/>
      <w:marLeft w:val="0"/>
      <w:marRight w:val="0"/>
      <w:marTop w:val="0"/>
      <w:marBottom w:val="0"/>
      <w:divBdr>
        <w:top w:val="none" w:sz="0" w:space="0" w:color="auto"/>
        <w:left w:val="none" w:sz="0" w:space="0" w:color="auto"/>
        <w:bottom w:val="none" w:sz="0" w:space="0" w:color="auto"/>
        <w:right w:val="none" w:sz="0" w:space="0" w:color="auto"/>
      </w:divBdr>
    </w:div>
    <w:div w:id="653752681">
      <w:bodyDiv w:val="1"/>
      <w:marLeft w:val="0"/>
      <w:marRight w:val="0"/>
      <w:marTop w:val="0"/>
      <w:marBottom w:val="0"/>
      <w:divBdr>
        <w:top w:val="none" w:sz="0" w:space="0" w:color="auto"/>
        <w:left w:val="none" w:sz="0" w:space="0" w:color="auto"/>
        <w:bottom w:val="none" w:sz="0" w:space="0" w:color="auto"/>
        <w:right w:val="none" w:sz="0" w:space="0" w:color="auto"/>
      </w:divBdr>
    </w:div>
    <w:div w:id="710811388">
      <w:bodyDiv w:val="1"/>
      <w:marLeft w:val="0"/>
      <w:marRight w:val="0"/>
      <w:marTop w:val="0"/>
      <w:marBottom w:val="0"/>
      <w:divBdr>
        <w:top w:val="none" w:sz="0" w:space="0" w:color="auto"/>
        <w:left w:val="none" w:sz="0" w:space="0" w:color="auto"/>
        <w:bottom w:val="none" w:sz="0" w:space="0" w:color="auto"/>
        <w:right w:val="none" w:sz="0" w:space="0" w:color="auto"/>
      </w:divBdr>
    </w:div>
    <w:div w:id="891422925">
      <w:bodyDiv w:val="1"/>
      <w:marLeft w:val="0"/>
      <w:marRight w:val="0"/>
      <w:marTop w:val="0"/>
      <w:marBottom w:val="0"/>
      <w:divBdr>
        <w:top w:val="none" w:sz="0" w:space="0" w:color="auto"/>
        <w:left w:val="none" w:sz="0" w:space="0" w:color="auto"/>
        <w:bottom w:val="none" w:sz="0" w:space="0" w:color="auto"/>
        <w:right w:val="none" w:sz="0" w:space="0" w:color="auto"/>
      </w:divBdr>
    </w:div>
    <w:div w:id="911618454">
      <w:bodyDiv w:val="1"/>
      <w:marLeft w:val="0"/>
      <w:marRight w:val="0"/>
      <w:marTop w:val="0"/>
      <w:marBottom w:val="0"/>
      <w:divBdr>
        <w:top w:val="none" w:sz="0" w:space="0" w:color="auto"/>
        <w:left w:val="none" w:sz="0" w:space="0" w:color="auto"/>
        <w:bottom w:val="none" w:sz="0" w:space="0" w:color="auto"/>
        <w:right w:val="none" w:sz="0" w:space="0" w:color="auto"/>
      </w:divBdr>
      <w:divsChild>
        <w:div w:id="1846699682">
          <w:marLeft w:val="0"/>
          <w:marRight w:val="0"/>
          <w:marTop w:val="0"/>
          <w:marBottom w:val="0"/>
          <w:divBdr>
            <w:top w:val="none" w:sz="0" w:space="0" w:color="auto"/>
            <w:left w:val="none" w:sz="0" w:space="0" w:color="auto"/>
            <w:bottom w:val="none" w:sz="0" w:space="0" w:color="auto"/>
            <w:right w:val="none" w:sz="0" w:space="0" w:color="auto"/>
          </w:divBdr>
          <w:divsChild>
            <w:div w:id="1530417047">
              <w:marLeft w:val="0"/>
              <w:marRight w:val="0"/>
              <w:marTop w:val="0"/>
              <w:marBottom w:val="0"/>
              <w:divBdr>
                <w:top w:val="none" w:sz="0" w:space="0" w:color="auto"/>
                <w:left w:val="none" w:sz="0" w:space="0" w:color="auto"/>
                <w:bottom w:val="none" w:sz="0" w:space="0" w:color="auto"/>
                <w:right w:val="none" w:sz="0" w:space="0" w:color="auto"/>
              </w:divBdr>
            </w:div>
          </w:divsChild>
        </w:div>
        <w:div w:id="1921789524">
          <w:marLeft w:val="0"/>
          <w:marRight w:val="0"/>
          <w:marTop w:val="0"/>
          <w:marBottom w:val="0"/>
          <w:divBdr>
            <w:top w:val="none" w:sz="0" w:space="0" w:color="auto"/>
            <w:left w:val="none" w:sz="0" w:space="0" w:color="auto"/>
            <w:bottom w:val="none" w:sz="0" w:space="0" w:color="auto"/>
            <w:right w:val="none" w:sz="0" w:space="0" w:color="auto"/>
          </w:divBdr>
          <w:divsChild>
            <w:div w:id="147747754">
              <w:marLeft w:val="0"/>
              <w:marRight w:val="0"/>
              <w:marTop w:val="0"/>
              <w:marBottom w:val="0"/>
              <w:divBdr>
                <w:top w:val="none" w:sz="0" w:space="0" w:color="auto"/>
                <w:left w:val="none" w:sz="0" w:space="0" w:color="auto"/>
                <w:bottom w:val="none" w:sz="0" w:space="0" w:color="auto"/>
                <w:right w:val="none" w:sz="0" w:space="0" w:color="auto"/>
              </w:divBdr>
            </w:div>
          </w:divsChild>
        </w:div>
        <w:div w:id="264191192">
          <w:marLeft w:val="0"/>
          <w:marRight w:val="0"/>
          <w:marTop w:val="0"/>
          <w:marBottom w:val="0"/>
          <w:divBdr>
            <w:top w:val="none" w:sz="0" w:space="0" w:color="auto"/>
            <w:left w:val="none" w:sz="0" w:space="0" w:color="auto"/>
            <w:bottom w:val="none" w:sz="0" w:space="0" w:color="auto"/>
            <w:right w:val="none" w:sz="0" w:space="0" w:color="auto"/>
          </w:divBdr>
          <w:divsChild>
            <w:div w:id="1902251543">
              <w:marLeft w:val="0"/>
              <w:marRight w:val="0"/>
              <w:marTop w:val="0"/>
              <w:marBottom w:val="0"/>
              <w:divBdr>
                <w:top w:val="none" w:sz="0" w:space="0" w:color="auto"/>
                <w:left w:val="none" w:sz="0" w:space="0" w:color="auto"/>
                <w:bottom w:val="none" w:sz="0" w:space="0" w:color="auto"/>
                <w:right w:val="none" w:sz="0" w:space="0" w:color="auto"/>
              </w:divBdr>
            </w:div>
          </w:divsChild>
        </w:div>
        <w:div w:id="1743791211">
          <w:marLeft w:val="0"/>
          <w:marRight w:val="0"/>
          <w:marTop w:val="0"/>
          <w:marBottom w:val="0"/>
          <w:divBdr>
            <w:top w:val="none" w:sz="0" w:space="0" w:color="auto"/>
            <w:left w:val="none" w:sz="0" w:space="0" w:color="auto"/>
            <w:bottom w:val="none" w:sz="0" w:space="0" w:color="auto"/>
            <w:right w:val="none" w:sz="0" w:space="0" w:color="auto"/>
          </w:divBdr>
          <w:divsChild>
            <w:div w:id="1394230843">
              <w:marLeft w:val="0"/>
              <w:marRight w:val="0"/>
              <w:marTop w:val="0"/>
              <w:marBottom w:val="0"/>
              <w:divBdr>
                <w:top w:val="none" w:sz="0" w:space="0" w:color="auto"/>
                <w:left w:val="none" w:sz="0" w:space="0" w:color="auto"/>
                <w:bottom w:val="none" w:sz="0" w:space="0" w:color="auto"/>
                <w:right w:val="none" w:sz="0" w:space="0" w:color="auto"/>
              </w:divBdr>
            </w:div>
          </w:divsChild>
        </w:div>
        <w:div w:id="258030391">
          <w:marLeft w:val="0"/>
          <w:marRight w:val="0"/>
          <w:marTop w:val="0"/>
          <w:marBottom w:val="0"/>
          <w:divBdr>
            <w:top w:val="none" w:sz="0" w:space="0" w:color="auto"/>
            <w:left w:val="none" w:sz="0" w:space="0" w:color="auto"/>
            <w:bottom w:val="none" w:sz="0" w:space="0" w:color="auto"/>
            <w:right w:val="none" w:sz="0" w:space="0" w:color="auto"/>
          </w:divBdr>
          <w:divsChild>
            <w:div w:id="71362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58014">
      <w:bodyDiv w:val="1"/>
      <w:marLeft w:val="0"/>
      <w:marRight w:val="0"/>
      <w:marTop w:val="0"/>
      <w:marBottom w:val="0"/>
      <w:divBdr>
        <w:top w:val="none" w:sz="0" w:space="0" w:color="auto"/>
        <w:left w:val="none" w:sz="0" w:space="0" w:color="auto"/>
        <w:bottom w:val="none" w:sz="0" w:space="0" w:color="auto"/>
        <w:right w:val="none" w:sz="0" w:space="0" w:color="auto"/>
      </w:divBdr>
    </w:div>
    <w:div w:id="981353006">
      <w:bodyDiv w:val="1"/>
      <w:marLeft w:val="0"/>
      <w:marRight w:val="0"/>
      <w:marTop w:val="0"/>
      <w:marBottom w:val="0"/>
      <w:divBdr>
        <w:top w:val="none" w:sz="0" w:space="0" w:color="auto"/>
        <w:left w:val="none" w:sz="0" w:space="0" w:color="auto"/>
        <w:bottom w:val="none" w:sz="0" w:space="0" w:color="auto"/>
        <w:right w:val="none" w:sz="0" w:space="0" w:color="auto"/>
      </w:divBdr>
    </w:div>
    <w:div w:id="1008408345">
      <w:bodyDiv w:val="1"/>
      <w:marLeft w:val="0"/>
      <w:marRight w:val="0"/>
      <w:marTop w:val="0"/>
      <w:marBottom w:val="0"/>
      <w:divBdr>
        <w:top w:val="none" w:sz="0" w:space="0" w:color="auto"/>
        <w:left w:val="none" w:sz="0" w:space="0" w:color="auto"/>
        <w:bottom w:val="none" w:sz="0" w:space="0" w:color="auto"/>
        <w:right w:val="none" w:sz="0" w:space="0" w:color="auto"/>
      </w:divBdr>
    </w:div>
    <w:div w:id="1083720605">
      <w:bodyDiv w:val="1"/>
      <w:marLeft w:val="0"/>
      <w:marRight w:val="0"/>
      <w:marTop w:val="0"/>
      <w:marBottom w:val="0"/>
      <w:divBdr>
        <w:top w:val="none" w:sz="0" w:space="0" w:color="auto"/>
        <w:left w:val="none" w:sz="0" w:space="0" w:color="auto"/>
        <w:bottom w:val="none" w:sz="0" w:space="0" w:color="auto"/>
        <w:right w:val="none" w:sz="0" w:space="0" w:color="auto"/>
      </w:divBdr>
    </w:div>
    <w:div w:id="1087578642">
      <w:bodyDiv w:val="1"/>
      <w:marLeft w:val="0"/>
      <w:marRight w:val="0"/>
      <w:marTop w:val="0"/>
      <w:marBottom w:val="0"/>
      <w:divBdr>
        <w:top w:val="none" w:sz="0" w:space="0" w:color="auto"/>
        <w:left w:val="none" w:sz="0" w:space="0" w:color="auto"/>
        <w:bottom w:val="none" w:sz="0" w:space="0" w:color="auto"/>
        <w:right w:val="none" w:sz="0" w:space="0" w:color="auto"/>
      </w:divBdr>
    </w:div>
    <w:div w:id="1129127444">
      <w:bodyDiv w:val="1"/>
      <w:marLeft w:val="0"/>
      <w:marRight w:val="0"/>
      <w:marTop w:val="0"/>
      <w:marBottom w:val="0"/>
      <w:divBdr>
        <w:top w:val="none" w:sz="0" w:space="0" w:color="auto"/>
        <w:left w:val="none" w:sz="0" w:space="0" w:color="auto"/>
        <w:bottom w:val="none" w:sz="0" w:space="0" w:color="auto"/>
        <w:right w:val="none" w:sz="0" w:space="0" w:color="auto"/>
      </w:divBdr>
    </w:div>
    <w:div w:id="1371298113">
      <w:bodyDiv w:val="1"/>
      <w:marLeft w:val="0"/>
      <w:marRight w:val="0"/>
      <w:marTop w:val="0"/>
      <w:marBottom w:val="0"/>
      <w:divBdr>
        <w:top w:val="none" w:sz="0" w:space="0" w:color="auto"/>
        <w:left w:val="none" w:sz="0" w:space="0" w:color="auto"/>
        <w:bottom w:val="none" w:sz="0" w:space="0" w:color="auto"/>
        <w:right w:val="none" w:sz="0" w:space="0" w:color="auto"/>
      </w:divBdr>
    </w:div>
    <w:div w:id="1376276679">
      <w:bodyDiv w:val="1"/>
      <w:marLeft w:val="0"/>
      <w:marRight w:val="0"/>
      <w:marTop w:val="0"/>
      <w:marBottom w:val="0"/>
      <w:divBdr>
        <w:top w:val="none" w:sz="0" w:space="0" w:color="auto"/>
        <w:left w:val="none" w:sz="0" w:space="0" w:color="auto"/>
        <w:bottom w:val="none" w:sz="0" w:space="0" w:color="auto"/>
        <w:right w:val="none" w:sz="0" w:space="0" w:color="auto"/>
      </w:divBdr>
      <w:divsChild>
        <w:div w:id="361906385">
          <w:marLeft w:val="0"/>
          <w:marRight w:val="0"/>
          <w:marTop w:val="0"/>
          <w:marBottom w:val="0"/>
          <w:divBdr>
            <w:top w:val="none" w:sz="0" w:space="0" w:color="auto"/>
            <w:left w:val="none" w:sz="0" w:space="0" w:color="auto"/>
            <w:bottom w:val="none" w:sz="0" w:space="0" w:color="auto"/>
            <w:right w:val="none" w:sz="0" w:space="0" w:color="auto"/>
          </w:divBdr>
        </w:div>
        <w:div w:id="494763436">
          <w:marLeft w:val="0"/>
          <w:marRight w:val="0"/>
          <w:marTop w:val="0"/>
          <w:marBottom w:val="0"/>
          <w:divBdr>
            <w:top w:val="none" w:sz="0" w:space="0" w:color="auto"/>
            <w:left w:val="none" w:sz="0" w:space="0" w:color="auto"/>
            <w:bottom w:val="none" w:sz="0" w:space="0" w:color="auto"/>
            <w:right w:val="none" w:sz="0" w:space="0" w:color="auto"/>
          </w:divBdr>
        </w:div>
        <w:div w:id="1640652637">
          <w:marLeft w:val="0"/>
          <w:marRight w:val="0"/>
          <w:marTop w:val="0"/>
          <w:marBottom w:val="0"/>
          <w:divBdr>
            <w:top w:val="none" w:sz="0" w:space="0" w:color="auto"/>
            <w:left w:val="none" w:sz="0" w:space="0" w:color="auto"/>
            <w:bottom w:val="none" w:sz="0" w:space="0" w:color="auto"/>
            <w:right w:val="none" w:sz="0" w:space="0" w:color="auto"/>
          </w:divBdr>
        </w:div>
      </w:divsChild>
    </w:div>
    <w:div w:id="1378579676">
      <w:bodyDiv w:val="1"/>
      <w:marLeft w:val="0"/>
      <w:marRight w:val="0"/>
      <w:marTop w:val="0"/>
      <w:marBottom w:val="0"/>
      <w:divBdr>
        <w:top w:val="none" w:sz="0" w:space="0" w:color="auto"/>
        <w:left w:val="none" w:sz="0" w:space="0" w:color="auto"/>
        <w:bottom w:val="none" w:sz="0" w:space="0" w:color="auto"/>
        <w:right w:val="none" w:sz="0" w:space="0" w:color="auto"/>
      </w:divBdr>
    </w:div>
    <w:div w:id="1397361488">
      <w:bodyDiv w:val="1"/>
      <w:marLeft w:val="0"/>
      <w:marRight w:val="0"/>
      <w:marTop w:val="0"/>
      <w:marBottom w:val="0"/>
      <w:divBdr>
        <w:top w:val="none" w:sz="0" w:space="0" w:color="auto"/>
        <w:left w:val="none" w:sz="0" w:space="0" w:color="auto"/>
        <w:bottom w:val="none" w:sz="0" w:space="0" w:color="auto"/>
        <w:right w:val="none" w:sz="0" w:space="0" w:color="auto"/>
      </w:divBdr>
    </w:div>
    <w:div w:id="1460344527">
      <w:bodyDiv w:val="1"/>
      <w:marLeft w:val="0"/>
      <w:marRight w:val="0"/>
      <w:marTop w:val="0"/>
      <w:marBottom w:val="0"/>
      <w:divBdr>
        <w:top w:val="none" w:sz="0" w:space="0" w:color="auto"/>
        <w:left w:val="none" w:sz="0" w:space="0" w:color="auto"/>
        <w:bottom w:val="none" w:sz="0" w:space="0" w:color="auto"/>
        <w:right w:val="none" w:sz="0" w:space="0" w:color="auto"/>
      </w:divBdr>
    </w:div>
    <w:div w:id="1476296469">
      <w:bodyDiv w:val="1"/>
      <w:marLeft w:val="0"/>
      <w:marRight w:val="0"/>
      <w:marTop w:val="0"/>
      <w:marBottom w:val="0"/>
      <w:divBdr>
        <w:top w:val="none" w:sz="0" w:space="0" w:color="auto"/>
        <w:left w:val="none" w:sz="0" w:space="0" w:color="auto"/>
        <w:bottom w:val="none" w:sz="0" w:space="0" w:color="auto"/>
        <w:right w:val="none" w:sz="0" w:space="0" w:color="auto"/>
      </w:divBdr>
    </w:div>
    <w:div w:id="1548255059">
      <w:bodyDiv w:val="1"/>
      <w:marLeft w:val="0"/>
      <w:marRight w:val="0"/>
      <w:marTop w:val="0"/>
      <w:marBottom w:val="0"/>
      <w:divBdr>
        <w:top w:val="none" w:sz="0" w:space="0" w:color="auto"/>
        <w:left w:val="none" w:sz="0" w:space="0" w:color="auto"/>
        <w:bottom w:val="none" w:sz="0" w:space="0" w:color="auto"/>
        <w:right w:val="none" w:sz="0" w:space="0" w:color="auto"/>
      </w:divBdr>
    </w:div>
    <w:div w:id="1555122772">
      <w:bodyDiv w:val="1"/>
      <w:marLeft w:val="0"/>
      <w:marRight w:val="0"/>
      <w:marTop w:val="0"/>
      <w:marBottom w:val="0"/>
      <w:divBdr>
        <w:top w:val="none" w:sz="0" w:space="0" w:color="auto"/>
        <w:left w:val="none" w:sz="0" w:space="0" w:color="auto"/>
        <w:bottom w:val="none" w:sz="0" w:space="0" w:color="auto"/>
        <w:right w:val="none" w:sz="0" w:space="0" w:color="auto"/>
      </w:divBdr>
    </w:div>
    <w:div w:id="1557156494">
      <w:bodyDiv w:val="1"/>
      <w:marLeft w:val="0"/>
      <w:marRight w:val="0"/>
      <w:marTop w:val="0"/>
      <w:marBottom w:val="0"/>
      <w:divBdr>
        <w:top w:val="none" w:sz="0" w:space="0" w:color="auto"/>
        <w:left w:val="none" w:sz="0" w:space="0" w:color="auto"/>
        <w:bottom w:val="none" w:sz="0" w:space="0" w:color="auto"/>
        <w:right w:val="none" w:sz="0" w:space="0" w:color="auto"/>
      </w:divBdr>
    </w:div>
    <w:div w:id="1589776102">
      <w:bodyDiv w:val="1"/>
      <w:marLeft w:val="0"/>
      <w:marRight w:val="0"/>
      <w:marTop w:val="0"/>
      <w:marBottom w:val="0"/>
      <w:divBdr>
        <w:top w:val="none" w:sz="0" w:space="0" w:color="auto"/>
        <w:left w:val="none" w:sz="0" w:space="0" w:color="auto"/>
        <w:bottom w:val="none" w:sz="0" w:space="0" w:color="auto"/>
        <w:right w:val="none" w:sz="0" w:space="0" w:color="auto"/>
      </w:divBdr>
    </w:div>
    <w:div w:id="1645353917">
      <w:bodyDiv w:val="1"/>
      <w:marLeft w:val="0"/>
      <w:marRight w:val="0"/>
      <w:marTop w:val="0"/>
      <w:marBottom w:val="0"/>
      <w:divBdr>
        <w:top w:val="none" w:sz="0" w:space="0" w:color="auto"/>
        <w:left w:val="none" w:sz="0" w:space="0" w:color="auto"/>
        <w:bottom w:val="none" w:sz="0" w:space="0" w:color="auto"/>
        <w:right w:val="none" w:sz="0" w:space="0" w:color="auto"/>
      </w:divBdr>
    </w:div>
    <w:div w:id="1653489640">
      <w:bodyDiv w:val="1"/>
      <w:marLeft w:val="0"/>
      <w:marRight w:val="0"/>
      <w:marTop w:val="0"/>
      <w:marBottom w:val="0"/>
      <w:divBdr>
        <w:top w:val="none" w:sz="0" w:space="0" w:color="auto"/>
        <w:left w:val="none" w:sz="0" w:space="0" w:color="auto"/>
        <w:bottom w:val="none" w:sz="0" w:space="0" w:color="auto"/>
        <w:right w:val="none" w:sz="0" w:space="0" w:color="auto"/>
      </w:divBdr>
    </w:div>
    <w:div w:id="1683357809">
      <w:bodyDiv w:val="1"/>
      <w:marLeft w:val="0"/>
      <w:marRight w:val="0"/>
      <w:marTop w:val="0"/>
      <w:marBottom w:val="0"/>
      <w:divBdr>
        <w:top w:val="none" w:sz="0" w:space="0" w:color="auto"/>
        <w:left w:val="none" w:sz="0" w:space="0" w:color="auto"/>
        <w:bottom w:val="none" w:sz="0" w:space="0" w:color="auto"/>
        <w:right w:val="none" w:sz="0" w:space="0" w:color="auto"/>
      </w:divBdr>
    </w:div>
    <w:div w:id="1688169052">
      <w:bodyDiv w:val="1"/>
      <w:marLeft w:val="0"/>
      <w:marRight w:val="0"/>
      <w:marTop w:val="0"/>
      <w:marBottom w:val="0"/>
      <w:divBdr>
        <w:top w:val="none" w:sz="0" w:space="0" w:color="auto"/>
        <w:left w:val="none" w:sz="0" w:space="0" w:color="auto"/>
        <w:bottom w:val="none" w:sz="0" w:space="0" w:color="auto"/>
        <w:right w:val="none" w:sz="0" w:space="0" w:color="auto"/>
      </w:divBdr>
    </w:div>
    <w:div w:id="1770465103">
      <w:bodyDiv w:val="1"/>
      <w:marLeft w:val="0"/>
      <w:marRight w:val="0"/>
      <w:marTop w:val="0"/>
      <w:marBottom w:val="0"/>
      <w:divBdr>
        <w:top w:val="none" w:sz="0" w:space="0" w:color="auto"/>
        <w:left w:val="none" w:sz="0" w:space="0" w:color="auto"/>
        <w:bottom w:val="none" w:sz="0" w:space="0" w:color="auto"/>
        <w:right w:val="none" w:sz="0" w:space="0" w:color="auto"/>
      </w:divBdr>
    </w:div>
    <w:div w:id="1786805966">
      <w:bodyDiv w:val="1"/>
      <w:marLeft w:val="0"/>
      <w:marRight w:val="0"/>
      <w:marTop w:val="0"/>
      <w:marBottom w:val="0"/>
      <w:divBdr>
        <w:top w:val="none" w:sz="0" w:space="0" w:color="auto"/>
        <w:left w:val="none" w:sz="0" w:space="0" w:color="auto"/>
        <w:bottom w:val="none" w:sz="0" w:space="0" w:color="auto"/>
        <w:right w:val="none" w:sz="0" w:space="0" w:color="auto"/>
      </w:divBdr>
    </w:div>
    <w:div w:id="1796022778">
      <w:bodyDiv w:val="1"/>
      <w:marLeft w:val="0"/>
      <w:marRight w:val="0"/>
      <w:marTop w:val="0"/>
      <w:marBottom w:val="0"/>
      <w:divBdr>
        <w:top w:val="none" w:sz="0" w:space="0" w:color="auto"/>
        <w:left w:val="none" w:sz="0" w:space="0" w:color="auto"/>
        <w:bottom w:val="none" w:sz="0" w:space="0" w:color="auto"/>
        <w:right w:val="none" w:sz="0" w:space="0" w:color="auto"/>
      </w:divBdr>
    </w:div>
    <w:div w:id="1892692774">
      <w:bodyDiv w:val="1"/>
      <w:marLeft w:val="0"/>
      <w:marRight w:val="0"/>
      <w:marTop w:val="0"/>
      <w:marBottom w:val="0"/>
      <w:divBdr>
        <w:top w:val="none" w:sz="0" w:space="0" w:color="auto"/>
        <w:left w:val="none" w:sz="0" w:space="0" w:color="auto"/>
        <w:bottom w:val="none" w:sz="0" w:space="0" w:color="auto"/>
        <w:right w:val="none" w:sz="0" w:space="0" w:color="auto"/>
      </w:divBdr>
    </w:div>
    <w:div w:id="1903250586">
      <w:bodyDiv w:val="1"/>
      <w:marLeft w:val="0"/>
      <w:marRight w:val="0"/>
      <w:marTop w:val="0"/>
      <w:marBottom w:val="0"/>
      <w:divBdr>
        <w:top w:val="none" w:sz="0" w:space="0" w:color="auto"/>
        <w:left w:val="none" w:sz="0" w:space="0" w:color="auto"/>
        <w:bottom w:val="none" w:sz="0" w:space="0" w:color="auto"/>
        <w:right w:val="none" w:sz="0" w:space="0" w:color="auto"/>
      </w:divBdr>
    </w:div>
    <w:div w:id="1903978756">
      <w:bodyDiv w:val="1"/>
      <w:marLeft w:val="0"/>
      <w:marRight w:val="0"/>
      <w:marTop w:val="0"/>
      <w:marBottom w:val="0"/>
      <w:divBdr>
        <w:top w:val="none" w:sz="0" w:space="0" w:color="auto"/>
        <w:left w:val="none" w:sz="0" w:space="0" w:color="auto"/>
        <w:bottom w:val="none" w:sz="0" w:space="0" w:color="auto"/>
        <w:right w:val="none" w:sz="0" w:space="0" w:color="auto"/>
      </w:divBdr>
    </w:div>
    <w:div w:id="1934166765">
      <w:bodyDiv w:val="1"/>
      <w:marLeft w:val="0"/>
      <w:marRight w:val="0"/>
      <w:marTop w:val="0"/>
      <w:marBottom w:val="0"/>
      <w:divBdr>
        <w:top w:val="none" w:sz="0" w:space="0" w:color="auto"/>
        <w:left w:val="none" w:sz="0" w:space="0" w:color="auto"/>
        <w:bottom w:val="none" w:sz="0" w:space="0" w:color="auto"/>
        <w:right w:val="none" w:sz="0" w:space="0" w:color="auto"/>
      </w:divBdr>
    </w:div>
    <w:div w:id="1936865862">
      <w:bodyDiv w:val="1"/>
      <w:marLeft w:val="0"/>
      <w:marRight w:val="0"/>
      <w:marTop w:val="0"/>
      <w:marBottom w:val="0"/>
      <w:divBdr>
        <w:top w:val="none" w:sz="0" w:space="0" w:color="auto"/>
        <w:left w:val="none" w:sz="0" w:space="0" w:color="auto"/>
        <w:bottom w:val="none" w:sz="0" w:space="0" w:color="auto"/>
        <w:right w:val="none" w:sz="0" w:space="0" w:color="auto"/>
      </w:divBdr>
    </w:div>
    <w:div w:id="2039426638">
      <w:bodyDiv w:val="1"/>
      <w:marLeft w:val="0"/>
      <w:marRight w:val="0"/>
      <w:marTop w:val="0"/>
      <w:marBottom w:val="0"/>
      <w:divBdr>
        <w:top w:val="none" w:sz="0" w:space="0" w:color="auto"/>
        <w:left w:val="none" w:sz="0" w:space="0" w:color="auto"/>
        <w:bottom w:val="none" w:sz="0" w:space="0" w:color="auto"/>
        <w:right w:val="none" w:sz="0" w:space="0" w:color="auto"/>
      </w:divBdr>
      <w:divsChild>
        <w:div w:id="937179779">
          <w:marLeft w:val="0"/>
          <w:marRight w:val="0"/>
          <w:marTop w:val="0"/>
          <w:marBottom w:val="0"/>
          <w:divBdr>
            <w:top w:val="none" w:sz="0" w:space="0" w:color="auto"/>
            <w:left w:val="none" w:sz="0" w:space="0" w:color="auto"/>
            <w:bottom w:val="none" w:sz="0" w:space="0" w:color="auto"/>
            <w:right w:val="none" w:sz="0" w:space="0" w:color="auto"/>
          </w:divBdr>
          <w:divsChild>
            <w:div w:id="1418938645">
              <w:marLeft w:val="0"/>
              <w:marRight w:val="0"/>
              <w:marTop w:val="0"/>
              <w:marBottom w:val="0"/>
              <w:divBdr>
                <w:top w:val="none" w:sz="0" w:space="0" w:color="auto"/>
                <w:left w:val="none" w:sz="0" w:space="0" w:color="auto"/>
                <w:bottom w:val="none" w:sz="0" w:space="0" w:color="auto"/>
                <w:right w:val="none" w:sz="0" w:space="0" w:color="auto"/>
              </w:divBdr>
            </w:div>
          </w:divsChild>
        </w:div>
        <w:div w:id="113794119">
          <w:marLeft w:val="0"/>
          <w:marRight w:val="0"/>
          <w:marTop w:val="0"/>
          <w:marBottom w:val="0"/>
          <w:divBdr>
            <w:top w:val="none" w:sz="0" w:space="0" w:color="auto"/>
            <w:left w:val="none" w:sz="0" w:space="0" w:color="auto"/>
            <w:bottom w:val="none" w:sz="0" w:space="0" w:color="auto"/>
            <w:right w:val="none" w:sz="0" w:space="0" w:color="auto"/>
          </w:divBdr>
          <w:divsChild>
            <w:div w:id="1435440453">
              <w:marLeft w:val="0"/>
              <w:marRight w:val="0"/>
              <w:marTop w:val="0"/>
              <w:marBottom w:val="0"/>
              <w:divBdr>
                <w:top w:val="none" w:sz="0" w:space="0" w:color="auto"/>
                <w:left w:val="none" w:sz="0" w:space="0" w:color="auto"/>
                <w:bottom w:val="none" w:sz="0" w:space="0" w:color="auto"/>
                <w:right w:val="none" w:sz="0" w:space="0" w:color="auto"/>
              </w:divBdr>
            </w:div>
          </w:divsChild>
        </w:div>
        <w:div w:id="1460488674">
          <w:marLeft w:val="0"/>
          <w:marRight w:val="0"/>
          <w:marTop w:val="0"/>
          <w:marBottom w:val="0"/>
          <w:divBdr>
            <w:top w:val="none" w:sz="0" w:space="0" w:color="auto"/>
            <w:left w:val="none" w:sz="0" w:space="0" w:color="auto"/>
            <w:bottom w:val="none" w:sz="0" w:space="0" w:color="auto"/>
            <w:right w:val="none" w:sz="0" w:space="0" w:color="auto"/>
          </w:divBdr>
          <w:divsChild>
            <w:div w:id="1111709581">
              <w:marLeft w:val="0"/>
              <w:marRight w:val="0"/>
              <w:marTop w:val="0"/>
              <w:marBottom w:val="0"/>
              <w:divBdr>
                <w:top w:val="none" w:sz="0" w:space="0" w:color="auto"/>
                <w:left w:val="none" w:sz="0" w:space="0" w:color="auto"/>
                <w:bottom w:val="none" w:sz="0" w:space="0" w:color="auto"/>
                <w:right w:val="none" w:sz="0" w:space="0" w:color="auto"/>
              </w:divBdr>
            </w:div>
          </w:divsChild>
        </w:div>
        <w:div w:id="29384841">
          <w:marLeft w:val="0"/>
          <w:marRight w:val="0"/>
          <w:marTop w:val="0"/>
          <w:marBottom w:val="0"/>
          <w:divBdr>
            <w:top w:val="none" w:sz="0" w:space="0" w:color="auto"/>
            <w:left w:val="none" w:sz="0" w:space="0" w:color="auto"/>
            <w:bottom w:val="none" w:sz="0" w:space="0" w:color="auto"/>
            <w:right w:val="none" w:sz="0" w:space="0" w:color="auto"/>
          </w:divBdr>
          <w:divsChild>
            <w:div w:id="293951030">
              <w:marLeft w:val="0"/>
              <w:marRight w:val="0"/>
              <w:marTop w:val="0"/>
              <w:marBottom w:val="0"/>
              <w:divBdr>
                <w:top w:val="none" w:sz="0" w:space="0" w:color="auto"/>
                <w:left w:val="none" w:sz="0" w:space="0" w:color="auto"/>
                <w:bottom w:val="none" w:sz="0" w:space="0" w:color="auto"/>
                <w:right w:val="none" w:sz="0" w:space="0" w:color="auto"/>
              </w:divBdr>
            </w:div>
          </w:divsChild>
        </w:div>
        <w:div w:id="572156358">
          <w:marLeft w:val="0"/>
          <w:marRight w:val="0"/>
          <w:marTop w:val="0"/>
          <w:marBottom w:val="0"/>
          <w:divBdr>
            <w:top w:val="none" w:sz="0" w:space="0" w:color="auto"/>
            <w:left w:val="none" w:sz="0" w:space="0" w:color="auto"/>
            <w:bottom w:val="none" w:sz="0" w:space="0" w:color="auto"/>
            <w:right w:val="none" w:sz="0" w:space="0" w:color="auto"/>
          </w:divBdr>
          <w:divsChild>
            <w:div w:id="204841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977190">
      <w:bodyDiv w:val="1"/>
      <w:marLeft w:val="0"/>
      <w:marRight w:val="0"/>
      <w:marTop w:val="0"/>
      <w:marBottom w:val="0"/>
      <w:divBdr>
        <w:top w:val="none" w:sz="0" w:space="0" w:color="auto"/>
        <w:left w:val="none" w:sz="0" w:space="0" w:color="auto"/>
        <w:bottom w:val="none" w:sz="0" w:space="0" w:color="auto"/>
        <w:right w:val="none" w:sz="0" w:space="0" w:color="auto"/>
      </w:divBdr>
    </w:div>
    <w:div w:id="21235672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header" Target="header6.xml"/><Relationship Id="rId42" Type="http://schemas.openxmlformats.org/officeDocument/2006/relationships/image" Target="media/image11.png"/><Relationship Id="rId47" Type="http://schemas.openxmlformats.org/officeDocument/2006/relationships/header" Target="header12.xml"/><Relationship Id="rId63" Type="http://schemas.openxmlformats.org/officeDocument/2006/relationships/image" Target="media/image26.png"/><Relationship Id="rId68" Type="http://schemas.openxmlformats.org/officeDocument/2006/relationships/oleObject" Target="embeddings/oleObject5.bin"/><Relationship Id="rId84" Type="http://schemas.openxmlformats.org/officeDocument/2006/relationships/image" Target="media/image45.jpg"/><Relationship Id="rId89" Type="http://schemas.openxmlformats.org/officeDocument/2006/relationships/oleObject" Target="embeddings/oleObject6.bin"/><Relationship Id="rId16" Type="http://schemas.openxmlformats.org/officeDocument/2006/relationships/image" Target="media/image2.png"/><Relationship Id="rId11" Type="http://schemas.openxmlformats.org/officeDocument/2006/relationships/header" Target="header2.xml"/><Relationship Id="rId32" Type="http://schemas.openxmlformats.org/officeDocument/2006/relationships/image" Target="media/image5.png"/><Relationship Id="rId37" Type="http://schemas.openxmlformats.org/officeDocument/2006/relationships/oleObject" Target="embeddings/oleObject3.bin"/><Relationship Id="rId53" Type="http://schemas.openxmlformats.org/officeDocument/2006/relationships/footer" Target="footer11.xml"/><Relationship Id="rId58" Type="http://schemas.openxmlformats.org/officeDocument/2006/relationships/image" Target="media/image21.png"/><Relationship Id="rId74" Type="http://schemas.openxmlformats.org/officeDocument/2006/relationships/image" Target="media/image36.png"/><Relationship Id="rId79" Type="http://schemas.openxmlformats.org/officeDocument/2006/relationships/image" Target="media/image40.png"/><Relationship Id="rId102"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49.png"/><Relationship Id="rId95" Type="http://schemas.openxmlformats.org/officeDocument/2006/relationships/image" Target="media/image54.png"/><Relationship Id="rId22" Type="http://schemas.openxmlformats.org/officeDocument/2006/relationships/footer" Target="footer6.xml"/><Relationship Id="rId27" Type="http://schemas.openxmlformats.org/officeDocument/2006/relationships/header" Target="header9.xml"/><Relationship Id="rId43" Type="http://schemas.openxmlformats.org/officeDocument/2006/relationships/image" Target="media/image12.png"/><Relationship Id="rId48" Type="http://schemas.openxmlformats.org/officeDocument/2006/relationships/header" Target="header13.xml"/><Relationship Id="rId64" Type="http://schemas.openxmlformats.org/officeDocument/2006/relationships/image" Target="media/image27.png"/><Relationship Id="rId69" Type="http://schemas.openxmlformats.org/officeDocument/2006/relationships/image" Target="media/image31.png"/><Relationship Id="rId80" Type="http://schemas.openxmlformats.org/officeDocument/2006/relationships/image" Target="media/image41.png"/><Relationship Id="rId85" Type="http://schemas.openxmlformats.org/officeDocument/2006/relationships/image" Target="media/image46.jpeg"/><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7.xml"/><Relationship Id="rId33" Type="http://schemas.openxmlformats.org/officeDocument/2006/relationships/image" Target="media/image6.png"/><Relationship Id="rId38" Type="http://schemas.openxmlformats.org/officeDocument/2006/relationships/image" Target="media/image8.wmf"/><Relationship Id="rId46" Type="http://schemas.openxmlformats.org/officeDocument/2006/relationships/image" Target="media/image15.png"/><Relationship Id="rId59" Type="http://schemas.openxmlformats.org/officeDocument/2006/relationships/image" Target="media/image22.png"/><Relationship Id="rId67" Type="http://schemas.openxmlformats.org/officeDocument/2006/relationships/image" Target="media/image30.emf"/><Relationship Id="rId103" Type="http://schemas.microsoft.com/office/2011/relationships/people" Target="people.xml"/><Relationship Id="rId20" Type="http://schemas.openxmlformats.org/officeDocument/2006/relationships/footer" Target="footer5.xml"/><Relationship Id="rId41" Type="http://schemas.openxmlformats.org/officeDocument/2006/relationships/image" Target="media/image10.png"/><Relationship Id="rId54" Type="http://schemas.openxmlformats.org/officeDocument/2006/relationships/image" Target="media/image17.png"/><Relationship Id="rId62" Type="http://schemas.openxmlformats.org/officeDocument/2006/relationships/image" Target="media/image25.png"/><Relationship Id="rId70" Type="http://schemas.openxmlformats.org/officeDocument/2006/relationships/image" Target="media/image32.png"/><Relationship Id="rId75" Type="http://schemas.openxmlformats.org/officeDocument/2006/relationships/image" Target="media/image37.png"/><Relationship Id="rId83" Type="http://schemas.openxmlformats.org/officeDocument/2006/relationships/image" Target="media/image44.png"/><Relationship Id="rId88" Type="http://schemas.openxmlformats.org/officeDocument/2006/relationships/image" Target="media/image48.emf"/><Relationship Id="rId91" Type="http://schemas.openxmlformats.org/officeDocument/2006/relationships/image" Target="media/image50.png"/><Relationship Id="rId96"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7.xml"/><Relationship Id="rId28" Type="http://schemas.openxmlformats.org/officeDocument/2006/relationships/header" Target="header10.xml"/><Relationship Id="rId36" Type="http://schemas.openxmlformats.org/officeDocument/2006/relationships/oleObject" Target="embeddings/oleObject2.bin"/><Relationship Id="rId49" Type="http://schemas.openxmlformats.org/officeDocument/2006/relationships/footer" Target="footer9.xml"/><Relationship Id="rId57" Type="http://schemas.openxmlformats.org/officeDocument/2006/relationships/image" Target="media/image20.png"/><Relationship Id="rId10" Type="http://schemas.openxmlformats.org/officeDocument/2006/relationships/header" Target="header1.xml"/><Relationship Id="rId31" Type="http://schemas.openxmlformats.org/officeDocument/2006/relationships/image" Target="media/image4.png"/><Relationship Id="rId44" Type="http://schemas.openxmlformats.org/officeDocument/2006/relationships/image" Target="media/image13.png"/><Relationship Id="rId52" Type="http://schemas.openxmlformats.org/officeDocument/2006/relationships/header" Target="header14.xml"/><Relationship Id="rId60" Type="http://schemas.openxmlformats.org/officeDocument/2006/relationships/image" Target="media/image23.png"/><Relationship Id="rId65" Type="http://schemas.openxmlformats.org/officeDocument/2006/relationships/image" Target="media/image28.png"/><Relationship Id="rId73" Type="http://schemas.openxmlformats.org/officeDocument/2006/relationships/image" Target="media/image35.png"/><Relationship Id="rId78" Type="http://schemas.openxmlformats.org/officeDocument/2006/relationships/header" Target="header15.xml"/><Relationship Id="rId81" Type="http://schemas.openxmlformats.org/officeDocument/2006/relationships/image" Target="media/image42.png"/><Relationship Id="rId86" Type="http://schemas.openxmlformats.org/officeDocument/2006/relationships/image" Target="media/image46.png"/><Relationship Id="rId94" Type="http://schemas.openxmlformats.org/officeDocument/2006/relationships/image" Target="media/image53.png"/><Relationship Id="rId99" Type="http://schemas.openxmlformats.org/officeDocument/2006/relationships/header" Target="header19.xml"/><Relationship Id="rId101" Type="http://schemas.openxmlformats.org/officeDocument/2006/relationships/header" Target="header2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oleObject" Target="embeddings/oleObject4.bin"/><Relationship Id="rId34" Type="http://schemas.openxmlformats.org/officeDocument/2006/relationships/image" Target="media/image7.wmf"/><Relationship Id="rId50" Type="http://schemas.openxmlformats.org/officeDocument/2006/relationships/footer" Target="footer10.xml"/><Relationship Id="rId55" Type="http://schemas.openxmlformats.org/officeDocument/2006/relationships/image" Target="media/image18.png"/><Relationship Id="rId76" Type="http://schemas.openxmlformats.org/officeDocument/2006/relationships/image" Target="media/image38.png"/><Relationship Id="rId97" Type="http://schemas.openxmlformats.org/officeDocument/2006/relationships/header" Target="header17.xml"/><Relationship Id="rId10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3.png"/><Relationship Id="rId92"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header" Target="header11.xml"/><Relationship Id="rId24" Type="http://schemas.openxmlformats.org/officeDocument/2006/relationships/header" Target="header8.xml"/><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image" Target="media/image29.png"/><Relationship Id="rId87" Type="http://schemas.openxmlformats.org/officeDocument/2006/relationships/image" Target="media/image47.png"/><Relationship Id="rId61" Type="http://schemas.openxmlformats.org/officeDocument/2006/relationships/image" Target="media/image24.png"/><Relationship Id="rId82" Type="http://schemas.openxmlformats.org/officeDocument/2006/relationships/image" Target="media/image43.png"/><Relationship Id="rId19" Type="http://schemas.openxmlformats.org/officeDocument/2006/relationships/footer" Target="footer4.xml"/><Relationship Id="rId14" Type="http://schemas.openxmlformats.org/officeDocument/2006/relationships/header" Target="header3.xml"/><Relationship Id="rId30" Type="http://schemas.openxmlformats.org/officeDocument/2006/relationships/image" Target="media/image3.png"/><Relationship Id="rId35" Type="http://schemas.openxmlformats.org/officeDocument/2006/relationships/oleObject" Target="embeddings/oleObject1.bin"/><Relationship Id="rId56" Type="http://schemas.openxmlformats.org/officeDocument/2006/relationships/image" Target="media/image19.png"/><Relationship Id="rId77" Type="http://schemas.openxmlformats.org/officeDocument/2006/relationships/image" Target="media/image39.png"/><Relationship Id="rId100" Type="http://schemas.openxmlformats.org/officeDocument/2006/relationships/header" Target="header20.xml"/><Relationship Id="rId8" Type="http://schemas.openxmlformats.org/officeDocument/2006/relationships/endnotes" Target="endnotes.xml"/><Relationship Id="rId51" Type="http://schemas.openxmlformats.org/officeDocument/2006/relationships/image" Target="media/image16.jpeg"/><Relationship Id="rId72" Type="http://schemas.openxmlformats.org/officeDocument/2006/relationships/image" Target="media/image34.png"/><Relationship Id="rId93" Type="http://schemas.openxmlformats.org/officeDocument/2006/relationships/image" Target="media/image52.png"/><Relationship Id="rId98" Type="http://schemas.openxmlformats.org/officeDocument/2006/relationships/header" Target="header18.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3E3BDF52-0711-43B8-8801-C3DECD8065C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80</Pages>
  <Words>19756</Words>
  <Characters>112610</Characters>
  <Application>Microsoft Office Word</Application>
  <DocSecurity>0</DocSecurity>
  <Lines>938</Lines>
  <Paragraphs>264</Paragraphs>
  <ScaleCrop>false</ScaleCrop>
  <Company/>
  <LinksUpToDate>false</LinksUpToDate>
  <CharactersWithSpaces>132102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 Yao</dc:creator>
  <cp:keywords/>
  <dc:description/>
  <cp:lastModifiedBy>Ya zi</cp:lastModifiedBy>
  <cp:revision>2</cp:revision>
  <cp:lastPrinted>2024-09-30T11:57:00Z</cp:lastPrinted>
  <dcterms:created xsi:type="dcterms:W3CDTF">2025-09-07T02:54:00Z</dcterms:created>
  <dcterms:modified xsi:type="dcterms:W3CDTF">2025-09-07T02:54:00Z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2052-12.1.0.18276</vt:lpwstr>
  </property>
  <property fmtid="{D5CDD505-2E9C-101B-9397-08002B2CF9AE}" pid="3" name="ICV">
    <vt:lpwstr>AC95C433636E48D3B1664208E6182267_13</vt:lpwstr>
  </property>
</Properties>
</file>